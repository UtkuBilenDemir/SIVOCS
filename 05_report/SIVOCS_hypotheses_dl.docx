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091CBAD" w14:textId="1C580622" w:rsidR="003869F6" w:rsidRPr="008E1C19" w:rsidRDefault="003869F6" w:rsidP="003869F6">
      <w:pPr>
        <w:pStyle w:val="Heading1"/>
        <w:rPr>
          <w:ins w:id="0" w:author="ZSI" w:date="2022-02-24T01:35:00Z"/>
          <w:lang w:val="en-GB"/>
        </w:rPr>
      </w:pPr>
      <w:commentRangeStart w:id="1"/>
      <w:ins w:id="2" w:author="ZSI" w:date="2022-02-24T01:35:00Z">
        <w:r>
          <w:rPr>
            <w:lang w:val="en-GB"/>
          </w:rPr>
          <w:t>Introduction</w:t>
        </w:r>
      </w:ins>
      <w:commentRangeEnd w:id="1"/>
      <w:ins w:id="3" w:author="ZSI" w:date="2022-02-24T01:47:00Z">
        <w:r w:rsidR="00FD1F6F">
          <w:rPr>
            <w:rStyle w:val="CommentReference"/>
            <w:rFonts w:asciiTheme="minorHAnsi" w:eastAsiaTheme="minorHAnsi" w:hAnsiTheme="minorHAnsi" w:cstheme="minorBidi"/>
            <w:color w:val="auto"/>
          </w:rPr>
          <w:commentReference w:id="1"/>
        </w:r>
      </w:ins>
    </w:p>
    <w:p w14:paraId="543F9831" w14:textId="75D0D0CC" w:rsidR="003869F6" w:rsidRDefault="003869F6" w:rsidP="003869F6">
      <w:pPr>
        <w:rPr>
          <w:ins w:id="4" w:author="ZSI" w:date="2022-02-24T01:35:00Z"/>
          <w:lang w:val="en-GB"/>
        </w:rPr>
      </w:pPr>
    </w:p>
    <w:p w14:paraId="66E71DD0" w14:textId="4DECDAA7" w:rsidR="00981472" w:rsidRDefault="00981472" w:rsidP="00981472">
      <w:pPr>
        <w:jc w:val="both"/>
        <w:rPr>
          <w:ins w:id="5" w:author="ZSI" w:date="2022-02-24T01:39:00Z"/>
          <w:lang w:val="en-GB"/>
        </w:rPr>
      </w:pPr>
      <w:ins w:id="6" w:author="ZSI" w:date="2022-02-24T01:35:00Z">
        <w:r>
          <w:rPr>
            <w:lang w:val="en-GB"/>
          </w:rPr>
          <w:t xml:space="preserve">This chapter describes the </w:t>
        </w:r>
      </w:ins>
      <w:ins w:id="7" w:author="ZSI" w:date="2022-02-24T01:36:00Z">
        <w:r>
          <w:rPr>
            <w:lang w:val="en-GB"/>
          </w:rPr>
          <w:t>key results of the analysis of the survey data gathered through online questionnaires</w:t>
        </w:r>
      </w:ins>
      <w:ins w:id="8" w:author="ZSI" w:date="2022-02-24T01:37:00Z">
        <w:r>
          <w:rPr>
            <w:lang w:val="en-GB"/>
          </w:rPr>
          <w:t xml:space="preserve">. An invitation to participate </w:t>
        </w:r>
      </w:ins>
      <w:ins w:id="9" w:author="ZSI" w:date="2022-02-24T01:38:00Z">
        <w:r>
          <w:rPr>
            <w:lang w:val="en-GB"/>
          </w:rPr>
          <w:t xml:space="preserve">in the survey </w:t>
        </w:r>
      </w:ins>
      <w:ins w:id="10" w:author="ZSI" w:date="2022-02-24T01:39:00Z">
        <w:r>
          <w:rPr>
            <w:lang w:val="en-GB"/>
          </w:rPr>
          <w:t>had been</w:t>
        </w:r>
      </w:ins>
      <w:ins w:id="11" w:author="ZSI" w:date="2022-02-24T01:38:00Z">
        <w:r>
          <w:rPr>
            <w:lang w:val="en-GB"/>
          </w:rPr>
          <w:t xml:space="preserve"> sent to roughly 1000 principal investigators who were selected b</w:t>
        </w:r>
      </w:ins>
      <w:ins w:id="12" w:author="ZSI" w:date="2022-02-24T01:37:00Z">
        <w:r>
          <w:rPr>
            <w:lang w:val="en-GB"/>
          </w:rPr>
          <w:t>ased on a</w:t>
        </w:r>
      </w:ins>
      <w:ins w:id="13" w:author="ZSI" w:date="2022-02-24T01:38:00Z">
        <w:r>
          <w:rPr>
            <w:lang w:val="en-GB"/>
          </w:rPr>
          <w:t xml:space="preserve">n informed sampling of </w:t>
        </w:r>
      </w:ins>
      <w:ins w:id="14" w:author="ZSI" w:date="2022-02-24T01:39:00Z">
        <w:r>
          <w:rPr>
            <w:lang w:val="en-GB"/>
          </w:rPr>
          <w:t xml:space="preserve">the same number of </w:t>
        </w:r>
      </w:ins>
      <w:ins w:id="15" w:author="ZSI" w:date="2022-02-24T01:37:00Z">
        <w:r>
          <w:rPr>
            <w:lang w:val="en-GB"/>
          </w:rPr>
          <w:t>research projects funded by the SNSF</w:t>
        </w:r>
      </w:ins>
      <w:ins w:id="16" w:author="ZSI" w:date="2022-02-24T01:39:00Z">
        <w:r>
          <w:rPr>
            <w:lang w:val="en-GB"/>
          </w:rPr>
          <w:t>.</w:t>
        </w:r>
      </w:ins>
    </w:p>
    <w:p w14:paraId="128D2385" w14:textId="310CE588" w:rsidR="00981472" w:rsidRDefault="00981472" w:rsidP="00981472">
      <w:pPr>
        <w:jc w:val="both"/>
        <w:rPr>
          <w:ins w:id="17" w:author="ZSI" w:date="2022-02-24T01:39:00Z"/>
          <w:lang w:val="en-GB"/>
        </w:rPr>
      </w:pPr>
    </w:p>
    <w:p w14:paraId="56CE71F0" w14:textId="5E870677" w:rsidR="00981472" w:rsidRDefault="00981472" w:rsidP="00981472">
      <w:pPr>
        <w:jc w:val="both"/>
        <w:rPr>
          <w:ins w:id="18" w:author="ZSI" w:date="2022-02-24T01:44:00Z"/>
          <w:lang w:val="en-GB"/>
        </w:rPr>
      </w:pPr>
      <w:ins w:id="19" w:author="ZSI" w:date="2022-02-24T01:39:00Z">
        <w:r>
          <w:rPr>
            <w:lang w:val="en-GB"/>
          </w:rPr>
          <w:t xml:space="preserve">The response rate amounted to </w:t>
        </w:r>
      </w:ins>
      <w:ins w:id="20" w:author="ZSI" w:date="2022-02-24T01:42:00Z">
        <w:r>
          <w:rPr>
            <w:lang w:val="en-GB"/>
          </w:rPr>
          <w:t xml:space="preserve">36 %, with female and </w:t>
        </w:r>
      </w:ins>
      <w:ins w:id="21" w:author="ZSI" w:date="2022-02-24T01:43:00Z">
        <w:r>
          <w:rPr>
            <w:lang w:val="en-GB"/>
          </w:rPr>
          <w:t>male respondents, as well as researchers from all three scientific domains, being fairly</w:t>
        </w:r>
      </w:ins>
      <w:ins w:id="22" w:author="ZSI" w:date="2022-02-24T01:44:00Z">
        <w:r>
          <w:rPr>
            <w:lang w:val="en-GB"/>
          </w:rPr>
          <w:t xml:space="preserve"> representative of the sample</w:t>
        </w:r>
      </w:ins>
      <w:ins w:id="23" w:author="ZSI" w:date="2022-02-24T01:43:00Z">
        <w:r>
          <w:rPr>
            <w:lang w:val="en-GB"/>
          </w:rPr>
          <w:t>.</w:t>
        </w:r>
      </w:ins>
    </w:p>
    <w:p w14:paraId="7D0FF7E4" w14:textId="6980373A" w:rsidR="00464A94" w:rsidRDefault="00464A94" w:rsidP="00981472">
      <w:pPr>
        <w:jc w:val="both"/>
        <w:rPr>
          <w:ins w:id="24" w:author="ZSI" w:date="2022-02-24T01:44:00Z"/>
          <w:lang w:val="en-GB"/>
        </w:rPr>
      </w:pPr>
    </w:p>
    <w:p w14:paraId="76D38C93" w14:textId="79D891D7" w:rsidR="00464A94" w:rsidRDefault="00464A94" w:rsidP="00981472">
      <w:pPr>
        <w:jc w:val="both"/>
        <w:rPr>
          <w:ins w:id="25" w:author="ZSI" w:date="2022-02-24T01:47:00Z"/>
          <w:lang w:val="en-GB"/>
        </w:rPr>
      </w:pPr>
      <w:ins w:id="26" w:author="ZSI" w:date="2022-02-24T01:44:00Z">
        <w:r>
          <w:rPr>
            <w:lang w:val="en-GB"/>
          </w:rPr>
          <w:t xml:space="preserve">This chapter describes the </w:t>
        </w:r>
      </w:ins>
      <w:ins w:id="27" w:author="ZSI" w:date="2022-02-24T01:45:00Z">
        <w:r>
          <w:rPr>
            <w:lang w:val="en-GB"/>
          </w:rPr>
          <w:t xml:space="preserve">methodology, </w:t>
        </w:r>
      </w:ins>
      <w:ins w:id="28" w:author="ZSI" w:date="2022-02-24T01:46:00Z">
        <w:r>
          <w:rPr>
            <w:lang w:val="en-GB"/>
          </w:rPr>
          <w:t xml:space="preserve">presents </w:t>
        </w:r>
      </w:ins>
      <w:ins w:id="29" w:author="ZSI" w:date="2022-02-24T01:45:00Z">
        <w:r>
          <w:rPr>
            <w:lang w:val="en-GB"/>
          </w:rPr>
          <w:t xml:space="preserve">the key results of the </w:t>
        </w:r>
      </w:ins>
      <w:ins w:id="30" w:author="ZSI" w:date="2022-02-24T01:46:00Z">
        <w:r>
          <w:rPr>
            <w:lang w:val="en-GB"/>
          </w:rPr>
          <w:t xml:space="preserve">statistical analyses, and lastly offers a model to approximate </w:t>
        </w:r>
      </w:ins>
      <w:ins w:id="31" w:author="ZSI" w:date="2022-02-24T01:47:00Z">
        <w:r>
          <w:rPr>
            <w:lang w:val="en-GB"/>
          </w:rPr>
          <w:t>the contribution of SNSF-funded projects to social innovation (SI).</w:t>
        </w:r>
      </w:ins>
    </w:p>
    <w:p w14:paraId="045FCCCF" w14:textId="77777777" w:rsidR="00464A94" w:rsidRPr="008E1C19" w:rsidRDefault="00464A94">
      <w:pPr>
        <w:jc w:val="both"/>
        <w:rPr>
          <w:ins w:id="32" w:author="ZSI" w:date="2022-02-24T01:35:00Z"/>
          <w:lang w:val="en-GB"/>
        </w:rPr>
        <w:pPrChange w:id="33" w:author="ZSI" w:date="2022-02-24T01:37:00Z">
          <w:pPr/>
        </w:pPrChange>
      </w:pPr>
    </w:p>
    <w:p w14:paraId="6B82E8EB" w14:textId="43D2DBD1" w:rsidR="006619E1" w:rsidRPr="008E1C19" w:rsidRDefault="003869F6" w:rsidP="003869F6">
      <w:pPr>
        <w:pStyle w:val="Heading1"/>
        <w:rPr>
          <w:lang w:val="en-GB"/>
        </w:rPr>
      </w:pPr>
      <w:commentRangeStart w:id="34"/>
      <w:ins w:id="35" w:author="ZSI" w:date="2022-02-24T01:35:00Z">
        <w:r w:rsidRPr="008E1C19">
          <w:rPr>
            <w:lang w:val="en-GB"/>
          </w:rPr>
          <w:t>Methodology</w:t>
        </w:r>
        <w:commentRangeEnd w:id="34"/>
        <w:r>
          <w:rPr>
            <w:rStyle w:val="CommentReference"/>
            <w:rFonts w:asciiTheme="minorHAnsi" w:eastAsiaTheme="minorHAnsi" w:hAnsiTheme="minorHAnsi" w:cstheme="minorBidi"/>
            <w:color w:val="auto"/>
          </w:rPr>
          <w:commentReference w:id="34"/>
        </w:r>
      </w:ins>
      <w:commentRangeStart w:id="36"/>
      <w:del w:id="37" w:author="ZSI" w:date="2022-02-24T01:35:00Z">
        <w:r w:rsidR="006619E1" w:rsidRPr="008E1C19" w:rsidDel="003869F6">
          <w:rPr>
            <w:lang w:val="en-GB"/>
          </w:rPr>
          <w:delText>Methodology</w:delText>
        </w:r>
        <w:commentRangeEnd w:id="36"/>
        <w:r w:rsidR="00935285" w:rsidDel="003869F6">
          <w:rPr>
            <w:rStyle w:val="CommentReference"/>
            <w:rFonts w:asciiTheme="minorHAnsi" w:eastAsiaTheme="minorHAnsi" w:hAnsiTheme="minorHAnsi" w:cstheme="minorBidi"/>
            <w:color w:val="auto"/>
          </w:rPr>
          <w:commentReference w:id="36"/>
        </w:r>
      </w:del>
    </w:p>
    <w:p w14:paraId="182E7982" w14:textId="77777777" w:rsidR="006619E1" w:rsidRPr="008E1C19" w:rsidRDefault="006619E1" w:rsidP="006619E1">
      <w:pPr>
        <w:rPr>
          <w:lang w:val="en-GB"/>
        </w:rPr>
      </w:pPr>
    </w:p>
    <w:p w14:paraId="68267C0D" w14:textId="03CC851F" w:rsidR="008E1C19" w:rsidRPr="008E1C19" w:rsidRDefault="008E1C19">
      <w:pPr>
        <w:jc w:val="both"/>
        <w:rPr>
          <w:lang w:val="en-GB"/>
        </w:rPr>
        <w:pPrChange w:id="38" w:author="ZSI" w:date="2022-02-24T01:49:00Z">
          <w:pPr/>
        </w:pPrChange>
      </w:pPr>
      <w:del w:id="39" w:author="ZSI" w:date="2022-02-24T01:48:00Z">
        <w:r w:rsidRPr="008E1C19" w:rsidDel="00FD1F6F">
          <w:rPr>
            <w:lang w:val="en-GB"/>
          </w:rPr>
          <w:delText xml:space="preserve">Selected </w:delText>
        </w:r>
      </w:del>
      <w:r w:rsidR="00FD1F6F">
        <w:rPr>
          <w:lang w:val="en-GB"/>
        </w:rPr>
        <w:t xml:space="preserve">The chosen </w:t>
      </w:r>
      <w:r w:rsidRPr="008E1C19">
        <w:rPr>
          <w:lang w:val="en-GB"/>
        </w:rPr>
        <w:t xml:space="preserve">methodological approach </w:t>
      </w:r>
      <w:r w:rsidR="00FD1F6F">
        <w:rPr>
          <w:lang w:val="en-GB"/>
        </w:rPr>
        <w:t>is the</w:t>
      </w:r>
      <w:r w:rsidRPr="008E1C19">
        <w:rPr>
          <w:lang w:val="en-GB"/>
        </w:rPr>
        <w:t xml:space="preserve"> product of </w:t>
      </w:r>
      <w:r w:rsidR="00FD1F6F">
        <w:rPr>
          <w:lang w:val="en-GB"/>
        </w:rPr>
        <w:t xml:space="preserve">an </w:t>
      </w:r>
      <w:r w:rsidRPr="008E1C19">
        <w:rPr>
          <w:lang w:val="en-GB"/>
        </w:rPr>
        <w:t xml:space="preserve">extensive literature research and </w:t>
      </w:r>
      <w:r w:rsidR="00FD1F6F">
        <w:rPr>
          <w:lang w:val="en-GB"/>
        </w:rPr>
        <w:t xml:space="preserve">a series of </w:t>
      </w:r>
      <w:r w:rsidRPr="008E1C19">
        <w:rPr>
          <w:lang w:val="en-GB"/>
        </w:rPr>
        <w:t>discussion</w:t>
      </w:r>
      <w:r w:rsidR="00FD1F6F">
        <w:rPr>
          <w:lang w:val="en-GB"/>
        </w:rPr>
        <w:t>s</w:t>
      </w:r>
      <w:r w:rsidRPr="008E1C19">
        <w:rPr>
          <w:lang w:val="en-GB"/>
        </w:rPr>
        <w:t xml:space="preserve"> with </w:t>
      </w:r>
      <w:commentRangeStart w:id="40"/>
      <w:r w:rsidRPr="008E1C19">
        <w:rPr>
          <w:lang w:val="en-GB"/>
        </w:rPr>
        <w:t>experts</w:t>
      </w:r>
      <w:commentRangeEnd w:id="40"/>
      <w:r w:rsidRPr="008A1C55">
        <w:rPr>
          <w:rStyle w:val="CommentReference"/>
          <w:lang w:val="en-GB"/>
        </w:rPr>
        <w:commentReference w:id="40"/>
      </w:r>
      <w:r w:rsidRPr="008E1C19">
        <w:rPr>
          <w:lang w:val="en-GB"/>
        </w:rPr>
        <w:t xml:space="preserve"> on social innovation (SI). The </w:t>
      </w:r>
      <w:r w:rsidR="00FD1F6F">
        <w:rPr>
          <w:lang w:val="en-GB"/>
        </w:rPr>
        <w:t xml:space="preserve">overall methodological approach is described in previous </w:t>
      </w:r>
      <w:commentRangeStart w:id="41"/>
      <w:r w:rsidR="00FD1F6F">
        <w:rPr>
          <w:lang w:val="en-GB"/>
        </w:rPr>
        <w:t>chapters</w:t>
      </w:r>
      <w:commentRangeEnd w:id="41"/>
      <w:r w:rsidR="00864098">
        <w:rPr>
          <w:rStyle w:val="CommentReference"/>
        </w:rPr>
        <w:commentReference w:id="41"/>
      </w:r>
      <w:r w:rsidR="00FD1F6F">
        <w:rPr>
          <w:lang w:val="en-GB"/>
        </w:rPr>
        <w:t xml:space="preserve">. This section focuses on the detailed description of methods applied, assumptions made, and decisions taken </w:t>
      </w:r>
      <w:r w:rsidR="00446BAF">
        <w:rPr>
          <w:lang w:val="en-GB"/>
        </w:rPr>
        <w:t xml:space="preserve">regarding </w:t>
      </w:r>
      <w:r w:rsidR="00FD1F6F">
        <w:rPr>
          <w:lang w:val="en-GB"/>
        </w:rPr>
        <w:t>the analysis of the survey data.</w:t>
      </w:r>
    </w:p>
    <w:p w14:paraId="2771E287" w14:textId="77777777" w:rsidR="008E1C19" w:rsidRPr="008E1C19" w:rsidRDefault="008E1C19" w:rsidP="008E1C19">
      <w:pPr>
        <w:rPr>
          <w:lang w:val="en-GB"/>
        </w:rPr>
      </w:pPr>
    </w:p>
    <w:p w14:paraId="7EDDA5E6" w14:textId="7B16AADF" w:rsidR="00660361" w:rsidRDefault="008E1C19" w:rsidP="00660361">
      <w:pPr>
        <w:jc w:val="both"/>
        <w:rPr>
          <w:lang w:val="en-GB"/>
        </w:rPr>
      </w:pPr>
      <w:r w:rsidRPr="008E1C19">
        <w:rPr>
          <w:lang w:val="en-GB"/>
        </w:rPr>
        <w:t xml:space="preserve">Almost </w:t>
      </w:r>
      <w:proofErr w:type="gramStart"/>
      <w:r w:rsidRPr="008E1C19">
        <w:rPr>
          <w:lang w:val="en-GB"/>
        </w:rPr>
        <w:t>all of</w:t>
      </w:r>
      <w:proofErr w:type="gramEnd"/>
      <w:r w:rsidRPr="008E1C19">
        <w:rPr>
          <w:lang w:val="en-GB"/>
        </w:rPr>
        <w:t xml:space="preserve"> the survey questions were </w:t>
      </w:r>
      <w:r w:rsidR="00660361">
        <w:rPr>
          <w:lang w:val="en-GB"/>
        </w:rPr>
        <w:t>posed</w:t>
      </w:r>
      <w:r w:rsidR="00660361" w:rsidRPr="008E1C19">
        <w:rPr>
          <w:lang w:val="en-GB"/>
        </w:rPr>
        <w:t xml:space="preserve"> </w:t>
      </w:r>
      <w:r w:rsidRPr="008E1C19">
        <w:rPr>
          <w:lang w:val="en-GB"/>
        </w:rPr>
        <w:t>to test specific hypotheses</w:t>
      </w:r>
      <w:r w:rsidR="00660361">
        <w:rPr>
          <w:lang w:val="en-GB"/>
        </w:rPr>
        <w:t xml:space="preserve">. While </w:t>
      </w:r>
      <w:r w:rsidRPr="008E1C19">
        <w:rPr>
          <w:lang w:val="en-GB"/>
        </w:rPr>
        <w:t xml:space="preserve">some </w:t>
      </w:r>
      <w:r w:rsidR="00660361">
        <w:rPr>
          <w:lang w:val="en-GB"/>
        </w:rPr>
        <w:t>served to test whether</w:t>
      </w:r>
      <w:r w:rsidRPr="008E1C19">
        <w:rPr>
          <w:lang w:val="en-GB"/>
        </w:rPr>
        <w:t xml:space="preserve"> </w:t>
      </w:r>
      <w:r w:rsidR="00660361">
        <w:rPr>
          <w:lang w:val="en-GB"/>
        </w:rPr>
        <w:t xml:space="preserve">responses were </w:t>
      </w:r>
      <w:r w:rsidRPr="008E1C19">
        <w:rPr>
          <w:lang w:val="en-GB"/>
        </w:rPr>
        <w:t>statistically significantly different between scientific domains</w:t>
      </w:r>
      <w:r w:rsidRPr="008E1C19">
        <w:rPr>
          <w:rStyle w:val="FootnoteReference"/>
          <w:lang w:val="en-GB"/>
        </w:rPr>
        <w:footnoteReference w:id="1"/>
      </w:r>
      <w:r w:rsidRPr="008E1C19">
        <w:rPr>
          <w:lang w:val="en-GB"/>
        </w:rPr>
        <w:t xml:space="preserve">, others </w:t>
      </w:r>
      <w:r w:rsidR="00660361">
        <w:rPr>
          <w:lang w:val="en-GB"/>
        </w:rPr>
        <w:t>served to examine</w:t>
      </w:r>
      <w:r w:rsidRPr="008E1C19">
        <w:rPr>
          <w:lang w:val="en-GB"/>
        </w:rPr>
        <w:t xml:space="preserve"> relations/correlations between different variables </w:t>
      </w:r>
      <w:r w:rsidR="00660361">
        <w:rPr>
          <w:lang w:val="en-GB"/>
        </w:rPr>
        <w:t>covered</w:t>
      </w:r>
      <w:r w:rsidR="00660361" w:rsidRPr="008E1C19">
        <w:rPr>
          <w:lang w:val="en-GB"/>
        </w:rPr>
        <w:t xml:space="preserve"> </w:t>
      </w:r>
      <w:r w:rsidRPr="008E1C19">
        <w:rPr>
          <w:lang w:val="en-GB"/>
        </w:rPr>
        <w:t>by the survey questions.</w:t>
      </w:r>
    </w:p>
    <w:p w14:paraId="3BAC6656" w14:textId="02D2BA16" w:rsidR="00660361" w:rsidRDefault="00660361" w:rsidP="00660361">
      <w:pPr>
        <w:jc w:val="both"/>
        <w:rPr>
          <w:lang w:val="en-GB"/>
        </w:rPr>
      </w:pPr>
    </w:p>
    <w:p w14:paraId="570C2CC8" w14:textId="0E09C9AD" w:rsidR="008E1C19" w:rsidRPr="008E1C19" w:rsidRDefault="00660361" w:rsidP="008A1C55">
      <w:pPr>
        <w:jc w:val="both"/>
        <w:rPr>
          <w:lang w:val="en-GB"/>
        </w:rPr>
      </w:pPr>
      <w:r>
        <w:rPr>
          <w:lang w:val="en-GB"/>
        </w:rPr>
        <w:t>In some instances, t</w:t>
      </w:r>
      <w:r w:rsidRPr="008E1C19">
        <w:rPr>
          <w:lang w:val="en-GB"/>
        </w:rPr>
        <w:t xml:space="preserve">he </w:t>
      </w:r>
      <w:r w:rsidR="008E1C19" w:rsidRPr="008E1C19">
        <w:rPr>
          <w:lang w:val="en-GB"/>
        </w:rPr>
        <w:t xml:space="preserve">variance of some </w:t>
      </w:r>
      <w:r>
        <w:rPr>
          <w:lang w:val="en-GB"/>
        </w:rPr>
        <w:t xml:space="preserve">of the </w:t>
      </w:r>
      <w:r w:rsidR="008E1C19" w:rsidRPr="008E1C19">
        <w:rPr>
          <w:lang w:val="en-GB"/>
        </w:rPr>
        <w:t>variables (</w:t>
      </w:r>
      <w:proofErr w:type="gramStart"/>
      <w:r w:rsidR="008E1C19" w:rsidRPr="008E1C19">
        <w:rPr>
          <w:lang w:val="en-GB"/>
        </w:rPr>
        <w:t>e.g.</w:t>
      </w:r>
      <w:proofErr w:type="gramEnd"/>
      <w:r w:rsidR="008E1C19" w:rsidRPr="008E1C19">
        <w:rPr>
          <w:lang w:val="en-GB"/>
        </w:rPr>
        <w:t xml:space="preserve"> </w:t>
      </w:r>
      <w:r>
        <w:rPr>
          <w:lang w:val="en-GB"/>
        </w:rPr>
        <w:t xml:space="preserve">the </w:t>
      </w:r>
      <w:r w:rsidR="008E1C19" w:rsidRPr="008E1C19">
        <w:rPr>
          <w:lang w:val="en-GB"/>
        </w:rPr>
        <w:t xml:space="preserve">similarity of age groups among the respondents) was not eligible </w:t>
      </w:r>
      <w:r>
        <w:rPr>
          <w:lang w:val="en-GB"/>
        </w:rPr>
        <w:t xml:space="preserve">for </w:t>
      </w:r>
      <w:r w:rsidR="008E1C19" w:rsidRPr="008E1C19">
        <w:rPr>
          <w:lang w:val="en-GB"/>
        </w:rPr>
        <w:t>hypothes</w:t>
      </w:r>
      <w:r>
        <w:rPr>
          <w:lang w:val="en-GB"/>
        </w:rPr>
        <w:t xml:space="preserve">is testing. That said, </w:t>
      </w:r>
      <w:proofErr w:type="gramStart"/>
      <w:r>
        <w:rPr>
          <w:lang w:val="en-GB"/>
        </w:rPr>
        <w:t xml:space="preserve">the vast majority </w:t>
      </w:r>
      <w:r w:rsidR="008E1C19" w:rsidRPr="008E1C19">
        <w:rPr>
          <w:lang w:val="en-GB"/>
        </w:rPr>
        <w:t>of</w:t>
      </w:r>
      <w:proofErr w:type="gramEnd"/>
      <w:r w:rsidR="008E1C19" w:rsidRPr="008E1C19">
        <w:rPr>
          <w:lang w:val="en-GB"/>
        </w:rPr>
        <w:t xml:space="preserve"> hypotheses </w:t>
      </w:r>
      <w:r>
        <w:rPr>
          <w:lang w:val="en-GB"/>
        </w:rPr>
        <w:t>could be tested based on the</w:t>
      </w:r>
      <w:r w:rsidR="008E1C19" w:rsidRPr="008E1C19">
        <w:rPr>
          <w:lang w:val="en-GB"/>
        </w:rPr>
        <w:t xml:space="preserve"> survey results.</w:t>
      </w:r>
    </w:p>
    <w:p w14:paraId="091EE966" w14:textId="77777777" w:rsidR="008E1C19" w:rsidRPr="008E1C19" w:rsidRDefault="008E1C19" w:rsidP="008E1C19">
      <w:pPr>
        <w:rPr>
          <w:lang w:val="en-GB"/>
        </w:rPr>
      </w:pPr>
    </w:p>
    <w:p w14:paraId="631B8648" w14:textId="0AA65828" w:rsidR="006F1A0C" w:rsidRDefault="008E1C19" w:rsidP="00660361">
      <w:pPr>
        <w:jc w:val="both"/>
        <w:rPr>
          <w:lang w:val="en-GB"/>
        </w:rPr>
      </w:pPr>
      <w:r w:rsidRPr="008E1C19">
        <w:rPr>
          <w:lang w:val="en-GB"/>
        </w:rPr>
        <w:t xml:space="preserve">Before the </w:t>
      </w:r>
      <w:r w:rsidR="00D36D92">
        <w:rPr>
          <w:lang w:val="en-GB"/>
        </w:rPr>
        <w:t>conduction</w:t>
      </w:r>
      <w:r w:rsidR="00D36D92" w:rsidRPr="008E1C19">
        <w:rPr>
          <w:lang w:val="en-GB"/>
        </w:rPr>
        <w:t xml:space="preserve"> </w:t>
      </w:r>
      <w:r w:rsidRPr="008E1C19">
        <w:rPr>
          <w:lang w:val="en-GB"/>
        </w:rPr>
        <w:t xml:space="preserve">of statistical tests, the distributions of the survey questions were considered to decide </w:t>
      </w:r>
      <w:r w:rsidR="00660361">
        <w:rPr>
          <w:lang w:val="en-GB"/>
        </w:rPr>
        <w:t>the</w:t>
      </w:r>
      <w:r w:rsidR="00660361" w:rsidRPr="008E1C19">
        <w:rPr>
          <w:lang w:val="en-GB"/>
        </w:rPr>
        <w:t xml:space="preserve"> </w:t>
      </w:r>
      <w:r w:rsidRPr="008E1C19">
        <w:rPr>
          <w:lang w:val="en-GB"/>
        </w:rPr>
        <w:t xml:space="preserve">appropriate hypothesis testing methods. The distribution of the survey responses rarely resembles a </w:t>
      </w:r>
      <w:r w:rsidRPr="008A1C55">
        <w:rPr>
          <w:i/>
          <w:iCs/>
          <w:lang w:val="en-GB"/>
        </w:rPr>
        <w:t>normal distribution</w:t>
      </w:r>
      <w:r w:rsidR="00855FF3">
        <w:rPr>
          <w:lang w:val="en-GB"/>
        </w:rPr>
        <w:t>.</w:t>
      </w:r>
      <w:r w:rsidRPr="008E1C19">
        <w:rPr>
          <w:lang w:val="en-GB"/>
        </w:rPr>
        <w:t xml:space="preserve"> </w:t>
      </w:r>
      <w:r w:rsidR="00855FF3">
        <w:rPr>
          <w:lang w:val="en-GB"/>
        </w:rPr>
        <w:t>Consequently</w:t>
      </w:r>
      <w:r w:rsidRPr="008E1C19">
        <w:rPr>
          <w:lang w:val="en-GB"/>
        </w:rPr>
        <w:t xml:space="preserve">, </w:t>
      </w:r>
      <w:r w:rsidR="00660361">
        <w:rPr>
          <w:lang w:val="en-GB"/>
        </w:rPr>
        <w:t xml:space="preserve">the hypotheses test methods of choice </w:t>
      </w:r>
      <w:r w:rsidR="00855FF3">
        <w:rPr>
          <w:lang w:val="en-GB"/>
        </w:rPr>
        <w:t>we</w:t>
      </w:r>
      <w:r w:rsidR="00660361">
        <w:rPr>
          <w:lang w:val="en-GB"/>
        </w:rPr>
        <w:t xml:space="preserve">re </w:t>
      </w:r>
      <w:r w:rsidRPr="008E1C19">
        <w:rPr>
          <w:lang w:val="en-GB"/>
        </w:rPr>
        <w:t xml:space="preserve">non-parametric statistical tests. </w:t>
      </w:r>
      <w:r w:rsidR="00855FF3">
        <w:rPr>
          <w:lang w:val="en-GB"/>
        </w:rPr>
        <w:t>To</w:t>
      </w:r>
      <w:r w:rsidRPr="008E1C19">
        <w:rPr>
          <w:lang w:val="en-GB"/>
        </w:rPr>
        <w:t xml:space="preserve"> test correlations, Spearman’s method </w:t>
      </w:r>
      <w:r w:rsidR="00855FF3">
        <w:rPr>
          <w:lang w:val="en-GB"/>
        </w:rPr>
        <w:t xml:space="preserve">was used </w:t>
      </w:r>
      <w:r w:rsidRPr="008E1C19">
        <w:rPr>
          <w:lang w:val="en-GB"/>
        </w:rPr>
        <w:t>as it perform</w:t>
      </w:r>
      <w:r w:rsidR="00855FF3">
        <w:rPr>
          <w:lang w:val="en-GB"/>
        </w:rPr>
        <w:t>s</w:t>
      </w:r>
      <w:r w:rsidRPr="008E1C19">
        <w:rPr>
          <w:lang w:val="en-GB"/>
        </w:rPr>
        <w:t xml:space="preserve"> better </w:t>
      </w:r>
      <w:proofErr w:type="gramStart"/>
      <w:r w:rsidR="00855FF3">
        <w:rPr>
          <w:lang w:val="en-GB"/>
        </w:rPr>
        <w:t>with regard to</w:t>
      </w:r>
      <w:proofErr w:type="gramEnd"/>
      <w:r w:rsidRPr="008E1C19">
        <w:rPr>
          <w:lang w:val="en-GB"/>
        </w:rPr>
        <w:t xml:space="preserve"> </w:t>
      </w:r>
      <w:r w:rsidR="00855FF3">
        <w:rPr>
          <w:lang w:val="en-GB"/>
        </w:rPr>
        <w:t xml:space="preserve">relations </w:t>
      </w:r>
      <w:r w:rsidR="00855FF3" w:rsidRPr="008E1C19">
        <w:rPr>
          <w:lang w:val="en-GB"/>
        </w:rPr>
        <w:t>between variables</w:t>
      </w:r>
      <w:r w:rsidR="00855FF3">
        <w:rPr>
          <w:lang w:val="en-GB"/>
        </w:rPr>
        <w:t xml:space="preserve"> that are </w:t>
      </w:r>
      <w:r w:rsidRPr="008E1C19">
        <w:rPr>
          <w:lang w:val="en-GB"/>
        </w:rPr>
        <w:t>less linear.</w:t>
      </w:r>
    </w:p>
    <w:p w14:paraId="05D28DAA" w14:textId="3BE25D1A" w:rsidR="006F1A0C" w:rsidRDefault="006F1A0C" w:rsidP="00660361">
      <w:pPr>
        <w:jc w:val="both"/>
        <w:rPr>
          <w:lang w:val="en-GB"/>
        </w:rPr>
      </w:pPr>
      <w:r>
        <w:rPr>
          <w:lang w:val="en-GB"/>
        </w:rPr>
        <w:lastRenderedPageBreak/>
        <w:t xml:space="preserve">For the </w:t>
      </w:r>
      <w:r w:rsidR="008E1C19" w:rsidRPr="008E1C19">
        <w:rPr>
          <w:lang w:val="en-GB"/>
        </w:rPr>
        <w:t xml:space="preserve">analysis, </w:t>
      </w:r>
      <w:r>
        <w:rPr>
          <w:lang w:val="en-GB"/>
        </w:rPr>
        <w:t xml:space="preserve">the </w:t>
      </w:r>
      <w:r w:rsidR="008E1C19" w:rsidRPr="008E1C19">
        <w:rPr>
          <w:lang w:val="en-GB"/>
        </w:rPr>
        <w:t xml:space="preserve">hypothesis testing, </w:t>
      </w:r>
      <w:r>
        <w:rPr>
          <w:lang w:val="en-GB"/>
        </w:rPr>
        <w:t xml:space="preserve">as well as the </w:t>
      </w:r>
      <w:r w:rsidR="008E1C19" w:rsidRPr="008E1C19">
        <w:rPr>
          <w:lang w:val="en-GB"/>
        </w:rPr>
        <w:t xml:space="preserve">visualisation </w:t>
      </w:r>
      <w:r>
        <w:rPr>
          <w:lang w:val="en-GB"/>
        </w:rPr>
        <w:t xml:space="preserve">of results, </w:t>
      </w:r>
      <w:r w:rsidR="008E1C19" w:rsidRPr="008E1C19">
        <w:rPr>
          <w:lang w:val="en-GB"/>
        </w:rPr>
        <w:t>the statistical programming language R</w:t>
      </w:r>
      <w:r>
        <w:rPr>
          <w:lang w:val="en-GB"/>
        </w:rPr>
        <w:t xml:space="preserve"> was used, as </w:t>
      </w:r>
      <w:commentRangeStart w:id="42"/>
      <w:r>
        <w:rPr>
          <w:lang w:val="en-GB"/>
        </w:rPr>
        <w:t>well as the occasional</w:t>
      </w:r>
      <w:r w:rsidR="008E1C19" w:rsidRPr="008E1C19">
        <w:rPr>
          <w:lang w:val="en-GB"/>
        </w:rPr>
        <w:t xml:space="preserve"> Python</w:t>
      </w:r>
      <w:r>
        <w:rPr>
          <w:lang w:val="en-GB"/>
        </w:rPr>
        <w:t xml:space="preserve"> script</w:t>
      </w:r>
      <w:commentRangeEnd w:id="42"/>
      <w:r>
        <w:rPr>
          <w:rStyle w:val="CommentReference"/>
        </w:rPr>
        <w:commentReference w:id="42"/>
      </w:r>
      <w:r w:rsidR="008E1C19" w:rsidRPr="008E1C19">
        <w:rPr>
          <w:lang w:val="en-GB"/>
        </w:rPr>
        <w:t>.</w:t>
      </w:r>
    </w:p>
    <w:p w14:paraId="033F2CEA" w14:textId="77777777" w:rsidR="006F1A0C" w:rsidRDefault="006F1A0C" w:rsidP="00660361">
      <w:pPr>
        <w:jc w:val="both"/>
        <w:rPr>
          <w:lang w:val="en-GB"/>
        </w:rPr>
      </w:pPr>
    </w:p>
    <w:p w14:paraId="01ECA162" w14:textId="73965CD9" w:rsidR="008E1C19" w:rsidRPr="008E1C19" w:rsidRDefault="006F1A0C">
      <w:pPr>
        <w:jc w:val="both"/>
        <w:rPr>
          <w:lang w:val="en-GB"/>
        </w:rPr>
        <w:pPrChange w:id="43" w:author="ZSI" w:date="2022-02-24T01:58:00Z">
          <w:pPr/>
        </w:pPrChange>
      </w:pPr>
      <w:r>
        <w:rPr>
          <w:lang w:val="en-GB"/>
        </w:rPr>
        <w:t xml:space="preserve">For the model building, </w:t>
      </w:r>
      <w:r w:rsidR="008E1C19" w:rsidRPr="008E1C19">
        <w:rPr>
          <w:lang w:val="en-GB"/>
        </w:rPr>
        <w:t xml:space="preserve">an extensive dimension reduction process </w:t>
      </w:r>
      <w:r>
        <w:rPr>
          <w:lang w:val="en-GB"/>
        </w:rPr>
        <w:t xml:space="preserve">comprising </w:t>
      </w:r>
      <w:r w:rsidR="008E1C19" w:rsidRPr="008A1C55">
        <w:rPr>
          <w:i/>
          <w:iCs/>
          <w:lang w:val="en-GB"/>
        </w:rPr>
        <w:t>Principal Feature Analysis</w:t>
      </w:r>
      <w:r w:rsidR="008E1C19" w:rsidRPr="008E1C19">
        <w:rPr>
          <w:lang w:val="en-GB"/>
        </w:rPr>
        <w:t xml:space="preserve"> (PFA), </w:t>
      </w:r>
      <w:r w:rsidR="008E1C19" w:rsidRPr="008A1C55">
        <w:rPr>
          <w:i/>
          <w:iCs/>
          <w:lang w:val="en-GB"/>
        </w:rPr>
        <w:t>Explanatory</w:t>
      </w:r>
      <w:r w:rsidR="008E1C19" w:rsidRPr="008E1C19">
        <w:rPr>
          <w:lang w:val="en-GB"/>
        </w:rPr>
        <w:t xml:space="preserve"> </w:t>
      </w:r>
      <w:r>
        <w:rPr>
          <w:lang w:val="en-GB"/>
        </w:rPr>
        <w:t>and</w:t>
      </w:r>
      <w:r w:rsidR="008E1C19" w:rsidRPr="008E1C19">
        <w:rPr>
          <w:lang w:val="en-GB"/>
        </w:rPr>
        <w:t xml:space="preserve"> </w:t>
      </w:r>
      <w:r w:rsidR="008E1C19" w:rsidRPr="008A1C55">
        <w:rPr>
          <w:i/>
          <w:iCs/>
          <w:lang w:val="en-GB"/>
        </w:rPr>
        <w:t>Confirmatory Factor Analysis</w:t>
      </w:r>
      <w:r w:rsidR="008E1C19" w:rsidRPr="008E1C19">
        <w:rPr>
          <w:lang w:val="en-GB"/>
        </w:rPr>
        <w:t xml:space="preserve"> (EFA, CFA) </w:t>
      </w:r>
      <w:r>
        <w:rPr>
          <w:lang w:val="en-GB"/>
        </w:rPr>
        <w:t>was</w:t>
      </w:r>
      <w:r w:rsidR="008E1C19" w:rsidRPr="008E1C19">
        <w:rPr>
          <w:lang w:val="en-GB"/>
        </w:rPr>
        <w:t xml:space="preserve"> applied</w:t>
      </w:r>
      <w:r>
        <w:rPr>
          <w:lang w:val="en-GB"/>
        </w:rPr>
        <w:t xml:space="preserve">, </w:t>
      </w:r>
      <w:r w:rsidR="008E1C19" w:rsidRPr="008E1C19">
        <w:rPr>
          <w:lang w:val="en-GB"/>
        </w:rPr>
        <w:t xml:space="preserve">to </w:t>
      </w:r>
      <w:r>
        <w:rPr>
          <w:lang w:val="en-GB"/>
        </w:rPr>
        <w:t>determine</w:t>
      </w:r>
      <w:r w:rsidRPr="008E1C19">
        <w:rPr>
          <w:lang w:val="en-GB"/>
        </w:rPr>
        <w:t xml:space="preserve"> </w:t>
      </w:r>
      <w:r w:rsidR="008E1C19" w:rsidRPr="008E1C19">
        <w:rPr>
          <w:lang w:val="en-GB"/>
        </w:rPr>
        <w:t xml:space="preserve">and measure </w:t>
      </w:r>
      <w:r>
        <w:rPr>
          <w:lang w:val="en-GB"/>
        </w:rPr>
        <w:t xml:space="preserve">the </w:t>
      </w:r>
      <w:r w:rsidR="008E1C19" w:rsidRPr="008E1C19">
        <w:rPr>
          <w:lang w:val="en-GB"/>
        </w:rPr>
        <w:t>most important aspects of the SI</w:t>
      </w:r>
      <w:r>
        <w:rPr>
          <w:lang w:val="en-GB"/>
        </w:rPr>
        <w:t xml:space="preserve"> and, moreover,</w:t>
      </w:r>
      <w:r w:rsidR="008E1C19" w:rsidRPr="008E1C19">
        <w:rPr>
          <w:lang w:val="en-GB"/>
        </w:rPr>
        <w:t xml:space="preserve"> create an </w:t>
      </w:r>
      <w:r w:rsidR="008E1C19" w:rsidRPr="008A1C55">
        <w:rPr>
          <w:i/>
          <w:iCs/>
          <w:lang w:val="en-GB"/>
        </w:rPr>
        <w:t>SI-</w:t>
      </w:r>
      <w:r w:rsidRPr="008A1C55">
        <w:rPr>
          <w:i/>
          <w:iCs/>
          <w:lang w:val="en-GB"/>
        </w:rPr>
        <w:t>Index</w:t>
      </w:r>
      <w:r w:rsidRPr="008E1C19">
        <w:rPr>
          <w:lang w:val="en-GB"/>
        </w:rPr>
        <w:t xml:space="preserve"> </w:t>
      </w:r>
      <w:r w:rsidR="008E1C19" w:rsidRPr="008E1C19">
        <w:rPr>
          <w:lang w:val="en-GB"/>
        </w:rPr>
        <w:t xml:space="preserve">that </w:t>
      </w:r>
      <w:commentRangeStart w:id="44"/>
      <w:r>
        <w:rPr>
          <w:lang w:val="en-GB"/>
        </w:rPr>
        <w:t>categorises</w:t>
      </w:r>
      <w:commentRangeEnd w:id="44"/>
      <w:r>
        <w:rPr>
          <w:rStyle w:val="CommentReference"/>
        </w:rPr>
        <w:commentReference w:id="44"/>
      </w:r>
      <w:r w:rsidRPr="008E1C19">
        <w:rPr>
          <w:lang w:val="en-GB"/>
        </w:rPr>
        <w:t xml:space="preserve"> </w:t>
      </w:r>
      <w:r w:rsidR="008E1C19" w:rsidRPr="008E1C19">
        <w:rPr>
          <w:lang w:val="en-GB"/>
        </w:rPr>
        <w:t xml:space="preserve">the </w:t>
      </w:r>
      <w:r>
        <w:rPr>
          <w:lang w:val="en-GB"/>
        </w:rPr>
        <w:t xml:space="preserve">examined </w:t>
      </w:r>
      <w:r w:rsidR="008E1C19" w:rsidRPr="008E1C19">
        <w:rPr>
          <w:lang w:val="en-GB"/>
        </w:rPr>
        <w:t xml:space="preserve">projects in terms of </w:t>
      </w:r>
      <w:r>
        <w:rPr>
          <w:lang w:val="en-GB"/>
        </w:rPr>
        <w:t xml:space="preserve">their contribution to </w:t>
      </w:r>
      <w:r w:rsidR="008E1C19" w:rsidRPr="008E1C19">
        <w:rPr>
          <w:lang w:val="en-GB"/>
        </w:rPr>
        <w:t>SI.</w:t>
      </w:r>
    </w:p>
    <w:p w14:paraId="6DF7F056" w14:textId="77777777" w:rsidR="008E1C19" w:rsidRPr="008E1C19" w:rsidRDefault="008E1C19" w:rsidP="008E1C19">
      <w:pPr>
        <w:rPr>
          <w:lang w:val="en-GB"/>
        </w:rPr>
      </w:pPr>
    </w:p>
    <w:p w14:paraId="5BCBF4E0" w14:textId="2362531E" w:rsidR="008E1C19" w:rsidRPr="008E1C19" w:rsidDel="0027483D" w:rsidRDefault="008E1C19" w:rsidP="008A1C55">
      <w:pPr>
        <w:jc w:val="both"/>
        <w:rPr>
          <w:del w:id="45" w:author="Utku B. Demir" w:date="2022-02-24T04:34:00Z"/>
          <w:lang w:val="en-GB"/>
        </w:rPr>
      </w:pPr>
      <w:r w:rsidRPr="008E1C19">
        <w:rPr>
          <w:lang w:val="en-GB"/>
        </w:rPr>
        <w:t>A</w:t>
      </w:r>
      <w:r w:rsidR="008E68E0">
        <w:rPr>
          <w:lang w:val="en-GB"/>
        </w:rPr>
        <w:t>nother</w:t>
      </w:r>
      <w:ins w:id="46" w:author="Utku B. Demir" w:date="2022-02-24T04:34:00Z">
        <w:r w:rsidR="0027483D">
          <w:rPr>
            <w:lang w:val="en-GB"/>
          </w:rPr>
          <w:t xml:space="preserve"> </w:t>
        </w:r>
      </w:ins>
      <w:ins w:id="47" w:author="Utku B. Demir" w:date="2022-02-24T04:31:00Z">
        <w:r w:rsidR="0027483D">
          <w:rPr>
            <w:lang w:val="en-GB"/>
          </w:rPr>
          <w:t>contribution o</w:t>
        </w:r>
      </w:ins>
      <w:del w:id="48" w:author="Utku B. Demir" w:date="2022-02-24T04:31:00Z">
        <w:r w:rsidRPr="008E1C19" w:rsidDel="0027483D">
          <w:rPr>
            <w:lang w:val="en-GB"/>
          </w:rPr>
          <w:delText xml:space="preserve"> </w:delText>
        </w:r>
        <w:commentRangeStart w:id="49"/>
        <w:r w:rsidRPr="008A1C55" w:rsidDel="0027483D">
          <w:rPr>
            <w:highlight w:val="yellow"/>
            <w:lang w:val="en-GB"/>
          </w:rPr>
          <w:delText>appliance</w:delText>
        </w:r>
        <w:commentRangeEnd w:id="49"/>
        <w:r w:rsidR="00D36D92" w:rsidRPr="008A1C55" w:rsidDel="0027483D">
          <w:rPr>
            <w:rStyle w:val="CommentReference"/>
            <w:highlight w:val="yellow"/>
          </w:rPr>
          <w:commentReference w:id="49"/>
        </w:r>
        <w:r w:rsidRPr="008E1C19" w:rsidDel="0027483D">
          <w:rPr>
            <w:lang w:val="en-GB"/>
          </w:rPr>
          <w:delText xml:space="preserve"> o</w:delText>
        </w:r>
      </w:del>
      <w:r w:rsidRPr="008E1C19">
        <w:rPr>
          <w:lang w:val="en-GB"/>
        </w:rPr>
        <w:t>f the SI-</w:t>
      </w:r>
      <w:r w:rsidR="006F1A0C">
        <w:rPr>
          <w:lang w:val="en-GB"/>
        </w:rPr>
        <w:t>I</w:t>
      </w:r>
      <w:r w:rsidR="006F1A0C" w:rsidRPr="008E1C19">
        <w:rPr>
          <w:lang w:val="en-GB"/>
        </w:rPr>
        <w:t xml:space="preserve">ndex </w:t>
      </w:r>
      <w:r w:rsidRPr="008E1C19">
        <w:rPr>
          <w:lang w:val="en-GB"/>
        </w:rPr>
        <w:t xml:space="preserve">is to test the final hypothesis concerning the </w:t>
      </w:r>
      <w:r w:rsidR="008E68E0">
        <w:rPr>
          <w:lang w:val="en-GB"/>
        </w:rPr>
        <w:t xml:space="preserve">respondents’ </w:t>
      </w:r>
      <w:r w:rsidRPr="008E1C19">
        <w:rPr>
          <w:lang w:val="en-GB"/>
        </w:rPr>
        <w:t xml:space="preserve">self-assessment </w:t>
      </w:r>
      <w:proofErr w:type="gramStart"/>
      <w:r w:rsidR="003E6802">
        <w:rPr>
          <w:lang w:val="en-GB"/>
        </w:rPr>
        <w:t>with regard to</w:t>
      </w:r>
      <w:proofErr w:type="gramEnd"/>
      <w:r w:rsidR="003E6802">
        <w:rPr>
          <w:lang w:val="en-GB"/>
        </w:rPr>
        <w:t xml:space="preserve"> the </w:t>
      </w:r>
      <w:del w:id="50" w:author="Utku B. Demir" w:date="2022-02-24T04:33:00Z">
        <w:r w:rsidR="003E6802" w:rsidDel="0027483D">
          <w:rPr>
            <w:lang w:val="en-GB"/>
          </w:rPr>
          <w:delText xml:space="preserve">familiarity </w:delText>
        </w:r>
      </w:del>
      <w:ins w:id="51" w:author="Utku B. Demir" w:date="2022-02-24T04:33:00Z">
        <w:r w:rsidR="0027483D">
          <w:rPr>
            <w:lang w:val="en-GB"/>
          </w:rPr>
          <w:t>contribution to</w:t>
        </w:r>
      </w:ins>
      <w:del w:id="52" w:author="Utku B. Demir" w:date="2022-02-24T04:33:00Z">
        <w:r w:rsidR="003E6802" w:rsidDel="0027483D">
          <w:rPr>
            <w:lang w:val="en-GB"/>
          </w:rPr>
          <w:delText>with</w:delText>
        </w:r>
      </w:del>
      <w:r w:rsidR="003E6802">
        <w:rPr>
          <w:lang w:val="en-GB"/>
        </w:rPr>
        <w:t xml:space="preserve"> </w:t>
      </w:r>
      <w:r w:rsidRPr="008E1C19">
        <w:rPr>
          <w:lang w:val="en-GB"/>
        </w:rPr>
        <w:t>SI.</w:t>
      </w:r>
      <w:r w:rsidR="008E68E0">
        <w:rPr>
          <w:lang w:val="en-GB"/>
        </w:rPr>
        <w:t xml:space="preserve"> </w:t>
      </w:r>
      <w:commentRangeStart w:id="53"/>
      <w:r w:rsidR="008E68E0">
        <w:rPr>
          <w:lang w:val="en-GB"/>
        </w:rPr>
        <w:t xml:space="preserve">Here, the comparison with the SI-Index </w:t>
      </w:r>
      <w:ins w:id="54" w:author="Utku B. Demir" w:date="2022-02-24T04:32:00Z">
        <w:r w:rsidR="0027483D">
          <w:rPr>
            <w:lang w:val="en-GB"/>
          </w:rPr>
          <w:t>is applied to determine if the self</w:t>
        </w:r>
      </w:ins>
      <w:ins w:id="55" w:author="Utku B. Demir" w:date="2022-02-24T04:33:00Z">
        <w:r w:rsidR="0027483D">
          <w:rPr>
            <w:lang w:val="en-GB"/>
          </w:rPr>
          <w:t>-assessment SI contribution</w:t>
        </w:r>
      </w:ins>
      <w:ins w:id="56" w:author="Utku B. Demir" w:date="2022-02-24T04:35:00Z">
        <w:r w:rsidR="0027483D">
          <w:rPr>
            <w:lang w:val="en-GB"/>
          </w:rPr>
          <w:t xml:space="preserve"> level</w:t>
        </w:r>
      </w:ins>
      <w:ins w:id="57" w:author="Utku B. Demir" w:date="2022-02-24T04:33:00Z">
        <w:r w:rsidR="0027483D">
          <w:rPr>
            <w:lang w:val="en-GB"/>
          </w:rPr>
          <w:t xml:space="preserve"> over- or under-estimated by the survey res</w:t>
        </w:r>
      </w:ins>
      <w:ins w:id="58" w:author="Utku B. Demir" w:date="2022-02-24T04:34:00Z">
        <w:r w:rsidR="0027483D">
          <w:rPr>
            <w:lang w:val="en-GB"/>
          </w:rPr>
          <w:t>pondents.</w:t>
        </w:r>
      </w:ins>
      <w:del w:id="59" w:author="Utku B. Demir" w:date="2022-02-24T04:32:00Z">
        <w:r w:rsidR="008E68E0" w:rsidDel="0027483D">
          <w:rPr>
            <w:lang w:val="en-GB"/>
          </w:rPr>
          <w:delText>…</w:delText>
        </w:r>
        <w:commentRangeEnd w:id="53"/>
        <w:r w:rsidR="008E68E0" w:rsidDel="0027483D">
          <w:rPr>
            <w:rStyle w:val="CommentReference"/>
          </w:rPr>
          <w:commentReference w:id="53"/>
        </w:r>
      </w:del>
      <w:ins w:id="60" w:author="Utku B. Demir" w:date="2022-02-24T04:34:00Z">
        <w:r w:rsidR="0027483D">
          <w:rPr>
            <w:lang w:val="en-GB"/>
          </w:rPr>
          <w:t xml:space="preserve"> Furthe</w:t>
        </w:r>
      </w:ins>
      <w:ins w:id="61" w:author="Utku B. Demir" w:date="2022-02-24T04:35:00Z">
        <w:r w:rsidR="0027483D">
          <w:rPr>
            <w:lang w:val="en-GB"/>
          </w:rPr>
          <w:t xml:space="preserve">rmore, the </w:t>
        </w:r>
      </w:ins>
      <w:ins w:id="62" w:author="Utku B. Demir" w:date="2022-02-24T04:36:00Z">
        <w:r w:rsidR="001122FA">
          <w:rPr>
            <w:lang w:val="en-GB"/>
          </w:rPr>
          <w:t xml:space="preserve">(positive) </w:t>
        </w:r>
      </w:ins>
      <w:ins w:id="63" w:author="Utku B. Demir" w:date="2022-02-24T04:35:00Z">
        <w:r w:rsidR="0027483D">
          <w:rPr>
            <w:lang w:val="en-GB"/>
          </w:rPr>
          <w:t>correlation between the self-assessment SI contribution level and the SI-</w:t>
        </w:r>
      </w:ins>
      <w:ins w:id="64" w:author="Utku B. Demir" w:date="2022-02-24T04:36:00Z">
        <w:r w:rsidR="0027483D">
          <w:rPr>
            <w:lang w:val="en-GB"/>
          </w:rPr>
          <w:t>Index</w:t>
        </w:r>
        <w:r w:rsidR="001122FA">
          <w:rPr>
            <w:lang w:val="en-GB"/>
          </w:rPr>
          <w:t xml:space="preserve"> might be the indication of the </w:t>
        </w:r>
      </w:ins>
      <w:ins w:id="65" w:author="Utku B. Demir" w:date="2022-02-24T04:37:00Z">
        <w:r w:rsidR="001122FA">
          <w:rPr>
            <w:lang w:val="en-GB"/>
          </w:rPr>
          <w:t>accuracy of the model.</w:t>
        </w:r>
      </w:ins>
    </w:p>
    <w:p w14:paraId="211DE6C0" w14:textId="4D80BF56" w:rsidR="001B0AE2" w:rsidRPr="008E1C19" w:rsidRDefault="001B0AE2" w:rsidP="0027483D">
      <w:pPr>
        <w:jc w:val="both"/>
        <w:rPr>
          <w:lang w:val="en-GB"/>
        </w:rPr>
        <w:pPrChange w:id="66" w:author="Utku B. Demir" w:date="2022-02-24T04:34:00Z">
          <w:pPr/>
        </w:pPrChange>
      </w:pPr>
    </w:p>
    <w:p w14:paraId="18D2613D" w14:textId="3431CE15" w:rsidR="0025130B" w:rsidRPr="008E1C19" w:rsidRDefault="0025130B" w:rsidP="0025130B">
      <w:pPr>
        <w:pStyle w:val="Heading1"/>
        <w:rPr>
          <w:lang w:val="en-GB"/>
        </w:rPr>
      </w:pPr>
      <w:r w:rsidRPr="008E1C19">
        <w:rPr>
          <w:lang w:val="en-GB"/>
        </w:rPr>
        <w:t xml:space="preserve">Familiarity with SI and </w:t>
      </w:r>
      <w:commentRangeStart w:id="67"/>
      <w:r w:rsidRPr="008E1C19">
        <w:rPr>
          <w:lang w:val="en-GB"/>
        </w:rPr>
        <w:t>Transdisciplinarity</w:t>
      </w:r>
      <w:commentRangeEnd w:id="67"/>
      <w:r w:rsidR="00D71BC8" w:rsidRPr="008E1C19">
        <w:rPr>
          <w:rStyle w:val="CommentReference"/>
          <w:rFonts w:asciiTheme="minorHAnsi" w:eastAsiaTheme="minorHAnsi" w:hAnsiTheme="minorHAnsi" w:cstheme="minorBidi"/>
          <w:color w:val="auto"/>
          <w:lang w:val="en-GB"/>
        </w:rPr>
        <w:commentReference w:id="67"/>
      </w:r>
    </w:p>
    <w:p w14:paraId="067F7152" w14:textId="05F6B932" w:rsidR="0025130B" w:rsidRPr="008E1C19" w:rsidRDefault="0025130B" w:rsidP="0025130B">
      <w:pPr>
        <w:rPr>
          <w:lang w:val="en-GB"/>
        </w:rPr>
      </w:pPr>
    </w:p>
    <w:p w14:paraId="652B61B1" w14:textId="77777777" w:rsidR="00D71BC8" w:rsidRPr="008E1C19" w:rsidRDefault="00D71BC8" w:rsidP="0025130B">
      <w:pPr>
        <w:rPr>
          <w:lang w:val="en-GB"/>
        </w:rPr>
      </w:pPr>
    </w:p>
    <w:p w14:paraId="1A224E13" w14:textId="77777777" w:rsidR="006F3D9A" w:rsidRPr="008E1C19" w:rsidRDefault="00D71BC8" w:rsidP="006F3D9A">
      <w:pPr>
        <w:keepNext/>
        <w:rPr>
          <w:lang w:val="en-GB"/>
        </w:rPr>
      </w:pPr>
      <w:r w:rsidRPr="008E1C19">
        <w:rPr>
          <w:noProof/>
          <w:lang w:val="en-GB"/>
        </w:rPr>
        <w:drawing>
          <wp:inline distT="0" distB="0" distL="0" distR="0" wp14:anchorId="5A335894" wp14:editId="3858D805">
            <wp:extent cx="5731510" cy="1910715"/>
            <wp:effectExtent l="0" t="0" r="0" b="0"/>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pic:cNvPicPr/>
                  </pic:nvPicPr>
                  <pic:blipFill>
                    <a:blip r:embed="rId11">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5731510" cy="1910715"/>
                    </a:xfrm>
                    <a:prstGeom prst="rect">
                      <a:avLst/>
                    </a:prstGeom>
                  </pic:spPr>
                </pic:pic>
              </a:graphicData>
            </a:graphic>
          </wp:inline>
        </w:drawing>
      </w:r>
    </w:p>
    <w:p w14:paraId="266C98F1" w14:textId="557998B0" w:rsidR="0025130B" w:rsidRPr="008E1C19" w:rsidRDefault="006F3D9A" w:rsidP="006F3D9A">
      <w:pPr>
        <w:pStyle w:val="Caption"/>
        <w:rPr>
          <w:ins w:id="68" w:author="Utku B. Demir" w:date="2022-02-23T16:47:00Z"/>
          <w:lang w:val="en-GB"/>
        </w:rPr>
      </w:pPr>
      <w:r w:rsidRPr="008E1C19">
        <w:rPr>
          <w:lang w:val="en-GB"/>
        </w:rPr>
        <w:t xml:space="preserve">Figure </w:t>
      </w:r>
      <w:r w:rsidRPr="008E1C19">
        <w:rPr>
          <w:lang w:val="en-GB"/>
        </w:rPr>
        <w:fldChar w:fldCharType="begin"/>
      </w:r>
      <w:r w:rsidRPr="008E1C19">
        <w:rPr>
          <w:lang w:val="en-GB"/>
        </w:rPr>
        <w:instrText xml:space="preserve"> SEQ Figure \* ARABIC </w:instrText>
      </w:r>
      <w:r w:rsidRPr="008E1C19">
        <w:rPr>
          <w:lang w:val="en-GB"/>
        </w:rPr>
        <w:fldChar w:fldCharType="separate"/>
      </w:r>
      <w:r w:rsidR="00916DE1">
        <w:rPr>
          <w:noProof/>
          <w:lang w:val="en-GB"/>
        </w:rPr>
        <w:t>1</w:t>
      </w:r>
      <w:r w:rsidRPr="008E1C19">
        <w:rPr>
          <w:lang w:val="en-GB"/>
        </w:rPr>
        <w:fldChar w:fldCharType="end"/>
      </w:r>
      <w:r w:rsidRPr="008E1C19">
        <w:rPr>
          <w:lang w:val="en-GB"/>
        </w:rPr>
        <w:t>: The distribution of SI-familiarity, familiarity with transdisciplinarity and contribution to SI rate (self</w:t>
      </w:r>
      <w:r w:rsidR="008E1C19" w:rsidRPr="00C6437A">
        <w:rPr>
          <w:lang w:val="en-GB"/>
        </w:rPr>
        <w:t>-</w:t>
      </w:r>
      <w:del w:id="69" w:author="Utku B. Demir" w:date="2022-02-23T16:47:00Z">
        <w:r w:rsidRPr="008E1C19" w:rsidDel="008E1C19">
          <w:rPr>
            <w:lang w:val="en-GB"/>
          </w:rPr>
          <w:delText xml:space="preserve"> </w:delText>
        </w:r>
      </w:del>
      <w:r w:rsidRPr="008E1C19">
        <w:rPr>
          <w:lang w:val="en-GB"/>
        </w:rPr>
        <w:t>assessment)</w:t>
      </w:r>
    </w:p>
    <w:p w14:paraId="6340211E" w14:textId="5DFCC4C1" w:rsidR="008E1C19" w:rsidRDefault="008E1C19">
      <w:pPr>
        <w:jc w:val="both"/>
        <w:rPr>
          <w:ins w:id="70" w:author="Utku B. Demir" w:date="2022-02-23T17:33:00Z"/>
          <w:lang w:val="en-GB"/>
        </w:rPr>
        <w:pPrChange w:id="71" w:author="ZSI" w:date="2022-02-24T01:26:00Z">
          <w:pPr/>
        </w:pPrChange>
      </w:pPr>
      <w:ins w:id="72" w:author="Utku B. Demir" w:date="2022-02-23T16:47:00Z">
        <w:r w:rsidRPr="008E1C19">
          <w:rPr>
            <w:lang w:val="en-GB"/>
            <w:rPrChange w:id="73" w:author="Utku B. Demir" w:date="2022-02-23T16:47:00Z">
              <w:rPr>
                <w:lang w:val="de-DE"/>
              </w:rPr>
            </w:rPrChange>
          </w:rPr>
          <w:t>Survey</w:t>
        </w:r>
      </w:ins>
      <w:ins w:id="74" w:author="Utku B. Demir" w:date="2022-02-23T16:48:00Z">
        <w:r>
          <w:rPr>
            <w:lang w:val="en-GB"/>
          </w:rPr>
          <w:t xml:space="preserve"> has started with questions about </w:t>
        </w:r>
      </w:ins>
      <w:ins w:id="75" w:author="ZSI" w:date="2022-02-24T00:48:00Z">
        <w:r w:rsidR="00C65C4C">
          <w:rPr>
            <w:lang w:val="en-GB"/>
          </w:rPr>
          <w:t xml:space="preserve">the respondents’ </w:t>
        </w:r>
        <w:r w:rsidR="00C65C4C" w:rsidRPr="00C65C4C">
          <w:rPr>
            <w:i/>
            <w:iCs/>
            <w:lang w:val="en-GB"/>
            <w:rPrChange w:id="76" w:author="ZSI" w:date="2022-02-24T00:49:00Z">
              <w:rPr>
                <w:lang w:val="en-GB"/>
              </w:rPr>
            </w:rPrChange>
          </w:rPr>
          <w:t xml:space="preserve">familiarity with </w:t>
        </w:r>
      </w:ins>
      <w:ins w:id="77" w:author="Utku B. Demir" w:date="2022-02-23T16:48:00Z">
        <w:r w:rsidR="00935285" w:rsidRPr="00C65C4C">
          <w:rPr>
            <w:i/>
            <w:iCs/>
            <w:lang w:val="en-GB"/>
            <w:rPrChange w:id="78" w:author="ZSI" w:date="2022-02-24T00:49:00Z">
              <w:rPr>
                <w:lang w:val="en-GB"/>
              </w:rPr>
            </w:rPrChange>
          </w:rPr>
          <w:t>SI</w:t>
        </w:r>
        <w:r w:rsidR="00935285">
          <w:rPr>
            <w:lang w:val="en-GB"/>
          </w:rPr>
          <w:t xml:space="preserve"> and </w:t>
        </w:r>
      </w:ins>
      <w:ins w:id="79" w:author="ZSI" w:date="2022-02-24T00:48:00Z">
        <w:r w:rsidR="00C65C4C" w:rsidRPr="00C65C4C">
          <w:rPr>
            <w:i/>
            <w:iCs/>
            <w:lang w:val="en-GB"/>
            <w:rPrChange w:id="80" w:author="ZSI" w:date="2022-02-24T00:49:00Z">
              <w:rPr>
                <w:lang w:val="en-GB"/>
              </w:rPr>
            </w:rPrChange>
          </w:rPr>
          <w:t>experienc</w:t>
        </w:r>
      </w:ins>
      <w:ins w:id="81" w:author="ZSI" w:date="2022-02-24T00:49:00Z">
        <w:r w:rsidR="00C65C4C" w:rsidRPr="00C65C4C">
          <w:rPr>
            <w:i/>
            <w:iCs/>
            <w:lang w:val="en-GB"/>
            <w:rPrChange w:id="82" w:author="ZSI" w:date="2022-02-24T00:49:00Z">
              <w:rPr>
                <w:lang w:val="en-GB"/>
              </w:rPr>
            </w:rPrChange>
          </w:rPr>
          <w:t>e with</w:t>
        </w:r>
        <w:r w:rsidR="00C65C4C">
          <w:rPr>
            <w:lang w:val="en-GB"/>
          </w:rPr>
          <w:t xml:space="preserve"> </w:t>
        </w:r>
      </w:ins>
      <w:ins w:id="83" w:author="Utku B. Demir" w:date="2022-02-23T16:48:00Z">
        <w:r w:rsidR="00935285" w:rsidRPr="00C65C4C">
          <w:rPr>
            <w:i/>
            <w:iCs/>
            <w:lang w:val="en-GB"/>
            <w:rPrChange w:id="84" w:author="ZSI" w:date="2022-02-24T00:49:00Z">
              <w:rPr>
                <w:lang w:val="en-GB"/>
              </w:rPr>
            </w:rPrChange>
          </w:rPr>
          <w:t>transdisciplinarity</w:t>
        </w:r>
      </w:ins>
      <w:ins w:id="85" w:author="Utku B. Demir" w:date="2022-02-23T16:49:00Z">
        <w:r w:rsidR="00935285">
          <w:rPr>
            <w:lang w:val="en-GB"/>
          </w:rPr>
          <w:t xml:space="preserve">. </w:t>
        </w:r>
        <w:del w:id="86" w:author="ZSI" w:date="2022-02-24T00:49:00Z">
          <w:r w:rsidR="00935285" w:rsidDel="00C65C4C">
            <w:rPr>
              <w:lang w:val="en-GB"/>
            </w:rPr>
            <w:delText>The t</w:delText>
          </w:r>
        </w:del>
      </w:ins>
      <w:ins w:id="87" w:author="ZSI" w:date="2022-02-24T00:49:00Z">
        <w:r w:rsidR="00C65C4C">
          <w:rPr>
            <w:lang w:val="en-GB"/>
          </w:rPr>
          <w:t>T</w:t>
        </w:r>
      </w:ins>
      <w:ins w:id="88" w:author="Utku B. Demir" w:date="2022-02-23T16:49:00Z">
        <w:r w:rsidR="00935285">
          <w:rPr>
            <w:lang w:val="en-GB"/>
          </w:rPr>
          <w:t xml:space="preserve">ransdisciplinarity </w:t>
        </w:r>
        <w:del w:id="89" w:author="ZSI" w:date="2022-02-24T00:49:00Z">
          <w:r w:rsidR="00935285" w:rsidDel="00C65C4C">
            <w:rPr>
              <w:lang w:val="en-GB"/>
            </w:rPr>
            <w:delText xml:space="preserve">itself </w:delText>
          </w:r>
        </w:del>
        <w:r w:rsidR="00935285">
          <w:rPr>
            <w:lang w:val="en-GB"/>
          </w:rPr>
          <w:t xml:space="preserve">is </w:t>
        </w:r>
      </w:ins>
      <w:ins w:id="90" w:author="ZSI" w:date="2022-02-24T00:49:00Z">
        <w:r w:rsidR="00C65C4C">
          <w:rPr>
            <w:lang w:val="en-GB"/>
          </w:rPr>
          <w:t xml:space="preserve">insofar </w:t>
        </w:r>
      </w:ins>
      <w:ins w:id="91" w:author="Utku B. Demir" w:date="2022-02-23T16:49:00Z">
        <w:r w:rsidR="00935285">
          <w:rPr>
            <w:lang w:val="en-GB"/>
          </w:rPr>
          <w:t>an important concep</w:t>
        </w:r>
      </w:ins>
      <w:ins w:id="92" w:author="Utku B. Demir" w:date="2022-02-23T16:50:00Z">
        <w:r w:rsidR="00935285">
          <w:rPr>
            <w:lang w:val="en-GB"/>
          </w:rPr>
          <w:t>t in the SI</w:t>
        </w:r>
      </w:ins>
      <w:ins w:id="93" w:author="ZSI" w:date="2022-02-24T00:49:00Z">
        <w:r w:rsidR="00C65C4C">
          <w:rPr>
            <w:lang w:val="en-GB"/>
          </w:rPr>
          <w:t xml:space="preserve"> </w:t>
        </w:r>
      </w:ins>
      <w:ins w:id="94" w:author="Utku B. Demir" w:date="2022-02-23T16:50:00Z">
        <w:del w:id="95" w:author="ZSI" w:date="2022-02-24T00:49:00Z">
          <w:r w:rsidR="00935285" w:rsidDel="00C65C4C">
            <w:rPr>
              <w:lang w:val="en-GB"/>
            </w:rPr>
            <w:delText>-</w:delText>
          </w:r>
        </w:del>
        <w:r w:rsidR="00935285">
          <w:rPr>
            <w:lang w:val="en-GB"/>
          </w:rPr>
          <w:t>literature</w:t>
        </w:r>
      </w:ins>
      <w:ins w:id="96" w:author="ZSI" w:date="2022-02-24T00:49:00Z">
        <w:r w:rsidR="00C65C4C">
          <w:rPr>
            <w:lang w:val="en-GB"/>
          </w:rPr>
          <w:t xml:space="preserve"> as it </w:t>
        </w:r>
      </w:ins>
      <w:ins w:id="97" w:author="Utku B. Demir" w:date="2022-02-23T16:50:00Z">
        <w:del w:id="98" w:author="ZSI" w:date="2022-02-24T00:49:00Z">
          <w:r w:rsidR="00935285" w:rsidDel="00C65C4C">
            <w:rPr>
              <w:lang w:val="en-GB"/>
            </w:rPr>
            <w:delText>. Its tendency</w:delText>
          </w:r>
        </w:del>
      </w:ins>
      <w:ins w:id="99" w:author="ZSI" w:date="2022-02-24T00:49:00Z">
        <w:r w:rsidR="00C65C4C">
          <w:rPr>
            <w:lang w:val="en-GB"/>
          </w:rPr>
          <w:t>tends</w:t>
        </w:r>
      </w:ins>
      <w:ins w:id="100" w:author="Utku B. Demir" w:date="2022-02-23T16:50:00Z">
        <w:r w:rsidR="00935285">
          <w:rPr>
            <w:lang w:val="en-GB"/>
          </w:rPr>
          <w:t xml:space="preserve"> to open </w:t>
        </w:r>
        <w:del w:id="101" w:author="ZSI" w:date="2022-02-24T00:50:00Z">
          <w:r w:rsidR="00935285" w:rsidDel="00C65C4C">
            <w:rPr>
              <w:lang w:val="en-GB"/>
            </w:rPr>
            <w:delText>t</w:delText>
          </w:r>
        </w:del>
      </w:ins>
      <w:ins w:id="102" w:author="Utku B. Demir" w:date="2022-02-23T16:51:00Z">
        <w:del w:id="103" w:author="ZSI" w:date="2022-02-24T00:50:00Z">
          <w:r w:rsidR="00935285" w:rsidDel="00C65C4C">
            <w:rPr>
              <w:lang w:val="en-GB"/>
            </w:rPr>
            <w:delText>he</w:delText>
          </w:r>
        </w:del>
      </w:ins>
      <w:ins w:id="104" w:author="Utku B. Demir" w:date="2022-02-23T16:50:00Z">
        <w:del w:id="105" w:author="ZSI" w:date="2022-02-24T00:50:00Z">
          <w:r w:rsidR="00935285" w:rsidDel="00C65C4C">
            <w:rPr>
              <w:lang w:val="en-GB"/>
            </w:rPr>
            <w:delText xml:space="preserve"> </w:delText>
          </w:r>
        </w:del>
      </w:ins>
      <w:ins w:id="106" w:author="Utku B. Demir" w:date="2022-02-23T16:51:00Z">
        <w:r w:rsidR="00935285" w:rsidRPr="00935285">
          <w:rPr>
            <w:i/>
            <w:iCs/>
            <w:lang w:val="en-GB"/>
            <w:rPrChange w:id="107" w:author="Utku B. Demir" w:date="2022-02-23T16:51:00Z">
              <w:rPr>
                <w:lang w:val="en-GB"/>
              </w:rPr>
            </w:rPrChange>
          </w:rPr>
          <w:t>vertical</w:t>
        </w:r>
        <w:r w:rsidR="00935285">
          <w:rPr>
            <w:lang w:val="en-GB"/>
          </w:rPr>
          <w:t xml:space="preserve"> </w:t>
        </w:r>
      </w:ins>
      <w:ins w:id="108" w:author="Utku B. Demir" w:date="2022-02-23T16:50:00Z">
        <w:r w:rsidR="00935285">
          <w:rPr>
            <w:lang w:val="en-GB"/>
          </w:rPr>
          <w:t>inclusion in research</w:t>
        </w:r>
      </w:ins>
      <w:ins w:id="109" w:author="Utku B. Demir" w:date="2022-02-23T16:51:00Z">
        <w:r w:rsidR="00935285">
          <w:rPr>
            <w:lang w:val="en-GB"/>
          </w:rPr>
          <w:t xml:space="preserve"> makes</w:t>
        </w:r>
      </w:ins>
      <w:ins w:id="110" w:author="ZSI" w:date="2022-02-24T00:50:00Z">
        <w:r w:rsidR="00C65C4C">
          <w:rPr>
            <w:lang w:val="en-GB"/>
          </w:rPr>
          <w:t xml:space="preserve">, meaning </w:t>
        </w:r>
        <w:commentRangeStart w:id="111"/>
        <w:r w:rsidR="00C65C4C">
          <w:rPr>
            <w:lang w:val="en-GB"/>
          </w:rPr>
          <w:t>…</w:t>
        </w:r>
        <w:commentRangeEnd w:id="111"/>
        <w:r w:rsidR="00C65C4C">
          <w:rPr>
            <w:rStyle w:val="CommentReference"/>
          </w:rPr>
          <w:commentReference w:id="111"/>
        </w:r>
        <w:r w:rsidR="00C65C4C">
          <w:rPr>
            <w:lang w:val="en-GB"/>
          </w:rPr>
          <w:t>.</w:t>
        </w:r>
      </w:ins>
      <w:ins w:id="112" w:author="Utku B. Demir" w:date="2022-02-23T16:51:00Z">
        <w:r w:rsidR="00935285">
          <w:rPr>
            <w:lang w:val="en-GB"/>
          </w:rPr>
          <w:t xml:space="preserve"> </w:t>
        </w:r>
      </w:ins>
      <w:ins w:id="113" w:author="ZSI" w:date="2022-02-24T00:50:00Z">
        <w:r w:rsidR="00C65C4C">
          <w:rPr>
            <w:lang w:val="en-GB"/>
          </w:rPr>
          <w:t xml:space="preserve">For this reason, </w:t>
        </w:r>
      </w:ins>
      <w:ins w:id="114" w:author="Utku B. Demir" w:date="2022-02-23T16:51:00Z">
        <w:r w:rsidR="00935285" w:rsidRPr="00C65C4C">
          <w:rPr>
            <w:i/>
            <w:iCs/>
            <w:lang w:val="en-GB"/>
            <w:rPrChange w:id="115" w:author="ZSI" w:date="2022-02-24T00:50:00Z">
              <w:rPr>
                <w:lang w:val="en-GB"/>
              </w:rPr>
            </w:rPrChange>
          </w:rPr>
          <w:t>transdisciplinarity</w:t>
        </w:r>
        <w:r w:rsidR="00935285">
          <w:rPr>
            <w:lang w:val="en-GB"/>
          </w:rPr>
          <w:t xml:space="preserve"> </w:t>
        </w:r>
      </w:ins>
      <w:ins w:id="116" w:author="ZSI" w:date="2022-02-24T00:50:00Z">
        <w:r w:rsidR="00C65C4C">
          <w:rPr>
            <w:lang w:val="en-GB"/>
          </w:rPr>
          <w:t xml:space="preserve">is </w:t>
        </w:r>
      </w:ins>
      <w:ins w:id="117" w:author="ZSI" w:date="2022-02-24T00:51:00Z">
        <w:r w:rsidR="00C65C4C">
          <w:rPr>
            <w:lang w:val="en-GB"/>
          </w:rPr>
          <w:t>c</w:t>
        </w:r>
      </w:ins>
      <w:ins w:id="118" w:author="Utku B. Demir" w:date="2022-02-23T16:51:00Z">
        <w:r w:rsidR="00935285">
          <w:rPr>
            <w:lang w:val="en-GB"/>
          </w:rPr>
          <w:t xml:space="preserve">an </w:t>
        </w:r>
      </w:ins>
      <w:ins w:id="119" w:author="ZSI" w:date="2022-02-24T00:51:00Z">
        <w:r w:rsidR="00C65C4C">
          <w:rPr>
            <w:lang w:val="en-GB"/>
          </w:rPr>
          <w:t xml:space="preserve">be considered an </w:t>
        </w:r>
      </w:ins>
      <w:ins w:id="120" w:author="Utku B. Demir" w:date="2022-02-23T16:51:00Z">
        <w:r w:rsidR="00935285">
          <w:rPr>
            <w:lang w:val="en-GB"/>
          </w:rPr>
          <w:t>important potential indicator f</w:t>
        </w:r>
      </w:ins>
      <w:ins w:id="121" w:author="Utku B. Demir" w:date="2022-02-23T16:52:00Z">
        <w:r w:rsidR="00935285">
          <w:rPr>
            <w:lang w:val="en-GB"/>
          </w:rPr>
          <w:t>or SI</w:t>
        </w:r>
      </w:ins>
      <w:ins w:id="122" w:author="ZSI" w:date="2022-02-24T00:51:00Z">
        <w:r w:rsidR="00C65C4C">
          <w:rPr>
            <w:lang w:val="en-GB"/>
          </w:rPr>
          <w:t>-</w:t>
        </w:r>
      </w:ins>
      <w:ins w:id="123" w:author="Utku B. Demir" w:date="2022-02-23T16:52:00Z">
        <w:del w:id="124" w:author="ZSI" w:date="2022-02-24T00:51:00Z">
          <w:r w:rsidR="00935285" w:rsidDel="00C65C4C">
            <w:rPr>
              <w:lang w:val="en-GB"/>
            </w:rPr>
            <w:delText xml:space="preserve"> </w:delText>
          </w:r>
        </w:del>
        <w:r w:rsidR="00935285">
          <w:rPr>
            <w:lang w:val="en-GB"/>
          </w:rPr>
          <w:t xml:space="preserve">relevant outcomes. </w:t>
        </w:r>
      </w:ins>
      <w:commentRangeStart w:id="125"/>
      <w:ins w:id="126" w:author="Utku B. Demir" w:date="2022-02-23T17:22:00Z">
        <w:r w:rsidR="00734E33">
          <w:rPr>
            <w:lang w:val="en-GB"/>
          </w:rPr>
          <w:t xml:space="preserve">Literature on this topic goes as far as </w:t>
        </w:r>
      </w:ins>
      <w:ins w:id="127" w:author="Utku B. Demir" w:date="2022-02-23T17:30:00Z">
        <w:r w:rsidR="006453D6">
          <w:rPr>
            <w:lang w:val="en-GB"/>
          </w:rPr>
          <w:t>stating</w:t>
        </w:r>
      </w:ins>
      <w:ins w:id="128" w:author="Utku B. Demir" w:date="2022-02-23T17:22:00Z">
        <w:r w:rsidR="00734E33">
          <w:rPr>
            <w:lang w:val="en-GB"/>
          </w:rPr>
          <w:t xml:space="preserve"> </w:t>
        </w:r>
      </w:ins>
      <w:ins w:id="129" w:author="ZSI" w:date="2022-02-24T00:51:00Z">
        <w:r w:rsidR="00C65C4C">
          <w:rPr>
            <w:lang w:val="en-GB"/>
          </w:rPr>
          <w:t xml:space="preserve">that </w:t>
        </w:r>
      </w:ins>
      <w:ins w:id="130" w:author="Utku B. Demir" w:date="2022-02-23T17:22:00Z">
        <w:r w:rsidR="00734E33">
          <w:rPr>
            <w:lang w:val="en-GB"/>
          </w:rPr>
          <w:t xml:space="preserve">transdisciplinary </w:t>
        </w:r>
      </w:ins>
      <w:ins w:id="131" w:author="Utku B. Demir" w:date="2022-02-23T17:23:00Z">
        <w:r w:rsidR="00734E33">
          <w:rPr>
            <w:lang w:val="en-GB"/>
          </w:rPr>
          <w:t>aspects</w:t>
        </w:r>
      </w:ins>
      <w:ins w:id="132" w:author="Utku B. Demir" w:date="2022-02-23T17:22:00Z">
        <w:r w:rsidR="00734E33">
          <w:rPr>
            <w:lang w:val="en-GB"/>
          </w:rPr>
          <w:t xml:space="preserve"> </w:t>
        </w:r>
      </w:ins>
      <w:ins w:id="133" w:author="ZSI" w:date="2022-02-24T00:51:00Z">
        <w:r w:rsidR="00C65C4C">
          <w:rPr>
            <w:lang w:val="en-GB"/>
          </w:rPr>
          <w:t xml:space="preserve">are </w:t>
        </w:r>
      </w:ins>
      <w:ins w:id="134" w:author="Utku B. Demir" w:date="2022-02-23T17:23:00Z">
        <w:r w:rsidR="00734E33">
          <w:rPr>
            <w:lang w:val="en-GB"/>
          </w:rPr>
          <w:t>central</w:t>
        </w:r>
      </w:ins>
      <w:ins w:id="135" w:author="Utku B. Demir" w:date="2022-02-23T17:30:00Z">
        <w:r w:rsidR="006453D6">
          <w:rPr>
            <w:lang w:val="en-GB"/>
          </w:rPr>
          <w:t xml:space="preserve"> (and necessary)</w:t>
        </w:r>
      </w:ins>
      <w:ins w:id="136" w:author="Utku B. Demir" w:date="2022-02-23T17:22:00Z">
        <w:r w:rsidR="00734E33">
          <w:rPr>
            <w:lang w:val="en-GB"/>
          </w:rPr>
          <w:t xml:space="preserve"> to </w:t>
        </w:r>
        <w:commentRangeStart w:id="137"/>
        <w:r w:rsidR="00734E33">
          <w:rPr>
            <w:lang w:val="en-GB"/>
          </w:rPr>
          <w:t>SI-related research</w:t>
        </w:r>
      </w:ins>
      <w:commentRangeEnd w:id="137"/>
      <w:r w:rsidR="00C65C4C">
        <w:rPr>
          <w:rStyle w:val="CommentReference"/>
        </w:rPr>
        <w:commentReference w:id="137"/>
      </w:r>
      <w:r w:rsidR="00734E33">
        <w:rPr>
          <w:rStyle w:val="FootnoteReference"/>
          <w:lang w:val="en-GB"/>
        </w:rPr>
        <w:footnoteReference w:id="2"/>
      </w:r>
      <w:ins w:id="144" w:author="Utku B. Demir" w:date="2022-02-23T17:22:00Z">
        <w:r w:rsidR="00734E33">
          <w:rPr>
            <w:lang w:val="en-GB"/>
          </w:rPr>
          <w:t>.</w:t>
        </w:r>
      </w:ins>
      <w:commentRangeEnd w:id="125"/>
      <w:r w:rsidR="00C65C4C">
        <w:rPr>
          <w:rStyle w:val="CommentReference"/>
        </w:rPr>
        <w:commentReference w:id="125"/>
      </w:r>
      <w:ins w:id="145" w:author="Utku B. Demir" w:date="2022-02-23T17:22:00Z">
        <w:r w:rsidR="00734E33">
          <w:rPr>
            <w:lang w:val="en-GB"/>
          </w:rPr>
          <w:t xml:space="preserve"> </w:t>
        </w:r>
      </w:ins>
      <w:ins w:id="146" w:author="Utku B. Demir" w:date="2022-02-23T17:30:00Z">
        <w:del w:id="147" w:author="ZSI" w:date="2022-02-24T01:04:00Z">
          <w:r w:rsidR="006453D6" w:rsidDel="00204496">
            <w:rPr>
              <w:lang w:val="en-GB"/>
            </w:rPr>
            <w:delText>Our</w:delText>
          </w:r>
        </w:del>
      </w:ins>
      <w:ins w:id="148" w:author="ZSI" w:date="2022-02-24T01:04:00Z">
        <w:r w:rsidR="00204496">
          <w:rPr>
            <w:lang w:val="en-GB"/>
          </w:rPr>
          <w:t>In our</w:t>
        </w:r>
      </w:ins>
      <w:ins w:id="149" w:author="Utku B. Demir" w:date="2022-02-23T17:30:00Z">
        <w:r w:rsidR="006453D6">
          <w:rPr>
            <w:lang w:val="en-GB"/>
          </w:rPr>
          <w:t xml:space="preserve"> </w:t>
        </w:r>
        <w:commentRangeStart w:id="150"/>
        <w:r w:rsidR="006453D6">
          <w:rPr>
            <w:lang w:val="en-GB"/>
          </w:rPr>
          <w:t>hypothetical approach</w:t>
        </w:r>
      </w:ins>
      <w:commentRangeEnd w:id="150"/>
      <w:r w:rsidR="00C65C4C">
        <w:rPr>
          <w:rStyle w:val="CommentReference"/>
        </w:rPr>
        <w:commentReference w:id="150"/>
      </w:r>
      <w:ins w:id="151" w:author="ZSI" w:date="2022-02-24T01:04:00Z">
        <w:r w:rsidR="00204496">
          <w:rPr>
            <w:lang w:val="en-GB"/>
          </w:rPr>
          <w:t xml:space="preserve">, </w:t>
        </w:r>
      </w:ins>
      <w:ins w:id="152" w:author="ZSI" w:date="2022-02-24T01:05:00Z">
        <w:r w:rsidR="00204496">
          <w:rPr>
            <w:lang w:val="en-GB"/>
          </w:rPr>
          <w:t xml:space="preserve">a </w:t>
        </w:r>
      </w:ins>
      <w:ins w:id="153" w:author="Utku B. Demir" w:date="2022-02-23T17:30:00Z">
        <w:del w:id="154" w:author="ZSI" w:date="2022-02-24T01:04:00Z">
          <w:r w:rsidR="006453D6" w:rsidRPr="00204496" w:rsidDel="00204496">
            <w:rPr>
              <w:i/>
              <w:iCs/>
              <w:lang w:val="en-GB"/>
              <w:rPrChange w:id="155" w:author="ZSI" w:date="2022-02-24T01:05:00Z">
                <w:rPr>
                  <w:lang w:val="en-GB"/>
                </w:rPr>
              </w:rPrChange>
            </w:rPr>
            <w:delText xml:space="preserve"> </w:delText>
          </w:r>
        </w:del>
        <w:del w:id="156" w:author="ZSI" w:date="2022-02-24T01:05:00Z">
          <w:r w:rsidR="006453D6" w:rsidRPr="00204496" w:rsidDel="00204496">
            <w:rPr>
              <w:i/>
              <w:iCs/>
              <w:lang w:val="en-GB"/>
              <w:rPrChange w:id="157" w:author="ZSI" w:date="2022-02-24T01:05:00Z">
                <w:rPr>
                  <w:lang w:val="en-GB"/>
                </w:rPr>
              </w:rPrChange>
            </w:rPr>
            <w:delText xml:space="preserve">does not necessarily state </w:delText>
          </w:r>
        </w:del>
        <w:del w:id="158" w:author="ZSI" w:date="2022-02-24T00:54:00Z">
          <w:r w:rsidR="006453D6" w:rsidRPr="00204496" w:rsidDel="00C65C4C">
            <w:rPr>
              <w:i/>
              <w:iCs/>
              <w:lang w:val="en-GB"/>
              <w:rPrChange w:id="159" w:author="ZSI" w:date="2022-02-24T01:05:00Z">
                <w:rPr>
                  <w:lang w:val="en-GB"/>
                </w:rPr>
              </w:rPrChange>
            </w:rPr>
            <w:delText xml:space="preserve">SI </w:delText>
          </w:r>
        </w:del>
        <w:del w:id="160" w:author="ZSI" w:date="2022-02-24T01:05:00Z">
          <w:r w:rsidR="006453D6" w:rsidRPr="00204496" w:rsidDel="00204496">
            <w:rPr>
              <w:i/>
              <w:iCs/>
              <w:lang w:val="en-GB"/>
              <w:rPrChange w:id="161" w:author="ZSI" w:date="2022-02-24T01:05:00Z">
                <w:rPr>
                  <w:lang w:val="en-GB"/>
                </w:rPr>
              </w:rPrChange>
            </w:rPr>
            <w:delText xml:space="preserve">research </w:delText>
          </w:r>
        </w:del>
      </w:ins>
      <w:ins w:id="162" w:author="Utku B. Demir" w:date="2022-02-23T17:31:00Z">
        <w:del w:id="163" w:author="ZSI" w:date="2022-02-24T01:05:00Z">
          <w:r w:rsidR="006453D6" w:rsidRPr="00204496" w:rsidDel="00204496">
            <w:rPr>
              <w:i/>
              <w:iCs/>
              <w:lang w:val="en-GB"/>
              <w:rPrChange w:id="164" w:author="ZSI" w:date="2022-02-24T01:05:00Z">
                <w:rPr>
                  <w:lang w:val="en-GB"/>
                </w:rPr>
              </w:rPrChange>
            </w:rPr>
            <w:delText>ha</w:delText>
          </w:r>
        </w:del>
        <w:del w:id="165" w:author="ZSI" w:date="2022-02-24T00:54:00Z">
          <w:r w:rsidR="006453D6" w:rsidRPr="00204496" w:rsidDel="00C65C4C">
            <w:rPr>
              <w:i/>
              <w:iCs/>
              <w:lang w:val="en-GB"/>
              <w:rPrChange w:id="166" w:author="ZSI" w:date="2022-02-24T01:05:00Z">
                <w:rPr>
                  <w:lang w:val="en-GB"/>
                </w:rPr>
              </w:rPrChange>
            </w:rPr>
            <w:delText>ve</w:delText>
          </w:r>
        </w:del>
        <w:del w:id="167" w:author="ZSI" w:date="2022-02-24T01:05:00Z">
          <w:r w:rsidR="006453D6" w:rsidRPr="00204496" w:rsidDel="00204496">
            <w:rPr>
              <w:i/>
              <w:iCs/>
              <w:lang w:val="en-GB"/>
              <w:rPrChange w:id="168" w:author="ZSI" w:date="2022-02-24T01:05:00Z">
                <w:rPr>
                  <w:lang w:val="en-GB"/>
                </w:rPr>
              </w:rPrChange>
            </w:rPr>
            <w:delText xml:space="preserve"> to include </w:delText>
          </w:r>
        </w:del>
        <w:r w:rsidR="006453D6" w:rsidRPr="00204496">
          <w:rPr>
            <w:i/>
            <w:iCs/>
            <w:lang w:val="en-GB"/>
            <w:rPrChange w:id="169" w:author="ZSI" w:date="2022-02-24T01:05:00Z">
              <w:rPr>
                <w:lang w:val="en-GB"/>
              </w:rPr>
            </w:rPrChange>
          </w:rPr>
          <w:t>transdisciplinary involvement</w:t>
        </w:r>
        <w:r w:rsidR="006453D6">
          <w:rPr>
            <w:lang w:val="en-GB"/>
          </w:rPr>
          <w:t xml:space="preserve"> </w:t>
        </w:r>
      </w:ins>
      <w:ins w:id="170" w:author="ZSI" w:date="2022-02-24T01:05:00Z">
        <w:r w:rsidR="00204496">
          <w:rPr>
            <w:lang w:val="en-GB"/>
          </w:rPr>
          <w:t xml:space="preserve">is not a necessarily prerequisite for research projects </w:t>
        </w:r>
      </w:ins>
      <w:ins w:id="171" w:author="ZSI" w:date="2022-02-24T00:54:00Z">
        <w:r w:rsidR="00C65C4C">
          <w:rPr>
            <w:lang w:val="en-GB"/>
          </w:rPr>
          <w:t xml:space="preserve">to contribute to SI </w:t>
        </w:r>
      </w:ins>
      <w:ins w:id="172" w:author="Utku B. Demir" w:date="2022-02-23T17:31:00Z">
        <w:r w:rsidR="006453D6">
          <w:rPr>
            <w:lang w:val="en-GB"/>
          </w:rPr>
          <w:t xml:space="preserve">but we </w:t>
        </w:r>
        <w:del w:id="173" w:author="ZSI" w:date="2022-02-24T00:54:00Z">
          <w:r w:rsidR="006453D6" w:rsidDel="00C65C4C">
            <w:rPr>
              <w:lang w:val="en-GB"/>
            </w:rPr>
            <w:delText>aspect</w:delText>
          </w:r>
        </w:del>
      </w:ins>
      <w:ins w:id="174" w:author="ZSI" w:date="2022-02-24T00:54:00Z">
        <w:r w:rsidR="00C65C4C">
          <w:rPr>
            <w:lang w:val="en-GB"/>
          </w:rPr>
          <w:t>expect</w:t>
        </w:r>
      </w:ins>
      <w:ins w:id="175" w:author="Utku B. Demir" w:date="2022-02-23T17:31:00Z">
        <w:r w:rsidR="006453D6">
          <w:rPr>
            <w:lang w:val="en-GB"/>
          </w:rPr>
          <w:t xml:space="preserve"> </w:t>
        </w:r>
      </w:ins>
      <w:ins w:id="176" w:author="ZSI" w:date="2022-02-24T00:55:00Z">
        <w:r w:rsidR="00C65C4C">
          <w:rPr>
            <w:lang w:val="en-GB"/>
          </w:rPr>
          <w:t xml:space="preserve">it to be </w:t>
        </w:r>
      </w:ins>
      <w:ins w:id="177" w:author="ZSI" w:date="2022-02-24T00:56:00Z">
        <w:r w:rsidR="00C65C4C">
          <w:rPr>
            <w:lang w:val="en-GB"/>
          </w:rPr>
          <w:t>more influential than other factors (</w:t>
        </w:r>
      </w:ins>
      <w:ins w:id="178" w:author="Utku B. Demir" w:date="2022-02-23T17:31:00Z">
        <w:del w:id="179" w:author="ZSI" w:date="2022-02-24T00:56:00Z">
          <w:r w:rsidR="006453D6" w:rsidDel="00C65C4C">
            <w:rPr>
              <w:lang w:val="en-GB"/>
            </w:rPr>
            <w:delText xml:space="preserve">some aspects of </w:delText>
          </w:r>
        </w:del>
        <w:del w:id="180" w:author="ZSI" w:date="2022-02-24T00:54:00Z">
          <w:r w:rsidR="006453D6" w:rsidDel="00C65C4C">
            <w:rPr>
              <w:lang w:val="en-GB"/>
            </w:rPr>
            <w:delText>social innovation</w:delText>
          </w:r>
        </w:del>
        <w:del w:id="181" w:author="ZSI" w:date="2022-02-24T00:56:00Z">
          <w:r w:rsidR="006453D6" w:rsidDel="00C65C4C">
            <w:rPr>
              <w:lang w:val="en-GB"/>
            </w:rPr>
            <w:delText xml:space="preserve"> to be higher with hig</w:delText>
          </w:r>
        </w:del>
      </w:ins>
      <w:ins w:id="182" w:author="Utku B. Demir" w:date="2022-02-23T17:32:00Z">
        <w:del w:id="183" w:author="ZSI" w:date="2022-02-24T00:56:00Z">
          <w:r w:rsidR="006453D6" w:rsidDel="00C65C4C">
            <w:rPr>
              <w:lang w:val="en-GB"/>
            </w:rPr>
            <w:delText>her rates of transdisciplinary experience</w:delText>
          </w:r>
          <w:r w:rsidR="00B732DC" w:rsidDel="00C65C4C">
            <w:rPr>
              <w:lang w:val="en-GB"/>
            </w:rPr>
            <w:delText xml:space="preserve"> (</w:delText>
          </w:r>
        </w:del>
      </w:ins>
      <w:ins w:id="184" w:author="Utku B. Demir" w:date="2022-02-23T17:33:00Z">
        <w:del w:id="185" w:author="ZSI" w:date="2022-02-24T00:56:00Z">
          <w:r w:rsidR="00B732DC" w:rsidDel="00C65C4C">
            <w:rPr>
              <w:lang w:val="en-GB"/>
            </w:rPr>
            <w:delText>S</w:delText>
          </w:r>
        </w:del>
      </w:ins>
      <w:ins w:id="186" w:author="ZSI" w:date="2022-02-24T00:56:00Z">
        <w:r w:rsidR="00C65C4C">
          <w:rPr>
            <w:lang w:val="en-GB"/>
          </w:rPr>
          <w:t>s</w:t>
        </w:r>
      </w:ins>
      <w:ins w:id="187" w:author="Utku B. Demir" w:date="2022-02-23T17:33:00Z">
        <w:r w:rsidR="00B732DC">
          <w:rPr>
            <w:lang w:val="en-GB"/>
          </w:rPr>
          <w:t xml:space="preserve">ee Section </w:t>
        </w:r>
      </w:ins>
      <w:ins w:id="188" w:author="Utku B. Demir" w:date="2022-02-23T17:32:00Z">
        <w:r w:rsidR="00B732DC">
          <w:rPr>
            <w:lang w:val="en-GB"/>
          </w:rPr>
          <w:fldChar w:fldCharType="begin"/>
        </w:r>
        <w:r w:rsidR="00B732DC">
          <w:rPr>
            <w:lang w:val="en-GB"/>
          </w:rPr>
          <w:instrText xml:space="preserve"> REF _Ref96529991 \r \h </w:instrText>
        </w:r>
      </w:ins>
      <w:r w:rsidR="00B732DC">
        <w:rPr>
          <w:lang w:val="en-GB"/>
        </w:rPr>
      </w:r>
      <w:r w:rsidR="00B732DC">
        <w:rPr>
          <w:lang w:val="en-GB"/>
        </w:rPr>
        <w:fldChar w:fldCharType="separate"/>
      </w:r>
      <w:ins w:id="189" w:author="ZSI" w:date="2022-02-24T00:56:00Z">
        <w:r w:rsidR="00C65C4C">
          <w:rPr>
            <w:lang w:val="en-GB"/>
          </w:rPr>
          <w:t>2.1</w:t>
        </w:r>
      </w:ins>
      <w:ins w:id="190" w:author="Utku B. Demir" w:date="2022-02-23T17:32:00Z">
        <w:r w:rsidR="00B732DC">
          <w:rPr>
            <w:lang w:val="en-GB"/>
          </w:rPr>
          <w:fldChar w:fldCharType="end"/>
        </w:r>
      </w:ins>
      <w:ins w:id="191" w:author="Utku B. Demir" w:date="2022-02-23T17:33:00Z">
        <w:r w:rsidR="00B732DC">
          <w:rPr>
            <w:lang w:val="en-GB"/>
          </w:rPr>
          <w:t xml:space="preserve"> for further exploration)</w:t>
        </w:r>
      </w:ins>
      <w:ins w:id="192" w:author="Utku B. Demir" w:date="2022-02-23T17:32:00Z">
        <w:r w:rsidR="006453D6">
          <w:rPr>
            <w:lang w:val="en-GB"/>
          </w:rPr>
          <w:t>.</w:t>
        </w:r>
        <w:del w:id="193" w:author="ZSI" w:date="2022-02-24T00:56:00Z">
          <w:r w:rsidR="006453D6" w:rsidDel="00C65C4C">
            <w:rPr>
              <w:lang w:val="en-GB"/>
            </w:rPr>
            <w:delText xml:space="preserve"> </w:delText>
          </w:r>
        </w:del>
      </w:ins>
      <w:ins w:id="194" w:author="Utku B. Demir" w:date="2022-02-23T17:29:00Z">
        <w:del w:id="195" w:author="ZSI" w:date="2022-02-24T00:56:00Z">
          <w:r w:rsidR="006453D6" w:rsidDel="00C65C4C">
            <w:rPr>
              <w:lang w:val="en-GB"/>
            </w:rPr>
            <w:delText xml:space="preserve"> </w:delText>
          </w:r>
        </w:del>
      </w:ins>
    </w:p>
    <w:p w14:paraId="2ADBC143" w14:textId="2BB3D082" w:rsidR="00B732DC" w:rsidRDefault="00B732DC" w:rsidP="008E1C19">
      <w:pPr>
        <w:rPr>
          <w:ins w:id="196" w:author="Utku B. Demir" w:date="2022-02-23T17:33:00Z"/>
          <w:lang w:val="en-GB"/>
        </w:rPr>
      </w:pPr>
    </w:p>
    <w:p w14:paraId="45465162" w14:textId="6EED84AE" w:rsidR="00B732DC" w:rsidRDefault="00B732DC">
      <w:pPr>
        <w:jc w:val="both"/>
        <w:rPr>
          <w:ins w:id="197" w:author="Utku B. Demir" w:date="2022-02-23T17:36:00Z"/>
          <w:lang w:val="en-GB"/>
        </w:rPr>
        <w:pPrChange w:id="198" w:author="ZSI" w:date="2022-02-24T01:26:00Z">
          <w:pPr/>
        </w:pPrChange>
      </w:pPr>
      <w:ins w:id="199" w:author="Utku B. Demir" w:date="2022-02-23T17:34:00Z">
        <w:r w:rsidRPr="00D56BF5">
          <w:rPr>
            <w:strike/>
            <w:lang w:val="en-GB"/>
            <w:rPrChange w:id="200" w:author="ZSI" w:date="2022-02-24T01:15:00Z">
              <w:rPr>
                <w:lang w:val="en-GB"/>
              </w:rPr>
            </w:rPrChange>
          </w:rPr>
          <w:t xml:space="preserve">The question </w:t>
        </w:r>
        <w:del w:id="201" w:author="ZSI" w:date="2022-02-24T01:06:00Z">
          <w:r w:rsidRPr="00D56BF5" w:rsidDel="00003520">
            <w:rPr>
              <w:strike/>
              <w:lang w:val="en-GB"/>
              <w:rPrChange w:id="202" w:author="ZSI" w:date="2022-02-24T01:15:00Z">
                <w:rPr>
                  <w:lang w:val="en-GB"/>
                </w:rPr>
              </w:rPrChange>
            </w:rPr>
            <w:delText>about</w:delText>
          </w:r>
        </w:del>
      </w:ins>
      <w:ins w:id="203" w:author="ZSI" w:date="2022-02-24T01:06:00Z">
        <w:r w:rsidR="00003520" w:rsidRPr="00D56BF5">
          <w:rPr>
            <w:strike/>
            <w:lang w:val="en-GB"/>
            <w:rPrChange w:id="204" w:author="ZSI" w:date="2022-02-24T01:15:00Z">
              <w:rPr>
                <w:lang w:val="en-GB"/>
              </w:rPr>
            </w:rPrChange>
          </w:rPr>
          <w:t>regarding</w:t>
        </w:r>
      </w:ins>
      <w:ins w:id="205" w:author="Utku B. Demir" w:date="2022-02-23T17:34:00Z">
        <w:r w:rsidRPr="00D56BF5">
          <w:rPr>
            <w:strike/>
            <w:lang w:val="en-GB"/>
            <w:rPrChange w:id="206" w:author="ZSI" w:date="2022-02-24T01:15:00Z">
              <w:rPr>
                <w:lang w:val="en-GB"/>
              </w:rPr>
            </w:rPrChange>
          </w:rPr>
          <w:t xml:space="preserve"> </w:t>
        </w:r>
        <w:r w:rsidRPr="00D56BF5">
          <w:rPr>
            <w:i/>
            <w:iCs/>
            <w:strike/>
            <w:lang w:val="en-GB"/>
            <w:rPrChange w:id="207" w:author="ZSI" w:date="2022-02-24T01:15:00Z">
              <w:rPr>
                <w:lang w:val="en-GB"/>
              </w:rPr>
            </w:rPrChange>
          </w:rPr>
          <w:t>F</w:t>
        </w:r>
      </w:ins>
      <w:ins w:id="208" w:author="Utku B. Demir" w:date="2022-02-23T17:33:00Z">
        <w:r w:rsidRPr="00D56BF5">
          <w:rPr>
            <w:i/>
            <w:iCs/>
            <w:strike/>
            <w:lang w:val="en-GB"/>
            <w:rPrChange w:id="209" w:author="ZSI" w:date="2022-02-24T01:15:00Z">
              <w:rPr>
                <w:lang w:val="en-GB"/>
              </w:rPr>
            </w:rPrChange>
          </w:rPr>
          <w:t xml:space="preserve">amiliarity </w:t>
        </w:r>
        <w:commentRangeStart w:id="210"/>
        <w:del w:id="211" w:author="ZSI" w:date="2022-02-24T00:40:00Z">
          <w:r w:rsidRPr="00D56BF5" w:rsidDel="007A576B">
            <w:rPr>
              <w:i/>
              <w:iCs/>
              <w:strike/>
              <w:lang w:val="en-GB"/>
              <w:rPrChange w:id="212" w:author="ZSI" w:date="2022-02-24T01:15:00Z">
                <w:rPr>
                  <w:lang w:val="en-GB"/>
                </w:rPr>
              </w:rPrChange>
            </w:rPr>
            <w:delText>of</w:delText>
          </w:r>
        </w:del>
      </w:ins>
      <w:ins w:id="213" w:author="ZSI" w:date="2022-02-24T00:40:00Z">
        <w:r w:rsidR="007A576B" w:rsidRPr="00D56BF5">
          <w:rPr>
            <w:i/>
            <w:iCs/>
            <w:strike/>
            <w:lang w:val="en-GB"/>
            <w:rPrChange w:id="214" w:author="ZSI" w:date="2022-02-24T01:15:00Z">
              <w:rPr>
                <w:i/>
                <w:iCs/>
                <w:lang w:val="en-GB"/>
              </w:rPr>
            </w:rPrChange>
          </w:rPr>
          <w:t>with</w:t>
        </w:r>
        <w:commentRangeEnd w:id="210"/>
        <w:r w:rsidR="007A576B" w:rsidRPr="00D56BF5">
          <w:rPr>
            <w:rStyle w:val="CommentReference"/>
            <w:strike/>
            <w:rPrChange w:id="215" w:author="ZSI" w:date="2022-02-24T01:15:00Z">
              <w:rPr>
                <w:rStyle w:val="CommentReference"/>
              </w:rPr>
            </w:rPrChange>
          </w:rPr>
          <w:commentReference w:id="210"/>
        </w:r>
      </w:ins>
      <w:ins w:id="216" w:author="Utku B. Demir" w:date="2022-02-23T17:33:00Z">
        <w:r w:rsidRPr="00D56BF5">
          <w:rPr>
            <w:i/>
            <w:iCs/>
            <w:strike/>
            <w:lang w:val="en-GB"/>
            <w:rPrChange w:id="217" w:author="ZSI" w:date="2022-02-24T01:15:00Z">
              <w:rPr>
                <w:lang w:val="en-GB"/>
              </w:rPr>
            </w:rPrChange>
          </w:rPr>
          <w:t xml:space="preserve"> SI</w:t>
        </w:r>
        <w:r w:rsidRPr="00D56BF5">
          <w:rPr>
            <w:strike/>
            <w:lang w:val="en-GB"/>
            <w:rPrChange w:id="218" w:author="ZSI" w:date="2022-02-24T01:15:00Z">
              <w:rPr>
                <w:lang w:val="en-GB"/>
              </w:rPr>
            </w:rPrChange>
          </w:rPr>
          <w:t xml:space="preserve"> </w:t>
        </w:r>
      </w:ins>
      <w:commentRangeStart w:id="219"/>
      <w:ins w:id="220" w:author="Utku B. Demir" w:date="2022-02-23T17:34:00Z">
        <w:r w:rsidRPr="00D56BF5">
          <w:rPr>
            <w:strike/>
            <w:lang w:val="en-GB"/>
            <w:rPrChange w:id="221" w:author="ZSI" w:date="2022-02-24T01:15:00Z">
              <w:rPr>
                <w:lang w:val="en-GB"/>
              </w:rPr>
            </w:rPrChange>
          </w:rPr>
          <w:t>delivers an interesting piece of information</w:t>
        </w:r>
      </w:ins>
      <w:commentRangeEnd w:id="219"/>
      <w:r w:rsidR="00003520" w:rsidRPr="00D56BF5">
        <w:rPr>
          <w:rStyle w:val="CommentReference"/>
          <w:strike/>
          <w:rPrChange w:id="222" w:author="ZSI" w:date="2022-02-24T01:15:00Z">
            <w:rPr>
              <w:rStyle w:val="CommentReference"/>
            </w:rPr>
          </w:rPrChange>
        </w:rPr>
        <w:commentReference w:id="219"/>
      </w:r>
      <w:ins w:id="223" w:author="Utku B. Demir" w:date="2022-02-23T17:34:00Z">
        <w:r w:rsidRPr="00D56BF5">
          <w:rPr>
            <w:strike/>
            <w:lang w:val="en-GB"/>
            <w:rPrChange w:id="224" w:author="ZSI" w:date="2022-02-24T01:15:00Z">
              <w:rPr>
                <w:lang w:val="en-GB"/>
              </w:rPr>
            </w:rPrChange>
          </w:rPr>
          <w:t xml:space="preserve"> with the majority of respondents stating their particularl</w:t>
        </w:r>
      </w:ins>
      <w:ins w:id="225" w:author="Utku B. Demir" w:date="2022-02-23T17:35:00Z">
        <w:r w:rsidRPr="00D56BF5">
          <w:rPr>
            <w:strike/>
            <w:lang w:val="en-GB"/>
            <w:rPrChange w:id="226" w:author="ZSI" w:date="2022-02-24T01:15:00Z">
              <w:rPr>
                <w:lang w:val="en-GB"/>
              </w:rPr>
            </w:rPrChange>
          </w:rPr>
          <w:t xml:space="preserve">y low levels of familiarity. </w:t>
        </w:r>
      </w:ins>
      <w:ins w:id="227" w:author="ZSI" w:date="2022-02-24T01:13:00Z">
        <w:r w:rsidR="00D56BF5">
          <w:rPr>
            <w:lang w:val="en-GB"/>
          </w:rPr>
          <w:t>The majority of respondents (62 %)</w:t>
        </w:r>
      </w:ins>
      <w:ins w:id="228" w:author="ZSI" w:date="2022-02-24T01:14:00Z">
        <w:r w:rsidR="00D56BF5">
          <w:rPr>
            <w:lang w:val="en-GB"/>
          </w:rPr>
          <w:t xml:space="preserve"> </w:t>
        </w:r>
      </w:ins>
      <w:ins w:id="229" w:author="ZSI" w:date="2022-02-24T01:13:00Z">
        <w:r w:rsidR="00D56BF5">
          <w:rPr>
            <w:lang w:val="en-GB"/>
          </w:rPr>
          <w:t xml:space="preserve">stated to </w:t>
        </w:r>
      </w:ins>
      <w:ins w:id="230" w:author="ZSI" w:date="2022-02-24T01:14:00Z">
        <w:r w:rsidR="00D56BF5">
          <w:rPr>
            <w:lang w:val="en-GB"/>
          </w:rPr>
          <w:t xml:space="preserve">be only slightly or not at all </w:t>
        </w:r>
        <w:r w:rsidR="00D56BF5" w:rsidRPr="00D56BF5">
          <w:rPr>
            <w:i/>
            <w:iCs/>
            <w:lang w:val="en-GB"/>
            <w:rPrChange w:id="231" w:author="ZSI" w:date="2022-02-24T01:14:00Z">
              <w:rPr>
                <w:lang w:val="en-GB"/>
              </w:rPr>
            </w:rPrChange>
          </w:rPr>
          <w:t>familiar with SI</w:t>
        </w:r>
        <w:r w:rsidR="00D56BF5">
          <w:rPr>
            <w:lang w:val="en-GB"/>
          </w:rPr>
          <w:t xml:space="preserve">; only 16 % stated to be </w:t>
        </w:r>
      </w:ins>
      <w:ins w:id="232" w:author="ZSI" w:date="2022-02-24T01:15:00Z">
        <w:r w:rsidR="00D56BF5">
          <w:rPr>
            <w:lang w:val="en-GB"/>
          </w:rPr>
          <w:t>highly or fully familiar with the concept of SI.</w:t>
        </w:r>
      </w:ins>
      <w:ins w:id="233" w:author="ZSI" w:date="2022-02-24T01:14:00Z">
        <w:r w:rsidR="00D56BF5">
          <w:rPr>
            <w:lang w:val="en-GB"/>
          </w:rPr>
          <w:t xml:space="preserve"> </w:t>
        </w:r>
      </w:ins>
      <w:ins w:id="234" w:author="Utku B. Demir" w:date="2022-02-23T17:35:00Z">
        <w:r>
          <w:rPr>
            <w:lang w:val="en-GB"/>
          </w:rPr>
          <w:t xml:space="preserve">This variable is </w:t>
        </w:r>
      </w:ins>
      <w:ins w:id="235" w:author="ZSI" w:date="2022-02-24T01:16:00Z">
        <w:r w:rsidR="00D56BF5">
          <w:rPr>
            <w:lang w:val="en-GB"/>
          </w:rPr>
          <w:t xml:space="preserve">of </w:t>
        </w:r>
      </w:ins>
      <w:ins w:id="236" w:author="Utku B. Demir" w:date="2022-02-23T17:35:00Z">
        <w:r>
          <w:rPr>
            <w:lang w:val="en-GB"/>
          </w:rPr>
          <w:t>particular</w:t>
        </w:r>
        <w:del w:id="237" w:author="ZSI" w:date="2022-02-24T01:16:00Z">
          <w:r w:rsidDel="00D56BF5">
            <w:rPr>
              <w:lang w:val="en-GB"/>
            </w:rPr>
            <w:delText>ly</w:delText>
          </w:r>
        </w:del>
        <w:r>
          <w:rPr>
            <w:lang w:val="en-GB"/>
          </w:rPr>
          <w:t xml:space="preserve"> interest</w:t>
        </w:r>
        <w:del w:id="238" w:author="ZSI" w:date="2022-02-24T01:16:00Z">
          <w:r w:rsidDel="00D56BF5">
            <w:rPr>
              <w:lang w:val="en-GB"/>
            </w:rPr>
            <w:delText>ing</w:delText>
          </w:r>
        </w:del>
        <w:r>
          <w:rPr>
            <w:lang w:val="en-GB"/>
          </w:rPr>
          <w:t xml:space="preserve"> </w:t>
        </w:r>
        <w:del w:id="239" w:author="ZSI" w:date="2022-02-24T01:16:00Z">
          <w:r w:rsidDel="00D56BF5">
            <w:rPr>
              <w:lang w:val="en-GB"/>
            </w:rPr>
            <w:delText>to</w:delText>
          </w:r>
        </w:del>
      </w:ins>
      <w:ins w:id="240" w:author="ZSI" w:date="2022-02-24T01:16:00Z">
        <w:r w:rsidR="00D56BF5">
          <w:rPr>
            <w:lang w:val="en-GB"/>
          </w:rPr>
          <w:t>when</w:t>
        </w:r>
      </w:ins>
      <w:ins w:id="241" w:author="Utku B. Demir" w:date="2022-02-23T17:35:00Z">
        <w:r>
          <w:rPr>
            <w:lang w:val="en-GB"/>
          </w:rPr>
          <w:t xml:space="preserve"> </w:t>
        </w:r>
        <w:r>
          <w:rPr>
            <w:lang w:val="en-GB"/>
          </w:rPr>
          <w:lastRenderedPageBreak/>
          <w:t>test</w:t>
        </w:r>
      </w:ins>
      <w:ins w:id="242" w:author="ZSI" w:date="2022-02-24T01:16:00Z">
        <w:r w:rsidR="00D56BF5">
          <w:rPr>
            <w:lang w:val="en-GB"/>
          </w:rPr>
          <w:t>ing</w:t>
        </w:r>
      </w:ins>
      <w:ins w:id="243" w:author="Utku B. Demir" w:date="2022-02-23T17:35:00Z">
        <w:r>
          <w:rPr>
            <w:lang w:val="en-GB"/>
          </w:rPr>
          <w:t xml:space="preserve"> if </w:t>
        </w:r>
      </w:ins>
      <w:ins w:id="244" w:author="ZSI" w:date="2022-02-24T01:17:00Z">
        <w:r w:rsidR="00D56BF5">
          <w:rPr>
            <w:lang w:val="en-GB"/>
          </w:rPr>
          <w:t xml:space="preserve">researchers </w:t>
        </w:r>
      </w:ins>
      <w:ins w:id="245" w:author="ZSI" w:date="2022-02-24T01:18:00Z">
        <w:r w:rsidR="00721B3F">
          <w:rPr>
            <w:lang w:val="en-GB"/>
          </w:rPr>
          <w:t xml:space="preserve">mainly </w:t>
        </w:r>
      </w:ins>
      <w:ins w:id="246" w:author="ZSI" w:date="2022-02-24T01:17:00Z">
        <w:r w:rsidR="00D56BF5">
          <w:rPr>
            <w:lang w:val="en-GB"/>
          </w:rPr>
          <w:t xml:space="preserve">belonging to a </w:t>
        </w:r>
      </w:ins>
      <w:ins w:id="247" w:author="Utku B. Demir" w:date="2022-02-23T17:35:00Z">
        <w:del w:id="248" w:author="ZSI" w:date="2022-02-24T01:17:00Z">
          <w:r w:rsidDel="00D56BF5">
            <w:rPr>
              <w:lang w:val="en-GB"/>
            </w:rPr>
            <w:delText xml:space="preserve">some </w:delText>
          </w:r>
        </w:del>
        <w:r>
          <w:rPr>
            <w:lang w:val="en-GB"/>
          </w:rPr>
          <w:t>scientific domain</w:t>
        </w:r>
        <w:del w:id="249" w:author="ZSI" w:date="2022-02-24T01:17:00Z">
          <w:r w:rsidDel="00D56BF5">
            <w:rPr>
              <w:lang w:val="en-GB"/>
            </w:rPr>
            <w:delText>s</w:delText>
          </w:r>
        </w:del>
        <w:r>
          <w:rPr>
            <w:lang w:val="en-GB"/>
          </w:rPr>
          <w:t xml:space="preserve"> </w:t>
        </w:r>
        <w:del w:id="250" w:author="ZSI" w:date="2022-02-24T01:17:00Z">
          <w:r w:rsidDel="00D56BF5">
            <w:rPr>
              <w:lang w:val="en-GB"/>
            </w:rPr>
            <w:delText>have</w:delText>
          </w:r>
        </w:del>
      </w:ins>
      <w:ins w:id="251" w:author="ZSI" w:date="2022-02-24T01:17:00Z">
        <w:r w:rsidR="00D56BF5">
          <w:rPr>
            <w:lang w:val="en-GB"/>
          </w:rPr>
          <w:t>are</w:t>
        </w:r>
      </w:ins>
      <w:ins w:id="252" w:author="Utku B. Demir" w:date="2022-02-23T17:35:00Z">
        <w:r>
          <w:rPr>
            <w:lang w:val="en-GB"/>
          </w:rPr>
          <w:t xml:space="preserve"> generally more familiar</w:t>
        </w:r>
        <w:del w:id="253" w:author="ZSI" w:date="2022-02-24T01:17:00Z">
          <w:r w:rsidDel="00D56BF5">
            <w:rPr>
              <w:lang w:val="en-GB"/>
            </w:rPr>
            <w:delText>ity</w:delText>
          </w:r>
        </w:del>
        <w:r>
          <w:rPr>
            <w:lang w:val="en-GB"/>
          </w:rPr>
          <w:t xml:space="preserve"> with the concept </w:t>
        </w:r>
      </w:ins>
      <w:ins w:id="254" w:author="ZSI" w:date="2022-02-24T01:18:00Z">
        <w:r w:rsidR="00D56BF5">
          <w:rPr>
            <w:lang w:val="en-GB"/>
          </w:rPr>
          <w:t xml:space="preserve">than researchers belonging to a different scientific domain </w:t>
        </w:r>
      </w:ins>
      <w:ins w:id="255" w:author="Utku B. Demir" w:date="2022-02-23T17:35:00Z">
        <w:r>
          <w:rPr>
            <w:lang w:val="en-GB"/>
          </w:rPr>
          <w:t>(see</w:t>
        </w:r>
      </w:ins>
      <w:ins w:id="256" w:author="Utku B. Demir" w:date="2022-02-23T17:36:00Z">
        <w:r>
          <w:rPr>
            <w:lang w:val="en-GB"/>
          </w:rPr>
          <w:t xml:space="preserve"> Section</w:t>
        </w:r>
      </w:ins>
      <w:ins w:id="257" w:author="Utku B. Demir" w:date="2022-02-23T17:35:00Z">
        <w:r>
          <w:rPr>
            <w:lang w:val="en-GB"/>
          </w:rPr>
          <w:t xml:space="preserve"> </w:t>
        </w:r>
      </w:ins>
      <w:ins w:id="258" w:author="Utku B. Demir" w:date="2022-02-23T17:36:00Z">
        <w:r>
          <w:rPr>
            <w:lang w:val="en-GB"/>
          </w:rPr>
          <w:fldChar w:fldCharType="begin"/>
        </w:r>
        <w:r>
          <w:rPr>
            <w:lang w:val="en-GB"/>
          </w:rPr>
          <w:instrText xml:space="preserve"> REF _Ref96530183 \r \h </w:instrText>
        </w:r>
      </w:ins>
      <w:r>
        <w:rPr>
          <w:lang w:val="en-GB"/>
        </w:rPr>
      </w:r>
      <w:r>
        <w:rPr>
          <w:lang w:val="en-GB"/>
        </w:rPr>
        <w:fldChar w:fldCharType="separate"/>
      </w:r>
      <w:ins w:id="259" w:author="Utku B. Demir" w:date="2022-02-23T17:36:00Z">
        <w:r>
          <w:rPr>
            <w:lang w:val="en-GB"/>
          </w:rPr>
          <w:t>2.2</w:t>
        </w:r>
        <w:r>
          <w:rPr>
            <w:lang w:val="en-GB"/>
          </w:rPr>
          <w:fldChar w:fldCharType="end"/>
        </w:r>
        <w:r>
          <w:rPr>
            <w:lang w:val="en-GB"/>
          </w:rPr>
          <w:t xml:space="preserve">). </w:t>
        </w:r>
      </w:ins>
    </w:p>
    <w:p w14:paraId="1687AA48" w14:textId="77777777" w:rsidR="00B732DC" w:rsidRDefault="00B732DC" w:rsidP="008E1C19">
      <w:pPr>
        <w:rPr>
          <w:ins w:id="260" w:author="Utku B. Demir" w:date="2022-02-23T17:36:00Z"/>
          <w:lang w:val="en-GB"/>
        </w:rPr>
      </w:pPr>
    </w:p>
    <w:p w14:paraId="2C52E61E" w14:textId="036626AA" w:rsidR="00B732DC" w:rsidRPr="008E1C19" w:rsidRDefault="00B732DC">
      <w:pPr>
        <w:jc w:val="both"/>
        <w:rPr>
          <w:ins w:id="261" w:author="Utku B. Demir" w:date="2022-02-23T16:47:00Z"/>
          <w:lang w:val="en-GB"/>
          <w:rPrChange w:id="262" w:author="Utku B. Demir" w:date="2022-02-23T16:47:00Z">
            <w:rPr>
              <w:ins w:id="263" w:author="Utku B. Demir" w:date="2022-02-23T16:47:00Z"/>
            </w:rPr>
          </w:rPrChange>
        </w:rPr>
        <w:pPrChange w:id="264" w:author="ZSI" w:date="2022-02-24T01:26:00Z">
          <w:pPr/>
        </w:pPrChange>
      </w:pPr>
      <w:ins w:id="265" w:author="Utku B. Demir" w:date="2022-02-23T17:36:00Z">
        <w:del w:id="266" w:author="ZSI" w:date="2022-02-24T01:19:00Z">
          <w:r w:rsidDel="00721B3F">
            <w:rPr>
              <w:lang w:val="en-GB"/>
            </w:rPr>
            <w:delText>Finally, t</w:delText>
          </w:r>
        </w:del>
      </w:ins>
      <w:ins w:id="267" w:author="ZSI" w:date="2022-02-24T01:19:00Z">
        <w:r w:rsidR="00721B3F">
          <w:rPr>
            <w:lang w:val="en-GB"/>
          </w:rPr>
          <w:t>T</w:t>
        </w:r>
      </w:ins>
      <w:ins w:id="268" w:author="Utku B. Demir" w:date="2022-02-23T17:36:00Z">
        <w:r>
          <w:rPr>
            <w:lang w:val="en-GB"/>
          </w:rPr>
          <w:t xml:space="preserve">he </w:t>
        </w:r>
      </w:ins>
      <w:ins w:id="269" w:author="ZSI" w:date="2022-02-24T01:19:00Z">
        <w:r w:rsidR="00721B3F">
          <w:rPr>
            <w:lang w:val="en-GB"/>
          </w:rPr>
          <w:t xml:space="preserve">third variable in the group of </w:t>
        </w:r>
      </w:ins>
      <w:ins w:id="270" w:author="Utku B. Demir" w:date="2022-02-23T17:36:00Z">
        <w:r>
          <w:rPr>
            <w:lang w:val="en-GB"/>
          </w:rPr>
          <w:t>self-assessment</w:t>
        </w:r>
      </w:ins>
      <w:ins w:id="271" w:author="ZSI" w:date="2022-02-24T01:19:00Z">
        <w:r w:rsidR="00721B3F">
          <w:rPr>
            <w:lang w:val="en-GB"/>
          </w:rPr>
          <w:t>s is</w:t>
        </w:r>
      </w:ins>
      <w:ins w:id="272" w:author="Utku B. Demir" w:date="2022-02-23T17:36:00Z">
        <w:r>
          <w:rPr>
            <w:lang w:val="en-GB"/>
          </w:rPr>
          <w:t xml:space="preserve"> </w:t>
        </w:r>
        <w:del w:id="273" w:author="ZSI" w:date="2022-02-24T01:19:00Z">
          <w:r w:rsidDel="00721B3F">
            <w:rPr>
              <w:lang w:val="en-GB"/>
            </w:rPr>
            <w:delText>of</w:delText>
          </w:r>
        </w:del>
      </w:ins>
      <w:ins w:id="274" w:author="ZSI" w:date="2022-02-24T01:19:00Z">
        <w:r w:rsidR="00721B3F">
          <w:rPr>
            <w:lang w:val="en-GB"/>
          </w:rPr>
          <w:t xml:space="preserve">the </w:t>
        </w:r>
      </w:ins>
      <w:ins w:id="275" w:author="Utku B. Demir" w:date="2022-02-23T17:36:00Z">
        <w:del w:id="276" w:author="ZSI" w:date="2022-02-24T01:19:00Z">
          <w:r w:rsidDel="00721B3F">
            <w:rPr>
              <w:lang w:val="en-GB"/>
            </w:rPr>
            <w:delText xml:space="preserve"> </w:delText>
          </w:r>
        </w:del>
        <w:r w:rsidRPr="00721B3F">
          <w:rPr>
            <w:i/>
            <w:iCs/>
            <w:lang w:val="en-GB"/>
            <w:rPrChange w:id="277" w:author="ZSI" w:date="2022-02-24T01:20:00Z">
              <w:rPr>
                <w:lang w:val="en-GB"/>
              </w:rPr>
            </w:rPrChange>
          </w:rPr>
          <w:t>project’s contrib</w:t>
        </w:r>
      </w:ins>
      <w:ins w:id="278" w:author="Utku B. Demir" w:date="2022-02-23T17:37:00Z">
        <w:r w:rsidRPr="00721B3F">
          <w:rPr>
            <w:i/>
            <w:iCs/>
            <w:lang w:val="en-GB"/>
            <w:rPrChange w:id="279" w:author="ZSI" w:date="2022-02-24T01:20:00Z">
              <w:rPr>
                <w:lang w:val="en-GB"/>
              </w:rPr>
            </w:rPrChange>
          </w:rPr>
          <w:t>ution to SI</w:t>
        </w:r>
        <w:del w:id="280" w:author="ZSI" w:date="2022-02-24T01:20:00Z">
          <w:r w:rsidDel="00721B3F">
            <w:rPr>
              <w:lang w:val="en-GB"/>
            </w:rPr>
            <w:delText xml:space="preserve"> </w:delText>
          </w:r>
        </w:del>
      </w:ins>
      <w:ins w:id="281" w:author="ZSI" w:date="2022-02-24T01:20:00Z">
        <w:r w:rsidR="00721B3F">
          <w:rPr>
            <w:lang w:val="en-GB"/>
          </w:rPr>
          <w:t xml:space="preserve">. </w:t>
        </w:r>
      </w:ins>
      <w:ins w:id="282" w:author="Utku B. Demir" w:date="2022-02-23T17:37:00Z">
        <w:del w:id="283" w:author="ZSI" w:date="2022-02-24T01:20:00Z">
          <w:r w:rsidDel="00721B3F">
            <w:rPr>
              <w:lang w:val="en-GB"/>
            </w:rPr>
            <w:delText>is</w:delText>
          </w:r>
        </w:del>
      </w:ins>
      <w:ins w:id="284" w:author="ZSI" w:date="2022-02-24T01:20:00Z">
        <w:r w:rsidR="00721B3F">
          <w:rPr>
            <w:lang w:val="en-GB"/>
          </w:rPr>
          <w:t>Th</w:t>
        </w:r>
      </w:ins>
      <w:ins w:id="285" w:author="ZSI" w:date="2022-02-24T01:21:00Z">
        <w:r w:rsidR="00721B3F">
          <w:rPr>
            <w:lang w:val="en-GB"/>
          </w:rPr>
          <w:t>e hypotheses connected to this</w:t>
        </w:r>
      </w:ins>
      <w:ins w:id="286" w:author="ZSI" w:date="2022-02-24T01:20:00Z">
        <w:r w:rsidR="00721B3F">
          <w:rPr>
            <w:lang w:val="en-GB"/>
          </w:rPr>
          <w:t xml:space="preserve"> variable will be used to </w:t>
        </w:r>
      </w:ins>
      <w:ins w:id="287" w:author="ZSI" w:date="2022-02-24T01:21:00Z">
        <w:r w:rsidR="00721B3F">
          <w:rPr>
            <w:lang w:val="en-GB"/>
          </w:rPr>
          <w:t xml:space="preserve">test </w:t>
        </w:r>
      </w:ins>
      <w:ins w:id="288" w:author="Utku B. Demir" w:date="2022-02-23T17:37:00Z">
        <w:del w:id="289" w:author="ZSI" w:date="2022-02-24T01:21:00Z">
          <w:r w:rsidDel="00721B3F">
            <w:rPr>
              <w:lang w:val="en-GB"/>
            </w:rPr>
            <w:delText xml:space="preserve"> particularly interesting for the hypothesis to be tested with </w:delText>
          </w:r>
        </w:del>
        <w:r>
          <w:rPr>
            <w:lang w:val="en-GB"/>
          </w:rPr>
          <w:t xml:space="preserve">the </w:t>
        </w:r>
        <w:r w:rsidR="001A3D09">
          <w:rPr>
            <w:lang w:val="en-GB"/>
          </w:rPr>
          <w:t xml:space="preserve">SI-index </w:t>
        </w:r>
      </w:ins>
      <w:ins w:id="290" w:author="ZSI" w:date="2022-02-24T01:21:00Z">
        <w:r w:rsidR="00721B3F">
          <w:rPr>
            <w:lang w:val="en-GB"/>
          </w:rPr>
          <w:t xml:space="preserve">which is </w:t>
        </w:r>
      </w:ins>
      <w:ins w:id="291" w:author="Utku B. Demir" w:date="2022-02-23T17:37:00Z">
        <w:r w:rsidR="001A3D09">
          <w:rPr>
            <w:lang w:val="en-GB"/>
          </w:rPr>
          <w:t xml:space="preserve">generated by the model we built </w:t>
        </w:r>
      </w:ins>
      <w:ins w:id="292" w:author="ZSI" w:date="2022-02-24T01:22:00Z">
        <w:r w:rsidR="00721B3F">
          <w:rPr>
            <w:lang w:val="en-GB"/>
          </w:rPr>
          <w:t xml:space="preserve">based on </w:t>
        </w:r>
      </w:ins>
      <w:ins w:id="293" w:author="Utku B. Demir" w:date="2022-02-23T17:37:00Z">
        <w:r w:rsidR="001A3D09">
          <w:rPr>
            <w:lang w:val="en-GB"/>
          </w:rPr>
          <w:t>with survey results</w:t>
        </w:r>
      </w:ins>
      <w:ins w:id="294" w:author="ZSI" w:date="2022-02-24T01:22:00Z">
        <w:r w:rsidR="00721B3F">
          <w:rPr>
            <w:lang w:val="en-GB"/>
          </w:rPr>
          <w:t xml:space="preserve"> (more on this in section </w:t>
        </w:r>
        <w:r w:rsidR="00721B3F" w:rsidRPr="00721B3F">
          <w:rPr>
            <w:highlight w:val="yellow"/>
            <w:lang w:val="en-GB"/>
            <w:rPrChange w:id="295" w:author="ZSI" w:date="2022-02-24T01:22:00Z">
              <w:rPr>
                <w:lang w:val="en-GB"/>
              </w:rPr>
            </w:rPrChange>
          </w:rPr>
          <w:t>XXX refer to the final section of this chapter</w:t>
        </w:r>
        <w:r w:rsidR="00721B3F">
          <w:rPr>
            <w:lang w:val="en-GB"/>
          </w:rPr>
          <w:t>)</w:t>
        </w:r>
      </w:ins>
      <w:ins w:id="296" w:author="Utku B. Demir" w:date="2022-02-23T17:37:00Z">
        <w:r w:rsidR="001A3D09">
          <w:rPr>
            <w:lang w:val="en-GB"/>
          </w:rPr>
          <w:t xml:space="preserve">. </w:t>
        </w:r>
      </w:ins>
      <w:ins w:id="297" w:author="ZSI" w:date="2022-02-24T01:22:00Z">
        <w:r w:rsidR="00721B3F">
          <w:rPr>
            <w:lang w:val="en-GB"/>
          </w:rPr>
          <w:t xml:space="preserve">An </w:t>
        </w:r>
      </w:ins>
      <w:ins w:id="298" w:author="Utku B. Demir" w:date="2022-02-23T17:38:00Z">
        <w:del w:id="299" w:author="ZSI" w:date="2022-02-24T01:23:00Z">
          <w:r w:rsidR="001A3D09" w:rsidDel="00721B3F">
            <w:rPr>
              <w:lang w:val="en-GB"/>
            </w:rPr>
            <w:delText>E</w:delText>
          </w:r>
        </w:del>
      </w:ins>
      <w:ins w:id="300" w:author="ZSI" w:date="2022-02-24T01:23:00Z">
        <w:r w:rsidR="00721B3F">
          <w:rPr>
            <w:lang w:val="en-GB"/>
          </w:rPr>
          <w:t>e</w:t>
        </w:r>
      </w:ins>
      <w:ins w:id="301" w:author="Utku B. Demir" w:date="2022-02-23T17:38:00Z">
        <w:r w:rsidR="001A3D09">
          <w:rPr>
            <w:lang w:val="en-GB"/>
          </w:rPr>
          <w:t xml:space="preserve">specially </w:t>
        </w:r>
      </w:ins>
      <w:ins w:id="302" w:author="ZSI" w:date="2022-02-24T01:23:00Z">
        <w:r w:rsidR="00721B3F">
          <w:rPr>
            <w:lang w:val="en-GB"/>
          </w:rPr>
          <w:t xml:space="preserve">interesting scenario is when respondents show </w:t>
        </w:r>
      </w:ins>
      <w:ins w:id="303" w:author="Utku B. Demir" w:date="2022-02-23T17:38:00Z">
        <w:del w:id="304" w:author="ZSI" w:date="2022-02-24T01:23:00Z">
          <w:r w:rsidR="001A3D09" w:rsidDel="00721B3F">
            <w:rPr>
              <w:lang w:val="en-GB"/>
            </w:rPr>
            <w:delText xml:space="preserve">considering the </w:delText>
          </w:r>
        </w:del>
      </w:ins>
      <w:ins w:id="305" w:author="ZSI" w:date="2022-02-24T01:23:00Z">
        <w:r w:rsidR="00721B3F">
          <w:rPr>
            <w:lang w:val="en-GB"/>
          </w:rPr>
          <w:t xml:space="preserve">a </w:t>
        </w:r>
      </w:ins>
      <w:ins w:id="306" w:author="Utku B. Demir" w:date="2022-02-23T17:38:00Z">
        <w:r w:rsidR="001A3D09">
          <w:rPr>
            <w:lang w:val="en-GB"/>
          </w:rPr>
          <w:t>low level</w:t>
        </w:r>
        <w:del w:id="307" w:author="ZSI" w:date="2022-02-24T01:23:00Z">
          <w:r w:rsidR="001A3D09" w:rsidDel="00721B3F">
            <w:rPr>
              <w:lang w:val="en-GB"/>
            </w:rPr>
            <w:delText>s</w:delText>
          </w:r>
        </w:del>
        <w:r w:rsidR="001A3D09">
          <w:rPr>
            <w:lang w:val="en-GB"/>
          </w:rPr>
          <w:t xml:space="preserve"> of </w:t>
        </w:r>
      </w:ins>
      <w:ins w:id="308" w:author="ZSI" w:date="2022-02-24T01:23:00Z">
        <w:r w:rsidR="00721B3F">
          <w:rPr>
            <w:lang w:val="en-GB"/>
          </w:rPr>
          <w:t xml:space="preserve">familiarity with </w:t>
        </w:r>
      </w:ins>
      <w:ins w:id="309" w:author="Utku B. Demir" w:date="2022-02-23T17:38:00Z">
        <w:r w:rsidR="001A3D09">
          <w:rPr>
            <w:lang w:val="en-GB"/>
          </w:rPr>
          <w:t>SI</w:t>
        </w:r>
        <w:del w:id="310" w:author="ZSI" w:date="2022-02-24T01:23:00Z">
          <w:r w:rsidR="001A3D09" w:rsidDel="00721B3F">
            <w:rPr>
              <w:lang w:val="en-GB"/>
            </w:rPr>
            <w:delText>-familiarity</w:delText>
          </w:r>
        </w:del>
      </w:ins>
      <w:ins w:id="311" w:author="ZSI" w:date="2022-02-24T01:23:00Z">
        <w:r w:rsidR="00721B3F">
          <w:rPr>
            <w:lang w:val="en-GB"/>
          </w:rPr>
          <w:t xml:space="preserve"> but a high level of contribution to SI</w:t>
        </w:r>
      </w:ins>
      <w:ins w:id="312" w:author="ZSI" w:date="2022-02-24T01:24:00Z">
        <w:r w:rsidR="00721B3F">
          <w:rPr>
            <w:lang w:val="en-GB"/>
          </w:rPr>
          <w:t xml:space="preserve"> as it makes it necessary to verify whether the claim is true (based on outcome variab</w:t>
        </w:r>
      </w:ins>
      <w:ins w:id="313" w:author="ZSI" w:date="2022-02-24T01:25:00Z">
        <w:r w:rsidR="00721B3F">
          <w:rPr>
            <w:lang w:val="en-GB"/>
          </w:rPr>
          <w:t xml:space="preserve">les presented below) or whether respondents </w:t>
        </w:r>
      </w:ins>
      <w:ins w:id="314" w:author="Utku B. Demir" w:date="2022-02-23T17:38:00Z">
        <w:del w:id="315" w:author="ZSI" w:date="2022-02-24T01:25:00Z">
          <w:r w:rsidR="001A3D09" w:rsidDel="00721B3F">
            <w:rPr>
              <w:lang w:val="en-GB"/>
            </w:rPr>
            <w:delText xml:space="preserve">, it is an important result to see if the self-assesment was somehow </w:delText>
          </w:r>
        </w:del>
      </w:ins>
      <w:commentRangeStart w:id="316"/>
      <w:ins w:id="317" w:author="Utku B. Demir" w:date="2022-02-23T17:39:00Z">
        <w:r w:rsidR="001A3D09">
          <w:rPr>
            <w:lang w:val="en-GB"/>
          </w:rPr>
          <w:t>overestimated</w:t>
        </w:r>
        <w:commentRangeEnd w:id="316"/>
        <w:r w:rsidR="001A3D09">
          <w:rPr>
            <w:rStyle w:val="CommentReference"/>
          </w:rPr>
          <w:commentReference w:id="316"/>
        </w:r>
      </w:ins>
      <w:ins w:id="318" w:author="ZSI" w:date="2022-02-24T01:25:00Z">
        <w:r w:rsidR="00721B3F">
          <w:rPr>
            <w:lang w:val="en-GB"/>
          </w:rPr>
          <w:t xml:space="preserve"> their project’s contribution</w:t>
        </w:r>
      </w:ins>
      <w:ins w:id="319" w:author="Utku B. Demir" w:date="2022-02-23T17:39:00Z">
        <w:r w:rsidR="001A3D09">
          <w:rPr>
            <w:lang w:val="en-GB"/>
          </w:rPr>
          <w:t>.</w:t>
        </w:r>
      </w:ins>
      <w:ins w:id="320" w:author="Utku B. Demir" w:date="2022-02-23T17:33:00Z">
        <w:del w:id="321" w:author="ZSI" w:date="2022-02-24T01:25:00Z">
          <w:r w:rsidDel="00721B3F">
            <w:rPr>
              <w:lang w:val="en-GB"/>
            </w:rPr>
            <w:delText xml:space="preserve"> </w:delText>
          </w:r>
        </w:del>
      </w:ins>
    </w:p>
    <w:p w14:paraId="6B67A0DC" w14:textId="77777777" w:rsidR="008E1C19" w:rsidRPr="008E1C19" w:rsidRDefault="008E1C19" w:rsidP="008E1C19">
      <w:pPr>
        <w:rPr>
          <w:ins w:id="322" w:author="Utku B. Demir" w:date="2022-02-23T16:47:00Z"/>
          <w:lang w:val="en-GB"/>
          <w:rPrChange w:id="323" w:author="Utku B. Demir" w:date="2022-02-23T16:47:00Z">
            <w:rPr>
              <w:ins w:id="324" w:author="Utku B. Demir" w:date="2022-02-23T16:47:00Z"/>
            </w:rPr>
          </w:rPrChange>
        </w:rPr>
      </w:pPr>
    </w:p>
    <w:p w14:paraId="3F3BCDD2" w14:textId="275822B7" w:rsidR="008E1C19" w:rsidRPr="008E1C19" w:rsidDel="00B732DC" w:rsidRDefault="008E1C19">
      <w:pPr>
        <w:rPr>
          <w:del w:id="325" w:author="Utku B. Demir" w:date="2022-02-23T17:33:00Z"/>
          <w:lang w:val="en-GB"/>
        </w:rPr>
        <w:pPrChange w:id="326" w:author="Utku B. Demir" w:date="2022-02-23T16:47:00Z">
          <w:pPr>
            <w:pStyle w:val="Caption"/>
          </w:pPr>
        </w:pPrChange>
      </w:pPr>
    </w:p>
    <w:p w14:paraId="4B55F835" w14:textId="2567C3E1" w:rsidR="0025130B" w:rsidRPr="008E1C19" w:rsidRDefault="0025130B" w:rsidP="0025130B">
      <w:pPr>
        <w:pStyle w:val="Heading2"/>
        <w:rPr>
          <w:lang w:val="en-GB"/>
        </w:rPr>
      </w:pPr>
      <w:bookmarkStart w:id="327" w:name="_Ref96529991"/>
      <w:r w:rsidRPr="008E1C19">
        <w:rPr>
          <w:lang w:val="en-GB"/>
        </w:rPr>
        <w:t xml:space="preserve">Experience with transdisciplinary </w:t>
      </w:r>
      <w:commentRangeStart w:id="328"/>
      <w:r w:rsidRPr="008E1C19">
        <w:rPr>
          <w:lang w:val="en-GB"/>
        </w:rPr>
        <w:t>Research</w:t>
      </w:r>
      <w:commentRangeEnd w:id="328"/>
      <w:r w:rsidR="00D71BC8" w:rsidRPr="008E1C19">
        <w:rPr>
          <w:rStyle w:val="CommentReference"/>
          <w:rFonts w:asciiTheme="minorHAnsi" w:eastAsiaTheme="minorHAnsi" w:hAnsiTheme="minorHAnsi" w:cstheme="minorBidi"/>
          <w:b w:val="0"/>
          <w:bCs w:val="0"/>
          <w:color w:val="auto"/>
          <w:lang w:val="en-GB"/>
        </w:rPr>
        <w:commentReference w:id="328"/>
      </w:r>
      <w:bookmarkEnd w:id="327"/>
    </w:p>
    <w:p w14:paraId="65E8A4D8" w14:textId="72458037" w:rsidR="00A16A02" w:rsidRPr="008E1C19" w:rsidRDefault="00A16A02">
      <w:pPr>
        <w:pStyle w:val="BodyText"/>
        <w:jc w:val="both"/>
        <w:rPr>
          <w:lang w:val="en-GB"/>
        </w:rPr>
        <w:pPrChange w:id="329" w:author="ZSI" w:date="2022-02-24T02:12:00Z">
          <w:pPr>
            <w:pStyle w:val="BodyText"/>
          </w:pPr>
        </w:pPrChange>
      </w:pPr>
      <w:r w:rsidRPr="008E1C19">
        <w:rPr>
          <w:lang w:val="en-GB"/>
        </w:rPr>
        <w:t xml:space="preserve">The majority of the survey respondents </w:t>
      </w:r>
      <w:ins w:id="330" w:author="ZSI" w:date="2022-02-24T01:26:00Z">
        <w:r w:rsidR="0072160F">
          <w:rPr>
            <w:lang w:val="en-GB"/>
          </w:rPr>
          <w:t xml:space="preserve">stated to have some </w:t>
        </w:r>
      </w:ins>
      <w:del w:id="331" w:author="ZSI" w:date="2022-02-24T00:42:00Z">
        <w:r w:rsidRPr="008E1C19" w:rsidDel="00253424">
          <w:rPr>
            <w:lang w:val="en-GB"/>
          </w:rPr>
          <w:delText xml:space="preserve">are </w:delText>
        </w:r>
      </w:del>
      <w:del w:id="332" w:author="ZSI" w:date="2022-02-24T01:26:00Z">
        <w:r w:rsidRPr="008E1C19" w:rsidDel="0072160F">
          <w:rPr>
            <w:lang w:val="en-GB"/>
          </w:rPr>
          <w:delText xml:space="preserve">somewhat </w:delText>
        </w:r>
      </w:del>
      <w:r w:rsidRPr="008E1C19">
        <w:rPr>
          <w:lang w:val="en-GB"/>
        </w:rPr>
        <w:t>experience</w:t>
      </w:r>
      <w:del w:id="333" w:author="ZSI" w:date="2022-02-24T01:26:00Z">
        <w:r w:rsidRPr="008E1C19" w:rsidDel="0072160F">
          <w:rPr>
            <w:lang w:val="en-GB"/>
          </w:rPr>
          <w:delText>d</w:delText>
        </w:r>
      </w:del>
      <w:r w:rsidRPr="008E1C19">
        <w:rPr>
          <w:lang w:val="en-GB"/>
        </w:rPr>
        <w:t xml:space="preserve"> </w:t>
      </w:r>
      <w:ins w:id="334" w:author="ZSI" w:date="2022-02-24T01:26:00Z">
        <w:r w:rsidR="0072160F">
          <w:rPr>
            <w:lang w:val="en-GB"/>
          </w:rPr>
          <w:t xml:space="preserve">with </w:t>
        </w:r>
      </w:ins>
      <w:del w:id="335" w:author="ZSI" w:date="2022-02-24T01:26:00Z">
        <w:r w:rsidRPr="008E1C19" w:rsidDel="0072160F">
          <w:rPr>
            <w:lang w:val="en-GB"/>
          </w:rPr>
          <w:delText xml:space="preserve">in </w:delText>
        </w:r>
      </w:del>
      <w:r w:rsidRPr="008E1C19">
        <w:rPr>
          <w:lang w:val="en-GB"/>
        </w:rPr>
        <w:t>transdisciplinary research</w:t>
      </w:r>
      <w:del w:id="336" w:author="ZSI" w:date="2022-02-24T01:26:00Z">
        <w:r w:rsidRPr="008E1C19" w:rsidDel="0072160F">
          <w:rPr>
            <w:lang w:val="en-GB"/>
          </w:rPr>
          <w:delText xml:space="preserve"> approaches</w:delText>
        </w:r>
      </w:del>
      <w:del w:id="337" w:author="ZSI" w:date="2022-02-24T00:43:00Z">
        <w:r w:rsidRPr="008E1C19" w:rsidDel="00253424">
          <w:rPr>
            <w:lang w:val="en-GB"/>
          </w:rPr>
          <w:delText xml:space="preserve">, </w:delText>
        </w:r>
      </w:del>
      <w:ins w:id="338" w:author="ZSI" w:date="2022-02-24T00:43:00Z">
        <w:r w:rsidR="00253424">
          <w:rPr>
            <w:lang w:val="en-GB"/>
          </w:rPr>
          <w:t>;</w:t>
        </w:r>
        <w:r w:rsidR="00253424" w:rsidRPr="008E1C19">
          <w:rPr>
            <w:lang w:val="en-GB"/>
          </w:rPr>
          <w:t xml:space="preserve"> </w:t>
        </w:r>
      </w:ins>
      <w:r w:rsidRPr="008E1C19">
        <w:rPr>
          <w:lang w:val="en-GB"/>
        </w:rPr>
        <w:t>only 26</w:t>
      </w:r>
      <w:ins w:id="339" w:author="ZSI" w:date="2022-02-24T01:27:00Z">
        <w:r w:rsidR="0072160F">
          <w:rPr>
            <w:lang w:val="en-GB"/>
          </w:rPr>
          <w:t> </w:t>
        </w:r>
      </w:ins>
      <w:r w:rsidRPr="008E1C19">
        <w:rPr>
          <w:lang w:val="en-GB"/>
        </w:rPr>
        <w:t xml:space="preserve">% of the respondents rated their transdisciplinary experience </w:t>
      </w:r>
      <w:ins w:id="340" w:author="ZSI" w:date="2022-02-24T02:13:00Z">
        <w:r w:rsidR="00AF5927" w:rsidRPr="00AF5927">
          <w:rPr>
            <w:i/>
            <w:iCs/>
            <w:lang w:val="en-GB"/>
            <w:rPrChange w:id="341" w:author="ZSI" w:date="2022-02-24T02:13:00Z">
              <w:rPr>
                <w:lang w:val="en-GB"/>
              </w:rPr>
            </w:rPrChange>
          </w:rPr>
          <w:t>low</w:t>
        </w:r>
        <w:r w:rsidR="00AF5927">
          <w:rPr>
            <w:lang w:val="en-GB"/>
          </w:rPr>
          <w:t xml:space="preserve"> to </w:t>
        </w:r>
        <w:r w:rsidR="00AF5927" w:rsidRPr="00AF5927">
          <w:rPr>
            <w:i/>
            <w:iCs/>
            <w:lang w:val="en-GB"/>
            <w:rPrChange w:id="342" w:author="ZSI" w:date="2022-02-24T02:13:00Z">
              <w:rPr>
                <w:lang w:val="en-GB"/>
              </w:rPr>
            </w:rPrChange>
          </w:rPr>
          <w:t>not at all</w:t>
        </w:r>
        <w:r w:rsidR="00AF5927">
          <w:rPr>
            <w:lang w:val="en-GB"/>
          </w:rPr>
          <w:t xml:space="preserve"> (</w:t>
        </w:r>
      </w:ins>
      <w:del w:id="343" w:author="ZSI" w:date="2022-02-24T02:13:00Z">
        <w:r w:rsidRPr="008E1C19" w:rsidDel="00AF5927">
          <w:rPr>
            <w:lang w:val="en-GB"/>
          </w:rPr>
          <w:delText xml:space="preserve">lower than or equal to </w:delText>
        </w:r>
      </w:del>
      <w:ins w:id="344" w:author="ZSI" w:date="2022-02-24T02:13:00Z">
        <w:r w:rsidR="00AF5927">
          <w:rPr>
            <w:lang w:val="en-GB"/>
          </w:rPr>
          <w:t xml:space="preserve">&lt;= </w:t>
        </w:r>
      </w:ins>
      <w:r w:rsidRPr="008E1C19">
        <w:rPr>
          <w:lang w:val="en-GB"/>
        </w:rPr>
        <w:t xml:space="preserve">3 on </w:t>
      </w:r>
      <w:del w:id="345" w:author="ZSI" w:date="2022-02-24T02:13:00Z">
        <w:r w:rsidRPr="008E1C19" w:rsidDel="00AF5927">
          <w:rPr>
            <w:lang w:val="en-GB"/>
          </w:rPr>
          <w:delText xml:space="preserve">a </w:delText>
        </w:r>
      </w:del>
      <w:r w:rsidRPr="008E1C19">
        <w:rPr>
          <w:lang w:val="en-GB"/>
        </w:rPr>
        <w:t xml:space="preserve">scale of </w:t>
      </w:r>
      <w:r w:rsidR="006A50B7" w:rsidRPr="008E1C19">
        <w:rPr>
          <w:lang w:val="en-GB"/>
        </w:rPr>
        <w:t>0</w:t>
      </w:r>
      <w:r w:rsidRPr="008E1C19">
        <w:rPr>
          <w:lang w:val="en-GB"/>
        </w:rPr>
        <w:t xml:space="preserve"> </w:t>
      </w:r>
      <w:del w:id="346" w:author="ZSI" w:date="2022-02-24T02:13:00Z">
        <w:r w:rsidRPr="008E1C19" w:rsidDel="00AF5927">
          <w:rPr>
            <w:lang w:val="en-GB"/>
          </w:rPr>
          <w:delText>-</w:delText>
        </w:r>
      </w:del>
      <w:ins w:id="347" w:author="ZSI" w:date="2022-02-24T02:13:00Z">
        <w:r w:rsidR="00AF5927">
          <w:rPr>
            <w:lang w:val="en-GB"/>
          </w:rPr>
          <w:t>–</w:t>
        </w:r>
      </w:ins>
      <w:r w:rsidRPr="008E1C19">
        <w:rPr>
          <w:lang w:val="en-GB"/>
        </w:rPr>
        <w:t xml:space="preserve"> 10</w:t>
      </w:r>
      <w:ins w:id="348" w:author="ZSI" w:date="2022-02-24T02:13:00Z">
        <w:r w:rsidR="00AF5927">
          <w:rPr>
            <w:lang w:val="en-GB"/>
          </w:rPr>
          <w:t>)</w:t>
        </w:r>
      </w:ins>
      <w:r w:rsidRPr="008E1C19">
        <w:rPr>
          <w:lang w:val="en-GB"/>
        </w:rPr>
        <w:t xml:space="preserve">. </w:t>
      </w:r>
      <w:del w:id="349" w:author="ZSI" w:date="2022-02-24T02:13:00Z">
        <w:r w:rsidRPr="008E1C19" w:rsidDel="00AF5927">
          <w:rPr>
            <w:lang w:val="en-GB"/>
          </w:rPr>
          <w:delText>Close to</w:delText>
        </w:r>
      </w:del>
      <w:ins w:id="350" w:author="ZSI" w:date="2022-02-24T02:13:00Z">
        <w:r w:rsidR="00AF5927">
          <w:rPr>
            <w:lang w:val="en-GB"/>
          </w:rPr>
          <w:t>Roughly</w:t>
        </w:r>
      </w:ins>
      <w:r w:rsidRPr="008E1C19">
        <w:rPr>
          <w:lang w:val="en-GB"/>
        </w:rPr>
        <w:t xml:space="preserve"> half of all </w:t>
      </w:r>
      <w:del w:id="351" w:author="ZSI" w:date="2022-02-24T02:13:00Z">
        <w:r w:rsidRPr="008E1C19" w:rsidDel="00AF5927">
          <w:rPr>
            <w:lang w:val="en-GB"/>
          </w:rPr>
          <w:delText xml:space="preserve">survey </w:delText>
        </w:r>
      </w:del>
      <w:r w:rsidRPr="008E1C19">
        <w:rPr>
          <w:lang w:val="en-GB"/>
        </w:rPr>
        <w:t>respondents (46</w:t>
      </w:r>
      <w:del w:id="352" w:author="ZSI" w:date="2022-02-24T01:27:00Z">
        <w:r w:rsidRPr="008E1C19" w:rsidDel="00E369A6">
          <w:rPr>
            <w:lang w:val="en-GB"/>
          </w:rPr>
          <w:delText>%</w:delText>
        </w:r>
      </w:del>
      <w:ins w:id="353" w:author="ZSI" w:date="2022-02-24T01:28:00Z">
        <w:r w:rsidR="00E369A6">
          <w:rPr>
            <w:lang w:val="en-GB"/>
          </w:rPr>
          <w:t> </w:t>
        </w:r>
      </w:ins>
      <w:ins w:id="354" w:author="ZSI" w:date="2022-02-24T01:27:00Z">
        <w:r w:rsidR="00E369A6">
          <w:rPr>
            <w:lang w:val="en-GB"/>
          </w:rPr>
          <w:t>%</w:t>
        </w:r>
      </w:ins>
      <w:r w:rsidRPr="008E1C19">
        <w:rPr>
          <w:lang w:val="en-GB"/>
        </w:rPr>
        <w:t xml:space="preserve">) </w:t>
      </w:r>
      <w:del w:id="355" w:author="ZSI" w:date="2022-02-24T02:14:00Z">
        <w:r w:rsidRPr="008E1C19" w:rsidDel="00AF5927">
          <w:rPr>
            <w:lang w:val="en-GB"/>
          </w:rPr>
          <w:delText xml:space="preserve">note </w:delText>
        </w:r>
      </w:del>
      <w:ins w:id="356" w:author="ZSI" w:date="2022-02-24T02:14:00Z">
        <w:r w:rsidR="00AF5927">
          <w:rPr>
            <w:lang w:val="en-GB"/>
          </w:rPr>
          <w:t>assessed themselves as highly</w:t>
        </w:r>
      </w:ins>
      <w:del w:id="357" w:author="ZSI" w:date="2022-02-24T02:14:00Z">
        <w:r w:rsidRPr="008E1C19" w:rsidDel="00AF5927">
          <w:rPr>
            <w:lang w:val="en-GB"/>
          </w:rPr>
          <w:delText>their especially high levels of</w:delText>
        </w:r>
      </w:del>
      <w:r w:rsidRPr="008E1C19">
        <w:rPr>
          <w:lang w:val="en-GB"/>
        </w:rPr>
        <w:t xml:space="preserve"> experience</w:t>
      </w:r>
      <w:ins w:id="358" w:author="ZSI" w:date="2022-02-24T02:14:00Z">
        <w:r w:rsidR="00AF5927">
          <w:rPr>
            <w:lang w:val="en-GB"/>
          </w:rPr>
          <w:t>d</w:t>
        </w:r>
      </w:ins>
      <w:del w:id="359" w:author="ZSI" w:date="2022-02-24T02:14:00Z">
        <w:r w:rsidRPr="008E1C19" w:rsidDel="00AF5927">
          <w:rPr>
            <w:lang w:val="en-GB"/>
          </w:rPr>
          <w:delText xml:space="preserve"> in </w:delText>
        </w:r>
      </w:del>
      <w:del w:id="360" w:author="ZSI" w:date="2022-02-24T02:15:00Z">
        <w:r w:rsidRPr="008E1C19" w:rsidDel="00EA42EB">
          <w:rPr>
            <w:lang w:val="en-GB"/>
          </w:rPr>
          <w:delText xml:space="preserve">transdisciplinary </w:delText>
        </w:r>
        <w:r w:rsidRPr="008E1C19" w:rsidDel="00AF5927">
          <w:rPr>
            <w:lang w:val="en-GB"/>
          </w:rPr>
          <w:delText>methods</w:delText>
        </w:r>
      </w:del>
      <w:r w:rsidRPr="008E1C19">
        <w:rPr>
          <w:lang w:val="en-GB"/>
        </w:rPr>
        <w:t>.</w:t>
      </w:r>
    </w:p>
    <w:p w14:paraId="21CEFB4E" w14:textId="51890FD8" w:rsidR="002B4BBA" w:rsidRPr="008E1C19" w:rsidRDefault="00A661F5">
      <w:pPr>
        <w:pStyle w:val="BodyText"/>
        <w:jc w:val="both"/>
        <w:rPr>
          <w:lang w:val="en-GB"/>
        </w:rPr>
        <w:pPrChange w:id="361" w:author="ZSI" w:date="2022-02-24T02:17:00Z">
          <w:pPr>
            <w:pStyle w:val="BodyText"/>
          </w:pPr>
        </w:pPrChange>
      </w:pPr>
      <w:ins w:id="362" w:author="Utku B. Demir" w:date="2022-02-23T17:51:00Z">
        <w:r>
          <w:rPr>
            <w:lang w:val="en-GB"/>
          </w:rPr>
          <w:t xml:space="preserve">We are not considering </w:t>
        </w:r>
      </w:ins>
      <w:ins w:id="363" w:author="ZSI" w:date="2022-02-24T02:17:00Z">
        <w:r w:rsidR="00EA42EB">
          <w:rPr>
            <w:lang w:val="en-GB"/>
          </w:rPr>
          <w:t xml:space="preserve">the use of </w:t>
        </w:r>
      </w:ins>
      <w:ins w:id="364" w:author="Utku B. Demir" w:date="2022-02-23T17:51:00Z">
        <w:r>
          <w:rPr>
            <w:lang w:val="en-GB"/>
          </w:rPr>
          <w:t>t</w:t>
        </w:r>
      </w:ins>
      <w:del w:id="365" w:author="Utku B. Demir" w:date="2022-02-23T17:51:00Z">
        <w:r w:rsidR="00A16A02" w:rsidRPr="008E1C19" w:rsidDel="00A661F5">
          <w:rPr>
            <w:lang w:val="en-GB"/>
          </w:rPr>
          <w:delText>T</w:delText>
        </w:r>
      </w:del>
      <w:r w:rsidR="00A16A02" w:rsidRPr="008E1C19">
        <w:rPr>
          <w:lang w:val="en-GB"/>
        </w:rPr>
        <w:t xml:space="preserve">ransdisciplinarity </w:t>
      </w:r>
      <w:ins w:id="366" w:author="ZSI" w:date="2022-02-24T02:17:00Z">
        <w:r w:rsidR="00EA42EB">
          <w:rPr>
            <w:lang w:val="en-GB"/>
          </w:rPr>
          <w:t xml:space="preserve">approaches in their project </w:t>
        </w:r>
      </w:ins>
      <w:del w:id="367" w:author="Utku B. Demir" w:date="2022-02-23T17:51:00Z">
        <w:r w:rsidR="00A16A02" w:rsidRPr="008E1C19" w:rsidDel="00A661F5">
          <w:rPr>
            <w:lang w:val="en-GB"/>
          </w:rPr>
          <w:delText>is not</w:delText>
        </w:r>
      </w:del>
      <w:ins w:id="368" w:author="Utku B. Demir" w:date="2022-02-23T17:51:00Z">
        <w:r>
          <w:rPr>
            <w:lang w:val="en-GB"/>
          </w:rPr>
          <w:t>as a</w:t>
        </w:r>
      </w:ins>
      <w:r w:rsidR="00A16A02" w:rsidRPr="008E1C19">
        <w:rPr>
          <w:lang w:val="en-GB"/>
        </w:rPr>
        <w:t xml:space="preserve"> </w:t>
      </w:r>
      <w:ins w:id="369" w:author="ZSI" w:date="2022-02-24T02:18:00Z">
        <w:r w:rsidR="00EA42EB">
          <w:rPr>
            <w:lang w:val="en-GB"/>
          </w:rPr>
          <w:t>pre</w:t>
        </w:r>
      </w:ins>
      <w:del w:id="370" w:author="ZSI" w:date="2022-02-24T02:17:00Z">
        <w:r w:rsidR="00A16A02" w:rsidRPr="008E1C19" w:rsidDel="00EA42EB">
          <w:rPr>
            <w:lang w:val="en-GB"/>
          </w:rPr>
          <w:delText xml:space="preserve">a </w:delText>
        </w:r>
      </w:del>
      <w:r w:rsidR="00A16A02" w:rsidRPr="008E1C19">
        <w:rPr>
          <w:lang w:val="en-GB"/>
        </w:rPr>
        <w:t xml:space="preserve">condition for </w:t>
      </w:r>
      <w:ins w:id="371" w:author="ZSI" w:date="2022-02-24T02:18:00Z">
        <w:r w:rsidR="00EA42EB">
          <w:rPr>
            <w:lang w:val="en-GB"/>
          </w:rPr>
          <w:t xml:space="preserve">contributing to </w:t>
        </w:r>
      </w:ins>
      <w:r w:rsidR="00A16A02" w:rsidRPr="008E1C19">
        <w:rPr>
          <w:lang w:val="en-GB"/>
        </w:rPr>
        <w:t>SI</w:t>
      </w:r>
      <w:ins w:id="372" w:author="ZSI" w:date="2022-02-24T02:18:00Z">
        <w:r w:rsidR="00EA42EB">
          <w:rPr>
            <w:lang w:val="en-GB"/>
          </w:rPr>
          <w:t>. That said</w:t>
        </w:r>
      </w:ins>
      <w:ins w:id="373" w:author="Utku B. Demir" w:date="2022-02-23T18:01:00Z">
        <w:del w:id="374" w:author="ZSI" w:date="2022-02-24T02:18:00Z">
          <w:r w:rsidR="009F36CE" w:rsidDel="00EA42EB">
            <w:rPr>
              <w:lang w:val="en-GB"/>
            </w:rPr>
            <w:delText>;</w:delText>
          </w:r>
        </w:del>
      </w:ins>
      <w:del w:id="375" w:author="Utku B. Demir" w:date="2022-02-23T18:01:00Z">
        <w:r w:rsidR="00A16A02" w:rsidRPr="008E1C19" w:rsidDel="009F36CE">
          <w:rPr>
            <w:lang w:val="en-GB"/>
          </w:rPr>
          <w:delText>,</w:delText>
        </w:r>
      </w:del>
      <w:ins w:id="376" w:author="ZSI" w:date="2022-02-24T02:18:00Z">
        <w:r w:rsidR="00EA42EB" w:rsidRPr="008E1C19" w:rsidDel="00EA42EB">
          <w:rPr>
            <w:lang w:val="en-GB"/>
          </w:rPr>
          <w:t xml:space="preserve"> </w:t>
        </w:r>
      </w:ins>
      <w:del w:id="377" w:author="ZSI" w:date="2022-02-24T02:18:00Z">
        <w:r w:rsidR="00A16A02" w:rsidRPr="008E1C19" w:rsidDel="00EA42EB">
          <w:rPr>
            <w:lang w:val="en-GB"/>
          </w:rPr>
          <w:delText xml:space="preserve"> however</w:delText>
        </w:r>
      </w:del>
      <w:r w:rsidR="00A16A02" w:rsidRPr="008E1C19">
        <w:rPr>
          <w:lang w:val="en-GB"/>
        </w:rPr>
        <w:t xml:space="preserve">, it is usually an important </w:t>
      </w:r>
      <w:del w:id="378" w:author="ZSI" w:date="2022-02-24T02:18:00Z">
        <w:r w:rsidR="00A16A02" w:rsidRPr="008E1C19" w:rsidDel="00EA42EB">
          <w:rPr>
            <w:lang w:val="en-GB"/>
          </w:rPr>
          <w:delText xml:space="preserve">cornerstone </w:delText>
        </w:r>
      </w:del>
      <w:ins w:id="379" w:author="ZSI" w:date="2022-02-24T02:18:00Z">
        <w:r w:rsidR="00EA42EB">
          <w:rPr>
            <w:lang w:val="en-GB"/>
          </w:rPr>
          <w:t>factor</w:t>
        </w:r>
        <w:r w:rsidR="00EA42EB" w:rsidRPr="008E1C19">
          <w:rPr>
            <w:lang w:val="en-GB"/>
          </w:rPr>
          <w:t xml:space="preserve"> </w:t>
        </w:r>
      </w:ins>
      <w:r w:rsidR="00A16A02" w:rsidRPr="008E1C19">
        <w:rPr>
          <w:lang w:val="en-GB"/>
        </w:rPr>
        <w:t xml:space="preserve">in </w:t>
      </w:r>
      <w:del w:id="380" w:author="ZSI" w:date="2022-02-24T02:18:00Z">
        <w:r w:rsidR="00A16A02" w:rsidRPr="008E1C19" w:rsidDel="00EA42EB">
          <w:rPr>
            <w:lang w:val="en-GB"/>
          </w:rPr>
          <w:delText>the setting of</w:delText>
        </w:r>
      </w:del>
      <w:ins w:id="381" w:author="ZSI" w:date="2022-02-24T02:18:00Z">
        <w:r w:rsidR="00EA42EB">
          <w:rPr>
            <w:lang w:val="en-GB"/>
          </w:rPr>
          <w:t>achieving</w:t>
        </w:r>
      </w:ins>
      <w:r w:rsidR="00A16A02" w:rsidRPr="008E1C19">
        <w:rPr>
          <w:lang w:val="en-GB"/>
        </w:rPr>
        <w:t xml:space="preserve"> </w:t>
      </w:r>
      <w:ins w:id="382" w:author="ZSI" w:date="2022-02-24T02:18:00Z">
        <w:r w:rsidR="00EA42EB">
          <w:rPr>
            <w:lang w:val="en-GB"/>
          </w:rPr>
          <w:t xml:space="preserve">or contributing to </w:t>
        </w:r>
      </w:ins>
      <w:r w:rsidR="00A16A02" w:rsidRPr="008E1C19">
        <w:rPr>
          <w:lang w:val="en-GB"/>
        </w:rPr>
        <w:t xml:space="preserve">socially innovative </w:t>
      </w:r>
      <w:commentRangeStart w:id="383"/>
      <w:r w:rsidR="00A16A02" w:rsidRPr="008E1C19">
        <w:rPr>
          <w:lang w:val="en-GB"/>
        </w:rPr>
        <w:t>outcomes</w:t>
      </w:r>
      <w:commentRangeEnd w:id="383"/>
      <w:r w:rsidR="00672F49">
        <w:rPr>
          <w:rStyle w:val="CommentReference"/>
        </w:rPr>
        <w:commentReference w:id="383"/>
      </w:r>
      <w:r w:rsidR="00A16A02" w:rsidRPr="008E1C19">
        <w:rPr>
          <w:lang w:val="en-GB"/>
        </w:rPr>
        <w:t xml:space="preserve">. Transdisciplinary experience of the researchers does not directly </w:t>
      </w:r>
      <w:commentRangeStart w:id="384"/>
      <w:r w:rsidR="00A16A02" w:rsidRPr="008E1C19">
        <w:rPr>
          <w:lang w:val="en-GB"/>
        </w:rPr>
        <w:t>implicate</w:t>
      </w:r>
      <w:commentRangeEnd w:id="384"/>
      <w:r w:rsidR="00EA42EB">
        <w:rPr>
          <w:rStyle w:val="CommentReference"/>
        </w:rPr>
        <w:commentReference w:id="384"/>
      </w:r>
      <w:r w:rsidR="00A16A02" w:rsidRPr="008E1C19">
        <w:rPr>
          <w:lang w:val="en-GB"/>
        </w:rPr>
        <w:t xml:space="preserve"> </w:t>
      </w:r>
      <w:commentRangeStart w:id="385"/>
      <w:r w:rsidR="00A16A02" w:rsidRPr="008E1C19">
        <w:rPr>
          <w:lang w:val="en-GB"/>
        </w:rPr>
        <w:t>higher chances for social innovation in the research project</w:t>
      </w:r>
      <w:commentRangeEnd w:id="385"/>
      <w:r w:rsidR="00EA42EB">
        <w:rPr>
          <w:rStyle w:val="CommentReference"/>
        </w:rPr>
        <w:commentReference w:id="385"/>
      </w:r>
      <w:r w:rsidR="00A16A02" w:rsidRPr="008E1C19">
        <w:rPr>
          <w:lang w:val="en-GB"/>
        </w:rPr>
        <w:t xml:space="preserve"> but </w:t>
      </w:r>
      <w:ins w:id="386" w:author="Utku B. Demir" w:date="2022-02-23T17:51:00Z">
        <w:r>
          <w:rPr>
            <w:lang w:val="en-GB"/>
          </w:rPr>
          <w:t>[</w:t>
        </w:r>
      </w:ins>
      <w:del w:id="387" w:author="Utku B. Demir" w:date="2022-02-23T17:51:00Z">
        <w:r w:rsidR="00A16A02" w:rsidRPr="008E1C19" w:rsidDel="00A661F5">
          <w:rPr>
            <w:lang w:val="en-GB"/>
          </w:rPr>
          <w:delText>(</w:delText>
        </w:r>
      </w:del>
      <w:r w:rsidR="00A16A02" w:rsidRPr="008E1C19">
        <w:rPr>
          <w:lang w:val="en-GB"/>
        </w:rPr>
        <w:t>H</w:t>
      </w:r>
      <w:ins w:id="388" w:author="Utku B. Demir" w:date="2022-02-23T17:51:00Z">
        <w:r>
          <w:rPr>
            <w:lang w:val="en-GB"/>
          </w:rPr>
          <w:t>]</w:t>
        </w:r>
      </w:ins>
      <w:del w:id="389" w:author="Utku B. Demir" w:date="2022-02-23T17:51:00Z">
        <w:r w:rsidR="00A16A02" w:rsidRPr="008E1C19" w:rsidDel="00A661F5">
          <w:rPr>
            <w:lang w:val="en-GB"/>
          </w:rPr>
          <w:delText>)</w:delText>
        </w:r>
      </w:del>
      <w:r w:rsidR="00A16A02" w:rsidRPr="008E1C19">
        <w:rPr>
          <w:lang w:val="en-GB"/>
        </w:rPr>
        <w:t xml:space="preserve"> </w:t>
      </w:r>
      <w:r w:rsidR="00A16A02" w:rsidRPr="008E1C19">
        <w:rPr>
          <w:i/>
          <w:iCs/>
          <w:lang w:val="en-GB"/>
        </w:rPr>
        <w:t xml:space="preserve">we assume that it is often in relation with </w:t>
      </w:r>
      <w:del w:id="390" w:author="ZSI" w:date="2022-02-24T02:22:00Z">
        <w:r w:rsidR="00A16A02" w:rsidRPr="008E1C19" w:rsidDel="007A4935">
          <w:rPr>
            <w:i/>
            <w:iCs/>
            <w:lang w:val="en-GB"/>
          </w:rPr>
          <w:delText xml:space="preserve">not (purely) </w:delText>
        </w:r>
      </w:del>
      <w:ins w:id="391" w:author="ZSI" w:date="2022-02-24T02:22:00Z">
        <w:r w:rsidR="007A4935">
          <w:rPr>
            <w:i/>
            <w:iCs/>
            <w:lang w:val="en-GB"/>
          </w:rPr>
          <w:t>non-</w:t>
        </w:r>
      </w:ins>
      <w:r w:rsidR="00A16A02" w:rsidRPr="008E1C19">
        <w:rPr>
          <w:i/>
          <w:iCs/>
          <w:lang w:val="en-GB"/>
        </w:rPr>
        <w:t>academic motivation</w:t>
      </w:r>
      <w:ins w:id="392" w:author="ZSI" w:date="2022-02-24T02:22:00Z">
        <w:r w:rsidR="007A4935">
          <w:rPr>
            <w:i/>
            <w:iCs/>
            <w:lang w:val="en-GB"/>
          </w:rPr>
          <w:t>s</w:t>
        </w:r>
      </w:ins>
      <w:del w:id="393" w:author="ZSI" w:date="2022-02-24T02:23:00Z">
        <w:r w:rsidR="00A16A02" w:rsidRPr="007A4935" w:rsidDel="007A4935">
          <w:rPr>
            <w:lang w:val="en-GB"/>
            <w:rPrChange w:id="394" w:author="ZSI" w:date="2022-02-24T02:23:00Z">
              <w:rPr>
                <w:i/>
                <w:iCs/>
                <w:lang w:val="en-GB"/>
              </w:rPr>
            </w:rPrChange>
          </w:rPr>
          <w:delText xml:space="preserve"> to conduct </w:delText>
        </w:r>
        <w:commentRangeStart w:id="395"/>
        <w:r w:rsidR="00A16A02" w:rsidRPr="007A4935" w:rsidDel="007A4935">
          <w:rPr>
            <w:lang w:val="en-GB"/>
            <w:rPrChange w:id="396" w:author="ZSI" w:date="2022-02-24T02:23:00Z">
              <w:rPr>
                <w:i/>
                <w:iCs/>
                <w:lang w:val="en-GB"/>
              </w:rPr>
            </w:rPrChange>
          </w:rPr>
          <w:delText>research</w:delText>
        </w:r>
        <w:commentRangeEnd w:id="395"/>
        <w:r w:rsidR="00C644D4" w:rsidRPr="007A4935" w:rsidDel="007A4935">
          <w:rPr>
            <w:rStyle w:val="CommentReference"/>
          </w:rPr>
          <w:commentReference w:id="395"/>
        </w:r>
      </w:del>
      <w:ins w:id="397" w:author="ZSI" w:date="2022-02-24T02:23:00Z">
        <w:r w:rsidR="007A4935">
          <w:rPr>
            <w:lang w:val="en-GB"/>
          </w:rPr>
          <w:t xml:space="preserve"> that played a role when designing the research project</w:t>
        </w:r>
      </w:ins>
      <w:r w:rsidR="00A16A02" w:rsidRPr="008E1C19">
        <w:rPr>
          <w:lang w:val="en-GB"/>
        </w:rPr>
        <w:t>.</w:t>
      </w:r>
      <w:del w:id="398" w:author="ZSI" w:date="2022-02-24T02:23:00Z">
        <w:r w:rsidR="00A16A02" w:rsidRPr="008E1C19" w:rsidDel="007A4935">
          <w:rPr>
            <w:lang w:val="en-GB"/>
          </w:rPr>
          <w:delText xml:space="preserve"> </w:delText>
        </w:r>
        <w:r w:rsidR="002B4BBA" w:rsidRPr="008E1C19" w:rsidDel="007A4935">
          <w:rPr>
            <w:lang w:val="en-GB"/>
          </w:rPr>
          <w:delText xml:space="preserve"> </w:delText>
        </w:r>
      </w:del>
    </w:p>
    <w:p w14:paraId="41E14CF4" w14:textId="77777777" w:rsidR="006F3D9A" w:rsidRPr="008E1C19" w:rsidRDefault="00570F11" w:rsidP="006F3D9A">
      <w:pPr>
        <w:keepNext/>
        <w:rPr>
          <w:lang w:val="en-GB"/>
        </w:rPr>
      </w:pPr>
      <w:commentRangeStart w:id="399"/>
      <w:r w:rsidRPr="008E1C19">
        <w:rPr>
          <w:noProof/>
          <w:lang w:val="en-GB"/>
        </w:rPr>
        <w:drawing>
          <wp:inline distT="0" distB="0" distL="0" distR="0" wp14:anchorId="1CD7594A" wp14:editId="7F717C24">
            <wp:extent cx="5731510" cy="1719580"/>
            <wp:effectExtent l="0" t="0" r="0" b="0"/>
            <wp:docPr id="15" name="Graphic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phic 15"/>
                    <pic:cNvPicPr/>
                  </pic:nvPicPr>
                  <pic:blipFill>
                    <a:blip r:embed="rId13">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5731510" cy="1719580"/>
                    </a:xfrm>
                    <a:prstGeom prst="rect">
                      <a:avLst/>
                    </a:prstGeom>
                  </pic:spPr>
                </pic:pic>
              </a:graphicData>
            </a:graphic>
          </wp:inline>
        </w:drawing>
      </w:r>
      <w:commentRangeEnd w:id="399"/>
      <w:r w:rsidR="009C525D">
        <w:rPr>
          <w:rStyle w:val="CommentReference"/>
        </w:rPr>
        <w:commentReference w:id="399"/>
      </w:r>
    </w:p>
    <w:p w14:paraId="54B5749D" w14:textId="6A9C88D1" w:rsidR="001E41D0" w:rsidRPr="008E1C19" w:rsidRDefault="006F3D9A" w:rsidP="006F3D9A">
      <w:pPr>
        <w:pStyle w:val="Caption"/>
        <w:rPr>
          <w:lang w:val="en-GB"/>
        </w:rPr>
      </w:pPr>
      <w:bookmarkStart w:id="400" w:name="_Ref95440750"/>
      <w:r w:rsidRPr="008E1C19">
        <w:rPr>
          <w:lang w:val="en-GB"/>
        </w:rPr>
        <w:t xml:space="preserve">Figure </w:t>
      </w:r>
      <w:r w:rsidRPr="008E1C19">
        <w:rPr>
          <w:lang w:val="en-GB"/>
        </w:rPr>
        <w:fldChar w:fldCharType="begin"/>
      </w:r>
      <w:r w:rsidRPr="008E1C19">
        <w:rPr>
          <w:lang w:val="en-GB"/>
        </w:rPr>
        <w:instrText xml:space="preserve"> SEQ Figure \* ARABIC </w:instrText>
      </w:r>
      <w:r w:rsidRPr="008E1C19">
        <w:rPr>
          <w:lang w:val="en-GB"/>
        </w:rPr>
        <w:fldChar w:fldCharType="separate"/>
      </w:r>
      <w:r w:rsidR="00916DE1">
        <w:rPr>
          <w:noProof/>
          <w:lang w:val="en-GB"/>
        </w:rPr>
        <w:t>2</w:t>
      </w:r>
      <w:r w:rsidRPr="008E1C19">
        <w:rPr>
          <w:lang w:val="en-GB"/>
        </w:rPr>
        <w:fldChar w:fldCharType="end"/>
      </w:r>
      <w:bookmarkEnd w:id="400"/>
      <w:r w:rsidRPr="008E1C19">
        <w:rPr>
          <w:lang w:val="en-GB"/>
        </w:rPr>
        <w:t xml:space="preserve">: Relation between the </w:t>
      </w:r>
      <w:commentRangeStart w:id="401"/>
      <w:r w:rsidRPr="00CE2598">
        <w:rPr>
          <w:highlight w:val="yellow"/>
          <w:lang w:val="en-GB"/>
          <w:rPrChange w:id="402" w:author="ZSI" w:date="2022-02-24T02:48:00Z">
            <w:rPr>
              <w:lang w:val="en-GB"/>
            </w:rPr>
          </w:rPrChange>
        </w:rPr>
        <w:t>rate</w:t>
      </w:r>
      <w:commentRangeEnd w:id="401"/>
      <w:r w:rsidR="00EA42EB" w:rsidRPr="00CE2598">
        <w:rPr>
          <w:rStyle w:val="CommentReference"/>
          <w:i w:val="0"/>
          <w:iCs w:val="0"/>
          <w:color w:val="auto"/>
          <w:highlight w:val="yellow"/>
          <w:rPrChange w:id="403" w:author="ZSI" w:date="2022-02-24T02:48:00Z">
            <w:rPr>
              <w:rStyle w:val="CommentReference"/>
              <w:i w:val="0"/>
              <w:iCs w:val="0"/>
              <w:color w:val="auto"/>
            </w:rPr>
          </w:rPrChange>
        </w:rPr>
        <w:commentReference w:id="401"/>
      </w:r>
      <w:r w:rsidRPr="008E1C19">
        <w:rPr>
          <w:lang w:val="en-GB"/>
        </w:rPr>
        <w:t xml:space="preserve"> of transdisciplinary experience and non-academic motivation</w:t>
      </w:r>
    </w:p>
    <w:p w14:paraId="2992C4D6" w14:textId="77777777" w:rsidR="00F622B1" w:rsidRDefault="006F3D9A" w:rsidP="00F622B1">
      <w:pPr>
        <w:pStyle w:val="FirstParagraph"/>
        <w:jc w:val="both"/>
        <w:rPr>
          <w:ins w:id="404" w:author="ZSI" w:date="2022-02-24T02:33:00Z"/>
          <w:lang w:val="en-GB"/>
        </w:rPr>
      </w:pPr>
      <w:r w:rsidRPr="008E1C19">
        <w:rPr>
          <w:lang w:val="en-GB"/>
        </w:rPr>
        <w:t>T</w:t>
      </w:r>
      <w:r w:rsidR="002B4BBA" w:rsidRPr="008E1C19">
        <w:rPr>
          <w:lang w:val="en-GB"/>
        </w:rPr>
        <w:t xml:space="preserve">he </w:t>
      </w:r>
      <w:ins w:id="405" w:author="ZSI" w:date="2022-02-24T02:32:00Z">
        <w:r w:rsidR="00F622B1">
          <w:rPr>
            <w:lang w:val="en-GB"/>
          </w:rPr>
          <w:t xml:space="preserve">purpose of the </w:t>
        </w:r>
      </w:ins>
      <w:r w:rsidR="002B4BBA" w:rsidRPr="008E1C19">
        <w:rPr>
          <w:lang w:val="en-GB"/>
        </w:rPr>
        <w:t>survey question</w:t>
      </w:r>
      <w:ins w:id="406" w:author="ZSI" w:date="2022-02-24T02:32:00Z">
        <w:r w:rsidR="00504C85">
          <w:rPr>
            <w:lang w:val="en-GB"/>
          </w:rPr>
          <w:t>s</w:t>
        </w:r>
      </w:ins>
      <w:del w:id="407" w:author="ZSI" w:date="2022-02-24T02:31:00Z">
        <w:r w:rsidR="002B4BBA" w:rsidRPr="008E1C19" w:rsidDel="00504C85">
          <w:rPr>
            <w:lang w:val="en-GB"/>
          </w:rPr>
          <w:delText>s</w:delText>
        </w:r>
      </w:del>
      <w:r w:rsidR="002B4BBA" w:rsidRPr="008E1C19">
        <w:rPr>
          <w:lang w:val="en-GB"/>
        </w:rPr>
        <w:t xml:space="preserve"> </w:t>
      </w:r>
      <w:r w:rsidR="002B4BBA" w:rsidRPr="00504C85">
        <w:rPr>
          <w:i/>
          <w:iCs/>
          <w:lang w:val="en-GB"/>
          <w:rPrChange w:id="408" w:author="ZSI" w:date="2022-02-24T02:31:00Z">
            <w:rPr>
              <w:lang w:val="en-GB"/>
            </w:rPr>
          </w:rPrChange>
        </w:rPr>
        <w:t>motivation to</w:t>
      </w:r>
      <w:r w:rsidR="002B4BBA" w:rsidRPr="008E1C19">
        <w:rPr>
          <w:lang w:val="en-GB"/>
        </w:rPr>
        <w:t xml:space="preserve"> </w:t>
      </w:r>
      <w:r w:rsidR="002B4BBA" w:rsidRPr="008E1C19">
        <w:rPr>
          <w:i/>
          <w:iCs/>
          <w:lang w:val="en-GB"/>
        </w:rPr>
        <w:t xml:space="preserve">directly address a natural, technical, economic, or social problem </w:t>
      </w:r>
      <w:r w:rsidR="002B4BBA" w:rsidRPr="008E1C19">
        <w:rPr>
          <w:lang w:val="en-GB"/>
        </w:rPr>
        <w:t xml:space="preserve">and </w:t>
      </w:r>
      <w:ins w:id="409" w:author="ZSI" w:date="2022-02-24T02:32:00Z">
        <w:r w:rsidR="00504C85" w:rsidRPr="00504C85">
          <w:rPr>
            <w:i/>
            <w:iCs/>
            <w:lang w:val="en-GB"/>
            <w:rPrChange w:id="410" w:author="ZSI" w:date="2022-02-24T02:32:00Z">
              <w:rPr>
                <w:lang w:val="en-GB"/>
              </w:rPr>
            </w:rPrChange>
          </w:rPr>
          <w:t>motivation</w:t>
        </w:r>
        <w:r w:rsidR="00504C85">
          <w:rPr>
            <w:lang w:val="en-GB"/>
          </w:rPr>
          <w:t xml:space="preserve"> </w:t>
        </w:r>
      </w:ins>
      <w:r w:rsidR="002B4BBA" w:rsidRPr="008E1C19">
        <w:rPr>
          <w:i/>
          <w:iCs/>
          <w:lang w:val="en-GB"/>
        </w:rPr>
        <w:t>to improve the human condition/welfare</w:t>
      </w:r>
      <w:r w:rsidR="002B4BBA" w:rsidRPr="008E1C19">
        <w:rPr>
          <w:rStyle w:val="FootnoteReference"/>
          <w:i/>
          <w:iCs/>
          <w:lang w:val="en-GB"/>
        </w:rPr>
        <w:footnoteReference w:id="3"/>
      </w:r>
      <w:r w:rsidR="002B4BBA" w:rsidRPr="008E1C19">
        <w:rPr>
          <w:lang w:val="en-GB"/>
        </w:rPr>
        <w:t xml:space="preserve"> </w:t>
      </w:r>
      <w:del w:id="418" w:author="ZSI" w:date="2022-02-24T02:33:00Z">
        <w:r w:rsidR="000F4A3A" w:rsidRPr="008E1C19" w:rsidDel="00F622B1">
          <w:rPr>
            <w:lang w:val="en-GB"/>
          </w:rPr>
          <w:delText>are directed to the measure</w:delText>
        </w:r>
      </w:del>
      <w:ins w:id="419" w:author="ZSI" w:date="2022-02-24T02:33:00Z">
        <w:r w:rsidR="00F622B1">
          <w:rPr>
            <w:lang w:val="en-GB"/>
          </w:rPr>
          <w:t>is to gauge</w:t>
        </w:r>
      </w:ins>
      <w:r w:rsidR="000F4A3A" w:rsidRPr="008E1C19">
        <w:rPr>
          <w:lang w:val="en-GB"/>
        </w:rPr>
        <w:t xml:space="preserve"> </w:t>
      </w:r>
      <w:r w:rsidRPr="008E1C19">
        <w:rPr>
          <w:lang w:val="en-GB"/>
        </w:rPr>
        <w:t>non-</w:t>
      </w:r>
      <w:del w:id="420" w:author="ZSI" w:date="2022-02-24T02:33:00Z">
        <w:r w:rsidRPr="008E1C19" w:rsidDel="00F622B1">
          <w:rPr>
            <w:lang w:val="en-GB"/>
          </w:rPr>
          <w:delText xml:space="preserve"> or only part</w:delText>
        </w:r>
        <w:r w:rsidR="00CA41FF" w:rsidRPr="008E1C19" w:rsidDel="00F622B1">
          <w:rPr>
            <w:lang w:val="en-GB"/>
          </w:rPr>
          <w:delText>ial</w:delText>
        </w:r>
        <w:r w:rsidRPr="008E1C19" w:rsidDel="00F622B1">
          <w:rPr>
            <w:lang w:val="en-GB"/>
          </w:rPr>
          <w:delText xml:space="preserve">ly </w:delText>
        </w:r>
      </w:del>
      <w:r w:rsidRPr="008E1C19">
        <w:rPr>
          <w:lang w:val="en-GB"/>
        </w:rPr>
        <w:t>academic motivation</w:t>
      </w:r>
      <w:ins w:id="421" w:author="ZSI" w:date="2022-02-24T02:33:00Z">
        <w:r w:rsidR="00F622B1">
          <w:rPr>
            <w:lang w:val="en-GB"/>
          </w:rPr>
          <w:t>s</w:t>
        </w:r>
      </w:ins>
      <w:r w:rsidRPr="008E1C19">
        <w:rPr>
          <w:lang w:val="en-GB"/>
        </w:rPr>
        <w:t>.</w:t>
      </w:r>
    </w:p>
    <w:p w14:paraId="1D7EFCF3" w14:textId="7DE2A342" w:rsidR="007A752D" w:rsidRDefault="006F3D9A" w:rsidP="00F622B1">
      <w:pPr>
        <w:pStyle w:val="FirstParagraph"/>
        <w:jc w:val="both"/>
        <w:rPr>
          <w:ins w:id="422" w:author="ZSI" w:date="2022-02-24T02:39:00Z"/>
          <w:rFonts w:eastAsiaTheme="minorEastAsia"/>
          <w:lang w:val="en-GB"/>
        </w:rPr>
      </w:pPr>
      <w:del w:id="423" w:author="ZSI" w:date="2022-02-24T02:33:00Z">
        <w:r w:rsidRPr="008E1C19" w:rsidDel="00F622B1">
          <w:rPr>
            <w:lang w:val="en-GB"/>
          </w:rPr>
          <w:delText xml:space="preserve"> </w:delText>
        </w:r>
      </w:del>
      <w:r w:rsidRPr="008E1C19">
        <w:rPr>
          <w:lang w:val="en-GB"/>
        </w:rPr>
        <w:t xml:space="preserve">The analysis of the </w:t>
      </w:r>
      <w:r w:rsidR="00CA41FF" w:rsidRPr="008E1C19">
        <w:rPr>
          <w:lang w:val="en-GB"/>
        </w:rPr>
        <w:t>relation</w:t>
      </w:r>
      <w:r w:rsidRPr="008E1C19">
        <w:rPr>
          <w:lang w:val="en-GB"/>
        </w:rPr>
        <w:t xml:space="preserve"> between </w:t>
      </w:r>
      <w:del w:id="424" w:author="ZSI" w:date="2022-02-24T02:33:00Z">
        <w:r w:rsidRPr="008E1C19" w:rsidDel="00F622B1">
          <w:rPr>
            <w:lang w:val="en-GB"/>
          </w:rPr>
          <w:delText xml:space="preserve">the rate of </w:delText>
        </w:r>
      </w:del>
      <w:r w:rsidRPr="00F622B1">
        <w:rPr>
          <w:i/>
          <w:iCs/>
          <w:lang w:val="en-GB"/>
          <w:rPrChange w:id="425" w:author="ZSI" w:date="2022-02-24T02:33:00Z">
            <w:rPr>
              <w:lang w:val="en-GB"/>
            </w:rPr>
          </w:rPrChange>
        </w:rPr>
        <w:t>transdisciplinary experience</w:t>
      </w:r>
      <w:r w:rsidRPr="008E1C19">
        <w:rPr>
          <w:lang w:val="en-GB"/>
        </w:rPr>
        <w:t xml:space="preserve"> </w:t>
      </w:r>
      <w:r w:rsidR="00D1574B" w:rsidRPr="008E1C19">
        <w:rPr>
          <w:lang w:val="en-GB"/>
        </w:rPr>
        <w:t xml:space="preserve">and </w:t>
      </w:r>
      <w:commentRangeStart w:id="426"/>
      <w:r w:rsidR="00CA41FF" w:rsidRPr="00F622B1">
        <w:rPr>
          <w:i/>
          <w:iCs/>
          <w:lang w:val="en-GB"/>
          <w:rPrChange w:id="427" w:author="ZSI" w:date="2022-02-24T02:33:00Z">
            <w:rPr>
              <w:lang w:val="en-GB"/>
            </w:rPr>
          </w:rPrChange>
        </w:rPr>
        <w:t>the motivation to address a (non-academic) problem</w:t>
      </w:r>
      <w:commentRangeEnd w:id="426"/>
      <w:r w:rsidR="000A7EB7">
        <w:rPr>
          <w:rStyle w:val="CommentReference"/>
        </w:rPr>
        <w:commentReference w:id="426"/>
      </w:r>
      <w:r w:rsidR="0072021A" w:rsidRPr="008E1C19">
        <w:rPr>
          <w:lang w:val="en-GB"/>
        </w:rPr>
        <w:t xml:space="preserve"> (see </w:t>
      </w:r>
      <w:r w:rsidR="00AB23A3" w:rsidRPr="008E1C19">
        <w:rPr>
          <w:lang w:val="en-GB"/>
        </w:rPr>
        <w:fldChar w:fldCharType="begin"/>
      </w:r>
      <w:r w:rsidR="00AB23A3" w:rsidRPr="008E1C19">
        <w:rPr>
          <w:lang w:val="en-GB"/>
        </w:rPr>
        <w:instrText xml:space="preserve"> REF _Ref95440750 \h </w:instrText>
      </w:r>
      <w:r w:rsidR="00AB23A3" w:rsidRPr="008E1C19">
        <w:rPr>
          <w:lang w:val="en-GB"/>
        </w:rPr>
      </w:r>
      <w:r w:rsidR="00AB23A3" w:rsidRPr="008E1C19">
        <w:rPr>
          <w:lang w:val="en-GB"/>
        </w:rPr>
        <w:fldChar w:fldCharType="separate"/>
      </w:r>
      <w:r w:rsidR="00AB23A3" w:rsidRPr="008E1C19">
        <w:rPr>
          <w:lang w:val="en-GB"/>
        </w:rPr>
        <w:t xml:space="preserve">Figure </w:t>
      </w:r>
      <w:r w:rsidR="00AB23A3" w:rsidRPr="008E1C19">
        <w:rPr>
          <w:noProof/>
          <w:lang w:val="en-GB"/>
        </w:rPr>
        <w:t>2</w:t>
      </w:r>
      <w:r w:rsidR="00AB23A3" w:rsidRPr="008E1C19">
        <w:rPr>
          <w:lang w:val="en-GB"/>
        </w:rPr>
        <w:fldChar w:fldCharType="end"/>
      </w:r>
      <w:r w:rsidR="00AB23A3" w:rsidRPr="008E1C19">
        <w:rPr>
          <w:lang w:val="en-GB"/>
        </w:rPr>
        <w:t>)</w:t>
      </w:r>
      <w:r w:rsidR="00CA41FF" w:rsidRPr="008E1C19">
        <w:rPr>
          <w:lang w:val="en-GB"/>
        </w:rPr>
        <w:t xml:space="preserve"> does not yield </w:t>
      </w:r>
      <w:del w:id="428" w:author="ZSI" w:date="2022-02-24T02:34:00Z">
        <w:r w:rsidR="00CA41FF" w:rsidRPr="008E1C19" w:rsidDel="00F622B1">
          <w:rPr>
            <w:lang w:val="en-GB"/>
          </w:rPr>
          <w:delText xml:space="preserve">any </w:delText>
        </w:r>
      </w:del>
      <w:ins w:id="429" w:author="ZSI" w:date="2022-02-24T02:34:00Z">
        <w:r w:rsidR="00F622B1">
          <w:rPr>
            <w:lang w:val="en-GB"/>
          </w:rPr>
          <w:t>a</w:t>
        </w:r>
        <w:r w:rsidR="00F622B1" w:rsidRPr="008E1C19">
          <w:rPr>
            <w:lang w:val="en-GB"/>
          </w:rPr>
          <w:t xml:space="preserve"> </w:t>
        </w:r>
      </w:ins>
      <w:ins w:id="430" w:author="Utku B. Demir" w:date="2022-02-23T18:37:00Z">
        <w:r w:rsidR="00C644D4">
          <w:rPr>
            <w:lang w:val="en-GB"/>
          </w:rPr>
          <w:t xml:space="preserve">strong </w:t>
        </w:r>
      </w:ins>
      <w:del w:id="431" w:author="Utku B. Demir" w:date="2022-02-23T18:37:00Z">
        <w:r w:rsidR="00CA41FF" w:rsidRPr="008E1C19" w:rsidDel="00C644D4">
          <w:rPr>
            <w:lang w:val="en-GB"/>
          </w:rPr>
          <w:delText xml:space="preserve">significant </w:delText>
        </w:r>
      </w:del>
      <w:r w:rsidR="00CA41FF" w:rsidRPr="008E1C19">
        <w:rPr>
          <w:lang w:val="en-GB"/>
        </w:rPr>
        <w:t>correlation between the</w:t>
      </w:r>
      <w:ins w:id="432" w:author="ZSI" w:date="2022-02-24T02:34:00Z">
        <w:r w:rsidR="00F622B1">
          <w:rPr>
            <w:lang w:val="en-GB"/>
          </w:rPr>
          <w:t>se</w:t>
        </w:r>
      </w:ins>
      <w:r w:rsidR="00CA41FF" w:rsidRPr="008E1C19">
        <w:rPr>
          <w:lang w:val="en-GB"/>
        </w:rPr>
        <w:t xml:space="preserve"> variables (correlation coefficient </w:t>
      </w:r>
      <w:r w:rsidR="00AB23A3" w:rsidRPr="008E1C19">
        <w:rPr>
          <w:lang w:val="en-GB"/>
        </w:rPr>
        <w:t>rho</w:t>
      </w:r>
      <w:r w:rsidR="00AB23A3" w:rsidRPr="008E1C19">
        <w:rPr>
          <w:rStyle w:val="FootnoteReference"/>
          <w:rFonts w:eastAsiaTheme="minorEastAsia"/>
          <w:lang w:val="en-GB"/>
        </w:rPr>
        <w:footnoteReference w:id="4"/>
      </w:r>
      <w:r w:rsidR="007A752D" w:rsidRPr="008E1C19">
        <w:rPr>
          <w:rFonts w:eastAsiaTheme="minorEastAsia"/>
          <w:lang w:val="en-GB"/>
        </w:rPr>
        <w:t xml:space="preserve"> ~</w:t>
      </w:r>
      <w:ins w:id="465" w:author="ZSI" w:date="2022-02-24T02:34:00Z">
        <w:r w:rsidR="00F622B1">
          <w:rPr>
            <w:rFonts w:eastAsiaTheme="minorEastAsia"/>
            <w:lang w:val="en-GB"/>
          </w:rPr>
          <w:t> </w:t>
        </w:r>
      </w:ins>
      <w:r w:rsidR="007A752D" w:rsidRPr="008E1C19">
        <w:rPr>
          <w:rFonts w:eastAsiaTheme="minorEastAsia"/>
          <w:lang w:val="en-GB"/>
        </w:rPr>
        <w:t>0.01)</w:t>
      </w:r>
      <w:ins w:id="466" w:author="ZSI" w:date="2022-02-24T02:35:00Z">
        <w:r w:rsidR="00F622B1">
          <w:rPr>
            <w:rFonts w:eastAsiaTheme="minorEastAsia"/>
            <w:lang w:val="en-GB"/>
          </w:rPr>
          <w:t xml:space="preserve">. </w:t>
        </w:r>
      </w:ins>
      <w:ins w:id="467" w:author="ZSI" w:date="2022-02-24T02:36:00Z">
        <w:r w:rsidR="000A7EB7">
          <w:rPr>
            <w:rFonts w:eastAsiaTheme="minorEastAsia"/>
            <w:lang w:val="en-GB"/>
          </w:rPr>
          <w:t>Moreover</w:t>
        </w:r>
      </w:ins>
      <w:ins w:id="468" w:author="ZSI" w:date="2022-02-24T02:35:00Z">
        <w:r w:rsidR="00F622B1">
          <w:rPr>
            <w:rFonts w:eastAsiaTheme="minorEastAsia"/>
            <w:lang w:val="en-GB"/>
          </w:rPr>
          <w:t xml:space="preserve">, </w:t>
        </w:r>
      </w:ins>
      <w:del w:id="469" w:author="ZSI" w:date="2022-02-24T02:35:00Z">
        <w:r w:rsidR="005F0A05" w:rsidRPr="008E1C19" w:rsidDel="00F622B1">
          <w:rPr>
            <w:rFonts w:eastAsiaTheme="minorEastAsia"/>
            <w:lang w:val="en-GB"/>
          </w:rPr>
          <w:delText xml:space="preserve">, to be motivated </w:delText>
        </w:r>
      </w:del>
      <w:ins w:id="470" w:author="ZSI" w:date="2022-02-24T02:35:00Z">
        <w:r w:rsidR="00F622B1">
          <w:rPr>
            <w:rFonts w:eastAsiaTheme="minorEastAsia"/>
            <w:lang w:val="en-GB"/>
          </w:rPr>
          <w:t xml:space="preserve">the </w:t>
        </w:r>
        <w:r w:rsidR="00F622B1" w:rsidRPr="00F622B1">
          <w:rPr>
            <w:rFonts w:eastAsiaTheme="minorEastAsia"/>
            <w:i/>
            <w:iCs/>
            <w:lang w:val="en-GB"/>
            <w:rPrChange w:id="471" w:author="ZSI" w:date="2022-02-24T02:35:00Z">
              <w:rPr>
                <w:rFonts w:eastAsiaTheme="minorEastAsia"/>
                <w:lang w:val="en-GB"/>
              </w:rPr>
            </w:rPrChange>
          </w:rPr>
          <w:t xml:space="preserve">motivation </w:t>
        </w:r>
      </w:ins>
      <w:r w:rsidR="005F0A05" w:rsidRPr="00F622B1">
        <w:rPr>
          <w:rFonts w:eastAsiaTheme="minorEastAsia"/>
          <w:i/>
          <w:iCs/>
          <w:lang w:val="en-GB"/>
          <w:rPrChange w:id="472" w:author="ZSI" w:date="2022-02-24T02:35:00Z">
            <w:rPr>
              <w:rFonts w:eastAsiaTheme="minorEastAsia"/>
              <w:lang w:val="en-GB"/>
            </w:rPr>
          </w:rPrChange>
        </w:rPr>
        <w:t xml:space="preserve">to address a </w:t>
      </w:r>
      <w:r w:rsidR="005F0A05" w:rsidRPr="00F622B1">
        <w:rPr>
          <w:rFonts w:eastAsiaTheme="minorEastAsia"/>
          <w:i/>
          <w:iCs/>
          <w:lang w:val="en-GB"/>
          <w:rPrChange w:id="473" w:author="ZSI" w:date="2022-02-24T02:35:00Z">
            <w:rPr>
              <w:rFonts w:eastAsiaTheme="minorEastAsia"/>
              <w:lang w:val="en-GB"/>
            </w:rPr>
          </w:rPrChange>
        </w:rPr>
        <w:lastRenderedPageBreak/>
        <w:t>natural, technical, economic, or social problem directly</w:t>
      </w:r>
      <w:r w:rsidR="005F0A05" w:rsidRPr="008E1C19">
        <w:rPr>
          <w:rFonts w:eastAsiaTheme="minorEastAsia"/>
          <w:lang w:val="en-GB"/>
        </w:rPr>
        <w:t xml:space="preserve"> does not seem to be getting higher with higher </w:t>
      </w:r>
      <w:r w:rsidR="005F0A05" w:rsidRPr="00CE2598">
        <w:rPr>
          <w:rFonts w:eastAsiaTheme="minorEastAsia"/>
          <w:highlight w:val="yellow"/>
          <w:lang w:val="en-GB"/>
          <w:rPrChange w:id="474" w:author="ZSI" w:date="2022-02-24T02:48:00Z">
            <w:rPr>
              <w:rFonts w:eastAsiaTheme="minorEastAsia"/>
              <w:lang w:val="en-GB"/>
            </w:rPr>
          </w:rPrChange>
        </w:rPr>
        <w:t>rates</w:t>
      </w:r>
      <w:r w:rsidR="005F0A05" w:rsidRPr="008E1C19">
        <w:rPr>
          <w:rFonts w:eastAsiaTheme="minorEastAsia"/>
          <w:lang w:val="en-GB"/>
        </w:rPr>
        <w:t xml:space="preserve"> of </w:t>
      </w:r>
      <w:r w:rsidR="005F0A05" w:rsidRPr="000A7EB7">
        <w:rPr>
          <w:rFonts w:eastAsiaTheme="minorEastAsia"/>
          <w:i/>
          <w:iCs/>
          <w:lang w:val="en-GB"/>
          <w:rPrChange w:id="475" w:author="ZSI" w:date="2022-02-24T02:37:00Z">
            <w:rPr>
              <w:rFonts w:eastAsiaTheme="minorEastAsia"/>
              <w:lang w:val="en-GB"/>
            </w:rPr>
          </w:rPrChange>
        </w:rPr>
        <w:t>transdisciplinary experience</w:t>
      </w:r>
      <w:r w:rsidR="0072021A" w:rsidRPr="008E1C19">
        <w:rPr>
          <w:rFonts w:eastAsiaTheme="minorEastAsia"/>
          <w:lang w:val="en-GB"/>
        </w:rPr>
        <w:t xml:space="preserve">. The </w:t>
      </w:r>
      <w:r w:rsidR="0072021A" w:rsidRPr="000A7EB7">
        <w:rPr>
          <w:rFonts w:eastAsiaTheme="minorEastAsia"/>
          <w:i/>
          <w:iCs/>
          <w:lang w:val="en-GB"/>
          <w:rPrChange w:id="476" w:author="ZSI" w:date="2022-02-24T02:37:00Z">
            <w:rPr>
              <w:rFonts w:eastAsiaTheme="minorEastAsia"/>
              <w:lang w:val="en-GB"/>
            </w:rPr>
          </w:rPrChange>
        </w:rPr>
        <w:t xml:space="preserve">motivation to improve </w:t>
      </w:r>
      <w:r w:rsidR="000B0B12" w:rsidRPr="000A7EB7">
        <w:rPr>
          <w:rFonts w:eastAsiaTheme="minorEastAsia"/>
          <w:i/>
          <w:iCs/>
          <w:lang w:val="en-GB"/>
          <w:rPrChange w:id="477" w:author="ZSI" w:date="2022-02-24T02:37:00Z">
            <w:rPr>
              <w:rFonts w:eastAsiaTheme="minorEastAsia"/>
              <w:lang w:val="en-GB"/>
            </w:rPr>
          </w:rPrChange>
        </w:rPr>
        <w:t xml:space="preserve">the </w:t>
      </w:r>
      <w:r w:rsidR="0072021A" w:rsidRPr="000A7EB7">
        <w:rPr>
          <w:rFonts w:eastAsiaTheme="minorEastAsia"/>
          <w:i/>
          <w:iCs/>
          <w:lang w:val="en-GB"/>
          <w:rPrChange w:id="478" w:author="ZSI" w:date="2022-02-24T02:37:00Z">
            <w:rPr>
              <w:rFonts w:eastAsiaTheme="minorEastAsia"/>
              <w:lang w:val="en-GB"/>
            </w:rPr>
          </w:rPrChange>
        </w:rPr>
        <w:t>human</w:t>
      </w:r>
      <w:r w:rsidR="00AB23A3" w:rsidRPr="000A7EB7">
        <w:rPr>
          <w:rFonts w:eastAsiaTheme="minorEastAsia"/>
          <w:i/>
          <w:iCs/>
          <w:lang w:val="en-GB"/>
          <w:rPrChange w:id="479" w:author="ZSI" w:date="2022-02-24T02:37:00Z">
            <w:rPr>
              <w:rFonts w:eastAsiaTheme="minorEastAsia"/>
              <w:lang w:val="en-GB"/>
            </w:rPr>
          </w:rPrChange>
        </w:rPr>
        <w:t xml:space="preserve"> condition</w:t>
      </w:r>
      <w:r w:rsidR="009A063C" w:rsidRPr="008E1C19">
        <w:rPr>
          <w:rFonts w:eastAsiaTheme="minorEastAsia"/>
          <w:lang w:val="en-GB"/>
        </w:rPr>
        <w:t xml:space="preserve"> is</w:t>
      </w:r>
      <w:ins w:id="480" w:author="ZSI" w:date="2022-02-24T02:37:00Z">
        <w:r w:rsidR="000A7EB7">
          <w:rPr>
            <w:rFonts w:eastAsiaTheme="minorEastAsia"/>
            <w:lang w:val="en-GB"/>
          </w:rPr>
          <w:t>,</w:t>
        </w:r>
      </w:ins>
      <w:r w:rsidR="005F0A05" w:rsidRPr="008E1C19">
        <w:rPr>
          <w:rFonts w:eastAsiaTheme="minorEastAsia"/>
          <w:lang w:val="en-GB"/>
        </w:rPr>
        <w:t xml:space="preserve"> on the other hand</w:t>
      </w:r>
      <w:ins w:id="481" w:author="ZSI" w:date="2022-02-24T02:37:00Z">
        <w:r w:rsidR="000A7EB7">
          <w:rPr>
            <w:rFonts w:eastAsiaTheme="minorEastAsia"/>
            <w:lang w:val="en-GB"/>
          </w:rPr>
          <w:t>,</w:t>
        </w:r>
      </w:ins>
      <w:r w:rsidR="009A063C" w:rsidRPr="008E1C19">
        <w:rPr>
          <w:rFonts w:eastAsiaTheme="minorEastAsia"/>
          <w:lang w:val="en-GB"/>
        </w:rPr>
        <w:t xml:space="preserve"> correlati</w:t>
      </w:r>
      <w:r w:rsidR="005F0A05" w:rsidRPr="008E1C19">
        <w:rPr>
          <w:rFonts w:eastAsiaTheme="minorEastAsia"/>
          <w:lang w:val="en-GB"/>
        </w:rPr>
        <w:t>ng</w:t>
      </w:r>
      <w:r w:rsidR="009A063C" w:rsidRPr="008E1C19">
        <w:rPr>
          <w:rFonts w:eastAsiaTheme="minorEastAsia"/>
          <w:lang w:val="en-GB"/>
        </w:rPr>
        <w:t xml:space="preserve"> relatively stronger with</w:t>
      </w:r>
      <w:r w:rsidR="005F0A05" w:rsidRPr="008E1C19">
        <w:rPr>
          <w:rFonts w:eastAsiaTheme="minorEastAsia"/>
          <w:lang w:val="en-GB"/>
        </w:rPr>
        <w:t xml:space="preserve"> </w:t>
      </w:r>
      <w:r w:rsidR="009A063C" w:rsidRPr="000A7EB7">
        <w:rPr>
          <w:rFonts w:eastAsiaTheme="minorEastAsia"/>
          <w:i/>
          <w:iCs/>
          <w:lang w:val="en-GB"/>
          <w:rPrChange w:id="482" w:author="ZSI" w:date="2022-02-24T02:37:00Z">
            <w:rPr>
              <w:rFonts w:eastAsiaTheme="minorEastAsia"/>
              <w:lang w:val="en-GB"/>
            </w:rPr>
          </w:rPrChange>
        </w:rPr>
        <w:t>transdisciplinary experience</w:t>
      </w:r>
      <w:ins w:id="483" w:author="ZSI" w:date="2022-02-24T02:37:00Z">
        <w:r w:rsidR="000A7EB7">
          <w:rPr>
            <w:rFonts w:eastAsiaTheme="minorEastAsia"/>
            <w:lang w:val="en-GB"/>
          </w:rPr>
          <w:t xml:space="preserve"> </w:t>
        </w:r>
      </w:ins>
      <w:del w:id="484" w:author="ZSI" w:date="2022-02-24T02:37:00Z">
        <w:r w:rsidR="009A27E1" w:rsidRPr="008E1C19" w:rsidDel="000A7EB7">
          <w:rPr>
            <w:rFonts w:eastAsiaTheme="minorEastAsia"/>
            <w:lang w:val="en-GB"/>
          </w:rPr>
          <w:delText xml:space="preserve">, </w:delText>
        </w:r>
      </w:del>
      <w:ins w:id="485" w:author="ZSI" w:date="2022-02-24T02:38:00Z">
        <w:r w:rsidR="000A7EB7">
          <w:rPr>
            <w:rFonts w:eastAsiaTheme="minorEastAsia"/>
            <w:lang w:val="en-GB"/>
          </w:rPr>
          <w:t>–</w:t>
        </w:r>
      </w:ins>
      <w:ins w:id="486" w:author="ZSI" w:date="2022-02-24T02:37:00Z">
        <w:r w:rsidR="000A7EB7">
          <w:rPr>
            <w:rFonts w:eastAsiaTheme="minorEastAsia"/>
            <w:lang w:val="en-GB"/>
          </w:rPr>
          <w:t xml:space="preserve"> </w:t>
        </w:r>
      </w:ins>
      <w:r w:rsidR="009A27E1" w:rsidRPr="008E1C19">
        <w:rPr>
          <w:rFonts w:eastAsiaTheme="minorEastAsia"/>
          <w:lang w:val="en-GB"/>
        </w:rPr>
        <w:t xml:space="preserve">although </w:t>
      </w:r>
      <w:ins w:id="487" w:author="ZSI" w:date="2022-02-24T02:38:00Z">
        <w:r w:rsidR="000A7EB7">
          <w:rPr>
            <w:rFonts w:eastAsiaTheme="minorEastAsia"/>
            <w:lang w:val="en-GB"/>
          </w:rPr>
          <w:t xml:space="preserve">it is </w:t>
        </w:r>
      </w:ins>
      <w:del w:id="488" w:author="ZSI" w:date="2022-02-24T02:38:00Z">
        <w:r w:rsidR="009A27E1" w:rsidRPr="008E1C19" w:rsidDel="000A7EB7">
          <w:rPr>
            <w:rFonts w:eastAsiaTheme="minorEastAsia"/>
            <w:lang w:val="en-GB"/>
          </w:rPr>
          <w:delText xml:space="preserve">a </w:delText>
        </w:r>
      </w:del>
      <w:r w:rsidR="009A27E1" w:rsidRPr="008E1C19">
        <w:rPr>
          <w:rFonts w:eastAsiaTheme="minorEastAsia"/>
          <w:lang w:val="en-GB"/>
        </w:rPr>
        <w:t xml:space="preserve">statistically significant </w:t>
      </w:r>
      <w:del w:id="489" w:author="ZSI" w:date="2022-02-24T02:38:00Z">
        <w:r w:rsidR="009A27E1" w:rsidRPr="008E1C19" w:rsidDel="000A7EB7">
          <w:rPr>
            <w:rFonts w:eastAsiaTheme="minorEastAsia"/>
            <w:lang w:val="en-GB"/>
          </w:rPr>
          <w:delText xml:space="preserve">relation </w:delText>
        </w:r>
      </w:del>
      <w:r w:rsidR="009A27E1" w:rsidRPr="008E1C19">
        <w:rPr>
          <w:rFonts w:eastAsiaTheme="minorEastAsia"/>
          <w:lang w:val="en-GB"/>
        </w:rPr>
        <w:t>(p-value &lt; 0.05</w:t>
      </w:r>
      <w:r w:rsidR="009A27E1" w:rsidRPr="008E1C19">
        <w:rPr>
          <w:rStyle w:val="FootnoteReference"/>
          <w:rFonts w:eastAsiaTheme="minorEastAsia"/>
          <w:lang w:val="en-GB"/>
        </w:rPr>
        <w:footnoteReference w:id="5"/>
      </w:r>
      <w:r w:rsidR="009A27E1" w:rsidRPr="008E1C19">
        <w:rPr>
          <w:rFonts w:eastAsiaTheme="minorEastAsia"/>
          <w:lang w:val="en-GB"/>
        </w:rPr>
        <w:t>)</w:t>
      </w:r>
      <w:ins w:id="497" w:author="ZSI" w:date="2022-02-24T02:38:00Z">
        <w:r w:rsidR="000A7EB7">
          <w:rPr>
            <w:rFonts w:eastAsiaTheme="minorEastAsia"/>
            <w:lang w:val="en-GB"/>
          </w:rPr>
          <w:t>,</w:t>
        </w:r>
      </w:ins>
      <w:r w:rsidR="008F13A7" w:rsidRPr="008E1C19">
        <w:rPr>
          <w:rFonts w:eastAsiaTheme="minorEastAsia"/>
          <w:lang w:val="en-GB"/>
        </w:rPr>
        <w:t xml:space="preserve"> </w:t>
      </w:r>
      <w:r w:rsidR="000B0B12" w:rsidRPr="008E1C19">
        <w:rPr>
          <w:rFonts w:eastAsiaTheme="minorEastAsia"/>
          <w:lang w:val="en-GB"/>
        </w:rPr>
        <w:t>there</w:t>
      </w:r>
      <w:r w:rsidR="008F13A7" w:rsidRPr="008E1C19">
        <w:rPr>
          <w:rFonts w:eastAsiaTheme="minorEastAsia"/>
          <w:lang w:val="en-GB"/>
        </w:rPr>
        <w:t xml:space="preserve"> is</w:t>
      </w:r>
      <w:r w:rsidR="00B253E0" w:rsidRPr="008E1C19">
        <w:rPr>
          <w:rFonts w:eastAsiaTheme="minorEastAsia"/>
          <w:lang w:val="en-GB"/>
        </w:rPr>
        <w:t xml:space="preserve"> only a weak positive </w:t>
      </w:r>
      <w:commentRangeStart w:id="498"/>
      <w:r w:rsidR="00B253E0" w:rsidRPr="008E1C19">
        <w:rPr>
          <w:rFonts w:eastAsiaTheme="minorEastAsia"/>
          <w:lang w:val="en-GB"/>
        </w:rPr>
        <w:t>correlation</w:t>
      </w:r>
      <w:commentRangeEnd w:id="498"/>
      <w:r w:rsidR="00B253E0" w:rsidRPr="008E1C19">
        <w:rPr>
          <w:rStyle w:val="CommentReference"/>
          <w:lang w:val="en-GB"/>
        </w:rPr>
        <w:commentReference w:id="498"/>
      </w:r>
      <w:r w:rsidR="008F13A7" w:rsidRPr="008E1C19">
        <w:rPr>
          <w:rFonts w:eastAsiaTheme="minorEastAsia"/>
          <w:lang w:val="en-GB"/>
        </w:rPr>
        <w:t xml:space="preserve"> </w:t>
      </w:r>
      <w:del w:id="499" w:author="ZSI" w:date="2022-02-24T02:38:00Z">
        <w:r w:rsidR="008F13A7" w:rsidRPr="008E1C19" w:rsidDel="000A7EB7">
          <w:rPr>
            <w:rFonts w:eastAsiaTheme="minorEastAsia"/>
            <w:lang w:val="en-GB"/>
          </w:rPr>
          <w:delText xml:space="preserve"> </w:delText>
        </w:r>
      </w:del>
      <w:r w:rsidR="008F13A7" w:rsidRPr="008E1C19">
        <w:rPr>
          <w:rFonts w:eastAsiaTheme="minorEastAsia"/>
          <w:lang w:val="en-GB"/>
        </w:rPr>
        <w:t>(rho ~</w:t>
      </w:r>
      <w:ins w:id="500" w:author="ZSI" w:date="2022-02-24T02:38:00Z">
        <w:r w:rsidR="000A7EB7">
          <w:rPr>
            <w:rFonts w:eastAsiaTheme="minorEastAsia"/>
            <w:lang w:val="en-GB"/>
          </w:rPr>
          <w:t> </w:t>
        </w:r>
      </w:ins>
      <w:r w:rsidR="008F13A7" w:rsidRPr="008E1C19">
        <w:rPr>
          <w:rFonts w:eastAsiaTheme="minorEastAsia"/>
          <w:lang w:val="en-GB"/>
        </w:rPr>
        <w:t>0.33)</w:t>
      </w:r>
      <w:r w:rsidR="00B253E0" w:rsidRPr="008E1C19">
        <w:rPr>
          <w:rFonts w:eastAsiaTheme="minorEastAsia"/>
          <w:lang w:val="en-GB"/>
        </w:rPr>
        <w:t xml:space="preserve">. </w:t>
      </w:r>
      <w:ins w:id="501" w:author="ZSI" w:date="2022-02-24T02:38:00Z">
        <w:r w:rsidR="000A7EB7">
          <w:rPr>
            <w:rFonts w:eastAsiaTheme="minorEastAsia"/>
            <w:lang w:val="en-GB"/>
          </w:rPr>
          <w:t xml:space="preserve">Also, </w:t>
        </w:r>
      </w:ins>
      <w:del w:id="502" w:author="ZSI" w:date="2022-02-24T02:38:00Z">
        <w:r w:rsidR="008F13A7" w:rsidRPr="008E1C19" w:rsidDel="000A7EB7">
          <w:rPr>
            <w:rFonts w:eastAsiaTheme="minorEastAsia"/>
            <w:lang w:val="en-GB"/>
          </w:rPr>
          <w:delText xml:space="preserve">The </w:delText>
        </w:r>
      </w:del>
      <w:ins w:id="503" w:author="ZSI" w:date="2022-02-24T02:38:00Z">
        <w:r w:rsidR="000A7EB7">
          <w:rPr>
            <w:rFonts w:eastAsiaTheme="minorEastAsia"/>
            <w:lang w:val="en-GB"/>
          </w:rPr>
          <w:t>t</w:t>
        </w:r>
        <w:r w:rsidR="000A7EB7" w:rsidRPr="008E1C19">
          <w:rPr>
            <w:rFonts w:eastAsiaTheme="minorEastAsia"/>
            <w:lang w:val="en-GB"/>
          </w:rPr>
          <w:t xml:space="preserve">he </w:t>
        </w:r>
      </w:ins>
      <w:r w:rsidR="008F13A7" w:rsidRPr="000A7EB7">
        <w:rPr>
          <w:rFonts w:eastAsiaTheme="minorEastAsia"/>
          <w:i/>
          <w:iCs/>
          <w:lang w:val="en-GB"/>
          <w:rPrChange w:id="504" w:author="ZSI" w:date="2022-02-24T02:38:00Z">
            <w:rPr>
              <w:rFonts w:eastAsiaTheme="minorEastAsia"/>
              <w:lang w:val="en-GB"/>
            </w:rPr>
          </w:rPrChange>
        </w:rPr>
        <w:t>motivation to improve human welfare</w:t>
      </w:r>
      <w:r w:rsidR="005F0A05" w:rsidRPr="000A7EB7">
        <w:rPr>
          <w:rFonts w:eastAsiaTheme="minorEastAsia"/>
          <w:i/>
          <w:iCs/>
          <w:lang w:val="en-GB"/>
          <w:rPrChange w:id="505" w:author="ZSI" w:date="2022-02-24T02:38:00Z">
            <w:rPr>
              <w:rFonts w:eastAsiaTheme="minorEastAsia"/>
              <w:lang w:val="en-GB"/>
            </w:rPr>
          </w:rPrChange>
        </w:rPr>
        <w:t>/condition</w:t>
      </w:r>
      <w:r w:rsidR="005F0A05" w:rsidRPr="008E1C19">
        <w:rPr>
          <w:rFonts w:eastAsiaTheme="minorEastAsia"/>
          <w:lang w:val="en-GB"/>
        </w:rPr>
        <w:t xml:space="preserve"> is getting only slightly higher with </w:t>
      </w:r>
      <w:ins w:id="506" w:author="ZSI" w:date="2022-02-24T02:39:00Z">
        <w:r w:rsidR="000A7EB7">
          <w:rPr>
            <w:rFonts w:eastAsiaTheme="minorEastAsia"/>
            <w:lang w:val="en-GB"/>
          </w:rPr>
          <w:t xml:space="preserve">a </w:t>
        </w:r>
      </w:ins>
      <w:r w:rsidR="005F0A05" w:rsidRPr="008E1C19">
        <w:rPr>
          <w:rFonts w:eastAsiaTheme="minorEastAsia"/>
          <w:lang w:val="en-GB"/>
        </w:rPr>
        <w:t xml:space="preserve">higher </w:t>
      </w:r>
      <w:r w:rsidR="005F0A05" w:rsidRPr="000A7EB7">
        <w:rPr>
          <w:rFonts w:eastAsiaTheme="minorEastAsia"/>
          <w:i/>
          <w:iCs/>
          <w:lang w:val="en-GB"/>
          <w:rPrChange w:id="507" w:author="ZSI" w:date="2022-02-24T02:39:00Z">
            <w:rPr>
              <w:rFonts w:eastAsiaTheme="minorEastAsia"/>
              <w:lang w:val="en-GB"/>
            </w:rPr>
          </w:rPrChange>
        </w:rPr>
        <w:t xml:space="preserve">transdisciplinary </w:t>
      </w:r>
      <w:commentRangeStart w:id="508"/>
      <w:r w:rsidR="005F0A05" w:rsidRPr="000A7EB7">
        <w:rPr>
          <w:rFonts w:eastAsiaTheme="minorEastAsia"/>
          <w:i/>
          <w:iCs/>
          <w:lang w:val="en-GB"/>
          <w:rPrChange w:id="509" w:author="ZSI" w:date="2022-02-24T02:39:00Z">
            <w:rPr>
              <w:rFonts w:eastAsiaTheme="minorEastAsia"/>
              <w:lang w:val="en-GB"/>
            </w:rPr>
          </w:rPrChange>
        </w:rPr>
        <w:t>experience</w:t>
      </w:r>
      <w:commentRangeEnd w:id="508"/>
      <w:r w:rsidR="005F0A05" w:rsidRPr="000A7EB7">
        <w:rPr>
          <w:rStyle w:val="CommentReference"/>
          <w:i/>
          <w:iCs/>
          <w:lang w:val="en-GB"/>
          <w:rPrChange w:id="510" w:author="ZSI" w:date="2022-02-24T02:39:00Z">
            <w:rPr>
              <w:rStyle w:val="CommentReference"/>
              <w:lang w:val="en-GB"/>
            </w:rPr>
          </w:rPrChange>
        </w:rPr>
        <w:commentReference w:id="508"/>
      </w:r>
      <w:r w:rsidR="005F0A05" w:rsidRPr="008E1C19">
        <w:rPr>
          <w:rFonts w:eastAsiaTheme="minorEastAsia"/>
          <w:lang w:val="en-GB"/>
        </w:rPr>
        <w:t>.</w:t>
      </w:r>
    </w:p>
    <w:p w14:paraId="7A9E2584" w14:textId="77777777" w:rsidR="004A1EDF" w:rsidRPr="004A1EDF" w:rsidRDefault="004A1EDF">
      <w:pPr>
        <w:pStyle w:val="BodyText"/>
        <w:rPr>
          <w:lang w:val="en-GB"/>
          <w:rPrChange w:id="511" w:author="ZSI" w:date="2022-02-24T02:39:00Z">
            <w:rPr>
              <w:rFonts w:eastAsiaTheme="minorEastAsia"/>
              <w:lang w:val="en-GB"/>
            </w:rPr>
          </w:rPrChange>
        </w:rPr>
        <w:pPrChange w:id="512" w:author="ZSI" w:date="2022-02-24T02:39:00Z">
          <w:pPr>
            <w:pStyle w:val="FirstParagraph"/>
          </w:pPr>
        </w:pPrChange>
      </w:pPr>
    </w:p>
    <w:p w14:paraId="4FC933B4" w14:textId="670D41C2" w:rsidR="005F0A05" w:rsidRPr="008E1C19" w:rsidRDefault="00643698" w:rsidP="00A16A02">
      <w:pPr>
        <w:pStyle w:val="Heading2"/>
        <w:rPr>
          <w:lang w:val="en-GB"/>
        </w:rPr>
      </w:pPr>
      <w:bookmarkStart w:id="513" w:name="_Ref96530183"/>
      <w:r w:rsidRPr="008E1C19">
        <w:rPr>
          <w:lang w:val="en-GB"/>
        </w:rPr>
        <w:t>Familiarity with social innovation</w:t>
      </w:r>
      <w:bookmarkEnd w:id="513"/>
    </w:p>
    <w:p w14:paraId="3685C07A" w14:textId="77777777" w:rsidR="00471FE2" w:rsidRPr="008E1C19" w:rsidRDefault="00471FE2" w:rsidP="00471FE2">
      <w:pPr>
        <w:pStyle w:val="BodyText"/>
        <w:keepNext/>
        <w:rPr>
          <w:lang w:val="en-GB"/>
        </w:rPr>
      </w:pPr>
      <w:r w:rsidRPr="008E1C19">
        <w:rPr>
          <w:noProof/>
          <w:lang w:val="en-GB"/>
        </w:rPr>
        <w:drawing>
          <wp:inline distT="0" distB="0" distL="0" distR="0" wp14:anchorId="78F1F269" wp14:editId="0FB44EB0">
            <wp:extent cx="5731510" cy="2865755"/>
            <wp:effectExtent l="0" t="0" r="0" b="4445"/>
            <wp:docPr id="18" name="Graphic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raphic 18"/>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5731510" cy="2865755"/>
                    </a:xfrm>
                    <a:prstGeom prst="rect">
                      <a:avLst/>
                    </a:prstGeom>
                  </pic:spPr>
                </pic:pic>
              </a:graphicData>
            </a:graphic>
          </wp:inline>
        </w:drawing>
      </w:r>
    </w:p>
    <w:p w14:paraId="6914F9B1" w14:textId="32446631" w:rsidR="00086662" w:rsidRPr="008E1C19" w:rsidRDefault="00471FE2" w:rsidP="00471FE2">
      <w:pPr>
        <w:pStyle w:val="Caption"/>
        <w:rPr>
          <w:lang w:val="en-GB"/>
        </w:rPr>
      </w:pPr>
      <w:r w:rsidRPr="008E1C19">
        <w:rPr>
          <w:lang w:val="en-GB"/>
        </w:rPr>
        <w:t xml:space="preserve">Figure </w:t>
      </w:r>
      <w:r w:rsidRPr="008E1C19">
        <w:rPr>
          <w:lang w:val="en-GB"/>
        </w:rPr>
        <w:fldChar w:fldCharType="begin"/>
      </w:r>
      <w:r w:rsidRPr="008E1C19">
        <w:rPr>
          <w:lang w:val="en-GB"/>
        </w:rPr>
        <w:instrText xml:space="preserve"> SEQ Figure \* ARABIC </w:instrText>
      </w:r>
      <w:r w:rsidRPr="008E1C19">
        <w:rPr>
          <w:lang w:val="en-GB"/>
        </w:rPr>
        <w:fldChar w:fldCharType="separate"/>
      </w:r>
      <w:r w:rsidR="00916DE1">
        <w:rPr>
          <w:noProof/>
          <w:lang w:val="en-GB"/>
        </w:rPr>
        <w:t>3</w:t>
      </w:r>
      <w:r w:rsidRPr="008E1C19">
        <w:rPr>
          <w:lang w:val="en-GB"/>
        </w:rPr>
        <w:fldChar w:fldCharType="end"/>
      </w:r>
      <w:r w:rsidRPr="008E1C19">
        <w:rPr>
          <w:lang w:val="en-GB"/>
        </w:rPr>
        <w:t xml:space="preserve">: Distribution of the </w:t>
      </w:r>
      <w:r w:rsidRPr="00CE2598">
        <w:rPr>
          <w:highlight w:val="yellow"/>
          <w:lang w:val="en-GB"/>
          <w:rPrChange w:id="514" w:author="ZSI" w:date="2022-02-24T02:48:00Z">
            <w:rPr>
              <w:lang w:val="en-GB"/>
            </w:rPr>
          </w:rPrChange>
        </w:rPr>
        <w:t>rate</w:t>
      </w:r>
      <w:r w:rsidRPr="008E1C19">
        <w:rPr>
          <w:lang w:val="en-GB"/>
        </w:rPr>
        <w:t xml:space="preserve"> of familiarity with social innovation</w:t>
      </w:r>
    </w:p>
    <w:p w14:paraId="417F20D1" w14:textId="468BDA57" w:rsidR="006A50B7" w:rsidRPr="008E1C19" w:rsidRDefault="00471FE2">
      <w:pPr>
        <w:jc w:val="both"/>
        <w:rPr>
          <w:lang w:val="en-GB"/>
        </w:rPr>
        <w:pPrChange w:id="515" w:author="ZSI" w:date="2022-02-24T02:39:00Z">
          <w:pPr/>
        </w:pPrChange>
      </w:pPr>
      <w:del w:id="516" w:author="ZSI" w:date="2022-02-24T02:39:00Z">
        <w:r w:rsidRPr="008E1C19" w:rsidDel="004A1EDF">
          <w:rPr>
            <w:lang w:val="en-GB"/>
          </w:rPr>
          <w:delText>Social innovation</w:delText>
        </w:r>
      </w:del>
      <w:ins w:id="517" w:author="ZSI" w:date="2022-02-24T02:39:00Z">
        <w:r w:rsidR="004A1EDF">
          <w:rPr>
            <w:lang w:val="en-GB"/>
          </w:rPr>
          <w:t>SI</w:t>
        </w:r>
      </w:ins>
      <w:r w:rsidRPr="008E1C19">
        <w:rPr>
          <w:lang w:val="en-GB"/>
        </w:rPr>
        <w:t xml:space="preserve"> is </w:t>
      </w:r>
      <w:r w:rsidR="006A50B7" w:rsidRPr="008E1C19">
        <w:rPr>
          <w:lang w:val="en-GB"/>
        </w:rPr>
        <w:t xml:space="preserve">a relatively </w:t>
      </w:r>
      <w:del w:id="518" w:author="ZSI" w:date="2022-02-24T02:39:00Z">
        <w:r w:rsidR="006A50B7" w:rsidRPr="008E1C19" w:rsidDel="004A1EDF">
          <w:rPr>
            <w:lang w:val="en-GB"/>
          </w:rPr>
          <w:delText xml:space="preserve">less </w:delText>
        </w:r>
      </w:del>
      <w:ins w:id="519" w:author="ZSI" w:date="2022-02-24T02:39:00Z">
        <w:r w:rsidR="004A1EDF">
          <w:rPr>
            <w:lang w:val="en-GB"/>
          </w:rPr>
          <w:t>little-</w:t>
        </w:r>
      </w:ins>
      <w:r w:rsidR="006A50B7" w:rsidRPr="008E1C19">
        <w:rPr>
          <w:lang w:val="en-GB"/>
        </w:rPr>
        <w:t xml:space="preserve">known concept among the survey respondents. The majority </w:t>
      </w:r>
      <w:del w:id="520" w:author="ZSI" w:date="2022-02-24T02:39:00Z">
        <w:r w:rsidR="006A50B7" w:rsidRPr="008E1C19" w:rsidDel="004A1EDF">
          <w:rPr>
            <w:lang w:val="en-GB"/>
          </w:rPr>
          <w:delText xml:space="preserve">of the respondents </w:delText>
        </w:r>
      </w:del>
      <w:r w:rsidR="006A50B7" w:rsidRPr="008E1C19">
        <w:rPr>
          <w:lang w:val="en-GB"/>
        </w:rPr>
        <w:t xml:space="preserve">indicated </w:t>
      </w:r>
      <w:del w:id="521" w:author="ZSI" w:date="2022-02-24T02:39:00Z">
        <w:r w:rsidR="006A50B7" w:rsidRPr="008E1C19" w:rsidDel="004A1EDF">
          <w:rPr>
            <w:lang w:val="en-GB"/>
          </w:rPr>
          <w:delText xml:space="preserve">their </w:delText>
        </w:r>
      </w:del>
      <w:ins w:id="522" w:author="ZSI" w:date="2022-02-24T02:39:00Z">
        <w:r w:rsidR="004A1EDF">
          <w:rPr>
            <w:lang w:val="en-GB"/>
          </w:rPr>
          <w:t>a</w:t>
        </w:r>
        <w:r w:rsidR="004A1EDF" w:rsidRPr="008E1C19">
          <w:rPr>
            <w:lang w:val="en-GB"/>
          </w:rPr>
          <w:t xml:space="preserve"> </w:t>
        </w:r>
      </w:ins>
      <w:r w:rsidR="006A50B7" w:rsidRPr="008E1C19">
        <w:rPr>
          <w:lang w:val="en-GB"/>
        </w:rPr>
        <w:t xml:space="preserve">low familiarity with </w:t>
      </w:r>
      <w:del w:id="523" w:author="ZSI" w:date="2022-02-24T02:39:00Z">
        <w:r w:rsidR="006A50B7" w:rsidRPr="008E1C19" w:rsidDel="004A1EDF">
          <w:rPr>
            <w:lang w:val="en-GB"/>
          </w:rPr>
          <w:delText>SI</w:delText>
        </w:r>
      </w:del>
      <w:ins w:id="524" w:author="ZSI" w:date="2022-02-24T02:39:00Z">
        <w:r w:rsidR="004A1EDF">
          <w:rPr>
            <w:lang w:val="en-GB"/>
          </w:rPr>
          <w:t>the con</w:t>
        </w:r>
      </w:ins>
      <w:ins w:id="525" w:author="ZSI" w:date="2022-02-24T02:40:00Z">
        <w:r w:rsidR="004A1EDF">
          <w:rPr>
            <w:lang w:val="en-GB"/>
          </w:rPr>
          <w:t>cept:</w:t>
        </w:r>
      </w:ins>
      <w:del w:id="526" w:author="ZSI" w:date="2022-02-24T02:40:00Z">
        <w:r w:rsidR="006A50B7" w:rsidRPr="008E1C19" w:rsidDel="004A1EDF">
          <w:rPr>
            <w:lang w:val="en-GB"/>
          </w:rPr>
          <w:delText>,</w:delText>
        </w:r>
      </w:del>
      <w:r w:rsidR="006A50B7" w:rsidRPr="008E1C19">
        <w:rPr>
          <w:lang w:val="en-GB"/>
        </w:rPr>
        <w:t xml:space="preserve"> </w:t>
      </w:r>
      <w:del w:id="527" w:author="ZSI" w:date="2022-02-24T02:40:00Z">
        <w:r w:rsidR="006A50B7" w:rsidRPr="008E1C19" w:rsidDel="004A1EDF">
          <w:rPr>
            <w:lang w:val="en-GB"/>
          </w:rPr>
          <w:delText xml:space="preserve">approximately </w:delText>
        </w:r>
      </w:del>
      <w:ins w:id="528" w:author="ZSI" w:date="2022-02-24T02:40:00Z">
        <w:r w:rsidR="004A1EDF">
          <w:rPr>
            <w:lang w:val="en-GB"/>
          </w:rPr>
          <w:t>~ </w:t>
        </w:r>
      </w:ins>
      <w:del w:id="529" w:author="ZSI" w:date="2022-02-24T01:28:00Z">
        <w:r w:rsidR="006A50B7" w:rsidRPr="008E1C19" w:rsidDel="00E369A6">
          <w:rPr>
            <w:lang w:val="en-GB"/>
          </w:rPr>
          <w:delText>%</w:delText>
        </w:r>
      </w:del>
      <w:r w:rsidR="006A50B7" w:rsidRPr="008E1C19">
        <w:rPr>
          <w:lang w:val="en-GB"/>
        </w:rPr>
        <w:t>32</w:t>
      </w:r>
      <w:ins w:id="530" w:author="ZSI" w:date="2022-02-24T01:28:00Z">
        <w:r w:rsidR="00E369A6">
          <w:rPr>
            <w:lang w:val="en-GB"/>
          </w:rPr>
          <w:t> %</w:t>
        </w:r>
      </w:ins>
      <w:r w:rsidR="006A50B7" w:rsidRPr="008E1C19">
        <w:rPr>
          <w:lang w:val="en-GB"/>
        </w:rPr>
        <w:t xml:space="preserve"> </w:t>
      </w:r>
      <w:del w:id="531" w:author="ZSI" w:date="2022-02-24T02:40:00Z">
        <w:r w:rsidR="006A50B7" w:rsidRPr="008E1C19" w:rsidDel="004A1EDF">
          <w:rPr>
            <w:lang w:val="en-GB"/>
          </w:rPr>
          <w:delText>of the respondents selected the</w:delText>
        </w:r>
      </w:del>
      <w:ins w:id="532" w:author="ZSI" w:date="2022-02-24T02:40:00Z">
        <w:r w:rsidR="004A1EDF">
          <w:rPr>
            <w:lang w:val="en-GB"/>
          </w:rPr>
          <w:t xml:space="preserve">stated to having a low or no </w:t>
        </w:r>
        <w:r w:rsidR="004A1EDF" w:rsidRPr="004A1EDF">
          <w:rPr>
            <w:i/>
            <w:iCs/>
            <w:lang w:val="en-GB"/>
            <w:rPrChange w:id="533" w:author="ZSI" w:date="2022-02-24T02:41:00Z">
              <w:rPr>
                <w:lang w:val="en-GB"/>
              </w:rPr>
            </w:rPrChange>
          </w:rPr>
          <w:t>familiarity with SI</w:t>
        </w:r>
      </w:ins>
      <w:ins w:id="534" w:author="ZSI" w:date="2022-02-24T02:41:00Z">
        <w:r w:rsidR="004A1EDF">
          <w:rPr>
            <w:lang w:val="en-GB"/>
          </w:rPr>
          <w:t xml:space="preserve"> (&lt;= 3 on a scale from 0 </w:t>
        </w:r>
      </w:ins>
      <w:ins w:id="535" w:author="ZSI" w:date="2022-02-24T02:42:00Z">
        <w:r w:rsidR="003D1B94">
          <w:rPr>
            <w:lang w:val="en-GB"/>
          </w:rPr>
          <w:t>-</w:t>
        </w:r>
      </w:ins>
      <w:ins w:id="536" w:author="ZSI" w:date="2022-02-24T02:41:00Z">
        <w:r w:rsidR="004A1EDF">
          <w:rPr>
            <w:lang w:val="en-GB"/>
          </w:rPr>
          <w:t xml:space="preserve"> 10)</w:t>
        </w:r>
      </w:ins>
      <w:del w:id="537" w:author="ZSI" w:date="2022-02-24T02:40:00Z">
        <w:r w:rsidR="006A50B7" w:rsidRPr="008E1C19" w:rsidDel="004A1EDF">
          <w:rPr>
            <w:lang w:val="en-GB"/>
          </w:rPr>
          <w:delText xml:space="preserve"> lowest level of SI-Familiarity (indicated with 0) </w:delText>
        </w:r>
      </w:del>
      <w:ins w:id="538" w:author="ZSI" w:date="2022-02-24T02:40:00Z">
        <w:r w:rsidR="004A1EDF">
          <w:rPr>
            <w:lang w:val="en-GB"/>
          </w:rPr>
          <w:t xml:space="preserve">; </w:t>
        </w:r>
      </w:ins>
      <w:del w:id="539" w:author="ZSI" w:date="2022-02-24T02:40:00Z">
        <w:r w:rsidR="006A50B7" w:rsidRPr="008E1C19" w:rsidDel="004A1EDF">
          <w:rPr>
            <w:lang w:val="en-GB"/>
          </w:rPr>
          <w:delText xml:space="preserve">and </w:delText>
        </w:r>
      </w:del>
      <w:r w:rsidR="006A50B7" w:rsidRPr="008E1C19">
        <w:rPr>
          <w:lang w:val="en-GB"/>
        </w:rPr>
        <w:t>only 16</w:t>
      </w:r>
      <w:ins w:id="540" w:author="ZSI" w:date="2022-02-24T01:28:00Z">
        <w:r w:rsidR="00E369A6">
          <w:rPr>
            <w:lang w:val="en-GB"/>
          </w:rPr>
          <w:t> </w:t>
        </w:r>
      </w:ins>
      <w:r w:rsidR="0027131F" w:rsidRPr="008E1C19">
        <w:rPr>
          <w:lang w:val="en-GB"/>
        </w:rPr>
        <w:t>%</w:t>
      </w:r>
      <w:r w:rsidR="006A50B7" w:rsidRPr="008E1C19">
        <w:rPr>
          <w:lang w:val="en-GB"/>
        </w:rPr>
        <w:t xml:space="preserve"> of the respondents </w:t>
      </w:r>
      <w:del w:id="541" w:author="ZSI" w:date="2022-02-24T02:41:00Z">
        <w:r w:rsidR="006A50B7" w:rsidRPr="008E1C19" w:rsidDel="004A1EDF">
          <w:rPr>
            <w:lang w:val="en-GB"/>
          </w:rPr>
          <w:delText>selected a value equal or greater than</w:delText>
        </w:r>
      </w:del>
      <w:ins w:id="542" w:author="ZSI" w:date="2022-02-24T02:41:00Z">
        <w:r w:rsidR="004A1EDF">
          <w:rPr>
            <w:lang w:val="en-GB"/>
          </w:rPr>
          <w:t>stated to being highly familiar (</w:t>
        </w:r>
      </w:ins>
      <w:ins w:id="543" w:author="ZSI" w:date="2022-02-24T02:42:00Z">
        <w:r w:rsidR="004A1EDF">
          <w:rPr>
            <w:lang w:val="en-GB"/>
          </w:rPr>
          <w:t xml:space="preserve">&gt;= </w:t>
        </w:r>
      </w:ins>
      <w:del w:id="544" w:author="ZSI" w:date="2022-02-24T02:42:00Z">
        <w:r w:rsidR="006A50B7" w:rsidRPr="008E1C19" w:rsidDel="004A1EDF">
          <w:rPr>
            <w:lang w:val="en-GB"/>
          </w:rPr>
          <w:delText xml:space="preserve"> </w:delText>
        </w:r>
      </w:del>
      <w:r w:rsidR="006A50B7" w:rsidRPr="008E1C19">
        <w:rPr>
          <w:lang w:val="en-GB"/>
        </w:rPr>
        <w:t>7</w:t>
      </w:r>
      <w:del w:id="545" w:author="ZSI" w:date="2022-02-24T02:42:00Z">
        <w:r w:rsidR="006A50B7" w:rsidRPr="008E1C19" w:rsidDel="004A1EDF">
          <w:rPr>
            <w:lang w:val="en-GB"/>
          </w:rPr>
          <w:delText xml:space="preserve"> on a scale between 0 to 10</w:delText>
        </w:r>
      </w:del>
      <w:ins w:id="546" w:author="ZSI" w:date="2022-02-24T02:42:00Z">
        <w:r w:rsidR="004A1EDF">
          <w:rPr>
            <w:lang w:val="en-GB"/>
          </w:rPr>
          <w:t>)</w:t>
        </w:r>
      </w:ins>
      <w:r w:rsidR="006A50B7" w:rsidRPr="008E1C19">
        <w:rPr>
          <w:lang w:val="en-GB"/>
        </w:rPr>
        <w:t>.</w:t>
      </w:r>
      <w:del w:id="547" w:author="ZSI" w:date="2022-02-24T02:42:00Z">
        <w:r w:rsidR="006A50B7" w:rsidRPr="008E1C19" w:rsidDel="004A1EDF">
          <w:rPr>
            <w:lang w:val="en-GB"/>
          </w:rPr>
          <w:delText xml:space="preserve"> </w:delText>
        </w:r>
      </w:del>
    </w:p>
    <w:p w14:paraId="18D2CCDE" w14:textId="109609E3" w:rsidR="00024B47" w:rsidRPr="008E1C19" w:rsidRDefault="006A50B7">
      <w:pPr>
        <w:pStyle w:val="BodyText"/>
        <w:jc w:val="both"/>
        <w:rPr>
          <w:lang w:val="en-GB"/>
        </w:rPr>
        <w:pPrChange w:id="548" w:author="ZSI" w:date="2022-02-24T02:44:00Z">
          <w:pPr>
            <w:pStyle w:val="BodyText"/>
          </w:pPr>
        </w:pPrChange>
      </w:pPr>
      <w:r w:rsidRPr="008E1C19">
        <w:rPr>
          <w:lang w:val="en-GB"/>
        </w:rPr>
        <w:t xml:space="preserve">One of the </w:t>
      </w:r>
      <w:commentRangeStart w:id="549"/>
      <w:r w:rsidRPr="008E1C19">
        <w:rPr>
          <w:lang w:val="en-GB"/>
        </w:rPr>
        <w:t>literature-driven</w:t>
      </w:r>
      <w:commentRangeEnd w:id="549"/>
      <w:r w:rsidR="003D1B94">
        <w:rPr>
          <w:rStyle w:val="CommentReference"/>
        </w:rPr>
        <w:commentReference w:id="549"/>
      </w:r>
      <w:r w:rsidRPr="008E1C19">
        <w:rPr>
          <w:lang w:val="en-GB"/>
        </w:rPr>
        <w:t xml:space="preserve"> assumptions about SI-familiarity was that [</w:t>
      </w:r>
      <w:commentRangeStart w:id="550"/>
      <w:r w:rsidRPr="008E1C19">
        <w:rPr>
          <w:lang w:val="en-GB"/>
        </w:rPr>
        <w:t>H</w:t>
      </w:r>
      <w:commentRangeEnd w:id="550"/>
      <w:r w:rsidR="00196ED8" w:rsidRPr="008E1C19">
        <w:rPr>
          <w:rStyle w:val="CommentReference"/>
          <w:lang w:val="en-GB"/>
        </w:rPr>
        <w:commentReference w:id="550"/>
      </w:r>
      <w:r w:rsidRPr="008E1C19">
        <w:rPr>
          <w:lang w:val="en-GB"/>
        </w:rPr>
        <w:t xml:space="preserve">] </w:t>
      </w:r>
      <w:r w:rsidRPr="008E1C19">
        <w:rPr>
          <w:i/>
          <w:iCs/>
          <w:lang w:val="en-GB"/>
        </w:rPr>
        <w:t>the SI-Familiarity depends on the scientific domain</w:t>
      </w:r>
      <w:del w:id="551" w:author="ZSI" w:date="2022-02-24T02:45:00Z">
        <w:r w:rsidRPr="008E1C19" w:rsidDel="003D1B94">
          <w:rPr>
            <w:lang w:val="en-GB"/>
          </w:rPr>
          <w:delText>.</w:delText>
        </w:r>
      </w:del>
      <w:ins w:id="552" w:author="ZSI" w:date="2022-02-24T02:45:00Z">
        <w:r w:rsidR="003D1B94">
          <w:rPr>
            <w:lang w:val="en-GB"/>
          </w:rPr>
          <w:t xml:space="preserve">, meaning that researchers belonging predominantly to a scientific domain </w:t>
        </w:r>
      </w:ins>
      <w:ins w:id="553" w:author="ZSI" w:date="2022-02-24T02:46:00Z">
        <w:r w:rsidR="003D1B94">
          <w:rPr>
            <w:lang w:val="en-GB"/>
          </w:rPr>
          <w:t xml:space="preserve">tend to be more familiar than researchers belonging to another domain. </w:t>
        </w:r>
      </w:ins>
      <w:del w:id="554" w:author="ZSI" w:date="2022-02-24T02:46:00Z">
        <w:r w:rsidRPr="008E1C19" w:rsidDel="003D1B94">
          <w:rPr>
            <w:lang w:val="en-GB"/>
          </w:rPr>
          <w:delText xml:space="preserve"> </w:delText>
        </w:r>
      </w:del>
      <w:r w:rsidR="00024B47" w:rsidRPr="008E1C19">
        <w:rPr>
          <w:lang w:val="en-GB"/>
        </w:rPr>
        <w:t xml:space="preserve">Considering </w:t>
      </w:r>
      <w:ins w:id="555" w:author="ZSI" w:date="2022-02-24T02:46:00Z">
        <w:r w:rsidR="003D1B94">
          <w:rPr>
            <w:lang w:val="en-GB"/>
          </w:rPr>
          <w:t xml:space="preserve">that </w:t>
        </w:r>
      </w:ins>
      <w:r w:rsidR="00024B47" w:rsidRPr="008E1C19">
        <w:rPr>
          <w:lang w:val="en-GB"/>
        </w:rPr>
        <w:t xml:space="preserve">the survey results are strongly skewed towards </w:t>
      </w:r>
      <w:ins w:id="556" w:author="ZSI" w:date="2022-02-24T02:44:00Z">
        <w:r w:rsidR="003D1B94">
          <w:rPr>
            <w:lang w:val="en-GB"/>
          </w:rPr>
          <w:t xml:space="preserve">a </w:t>
        </w:r>
      </w:ins>
      <w:r w:rsidR="00024B47" w:rsidRPr="008E1C19">
        <w:rPr>
          <w:lang w:val="en-GB"/>
        </w:rPr>
        <w:t>low familiarity</w:t>
      </w:r>
      <w:del w:id="557" w:author="ZSI" w:date="2022-02-24T02:44:00Z">
        <w:r w:rsidR="00024B47" w:rsidRPr="008E1C19" w:rsidDel="003D1B94">
          <w:rPr>
            <w:lang w:val="en-GB"/>
          </w:rPr>
          <w:delText xml:space="preserve"> rates</w:delText>
        </w:r>
      </w:del>
      <w:r w:rsidR="00024B47" w:rsidRPr="008E1C19">
        <w:rPr>
          <w:lang w:val="en-GB"/>
        </w:rPr>
        <w:t xml:space="preserve">, a possibly significant difference between the main scientific domains </w:t>
      </w:r>
      <w:del w:id="558" w:author="ZSI" w:date="2022-02-24T02:47:00Z">
        <w:r w:rsidR="00024B47" w:rsidRPr="008E1C19" w:rsidDel="003D1B94">
          <w:rPr>
            <w:lang w:val="en-GB"/>
          </w:rPr>
          <w:delText xml:space="preserve">is </w:delText>
        </w:r>
      </w:del>
      <w:ins w:id="559" w:author="ZSI" w:date="2022-02-24T02:47:00Z">
        <w:r w:rsidR="003D1B94">
          <w:rPr>
            <w:lang w:val="en-GB"/>
          </w:rPr>
          <w:t>could potentially be</w:t>
        </w:r>
        <w:r w:rsidR="003D1B94" w:rsidRPr="008E1C19">
          <w:rPr>
            <w:lang w:val="en-GB"/>
          </w:rPr>
          <w:t xml:space="preserve"> </w:t>
        </w:r>
      </w:ins>
      <w:r w:rsidR="00024B47" w:rsidRPr="008E1C19">
        <w:rPr>
          <w:lang w:val="en-GB"/>
        </w:rPr>
        <w:t xml:space="preserve">an </w:t>
      </w:r>
      <w:r w:rsidR="00034A00" w:rsidRPr="008E1C19">
        <w:rPr>
          <w:lang w:val="en-GB"/>
        </w:rPr>
        <w:t xml:space="preserve">especially </w:t>
      </w:r>
      <w:r w:rsidR="00024B47" w:rsidRPr="008E1C19">
        <w:rPr>
          <w:lang w:val="en-GB"/>
        </w:rPr>
        <w:t xml:space="preserve">important aspect </w:t>
      </w:r>
      <w:del w:id="560" w:author="ZSI" w:date="2022-02-24T02:47:00Z">
        <w:r w:rsidR="00024B47" w:rsidRPr="008E1C19" w:rsidDel="003D1B94">
          <w:rPr>
            <w:lang w:val="en-GB"/>
          </w:rPr>
          <w:delText>towards an</w:delText>
        </w:r>
      </w:del>
      <w:ins w:id="561" w:author="ZSI" w:date="2022-02-24T02:47:00Z">
        <w:r w:rsidR="003D1B94">
          <w:rPr>
            <w:lang w:val="en-GB"/>
          </w:rPr>
          <w:t>to</w:t>
        </w:r>
      </w:ins>
      <w:r w:rsidR="00024B47" w:rsidRPr="008E1C19">
        <w:rPr>
          <w:lang w:val="en-GB"/>
        </w:rPr>
        <w:t xml:space="preserve"> understand</w:t>
      </w:r>
      <w:del w:id="562" w:author="ZSI" w:date="2022-02-24T02:47:00Z">
        <w:r w:rsidR="00024B47" w:rsidRPr="008E1C19" w:rsidDel="003D1B94">
          <w:rPr>
            <w:lang w:val="en-GB"/>
          </w:rPr>
          <w:delText>ing</w:delText>
        </w:r>
      </w:del>
      <w:r w:rsidR="00024B47" w:rsidRPr="008E1C19">
        <w:rPr>
          <w:lang w:val="en-GB"/>
        </w:rPr>
        <w:t xml:space="preserve"> </w:t>
      </w:r>
      <w:del w:id="563" w:author="ZSI" w:date="2022-02-24T02:47:00Z">
        <w:r w:rsidR="00024B47" w:rsidRPr="008E1C19" w:rsidDel="003D1B94">
          <w:rPr>
            <w:lang w:val="en-GB"/>
          </w:rPr>
          <w:delText>of</w:delText>
        </w:r>
        <w:r w:rsidR="00034A00" w:rsidRPr="008E1C19" w:rsidDel="003D1B94">
          <w:rPr>
            <w:lang w:val="en-GB"/>
          </w:rPr>
          <w:delText xml:space="preserve"> </w:delText>
        </w:r>
      </w:del>
      <w:r w:rsidR="00034A00" w:rsidRPr="008E1C19">
        <w:rPr>
          <w:lang w:val="en-GB"/>
        </w:rPr>
        <w:t xml:space="preserve">SI in </w:t>
      </w:r>
      <w:ins w:id="564" w:author="ZSI" w:date="2022-02-24T02:47:00Z">
        <w:r w:rsidR="003D1B94">
          <w:rPr>
            <w:lang w:val="en-GB"/>
          </w:rPr>
          <w:t xml:space="preserve">SNSF-funded </w:t>
        </w:r>
      </w:ins>
      <w:r w:rsidR="00034A00" w:rsidRPr="008E1C19">
        <w:rPr>
          <w:lang w:val="en-GB"/>
        </w:rPr>
        <w:t>research.</w:t>
      </w:r>
    </w:p>
    <w:p w14:paraId="2233E476" w14:textId="77777777" w:rsidR="00024B47" w:rsidRPr="008E1C19" w:rsidRDefault="00024B47" w:rsidP="006A50B7">
      <w:pPr>
        <w:pStyle w:val="BodyText"/>
        <w:rPr>
          <w:lang w:val="en-GB"/>
        </w:rPr>
      </w:pPr>
    </w:p>
    <w:p w14:paraId="7E69E3AF" w14:textId="77777777" w:rsidR="001435CB" w:rsidRPr="008E1C19" w:rsidRDefault="001435CB" w:rsidP="001435CB">
      <w:pPr>
        <w:pStyle w:val="BodyText"/>
        <w:keepNext/>
        <w:rPr>
          <w:lang w:val="en-GB"/>
        </w:rPr>
      </w:pPr>
      <w:r w:rsidRPr="008E1C19">
        <w:rPr>
          <w:noProof/>
          <w:lang w:val="en-GB"/>
        </w:rPr>
        <w:lastRenderedPageBreak/>
        <w:drawing>
          <wp:inline distT="0" distB="0" distL="0" distR="0" wp14:anchorId="38BF65EE" wp14:editId="79884FAA">
            <wp:extent cx="5731510" cy="1719580"/>
            <wp:effectExtent l="0" t="0" r="0" b="0"/>
            <wp:docPr id="23" name="Graphic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phic 23"/>
                    <pic:cNvPicPr/>
                  </pic:nvPicPr>
                  <pic:blipFill>
                    <a:blip r:embed="rId17">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5731510" cy="1719580"/>
                    </a:xfrm>
                    <a:prstGeom prst="rect">
                      <a:avLst/>
                    </a:prstGeom>
                  </pic:spPr>
                </pic:pic>
              </a:graphicData>
            </a:graphic>
          </wp:inline>
        </w:drawing>
      </w:r>
    </w:p>
    <w:p w14:paraId="7F097793" w14:textId="05198A57" w:rsidR="006A50B7" w:rsidRPr="008E1C19" w:rsidRDefault="001435CB" w:rsidP="001435CB">
      <w:pPr>
        <w:pStyle w:val="Caption"/>
        <w:rPr>
          <w:lang w:val="en-GB"/>
        </w:rPr>
      </w:pPr>
      <w:bookmarkStart w:id="565" w:name="_Ref95474330"/>
      <w:r w:rsidRPr="008E1C19">
        <w:rPr>
          <w:lang w:val="en-GB"/>
        </w:rPr>
        <w:t xml:space="preserve">Figure </w:t>
      </w:r>
      <w:r w:rsidRPr="008E1C19">
        <w:rPr>
          <w:lang w:val="en-GB"/>
        </w:rPr>
        <w:fldChar w:fldCharType="begin"/>
      </w:r>
      <w:r w:rsidRPr="008E1C19">
        <w:rPr>
          <w:lang w:val="en-GB"/>
        </w:rPr>
        <w:instrText xml:space="preserve"> SEQ Figure \* ARABIC </w:instrText>
      </w:r>
      <w:r w:rsidRPr="008E1C19">
        <w:rPr>
          <w:lang w:val="en-GB"/>
        </w:rPr>
        <w:fldChar w:fldCharType="separate"/>
      </w:r>
      <w:r w:rsidR="00916DE1">
        <w:rPr>
          <w:noProof/>
          <w:lang w:val="en-GB"/>
        </w:rPr>
        <w:t>4</w:t>
      </w:r>
      <w:r w:rsidRPr="008E1C19">
        <w:rPr>
          <w:lang w:val="en-GB"/>
        </w:rPr>
        <w:fldChar w:fldCharType="end"/>
      </w:r>
      <w:bookmarkEnd w:id="565"/>
      <w:r w:rsidRPr="008E1C19">
        <w:rPr>
          <w:lang w:val="en-GB"/>
        </w:rPr>
        <w:t>: Distribution of the familiarity with SI among different scientific domains</w:t>
      </w:r>
    </w:p>
    <w:p w14:paraId="2F4FF827" w14:textId="5CC9CDC1" w:rsidR="006A50B7" w:rsidRPr="008E1C19" w:rsidRDefault="00034A00" w:rsidP="0027131F">
      <w:pPr>
        <w:pStyle w:val="BodyText"/>
        <w:rPr>
          <w:lang w:val="en-GB"/>
        </w:rPr>
      </w:pPr>
      <w:r w:rsidRPr="008E1C19">
        <w:rPr>
          <w:lang w:val="en-GB"/>
        </w:rPr>
        <w:t>The analysis of the survey results yields a statistically significant dependence of the SI-familiarity to the scientific domains (Kruskal-Wallis</w:t>
      </w:r>
      <w:ins w:id="566" w:author="Utku B. Demir" w:date="2022-02-23T19:23:00Z">
        <w:r w:rsidR="00654785">
          <w:rPr>
            <w:rStyle w:val="FootnoteReference"/>
            <w:lang w:val="en-GB"/>
          </w:rPr>
          <w:footnoteReference w:id="6"/>
        </w:r>
      </w:ins>
      <w:r w:rsidRPr="008E1C19">
        <w:rPr>
          <w:lang w:val="en-GB"/>
        </w:rPr>
        <w:t xml:space="preserve"> [K-W] rank sum test p-value &lt; 0.05). </w:t>
      </w:r>
      <w:r w:rsidR="00776E92" w:rsidRPr="008E1C19">
        <w:rPr>
          <w:lang w:val="en-GB"/>
        </w:rPr>
        <w:t xml:space="preserve">However, as </w:t>
      </w:r>
      <w:r w:rsidR="00776E92" w:rsidRPr="008E1C19">
        <w:rPr>
          <w:lang w:val="en-GB"/>
        </w:rPr>
        <w:fldChar w:fldCharType="begin"/>
      </w:r>
      <w:r w:rsidR="00776E92" w:rsidRPr="008E1C19">
        <w:rPr>
          <w:lang w:val="en-GB"/>
        </w:rPr>
        <w:instrText xml:space="preserve"> REF _Ref95474330 \h </w:instrText>
      </w:r>
      <w:r w:rsidR="00776E92" w:rsidRPr="008E1C19">
        <w:rPr>
          <w:lang w:val="en-GB"/>
        </w:rPr>
      </w:r>
      <w:r w:rsidR="00776E92" w:rsidRPr="008E1C19">
        <w:rPr>
          <w:lang w:val="en-GB"/>
        </w:rPr>
        <w:fldChar w:fldCharType="separate"/>
      </w:r>
      <w:r w:rsidR="00776E92" w:rsidRPr="008E1C19">
        <w:rPr>
          <w:lang w:val="en-GB"/>
        </w:rPr>
        <w:t xml:space="preserve">Figure </w:t>
      </w:r>
      <w:r w:rsidR="00776E92" w:rsidRPr="008E1C19">
        <w:rPr>
          <w:noProof/>
          <w:lang w:val="en-GB"/>
        </w:rPr>
        <w:t>4</w:t>
      </w:r>
      <w:r w:rsidR="00776E92" w:rsidRPr="008E1C19">
        <w:rPr>
          <w:lang w:val="en-GB"/>
        </w:rPr>
        <w:fldChar w:fldCharType="end"/>
      </w:r>
      <w:r w:rsidR="00776E92" w:rsidRPr="008E1C19">
        <w:rPr>
          <w:lang w:val="en-GB"/>
        </w:rPr>
        <w:t xml:space="preserve"> also visualises, the domains Mathematics, Natural -, &amp; Engineering Sciences and Biology &amp; Medicine are statistically not significantly differ from each other while Social Sciences and Humanities (SSH) show a stat</w:t>
      </w:r>
      <w:r w:rsidR="0027131F" w:rsidRPr="008E1C19">
        <w:rPr>
          <w:lang w:val="en-GB"/>
        </w:rPr>
        <w:t>.</w:t>
      </w:r>
      <w:r w:rsidR="00776E92" w:rsidRPr="008E1C19">
        <w:rPr>
          <w:lang w:val="en-GB"/>
        </w:rPr>
        <w:t xml:space="preserve"> significant difference to </w:t>
      </w:r>
      <w:proofErr w:type="gramStart"/>
      <w:r w:rsidR="00776E92" w:rsidRPr="008E1C19">
        <w:rPr>
          <w:lang w:val="en-GB"/>
        </w:rPr>
        <w:t>both of the other</w:t>
      </w:r>
      <w:proofErr w:type="gramEnd"/>
      <w:r w:rsidR="00776E92" w:rsidRPr="008E1C19">
        <w:rPr>
          <w:lang w:val="en-GB"/>
        </w:rPr>
        <w:t xml:space="preserve"> domains </w:t>
      </w:r>
      <w:r w:rsidR="00776E92" w:rsidRPr="008E1C19">
        <w:rPr>
          <w:rStyle w:val="FootnoteReference"/>
          <w:lang w:val="en-GB"/>
        </w:rPr>
        <w:footnoteReference w:id="7"/>
      </w:r>
      <w:r w:rsidR="00776E92" w:rsidRPr="008E1C19">
        <w:rPr>
          <w:lang w:val="en-GB"/>
        </w:rPr>
        <w:t>.</w:t>
      </w:r>
    </w:p>
    <w:p w14:paraId="1D3ED424" w14:textId="08D892AB" w:rsidR="00A14774" w:rsidRPr="008E1C19" w:rsidRDefault="00A14774" w:rsidP="00A14774">
      <w:pPr>
        <w:pStyle w:val="Heading2"/>
        <w:rPr>
          <w:lang w:val="en-GB"/>
        </w:rPr>
      </w:pPr>
      <w:r w:rsidRPr="008E1C19">
        <w:rPr>
          <w:lang w:val="en-GB"/>
        </w:rPr>
        <w:t>Contribution to SI (self-</w:t>
      </w:r>
      <w:commentRangeStart w:id="586"/>
      <w:r w:rsidRPr="008E1C19">
        <w:rPr>
          <w:lang w:val="en-GB"/>
        </w:rPr>
        <w:t>assessment</w:t>
      </w:r>
      <w:commentRangeEnd w:id="586"/>
      <w:r w:rsidRPr="008E1C19">
        <w:rPr>
          <w:rStyle w:val="CommentReference"/>
          <w:rFonts w:asciiTheme="minorHAnsi" w:eastAsiaTheme="minorHAnsi" w:hAnsiTheme="minorHAnsi" w:cstheme="minorBidi"/>
          <w:b w:val="0"/>
          <w:bCs w:val="0"/>
          <w:color w:val="auto"/>
          <w:lang w:val="en-GB"/>
        </w:rPr>
        <w:commentReference w:id="586"/>
      </w:r>
      <w:r w:rsidRPr="008E1C19">
        <w:rPr>
          <w:lang w:val="en-GB"/>
        </w:rPr>
        <w:t>)</w:t>
      </w:r>
    </w:p>
    <w:p w14:paraId="267EA3E6" w14:textId="77777777" w:rsidR="00916DE1" w:rsidRDefault="00916DE1">
      <w:pPr>
        <w:pStyle w:val="BodyText"/>
        <w:keepNext/>
        <w:rPr>
          <w:ins w:id="587" w:author="Utku B. Demir" w:date="2022-02-23T19:47:00Z"/>
        </w:rPr>
        <w:pPrChange w:id="588" w:author="Utku B. Demir" w:date="2022-02-23T19:47:00Z">
          <w:pPr>
            <w:pStyle w:val="BodyText"/>
          </w:pPr>
        </w:pPrChange>
      </w:pPr>
      <w:ins w:id="589" w:author="Utku B. Demir" w:date="2022-02-23T19:45:00Z">
        <w:r>
          <w:rPr>
            <w:noProof/>
            <w:lang w:val="en-GB"/>
          </w:rPr>
          <w:drawing>
            <wp:inline distT="0" distB="0" distL="0" distR="0" wp14:anchorId="24473F6B" wp14:editId="010FEA13">
              <wp:extent cx="5731510" cy="2865755"/>
              <wp:effectExtent l="0" t="0" r="0" b="4445"/>
              <wp:docPr id="2"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phic 2"/>
                      <pic:cNvPicPr/>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5731510" cy="2865755"/>
                      </a:xfrm>
                      <a:prstGeom prst="rect">
                        <a:avLst/>
                      </a:prstGeom>
                    </pic:spPr>
                  </pic:pic>
                </a:graphicData>
              </a:graphic>
            </wp:inline>
          </w:drawing>
        </w:r>
      </w:ins>
    </w:p>
    <w:p w14:paraId="777F69CF" w14:textId="66D394ED" w:rsidR="00A14774" w:rsidRDefault="00916DE1">
      <w:pPr>
        <w:pStyle w:val="Caption"/>
        <w:rPr>
          <w:ins w:id="590" w:author="Utku B. Demir" w:date="2022-02-23T19:45:00Z"/>
          <w:lang w:val="en-GB"/>
        </w:rPr>
        <w:pPrChange w:id="591" w:author="Utku B. Demir" w:date="2022-02-23T19:47:00Z">
          <w:pPr>
            <w:pStyle w:val="BodyText"/>
          </w:pPr>
        </w:pPrChange>
      </w:pPr>
      <w:ins w:id="592" w:author="Utku B. Demir" w:date="2022-02-23T19:47:00Z">
        <w:r>
          <w:t xml:space="preserve">Figure </w:t>
        </w:r>
        <w:r>
          <w:fldChar w:fldCharType="begin"/>
        </w:r>
        <w:r>
          <w:instrText xml:space="preserve"> SEQ Figure \* ARABIC </w:instrText>
        </w:r>
      </w:ins>
      <w:r>
        <w:fldChar w:fldCharType="separate"/>
      </w:r>
      <w:ins w:id="593" w:author="Utku B. Demir" w:date="2022-02-23T19:47:00Z">
        <w:r>
          <w:rPr>
            <w:noProof/>
          </w:rPr>
          <w:t>5</w:t>
        </w:r>
        <w:r>
          <w:fldChar w:fldCharType="end"/>
        </w:r>
        <w:r w:rsidRPr="00916DE1">
          <w:rPr>
            <w:lang w:val="en-US"/>
            <w:rPrChange w:id="594" w:author="Utku B. Demir" w:date="2022-02-23T19:49:00Z">
              <w:rPr>
                <w:i/>
                <w:iCs/>
                <w:lang w:val="de-DE"/>
              </w:rPr>
            </w:rPrChange>
          </w:rPr>
          <w:t>: Distribution of self-assessed SI</w:t>
        </w:r>
        <w:r w:rsidRPr="00CE2598">
          <w:rPr>
            <w:highlight w:val="yellow"/>
            <w:lang w:val="en-US"/>
            <w:rPrChange w:id="595" w:author="ZSI" w:date="2022-02-24T02:47:00Z">
              <w:rPr>
                <w:i/>
                <w:iCs/>
                <w:lang w:val="de-DE"/>
              </w:rPr>
            </w:rPrChange>
          </w:rPr>
          <w:t>-Rate</w:t>
        </w:r>
      </w:ins>
    </w:p>
    <w:p w14:paraId="742985DF" w14:textId="7522652E" w:rsidR="00916DE1" w:rsidRDefault="00916DE1" w:rsidP="00A14774">
      <w:pPr>
        <w:pStyle w:val="BodyText"/>
        <w:rPr>
          <w:ins w:id="596" w:author="Utku B. Demir" w:date="2022-02-23T19:54:00Z"/>
          <w:lang w:val="en-GB"/>
        </w:rPr>
      </w:pPr>
      <w:ins w:id="597" w:author="Utku B. Demir" w:date="2022-02-23T19:49:00Z">
        <w:r>
          <w:rPr>
            <w:lang w:val="en-GB"/>
          </w:rPr>
          <w:lastRenderedPageBreak/>
          <w:t>How much the project contributed to the SI was asked to the respondents as a control variable to, firstly, see the relation with the self-asse</w:t>
        </w:r>
      </w:ins>
      <w:ins w:id="598" w:author="Utku B. Demir" w:date="2022-02-23T19:50:00Z">
        <w:r>
          <w:rPr>
            <w:lang w:val="en-GB"/>
          </w:rPr>
          <w:t>s</w:t>
        </w:r>
      </w:ins>
      <w:ins w:id="599" w:author="ZSI" w:date="2022-02-23T23:45:00Z">
        <w:r w:rsidR="00584A8D">
          <w:rPr>
            <w:lang w:val="en-GB"/>
          </w:rPr>
          <w:t>s</w:t>
        </w:r>
      </w:ins>
      <w:ins w:id="600" w:author="Utku B. Demir" w:date="2022-02-23T19:50:00Z">
        <w:r>
          <w:rPr>
            <w:lang w:val="en-GB"/>
          </w:rPr>
          <w:t>ment and model</w:t>
        </w:r>
        <w:r w:rsidR="00677684">
          <w:rPr>
            <w:rStyle w:val="FootnoteReference"/>
            <w:lang w:val="en-GB"/>
          </w:rPr>
          <w:footnoteReference w:id="8"/>
        </w:r>
        <w:r w:rsidR="00677684">
          <w:rPr>
            <w:lang w:val="en-GB"/>
          </w:rPr>
          <w:t xml:space="preserve"> driven SI-</w:t>
        </w:r>
        <w:commentRangeStart w:id="606"/>
        <w:r w:rsidR="00677684">
          <w:rPr>
            <w:lang w:val="en-GB"/>
          </w:rPr>
          <w:t>index</w:t>
        </w:r>
      </w:ins>
      <w:commentRangeEnd w:id="606"/>
      <w:ins w:id="607" w:author="Utku B. Demir" w:date="2022-02-23T19:53:00Z">
        <w:r w:rsidR="00677684">
          <w:rPr>
            <w:rStyle w:val="CommentReference"/>
          </w:rPr>
          <w:commentReference w:id="606"/>
        </w:r>
        <w:r w:rsidR="00677684">
          <w:rPr>
            <w:lang w:val="en-GB"/>
          </w:rPr>
          <w:t xml:space="preserve">, and secondly, to conclude if the self-assessment was generally </w:t>
        </w:r>
      </w:ins>
      <w:ins w:id="608" w:author="Utku B. Demir" w:date="2022-02-23T19:54:00Z">
        <w:r w:rsidR="00677684">
          <w:rPr>
            <w:lang w:val="en-GB"/>
          </w:rPr>
          <w:t xml:space="preserve">overestimated. </w:t>
        </w:r>
      </w:ins>
    </w:p>
    <w:p w14:paraId="6357BAB5" w14:textId="1FEBF0ED" w:rsidR="00CC4B80" w:rsidRDefault="00677684" w:rsidP="00A14774">
      <w:pPr>
        <w:pStyle w:val="BodyText"/>
        <w:rPr>
          <w:ins w:id="609" w:author="Utku B. Demir" w:date="2022-02-23T20:25:00Z"/>
          <w:lang w:val="en-GB"/>
        </w:rPr>
      </w:pPr>
      <w:ins w:id="610" w:author="Utku B. Demir" w:date="2022-02-23T19:54:00Z">
        <w:r>
          <w:rPr>
            <w:lang w:val="en-GB"/>
          </w:rPr>
          <w:t>The</w:t>
        </w:r>
      </w:ins>
      <w:ins w:id="611" w:author="Utku B. Demir" w:date="2022-02-23T19:55:00Z">
        <w:r>
          <w:rPr>
            <w:lang w:val="en-GB"/>
          </w:rPr>
          <w:t xml:space="preserve"> SI-Rate is</w:t>
        </w:r>
      </w:ins>
      <w:ins w:id="612" w:author="Utku B. Demir" w:date="2022-02-23T20:05:00Z">
        <w:r w:rsidR="00396588">
          <w:rPr>
            <w:lang w:val="en-GB"/>
          </w:rPr>
          <w:t xml:space="preserve"> relatively mor</w:t>
        </w:r>
      </w:ins>
      <w:ins w:id="613" w:author="Utku B. Demir" w:date="2022-02-23T20:06:00Z">
        <w:r w:rsidR="00396588">
          <w:rPr>
            <w:lang w:val="en-GB"/>
          </w:rPr>
          <w:t xml:space="preserve">e </w:t>
        </w:r>
      </w:ins>
      <w:ins w:id="614" w:author="Utku B. Demir" w:date="2022-02-23T20:08:00Z">
        <w:r w:rsidR="00B95A58">
          <w:rPr>
            <w:lang w:val="en-GB"/>
          </w:rPr>
          <w:t xml:space="preserve">evenly distributed </w:t>
        </w:r>
      </w:ins>
      <w:ins w:id="615" w:author="Utku B. Demir" w:date="2022-02-23T20:06:00Z">
        <w:r w:rsidR="00396588">
          <w:rPr>
            <w:lang w:val="en-GB"/>
          </w:rPr>
          <w:t xml:space="preserve">in comparison with SI-Familiarity. </w:t>
        </w:r>
        <w:r w:rsidR="00B95A58">
          <w:rPr>
            <w:lang w:val="en-GB"/>
          </w:rPr>
          <w:t xml:space="preserve">Over </w:t>
        </w:r>
      </w:ins>
      <w:ins w:id="616" w:author="Utku B. Demir" w:date="2022-02-23T20:07:00Z">
        <w:r w:rsidR="00B95A58">
          <w:rPr>
            <w:lang w:val="en-GB"/>
          </w:rPr>
          <w:t xml:space="preserve">50 respondents noted the SI-Rate in their selected projects was equal or higher than </w:t>
        </w:r>
      </w:ins>
      <w:ins w:id="617" w:author="Utku B. Demir" w:date="2022-02-23T20:08:00Z">
        <w:r w:rsidR="00B95A58">
          <w:rPr>
            <w:lang w:val="en-GB"/>
          </w:rPr>
          <w:t xml:space="preserve">7 </w:t>
        </w:r>
      </w:ins>
      <w:ins w:id="618" w:author="Utku B. Demir" w:date="2022-02-23T20:26:00Z">
        <w:r w:rsidR="00CC4B80">
          <w:rPr>
            <w:lang w:val="en-GB"/>
          </w:rPr>
          <w:t xml:space="preserve">and over 30 equal or under 3 </w:t>
        </w:r>
      </w:ins>
      <w:ins w:id="619" w:author="Utku B. Demir" w:date="2022-02-23T20:08:00Z">
        <w:r w:rsidR="00B95A58">
          <w:rPr>
            <w:lang w:val="en-GB"/>
          </w:rPr>
          <w:t xml:space="preserve">on scale between 0 to 10. </w:t>
        </w:r>
      </w:ins>
      <w:ins w:id="620" w:author="Utku B. Demir" w:date="2022-02-23T20:27:00Z">
        <w:r w:rsidR="00CC4B80">
          <w:rPr>
            <w:lang w:val="en-GB"/>
          </w:rPr>
          <w:t xml:space="preserve"> </w:t>
        </w:r>
      </w:ins>
      <w:ins w:id="621" w:author="Utku B. Demir" w:date="2022-02-23T20:26:00Z">
        <w:r w:rsidR="00CC4B80">
          <w:rPr>
            <w:lang w:val="en-GB"/>
          </w:rPr>
          <w:t>We are [H] ex</w:t>
        </w:r>
      </w:ins>
      <w:ins w:id="622" w:author="Utku B. Demir" w:date="2022-02-23T20:27:00Z">
        <w:r w:rsidR="00CC4B80">
          <w:rPr>
            <w:lang w:val="en-GB"/>
          </w:rPr>
          <w:t>pecting a slight overestimation of the SI-</w:t>
        </w:r>
        <w:commentRangeStart w:id="623"/>
        <w:r w:rsidR="00CC4B80">
          <w:rPr>
            <w:lang w:val="en-GB"/>
          </w:rPr>
          <w:t>Rate</w:t>
        </w:r>
      </w:ins>
      <w:commentRangeEnd w:id="623"/>
      <w:ins w:id="624" w:author="Utku B. Demir" w:date="2022-02-23T20:28:00Z">
        <w:r w:rsidR="00CC4B80">
          <w:rPr>
            <w:rStyle w:val="CommentReference"/>
          </w:rPr>
          <w:commentReference w:id="623"/>
        </w:r>
      </w:ins>
      <w:ins w:id="625" w:author="Utku B. Demir" w:date="2022-02-23T20:27:00Z">
        <w:r w:rsidR="00CC4B80">
          <w:rPr>
            <w:lang w:val="en-GB"/>
          </w:rPr>
          <w:t xml:space="preserve">, </w:t>
        </w:r>
      </w:ins>
    </w:p>
    <w:p w14:paraId="78FE1A03" w14:textId="77777777" w:rsidR="00CC4B80" w:rsidRPr="008E1C19" w:rsidRDefault="00CC4B80" w:rsidP="00A14774">
      <w:pPr>
        <w:pStyle w:val="BodyText"/>
        <w:rPr>
          <w:lang w:val="en-GB"/>
        </w:rPr>
      </w:pPr>
    </w:p>
    <w:p w14:paraId="4237687E" w14:textId="62B074A0" w:rsidR="00A14774" w:rsidRPr="008E1C19" w:rsidRDefault="00A14774" w:rsidP="0027131F">
      <w:pPr>
        <w:pStyle w:val="BodyText"/>
        <w:rPr>
          <w:lang w:val="en-GB"/>
        </w:rPr>
      </w:pPr>
    </w:p>
    <w:p w14:paraId="21BFB3AB" w14:textId="525D2E0A" w:rsidR="00A14774" w:rsidRPr="008E1C19" w:rsidRDefault="00A14774" w:rsidP="00A14774">
      <w:pPr>
        <w:pStyle w:val="Heading1"/>
        <w:rPr>
          <w:lang w:val="en-GB"/>
        </w:rPr>
      </w:pPr>
      <w:bookmarkStart w:id="626" w:name="_Ref96533245"/>
      <w:r w:rsidRPr="008E1C19">
        <w:rPr>
          <w:lang w:val="en-GB"/>
        </w:rPr>
        <w:t xml:space="preserve">Intention &amp; </w:t>
      </w:r>
      <w:commentRangeStart w:id="627"/>
      <w:commentRangeStart w:id="628"/>
      <w:r w:rsidRPr="008E1C19">
        <w:rPr>
          <w:lang w:val="en-GB"/>
        </w:rPr>
        <w:t>Agency</w:t>
      </w:r>
      <w:commentRangeEnd w:id="627"/>
      <w:r w:rsidR="00FF2BA4" w:rsidRPr="008E1C19">
        <w:rPr>
          <w:rStyle w:val="CommentReference"/>
          <w:rFonts w:asciiTheme="minorHAnsi" w:eastAsiaTheme="minorHAnsi" w:hAnsiTheme="minorHAnsi" w:cstheme="minorBidi"/>
          <w:color w:val="auto"/>
          <w:lang w:val="en-GB"/>
        </w:rPr>
        <w:commentReference w:id="627"/>
      </w:r>
      <w:commentRangeEnd w:id="628"/>
      <w:r w:rsidR="00071801" w:rsidRPr="008E1C19">
        <w:rPr>
          <w:rStyle w:val="CommentReference"/>
          <w:rFonts w:asciiTheme="minorHAnsi" w:eastAsiaTheme="minorHAnsi" w:hAnsiTheme="minorHAnsi" w:cstheme="minorBidi"/>
          <w:color w:val="auto"/>
          <w:lang w:val="en-GB"/>
        </w:rPr>
        <w:commentReference w:id="628"/>
      </w:r>
      <w:bookmarkEnd w:id="626"/>
    </w:p>
    <w:p w14:paraId="5BBC0E80" w14:textId="15E0D38E" w:rsidR="00A14774" w:rsidRDefault="00A14774" w:rsidP="00A14774">
      <w:pPr>
        <w:rPr>
          <w:ins w:id="629" w:author="Utku B. Demir" w:date="2022-02-23T20:29:00Z"/>
          <w:lang w:val="en-GB"/>
        </w:rPr>
      </w:pPr>
    </w:p>
    <w:p w14:paraId="6D20AD4C" w14:textId="77777777" w:rsidR="002119D4" w:rsidRPr="008E1C19" w:rsidRDefault="002119D4" w:rsidP="00A14774">
      <w:pPr>
        <w:rPr>
          <w:lang w:val="en-GB"/>
        </w:rPr>
      </w:pPr>
    </w:p>
    <w:p w14:paraId="060F1F9A" w14:textId="0D411AAD" w:rsidR="00A14774" w:rsidRPr="008E1C19" w:rsidRDefault="00A14774" w:rsidP="00A14774">
      <w:pPr>
        <w:pStyle w:val="Heading2"/>
        <w:rPr>
          <w:lang w:val="en-GB"/>
        </w:rPr>
      </w:pPr>
      <w:r w:rsidRPr="008E1C19">
        <w:rPr>
          <w:lang w:val="en-GB"/>
        </w:rPr>
        <w:t>Motivation</w:t>
      </w:r>
      <w:r w:rsidR="00D242FF" w:rsidRPr="008E1C19">
        <w:rPr>
          <w:lang w:val="en-GB"/>
        </w:rPr>
        <w:t xml:space="preserve"> types</w:t>
      </w:r>
    </w:p>
    <w:p w14:paraId="26770993" w14:textId="2AF3BD8C" w:rsidR="00A14774" w:rsidRPr="008E1C19" w:rsidRDefault="00F8083D" w:rsidP="0027131F">
      <w:pPr>
        <w:pStyle w:val="BodyText"/>
        <w:rPr>
          <w:lang w:val="en-GB"/>
        </w:rPr>
      </w:pPr>
      <w:r w:rsidRPr="008E1C19">
        <w:rPr>
          <w:noProof/>
          <w:lang w:val="en-GB"/>
        </w:rPr>
        <w:drawing>
          <wp:inline distT="0" distB="0" distL="0" distR="0" wp14:anchorId="0BADA3AC" wp14:editId="4594F7F2">
            <wp:extent cx="5731510" cy="1910715"/>
            <wp:effectExtent l="0" t="0" r="0" b="0"/>
            <wp:docPr id="26" name="Graphic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raphic 26"/>
                    <pic:cNvPicPr/>
                  </pic:nvPicPr>
                  <pic:blipFill>
                    <a:blip r:embed="rId21">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5731510" cy="1910715"/>
                    </a:xfrm>
                    <a:prstGeom prst="rect">
                      <a:avLst/>
                    </a:prstGeom>
                  </pic:spPr>
                </pic:pic>
              </a:graphicData>
            </a:graphic>
          </wp:inline>
        </w:drawing>
      </w:r>
    </w:p>
    <w:p w14:paraId="49A1ADD6" w14:textId="0803F458" w:rsidR="00E535A8" w:rsidRPr="008E1C19" w:rsidRDefault="00D242FF" w:rsidP="0027131F">
      <w:pPr>
        <w:pStyle w:val="BodyText"/>
        <w:rPr>
          <w:lang w:val="en-GB"/>
        </w:rPr>
      </w:pPr>
      <w:r w:rsidRPr="008E1C19">
        <w:rPr>
          <w:lang w:val="en-GB"/>
        </w:rPr>
        <w:t xml:space="preserve">The type of motivation that </w:t>
      </w:r>
      <w:r w:rsidR="00FF2BA4" w:rsidRPr="008E1C19">
        <w:rPr>
          <w:lang w:val="en-GB"/>
        </w:rPr>
        <w:t>drive</w:t>
      </w:r>
      <w:r w:rsidRPr="008E1C19">
        <w:rPr>
          <w:lang w:val="en-GB"/>
        </w:rPr>
        <w:t xml:space="preserve"> academicians to conduct research</w:t>
      </w:r>
      <w:r w:rsidR="00FF2BA4" w:rsidRPr="008E1C19">
        <w:rPr>
          <w:lang w:val="en-GB"/>
        </w:rPr>
        <w:t xml:space="preserve"> is an important indicator of the content, </w:t>
      </w:r>
      <w:r w:rsidR="00E535A8" w:rsidRPr="008E1C19">
        <w:rPr>
          <w:lang w:val="en-GB"/>
        </w:rPr>
        <w:t>structure,</w:t>
      </w:r>
      <w:r w:rsidR="00FF2BA4" w:rsidRPr="008E1C19">
        <w:rPr>
          <w:lang w:val="en-GB"/>
        </w:rPr>
        <w:t xml:space="preserve"> and results of the study. </w:t>
      </w:r>
      <w:r w:rsidR="00E535A8" w:rsidRPr="008E1C19">
        <w:rPr>
          <w:lang w:val="en-GB"/>
        </w:rPr>
        <w:t xml:space="preserve">The initial motivation types are measured in the survey under 3 main categories, namely, motivation to </w:t>
      </w:r>
      <w:r w:rsidR="00E535A8" w:rsidRPr="008E1C19">
        <w:rPr>
          <w:i/>
          <w:iCs/>
          <w:lang w:val="en-GB"/>
        </w:rPr>
        <w:t xml:space="preserve">better understand a natural, technical, economic, or social phenomenon </w:t>
      </w:r>
      <w:r w:rsidR="00E535A8" w:rsidRPr="008E1C19">
        <w:rPr>
          <w:lang w:val="en-GB"/>
        </w:rPr>
        <w:t>(purely academic motivation)</w:t>
      </w:r>
      <w:r w:rsidR="00C839E1" w:rsidRPr="008E1C19">
        <w:rPr>
          <w:lang w:val="en-GB"/>
        </w:rPr>
        <w:t xml:space="preserve">, to </w:t>
      </w:r>
      <w:r w:rsidR="00C839E1" w:rsidRPr="008E1C19">
        <w:rPr>
          <w:i/>
          <w:iCs/>
          <w:lang w:val="en-GB"/>
        </w:rPr>
        <w:t xml:space="preserve">directly address a natural, technical, economic, or social problem, </w:t>
      </w:r>
      <w:r w:rsidR="00C839E1" w:rsidRPr="008E1C19">
        <w:rPr>
          <w:lang w:val="en-GB"/>
        </w:rPr>
        <w:t xml:space="preserve">to </w:t>
      </w:r>
      <w:r w:rsidR="00C839E1" w:rsidRPr="008E1C19">
        <w:rPr>
          <w:i/>
          <w:iCs/>
          <w:lang w:val="en-GB"/>
        </w:rPr>
        <w:t>improve the human condition/welfare</w:t>
      </w:r>
      <w:r w:rsidR="00C839E1" w:rsidRPr="008E1C19">
        <w:rPr>
          <w:lang w:val="en-GB"/>
        </w:rPr>
        <w:t xml:space="preserve"> (non-academic motivation). </w:t>
      </w:r>
    </w:p>
    <w:p w14:paraId="1AC18580" w14:textId="6D67F98B" w:rsidR="00C839E1" w:rsidRPr="008E1C19" w:rsidRDefault="00C839E1" w:rsidP="00C839E1">
      <w:pPr>
        <w:pStyle w:val="BodyText"/>
        <w:rPr>
          <w:lang w:val="en-GB"/>
        </w:rPr>
      </w:pPr>
      <w:r w:rsidRPr="008E1C19">
        <w:rPr>
          <w:lang w:val="en-GB"/>
        </w:rPr>
        <w:t>Purely academic motivation was strongly emphas</w:t>
      </w:r>
      <w:del w:id="630" w:author="ZSI" w:date="2022-02-24T01:32:00Z">
        <w:r w:rsidRPr="008E1C19" w:rsidDel="00AB0BC8">
          <w:rPr>
            <w:lang w:val="en-GB"/>
          </w:rPr>
          <w:delText>ize</w:delText>
        </w:r>
      </w:del>
      <w:ins w:id="631" w:author="ZSI" w:date="2022-02-24T01:32:00Z">
        <w:r w:rsidR="00AB0BC8">
          <w:rPr>
            <w:lang w:val="en-GB"/>
          </w:rPr>
          <w:t>ise</w:t>
        </w:r>
      </w:ins>
      <w:r w:rsidRPr="008E1C19">
        <w:rPr>
          <w:lang w:val="en-GB"/>
        </w:rPr>
        <w:t>d in the survey results, 84</w:t>
      </w:r>
      <w:ins w:id="632" w:author="ZSI" w:date="2022-02-24T01:28:00Z">
        <w:r w:rsidR="00E369A6">
          <w:rPr>
            <w:lang w:val="en-GB"/>
          </w:rPr>
          <w:t> </w:t>
        </w:r>
      </w:ins>
      <w:r w:rsidRPr="008E1C19">
        <w:rPr>
          <w:lang w:val="en-GB"/>
        </w:rPr>
        <w:t>% of the survey respondents marked academic motivation greater or equal to 7 on a scale between 0 and 10. Followed by motivation to directly address a problem with 64</w:t>
      </w:r>
      <w:ins w:id="633" w:author="ZSI" w:date="2022-02-24T01:28:00Z">
        <w:r w:rsidR="00E369A6">
          <w:rPr>
            <w:lang w:val="en-GB"/>
          </w:rPr>
          <w:t> </w:t>
        </w:r>
      </w:ins>
      <w:r w:rsidRPr="008E1C19">
        <w:rPr>
          <w:lang w:val="en-GB"/>
        </w:rPr>
        <w:t>% of the re</w:t>
      </w:r>
      <w:r w:rsidR="0072533E" w:rsidRPr="008E1C19">
        <w:rPr>
          <w:lang w:val="en-GB"/>
        </w:rPr>
        <w:t>s</w:t>
      </w:r>
      <w:r w:rsidRPr="008E1C19">
        <w:rPr>
          <w:lang w:val="en-GB"/>
        </w:rPr>
        <w:t>pondents note</w:t>
      </w:r>
      <w:r w:rsidR="0072533E" w:rsidRPr="008E1C19">
        <w:rPr>
          <w:lang w:val="en-GB"/>
        </w:rPr>
        <w:t xml:space="preserve"> equal or higher </w:t>
      </w:r>
      <w:commentRangeStart w:id="634"/>
      <w:r w:rsidR="0072533E" w:rsidRPr="00CE2598">
        <w:rPr>
          <w:highlight w:val="yellow"/>
          <w:lang w:val="en-GB"/>
          <w:rPrChange w:id="635" w:author="ZSI" w:date="2022-02-24T02:48:00Z">
            <w:rPr>
              <w:lang w:val="en-GB"/>
            </w:rPr>
          </w:rPrChange>
        </w:rPr>
        <w:t>rates</w:t>
      </w:r>
      <w:commentRangeEnd w:id="634"/>
      <w:r w:rsidR="00CE2598">
        <w:rPr>
          <w:rStyle w:val="CommentReference"/>
        </w:rPr>
        <w:commentReference w:id="634"/>
      </w:r>
      <w:r w:rsidR="0072533E" w:rsidRPr="008E1C19">
        <w:rPr>
          <w:lang w:val="en-GB"/>
        </w:rPr>
        <w:t xml:space="preserve"> than 7. Improving the human condition/welfare, the purely non-academic motivation, was more balanced in comparison. 35</w:t>
      </w:r>
      <w:ins w:id="636" w:author="ZSI" w:date="2022-02-24T01:28:00Z">
        <w:r w:rsidR="00E369A6">
          <w:rPr>
            <w:lang w:val="en-GB"/>
          </w:rPr>
          <w:t> </w:t>
        </w:r>
      </w:ins>
      <w:r w:rsidR="0072533E" w:rsidRPr="008E1C19">
        <w:rPr>
          <w:lang w:val="en-GB"/>
        </w:rPr>
        <w:t xml:space="preserve">% of the respondents replied with </w:t>
      </w:r>
      <w:r w:rsidR="0072533E" w:rsidRPr="00CE2598">
        <w:rPr>
          <w:highlight w:val="yellow"/>
          <w:lang w:val="en-GB"/>
          <w:rPrChange w:id="637" w:author="ZSI" w:date="2022-02-24T02:49:00Z">
            <w:rPr>
              <w:lang w:val="en-GB"/>
            </w:rPr>
          </w:rPrChange>
        </w:rPr>
        <w:t>rates</w:t>
      </w:r>
      <w:r w:rsidR="0072533E" w:rsidRPr="008E1C19">
        <w:rPr>
          <w:lang w:val="en-GB"/>
        </w:rPr>
        <w:t xml:space="preserve"> equal or smaller than 3 and 45</w:t>
      </w:r>
      <w:ins w:id="638" w:author="ZSI" w:date="2022-02-24T01:28:00Z">
        <w:r w:rsidR="00E369A6">
          <w:rPr>
            <w:lang w:val="en-GB"/>
          </w:rPr>
          <w:t> </w:t>
        </w:r>
      </w:ins>
      <w:r w:rsidR="0072533E" w:rsidRPr="008E1C19">
        <w:rPr>
          <w:lang w:val="en-GB"/>
        </w:rPr>
        <w:t xml:space="preserve">% with </w:t>
      </w:r>
      <w:r w:rsidR="0072533E" w:rsidRPr="00CE2598">
        <w:rPr>
          <w:highlight w:val="yellow"/>
          <w:lang w:val="en-GB"/>
          <w:rPrChange w:id="639" w:author="ZSI" w:date="2022-02-24T02:49:00Z">
            <w:rPr>
              <w:lang w:val="en-GB"/>
            </w:rPr>
          </w:rPrChange>
        </w:rPr>
        <w:t>rates</w:t>
      </w:r>
      <w:r w:rsidR="0072533E" w:rsidRPr="008E1C19">
        <w:rPr>
          <w:lang w:val="en-GB"/>
        </w:rPr>
        <w:t xml:space="preserve"> equal or higher than 7 in terms of i</w:t>
      </w:r>
      <w:r w:rsidRPr="008E1C19">
        <w:rPr>
          <w:lang w:val="en-GB"/>
        </w:rPr>
        <w:t xml:space="preserve">mproving the human condition/welfare </w:t>
      </w:r>
      <w:r w:rsidR="0072533E" w:rsidRPr="008E1C19">
        <w:rPr>
          <w:lang w:val="en-GB"/>
        </w:rPr>
        <w:t>being one of the main motivations in their research project.</w:t>
      </w:r>
    </w:p>
    <w:p w14:paraId="7317378E" w14:textId="48477CAC" w:rsidR="00442EA7" w:rsidRPr="008E1C19" w:rsidRDefault="00E535A8" w:rsidP="0027131F">
      <w:pPr>
        <w:pStyle w:val="BodyText"/>
        <w:rPr>
          <w:lang w:val="en-GB"/>
        </w:rPr>
      </w:pPr>
      <w:r w:rsidRPr="008E1C19">
        <w:rPr>
          <w:lang w:val="en-GB"/>
        </w:rPr>
        <w:lastRenderedPageBreak/>
        <w:t xml:space="preserve">Social innovation does not necessarily be driven by socially oriented </w:t>
      </w:r>
      <w:r w:rsidR="00920C35" w:rsidRPr="008E1C19">
        <w:rPr>
          <w:lang w:val="en-GB"/>
        </w:rPr>
        <w:t>motivation;</w:t>
      </w:r>
      <w:r w:rsidRPr="008E1C19">
        <w:rPr>
          <w:lang w:val="en-GB"/>
        </w:rPr>
        <w:t xml:space="preserve"> purely academic research questions can lead to the socially innovative outcomes as well.  </w:t>
      </w:r>
      <w:r w:rsidR="00920C35" w:rsidRPr="008E1C19">
        <w:rPr>
          <w:lang w:val="en-GB"/>
        </w:rPr>
        <w:t>However, [</w:t>
      </w:r>
      <w:commentRangeStart w:id="640"/>
      <w:r w:rsidR="00920C35" w:rsidRPr="008E1C19">
        <w:rPr>
          <w:lang w:val="en-GB"/>
        </w:rPr>
        <w:t>H</w:t>
      </w:r>
      <w:commentRangeEnd w:id="640"/>
      <w:r w:rsidR="00135B3C" w:rsidRPr="008E1C19">
        <w:rPr>
          <w:rStyle w:val="CommentReference"/>
          <w:lang w:val="en-GB"/>
        </w:rPr>
        <w:commentReference w:id="640"/>
      </w:r>
      <w:r w:rsidR="00920C35" w:rsidRPr="008E1C19">
        <w:rPr>
          <w:lang w:val="en-GB"/>
        </w:rPr>
        <w:t xml:space="preserve">] we are expecting a significant </w:t>
      </w:r>
      <w:r w:rsidR="00442EA7" w:rsidRPr="008E1C19">
        <w:rPr>
          <w:lang w:val="en-GB"/>
        </w:rPr>
        <w:t>correlation</w:t>
      </w:r>
      <w:r w:rsidR="00920C35" w:rsidRPr="008E1C19">
        <w:rPr>
          <w:lang w:val="en-GB"/>
        </w:rPr>
        <w:t xml:space="preserve"> between the </w:t>
      </w:r>
      <w:r w:rsidR="00135B3C" w:rsidRPr="008E1C19">
        <w:rPr>
          <w:lang w:val="en-GB"/>
        </w:rPr>
        <w:t>motivation to improve</w:t>
      </w:r>
      <w:r w:rsidR="00442EA7" w:rsidRPr="008E1C19">
        <w:rPr>
          <w:lang w:val="en-GB"/>
        </w:rPr>
        <w:t xml:space="preserve"> human condition/ welfare and the following outcome types</w:t>
      </w:r>
      <w:r w:rsidR="00442EA7" w:rsidRPr="008E1C19">
        <w:rPr>
          <w:rStyle w:val="FootnoteReference"/>
          <w:lang w:val="en-GB"/>
        </w:rPr>
        <w:footnoteReference w:id="9"/>
      </w:r>
      <w:r w:rsidR="00135B3C" w:rsidRPr="008E1C19">
        <w:rPr>
          <w:lang w:val="en-GB"/>
        </w:rPr>
        <w:t xml:space="preserve"> </w:t>
      </w:r>
      <w:r w:rsidR="00442EA7" w:rsidRPr="008E1C19">
        <w:rPr>
          <w:lang w:val="en-GB"/>
        </w:rPr>
        <w:t>that indicate the direct contribution of the project results to new or better services, products, processes, or ways of doing things that were targeted towards:</w:t>
      </w:r>
    </w:p>
    <w:p w14:paraId="0E4304C4" w14:textId="00AC5851" w:rsidR="00442EA7" w:rsidRPr="008E1C19" w:rsidRDefault="00442EA7" w:rsidP="00442EA7">
      <w:pPr>
        <w:pStyle w:val="BodyText"/>
        <w:numPr>
          <w:ilvl w:val="0"/>
          <w:numId w:val="2"/>
        </w:numPr>
        <w:rPr>
          <w:lang w:val="en-GB"/>
        </w:rPr>
      </w:pPr>
      <w:r w:rsidRPr="008E1C19">
        <w:rPr>
          <w:lang w:val="en-GB"/>
        </w:rPr>
        <w:t>the general population,</w:t>
      </w:r>
    </w:p>
    <w:p w14:paraId="6EC4C95B" w14:textId="4C6032EC" w:rsidR="00442EA7" w:rsidRPr="008E1C19" w:rsidRDefault="00442EA7" w:rsidP="00442EA7">
      <w:pPr>
        <w:pStyle w:val="BodyText"/>
        <w:numPr>
          <w:ilvl w:val="0"/>
          <w:numId w:val="2"/>
        </w:numPr>
        <w:rPr>
          <w:lang w:val="en-GB"/>
        </w:rPr>
      </w:pPr>
      <w:r w:rsidRPr="008E1C19">
        <w:rPr>
          <w:lang w:val="en-GB"/>
        </w:rPr>
        <w:t>specific social groups (e.g., women/men/non-binary, youth/elderly; migrants; or minorities/indigenous people),</w:t>
      </w:r>
    </w:p>
    <w:p w14:paraId="04C933ED" w14:textId="769BFC26" w:rsidR="00442EA7" w:rsidRPr="008E1C19" w:rsidRDefault="00442EA7" w:rsidP="00442EA7">
      <w:pPr>
        <w:pStyle w:val="BodyText"/>
        <w:numPr>
          <w:ilvl w:val="0"/>
          <w:numId w:val="2"/>
        </w:numPr>
        <w:rPr>
          <w:lang w:val="en-GB"/>
        </w:rPr>
      </w:pPr>
      <w:r w:rsidRPr="008E1C19">
        <w:rPr>
          <w:lang w:val="en-GB"/>
        </w:rPr>
        <w:t>NGOs, advocacy, or other civil society groups.</w:t>
      </w:r>
    </w:p>
    <w:p w14:paraId="30C4844E" w14:textId="77777777" w:rsidR="00884E6D" w:rsidRPr="008E1C19" w:rsidRDefault="00884E6D" w:rsidP="00884E6D">
      <w:pPr>
        <w:pStyle w:val="BodyText"/>
        <w:keepNext/>
        <w:rPr>
          <w:lang w:val="en-GB"/>
        </w:rPr>
      </w:pPr>
      <w:r w:rsidRPr="008E1C19">
        <w:rPr>
          <w:noProof/>
          <w:lang w:val="en-GB"/>
        </w:rPr>
        <w:drawing>
          <wp:inline distT="0" distB="0" distL="0" distR="0" wp14:anchorId="45BAA78F" wp14:editId="2F1E0C01">
            <wp:extent cx="5731510" cy="1719580"/>
            <wp:effectExtent l="0" t="0" r="0" b="0"/>
            <wp:docPr id="29" name="Graphic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Graphic 29"/>
                    <pic:cNvPicPr/>
                  </pic:nvPicPr>
                  <pic:blipFill>
                    <a:blip r:embed="rId23">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5731510" cy="1719580"/>
                    </a:xfrm>
                    <a:prstGeom prst="rect">
                      <a:avLst/>
                    </a:prstGeom>
                  </pic:spPr>
                </pic:pic>
              </a:graphicData>
            </a:graphic>
          </wp:inline>
        </w:drawing>
      </w:r>
    </w:p>
    <w:p w14:paraId="423074F9" w14:textId="55FDA812" w:rsidR="00442EA7" w:rsidRPr="008E1C19" w:rsidRDefault="00884E6D" w:rsidP="00884E6D">
      <w:pPr>
        <w:pStyle w:val="Caption"/>
        <w:rPr>
          <w:lang w:val="en-GB"/>
        </w:rPr>
      </w:pPr>
      <w:r w:rsidRPr="008E1C19">
        <w:rPr>
          <w:lang w:val="en-GB"/>
        </w:rPr>
        <w:t xml:space="preserve">Figure </w:t>
      </w:r>
      <w:r w:rsidRPr="008E1C19">
        <w:rPr>
          <w:lang w:val="en-GB"/>
        </w:rPr>
        <w:fldChar w:fldCharType="begin"/>
      </w:r>
      <w:r w:rsidRPr="008E1C19">
        <w:rPr>
          <w:lang w:val="en-GB"/>
        </w:rPr>
        <w:instrText xml:space="preserve"> SEQ Figure \* ARABIC </w:instrText>
      </w:r>
      <w:r w:rsidRPr="008E1C19">
        <w:rPr>
          <w:lang w:val="en-GB"/>
        </w:rPr>
        <w:fldChar w:fldCharType="separate"/>
      </w:r>
      <w:ins w:id="647" w:author="Utku B. Demir" w:date="2022-02-23T19:47:00Z">
        <w:r w:rsidR="00916DE1">
          <w:rPr>
            <w:noProof/>
            <w:lang w:val="en-GB"/>
          </w:rPr>
          <w:t>6</w:t>
        </w:r>
      </w:ins>
      <w:del w:id="648" w:author="Utku B. Demir" w:date="2022-02-23T19:47:00Z">
        <w:r w:rsidR="006B7ECC" w:rsidRPr="008E1C19" w:rsidDel="00916DE1">
          <w:rPr>
            <w:noProof/>
            <w:lang w:val="en-GB"/>
          </w:rPr>
          <w:delText>5</w:delText>
        </w:r>
      </w:del>
      <w:r w:rsidRPr="008E1C19">
        <w:rPr>
          <w:lang w:val="en-GB"/>
        </w:rPr>
        <w:fldChar w:fldCharType="end"/>
      </w:r>
      <w:r w:rsidRPr="008E1C19">
        <w:rPr>
          <w:lang w:val="en-GB"/>
        </w:rPr>
        <w:t>: Relation between the motivation to improve human condition/welfare and the direct contribution of the project results towards...</w:t>
      </w:r>
    </w:p>
    <w:p w14:paraId="403ABC74" w14:textId="285C71CD" w:rsidR="00884E6D" w:rsidRPr="008E1C19" w:rsidRDefault="00884E6D" w:rsidP="00884E6D">
      <w:pPr>
        <w:rPr>
          <w:lang w:val="en-GB"/>
        </w:rPr>
      </w:pPr>
    </w:p>
    <w:p w14:paraId="7D248D8F" w14:textId="20F2D40C" w:rsidR="004900A0" w:rsidRPr="008E1C19" w:rsidRDefault="00884E6D" w:rsidP="00884E6D">
      <w:pPr>
        <w:rPr>
          <w:lang w:val="en-GB"/>
        </w:rPr>
      </w:pPr>
      <w:r w:rsidRPr="008E1C19">
        <w:rPr>
          <w:lang w:val="en-GB"/>
        </w:rPr>
        <w:t xml:space="preserve">Motivation to improve human condition </w:t>
      </w:r>
      <w:r w:rsidR="004900A0" w:rsidRPr="008E1C19">
        <w:rPr>
          <w:lang w:val="en-GB"/>
        </w:rPr>
        <w:t xml:space="preserve">shows statistically significant correlations with each of the outcome variables (p-values &lt; 0.05). The strongest correlation is </w:t>
      </w:r>
      <w:r w:rsidR="00F62DC2" w:rsidRPr="008E1C19">
        <w:rPr>
          <w:lang w:val="en-GB"/>
        </w:rPr>
        <w:t>a moderate positive correlation with the direct contribution to new or better services, products, processes, or ways of doing things that were targeted towards the general population (rho = ~0.</w:t>
      </w:r>
      <w:commentRangeStart w:id="649"/>
      <w:r w:rsidR="00F62DC2" w:rsidRPr="008E1C19">
        <w:rPr>
          <w:lang w:val="en-GB"/>
        </w:rPr>
        <w:t>5</w:t>
      </w:r>
      <w:commentRangeEnd w:id="649"/>
      <w:r w:rsidR="002960C7" w:rsidRPr="008E1C19">
        <w:rPr>
          <w:rStyle w:val="CommentReference"/>
          <w:lang w:val="en-GB"/>
        </w:rPr>
        <w:commentReference w:id="649"/>
      </w:r>
      <w:r w:rsidR="00F62DC2" w:rsidRPr="008E1C19">
        <w:rPr>
          <w:lang w:val="en-GB"/>
        </w:rPr>
        <w:t>).</w:t>
      </w:r>
    </w:p>
    <w:p w14:paraId="7D86A022" w14:textId="42420EB8" w:rsidR="00884E6D" w:rsidRPr="008E1C19" w:rsidRDefault="004900A0" w:rsidP="00884E6D">
      <w:pPr>
        <w:rPr>
          <w:lang w:val="en-GB"/>
        </w:rPr>
      </w:pPr>
      <w:r w:rsidRPr="008E1C19">
        <w:rPr>
          <w:lang w:val="en-GB"/>
        </w:rPr>
        <w:t xml:space="preserve"> </w:t>
      </w:r>
    </w:p>
    <w:p w14:paraId="7B3B830E" w14:textId="45BFF844" w:rsidR="002960C7" w:rsidRPr="008E1C19" w:rsidRDefault="002960C7" w:rsidP="002960C7">
      <w:pPr>
        <w:pStyle w:val="Heading2"/>
        <w:rPr>
          <w:lang w:val="en-GB"/>
        </w:rPr>
      </w:pPr>
      <w:r w:rsidRPr="008E1C19">
        <w:rPr>
          <w:lang w:val="en-GB"/>
        </w:rPr>
        <w:lastRenderedPageBreak/>
        <w:t xml:space="preserve">Impulses from the </w:t>
      </w:r>
      <w:r w:rsidR="002231BA" w:rsidRPr="008E1C19">
        <w:rPr>
          <w:lang w:val="en-GB"/>
        </w:rPr>
        <w:t>n</w:t>
      </w:r>
      <w:r w:rsidRPr="008E1C19">
        <w:rPr>
          <w:lang w:val="en-GB"/>
        </w:rPr>
        <w:t xml:space="preserve">on-academic </w:t>
      </w:r>
      <w:r w:rsidR="002231BA" w:rsidRPr="008E1C19">
        <w:rPr>
          <w:lang w:val="en-GB"/>
        </w:rPr>
        <w:t>w</w:t>
      </w:r>
      <w:r w:rsidRPr="008E1C19">
        <w:rPr>
          <w:lang w:val="en-GB"/>
        </w:rPr>
        <w:t>orld</w:t>
      </w:r>
    </w:p>
    <w:p w14:paraId="0217E4F9" w14:textId="2919B811" w:rsidR="00D32DB6" w:rsidRPr="008E1C19" w:rsidRDefault="00D32DB6" w:rsidP="00D32DB6">
      <w:pPr>
        <w:pStyle w:val="Caption"/>
        <w:keepNext/>
        <w:rPr>
          <w:lang w:val="en-GB"/>
        </w:rPr>
      </w:pPr>
      <w:r w:rsidRPr="008E1C19">
        <w:rPr>
          <w:noProof/>
          <w:lang w:val="en-GB"/>
        </w:rPr>
        <w:drawing>
          <wp:inline distT="0" distB="0" distL="0" distR="0" wp14:anchorId="7CBF031D" wp14:editId="5AB7347F">
            <wp:extent cx="5731510" cy="2865755"/>
            <wp:effectExtent l="0" t="0" r="0" b="4445"/>
            <wp:docPr id="36" name="Graphic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raphic 36"/>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5731510" cy="2865755"/>
                    </a:xfrm>
                    <a:prstGeom prst="rect">
                      <a:avLst/>
                    </a:prstGeom>
                  </pic:spPr>
                </pic:pic>
              </a:graphicData>
            </a:graphic>
          </wp:inline>
        </w:drawing>
      </w:r>
    </w:p>
    <w:p w14:paraId="1E526A06" w14:textId="0E0759D1" w:rsidR="002960C7" w:rsidRPr="008E1C19" w:rsidRDefault="00D32DB6" w:rsidP="00D32DB6">
      <w:pPr>
        <w:pStyle w:val="Caption"/>
        <w:rPr>
          <w:lang w:val="en-GB"/>
        </w:rPr>
      </w:pPr>
      <w:r w:rsidRPr="008E1C19">
        <w:rPr>
          <w:lang w:val="en-GB"/>
        </w:rPr>
        <w:t xml:space="preserve">Figure </w:t>
      </w:r>
      <w:r w:rsidRPr="008E1C19">
        <w:rPr>
          <w:lang w:val="en-GB"/>
        </w:rPr>
        <w:fldChar w:fldCharType="begin"/>
      </w:r>
      <w:r w:rsidRPr="008E1C19">
        <w:rPr>
          <w:lang w:val="en-GB"/>
        </w:rPr>
        <w:instrText xml:space="preserve"> SEQ Figure \* ARABIC </w:instrText>
      </w:r>
      <w:r w:rsidRPr="008E1C19">
        <w:rPr>
          <w:lang w:val="en-GB"/>
        </w:rPr>
        <w:fldChar w:fldCharType="separate"/>
      </w:r>
      <w:ins w:id="650" w:author="Utku B. Demir" w:date="2022-02-23T19:47:00Z">
        <w:r w:rsidR="00916DE1">
          <w:rPr>
            <w:noProof/>
            <w:lang w:val="en-GB"/>
          </w:rPr>
          <w:t>7</w:t>
        </w:r>
      </w:ins>
      <w:del w:id="651" w:author="Utku B. Demir" w:date="2022-02-23T19:47:00Z">
        <w:r w:rsidR="006B7ECC" w:rsidRPr="008E1C19" w:rsidDel="00916DE1">
          <w:rPr>
            <w:noProof/>
            <w:lang w:val="en-GB"/>
          </w:rPr>
          <w:delText>6</w:delText>
        </w:r>
      </w:del>
      <w:r w:rsidRPr="008E1C19">
        <w:rPr>
          <w:lang w:val="en-GB"/>
        </w:rPr>
        <w:fldChar w:fldCharType="end"/>
      </w:r>
      <w:r w:rsidRPr="008E1C19">
        <w:rPr>
          <w:lang w:val="en-GB"/>
        </w:rPr>
        <w:t>: Distribution of impulses from the non-academic world</w:t>
      </w:r>
    </w:p>
    <w:p w14:paraId="0CA7A182" w14:textId="28336F3B" w:rsidR="0025349A" w:rsidRPr="008E1C19" w:rsidRDefault="0025349A" w:rsidP="00D32DB6">
      <w:pPr>
        <w:rPr>
          <w:lang w:val="en-GB"/>
        </w:rPr>
      </w:pPr>
      <w:r w:rsidRPr="008E1C19">
        <w:rPr>
          <w:lang w:val="en-GB"/>
        </w:rPr>
        <w:t>Following the non-academic motivation to conduct research, the variable impulses from the non-academic world targeted the research projects deliberatively designed to benefit a specific non-academic societal group. In this sense, the strive towards societal benefit is more emphas</w:t>
      </w:r>
      <w:del w:id="652" w:author="ZSI" w:date="2022-02-24T01:32:00Z">
        <w:r w:rsidRPr="008E1C19" w:rsidDel="00AB0BC8">
          <w:rPr>
            <w:lang w:val="en-GB"/>
          </w:rPr>
          <w:delText>ize</w:delText>
        </w:r>
      </w:del>
      <w:ins w:id="653" w:author="ZSI" w:date="2022-02-24T01:32:00Z">
        <w:r w:rsidR="00AB0BC8">
          <w:rPr>
            <w:lang w:val="en-GB"/>
          </w:rPr>
          <w:t>ise</w:t>
        </w:r>
      </w:ins>
      <w:r w:rsidRPr="008E1C19">
        <w:rPr>
          <w:lang w:val="en-GB"/>
        </w:rPr>
        <w:t>d in this particular survey question. Approximately 37</w:t>
      </w:r>
      <w:ins w:id="654" w:author="ZSI" w:date="2022-02-24T01:29:00Z">
        <w:r w:rsidR="00E369A6">
          <w:rPr>
            <w:lang w:val="en-GB"/>
          </w:rPr>
          <w:t> </w:t>
        </w:r>
      </w:ins>
      <w:r w:rsidRPr="008E1C19">
        <w:rPr>
          <w:lang w:val="en-GB"/>
        </w:rPr>
        <w:t>% of the respondents not</w:t>
      </w:r>
      <w:ins w:id="655" w:author="ZSI" w:date="2022-02-23T23:46:00Z">
        <w:r w:rsidR="00584A8D">
          <w:rPr>
            <w:lang w:val="en-GB"/>
          </w:rPr>
          <w:t>e</w:t>
        </w:r>
      </w:ins>
      <w:r w:rsidRPr="008E1C19">
        <w:rPr>
          <w:lang w:val="en-GB"/>
        </w:rPr>
        <w:t xml:space="preserve"> that their projects </w:t>
      </w:r>
      <w:del w:id="656" w:author="ZSI" w:date="2022-02-23T23:47:00Z">
        <w:r w:rsidRPr="008E1C19" w:rsidDel="00584A8D">
          <w:rPr>
            <w:lang w:val="en-GB"/>
          </w:rPr>
          <w:delText>did not include a presetting</w:delText>
        </w:r>
      </w:del>
      <w:ins w:id="657" w:author="ZSI" w:date="2022-02-23T23:47:00Z">
        <w:r w:rsidR="00584A8D">
          <w:rPr>
            <w:lang w:val="en-GB"/>
          </w:rPr>
          <w:t>were not</w:t>
        </w:r>
      </w:ins>
      <w:r w:rsidRPr="008E1C19">
        <w:rPr>
          <w:lang w:val="en-GB"/>
        </w:rPr>
        <w:t xml:space="preserve"> specifically designed to benefit a social group. Almost exactly the same </w:t>
      </w:r>
      <w:del w:id="658" w:author="ZSI" w:date="2022-02-23T23:48:00Z">
        <w:r w:rsidRPr="008E1C19" w:rsidDel="00584A8D">
          <w:rPr>
            <w:lang w:val="en-GB"/>
          </w:rPr>
          <w:delText xml:space="preserve">amount </w:delText>
        </w:r>
      </w:del>
      <w:ins w:id="659" w:author="ZSI" w:date="2022-02-23T23:48:00Z">
        <w:r w:rsidR="00584A8D">
          <w:rPr>
            <w:lang w:val="en-GB"/>
          </w:rPr>
          <w:t>number</w:t>
        </w:r>
        <w:r w:rsidR="00584A8D" w:rsidRPr="008E1C19">
          <w:rPr>
            <w:lang w:val="en-GB"/>
          </w:rPr>
          <w:t xml:space="preserve"> </w:t>
        </w:r>
      </w:ins>
      <w:r w:rsidRPr="008E1C19">
        <w:rPr>
          <w:lang w:val="en-GB"/>
        </w:rPr>
        <w:t xml:space="preserve">of respondents indicated </w:t>
      </w:r>
      <w:ins w:id="660" w:author="ZSI" w:date="2022-02-23T23:48:00Z">
        <w:r w:rsidR="00584A8D">
          <w:rPr>
            <w:lang w:val="en-GB"/>
          </w:rPr>
          <w:t xml:space="preserve">that </w:t>
        </w:r>
      </w:ins>
      <w:r w:rsidRPr="008E1C19">
        <w:rPr>
          <w:lang w:val="en-GB"/>
        </w:rPr>
        <w:t>this type of deliberative design was only present to a minor extent in their research project</w:t>
      </w:r>
      <w:del w:id="661" w:author="ZSI" w:date="2022-02-23T23:48:00Z">
        <w:r w:rsidRPr="008E1C19" w:rsidDel="00584A8D">
          <w:rPr>
            <w:lang w:val="en-GB"/>
          </w:rPr>
          <w:delText>s</w:delText>
        </w:r>
      </w:del>
      <w:r w:rsidRPr="008E1C19">
        <w:rPr>
          <w:lang w:val="en-GB"/>
        </w:rPr>
        <w:t>. Although a smaller proportion a significant part, 25</w:t>
      </w:r>
      <w:ins w:id="662" w:author="ZSI" w:date="2022-02-24T01:29:00Z">
        <w:r w:rsidR="00E369A6">
          <w:rPr>
            <w:lang w:val="en-GB"/>
          </w:rPr>
          <w:t> </w:t>
        </w:r>
      </w:ins>
      <w:r w:rsidRPr="008E1C19">
        <w:rPr>
          <w:lang w:val="en-GB"/>
        </w:rPr>
        <w:t>% of the respondents noted that the design of their projects was specifically targeted creating benefit for a social group.</w:t>
      </w:r>
    </w:p>
    <w:p w14:paraId="11A749AC" w14:textId="77777777" w:rsidR="00083E03" w:rsidRPr="008E1C19" w:rsidRDefault="00657C89" w:rsidP="00083E03">
      <w:pPr>
        <w:keepNext/>
        <w:rPr>
          <w:lang w:val="en-GB"/>
        </w:rPr>
      </w:pPr>
      <w:r w:rsidRPr="008E1C19">
        <w:rPr>
          <w:noProof/>
          <w:lang w:val="en-GB"/>
        </w:rPr>
        <w:drawing>
          <wp:inline distT="0" distB="0" distL="0" distR="0" wp14:anchorId="6B8F3157" wp14:editId="10C9B84B">
            <wp:extent cx="5731510" cy="1719580"/>
            <wp:effectExtent l="0" t="0" r="0" b="0"/>
            <wp:docPr id="40" name="Graphic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Graphic 40"/>
                    <pic:cNvPicPr/>
                  </pic:nvPicPr>
                  <pic:blipFill>
                    <a:blip r:embed="rId27">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5731510" cy="1719580"/>
                    </a:xfrm>
                    <a:prstGeom prst="rect">
                      <a:avLst/>
                    </a:prstGeom>
                  </pic:spPr>
                </pic:pic>
              </a:graphicData>
            </a:graphic>
          </wp:inline>
        </w:drawing>
      </w:r>
    </w:p>
    <w:p w14:paraId="09A212B6" w14:textId="1ABB5C0C" w:rsidR="0025349A" w:rsidRPr="008E1C19" w:rsidRDefault="00083E03" w:rsidP="00083E03">
      <w:pPr>
        <w:pStyle w:val="Caption"/>
        <w:rPr>
          <w:lang w:val="en-GB"/>
        </w:rPr>
      </w:pPr>
      <w:bookmarkStart w:id="663" w:name="_Ref95528092"/>
      <w:r w:rsidRPr="008E1C19">
        <w:rPr>
          <w:lang w:val="en-GB"/>
        </w:rPr>
        <w:t xml:space="preserve">Figure </w:t>
      </w:r>
      <w:r w:rsidRPr="008E1C19">
        <w:rPr>
          <w:lang w:val="en-GB"/>
        </w:rPr>
        <w:fldChar w:fldCharType="begin"/>
      </w:r>
      <w:r w:rsidRPr="008E1C19">
        <w:rPr>
          <w:lang w:val="en-GB"/>
        </w:rPr>
        <w:instrText xml:space="preserve"> SEQ Figure \* ARABIC </w:instrText>
      </w:r>
      <w:r w:rsidRPr="008E1C19">
        <w:rPr>
          <w:lang w:val="en-GB"/>
        </w:rPr>
        <w:fldChar w:fldCharType="separate"/>
      </w:r>
      <w:ins w:id="664" w:author="Utku B. Demir" w:date="2022-02-23T19:47:00Z">
        <w:r w:rsidR="00916DE1">
          <w:rPr>
            <w:noProof/>
            <w:lang w:val="en-GB"/>
          </w:rPr>
          <w:t>8</w:t>
        </w:r>
      </w:ins>
      <w:del w:id="665" w:author="Utku B. Demir" w:date="2022-02-23T19:47:00Z">
        <w:r w:rsidR="006B7ECC" w:rsidRPr="008E1C19" w:rsidDel="00916DE1">
          <w:rPr>
            <w:noProof/>
            <w:lang w:val="en-GB"/>
          </w:rPr>
          <w:delText>7</w:delText>
        </w:r>
      </w:del>
      <w:r w:rsidRPr="008E1C19">
        <w:rPr>
          <w:lang w:val="en-GB"/>
        </w:rPr>
        <w:fldChar w:fldCharType="end"/>
      </w:r>
      <w:bookmarkEnd w:id="663"/>
      <w:r w:rsidRPr="008E1C19">
        <w:rPr>
          <w:lang w:val="en-GB"/>
        </w:rPr>
        <w:t>: Deliberative design of the research for the benefit of non-academic groups among scientific domains</w:t>
      </w:r>
    </w:p>
    <w:p w14:paraId="05A1E2F0" w14:textId="77777777" w:rsidR="00083E03" w:rsidRPr="008E1C19" w:rsidRDefault="00083E03" w:rsidP="00083E03">
      <w:pPr>
        <w:rPr>
          <w:lang w:val="en-GB"/>
        </w:rPr>
      </w:pPr>
    </w:p>
    <w:p w14:paraId="2E8BD693" w14:textId="60118B18" w:rsidR="00083E03" w:rsidRPr="008E1C19" w:rsidRDefault="00083E03" w:rsidP="00083E03">
      <w:pPr>
        <w:rPr>
          <w:lang w:val="en-GB"/>
        </w:rPr>
      </w:pPr>
      <w:r w:rsidRPr="008E1C19">
        <w:rPr>
          <w:lang w:val="en-GB"/>
        </w:rPr>
        <w:t xml:space="preserve">Similar to the familiarity with SI, differences of </w:t>
      </w:r>
      <w:del w:id="666" w:author="ZSI" w:date="2022-02-23T23:48:00Z">
        <w:r w:rsidRPr="008E1C19" w:rsidDel="00584A8D">
          <w:rPr>
            <w:lang w:val="en-GB"/>
          </w:rPr>
          <w:delText xml:space="preserve">dependance </w:delText>
        </w:r>
      </w:del>
      <w:ins w:id="667" w:author="ZSI" w:date="2022-02-23T23:48:00Z">
        <w:r w:rsidR="00584A8D" w:rsidRPr="008E1C19">
          <w:rPr>
            <w:lang w:val="en-GB"/>
          </w:rPr>
          <w:t>depend</w:t>
        </w:r>
        <w:r w:rsidR="00584A8D">
          <w:rPr>
            <w:lang w:val="en-GB"/>
          </w:rPr>
          <w:t>e</w:t>
        </w:r>
        <w:r w:rsidR="00584A8D" w:rsidRPr="008E1C19">
          <w:rPr>
            <w:lang w:val="en-GB"/>
          </w:rPr>
          <w:t xml:space="preserve">nce </w:t>
        </w:r>
      </w:ins>
      <w:r w:rsidRPr="008E1C19">
        <w:rPr>
          <w:lang w:val="en-GB"/>
        </w:rPr>
        <w:t xml:space="preserve">of the deliberative design for social benefit among different domains is </w:t>
      </w:r>
      <w:commentRangeStart w:id="668"/>
      <w:r w:rsidRPr="008E1C19">
        <w:rPr>
          <w:lang w:val="en-GB"/>
        </w:rPr>
        <w:t>a</w:t>
      </w:r>
      <w:commentRangeEnd w:id="668"/>
      <w:r w:rsidRPr="008E1C19">
        <w:rPr>
          <w:rStyle w:val="CommentReference"/>
          <w:lang w:val="en-GB"/>
        </w:rPr>
        <w:commentReference w:id="668"/>
      </w:r>
      <w:r w:rsidRPr="008E1C19">
        <w:rPr>
          <w:lang w:val="en-GB"/>
        </w:rPr>
        <w:t xml:space="preserve">  </w:t>
      </w:r>
    </w:p>
    <w:p w14:paraId="45B38085" w14:textId="77777777" w:rsidR="00083E03" w:rsidRPr="008E1C19" w:rsidRDefault="00083E03" w:rsidP="00083E03">
      <w:pPr>
        <w:rPr>
          <w:lang w:val="en-GB"/>
        </w:rPr>
      </w:pPr>
    </w:p>
    <w:p w14:paraId="3393235B" w14:textId="6ABD127A" w:rsidR="00EC0DD3" w:rsidRPr="008E1C19" w:rsidRDefault="00657C89" w:rsidP="00657C89">
      <w:pPr>
        <w:rPr>
          <w:lang w:val="en-GB"/>
        </w:rPr>
      </w:pPr>
      <w:r w:rsidRPr="008E1C19">
        <w:rPr>
          <w:lang w:val="en-GB"/>
        </w:rPr>
        <w:t>The deliberative approach to benefit for non-academic society shows statistically significant difference between different domains (K-W p-value &lt; 0.05), however while there is a stat. significant difference between SSH and Physical Sciences as well as between Biology &amp; Medicine and Physical Sciences, there is no stat.</w:t>
      </w:r>
      <w:r w:rsidR="00083E03" w:rsidRPr="008E1C19">
        <w:rPr>
          <w:lang w:val="en-GB"/>
        </w:rPr>
        <w:t xml:space="preserve"> significant</w:t>
      </w:r>
      <w:r w:rsidRPr="008E1C19">
        <w:rPr>
          <w:lang w:val="en-GB"/>
        </w:rPr>
        <w:t xml:space="preserve"> difference between SSH and Biology &amp; Medicine</w:t>
      </w:r>
      <w:r w:rsidR="00083E03" w:rsidRPr="008E1C19">
        <w:rPr>
          <w:lang w:val="en-GB"/>
        </w:rPr>
        <w:t xml:space="preserve"> (also visual</w:t>
      </w:r>
      <w:del w:id="669" w:author="ZSI" w:date="2022-02-24T01:32:00Z">
        <w:r w:rsidR="00083E03" w:rsidRPr="008E1C19" w:rsidDel="00AB0BC8">
          <w:rPr>
            <w:lang w:val="en-GB"/>
          </w:rPr>
          <w:delText>ize</w:delText>
        </w:r>
      </w:del>
      <w:ins w:id="670" w:author="ZSI" w:date="2022-02-24T01:32:00Z">
        <w:r w:rsidR="00AB0BC8">
          <w:rPr>
            <w:lang w:val="en-GB"/>
          </w:rPr>
          <w:t>ise</w:t>
        </w:r>
      </w:ins>
      <w:r w:rsidR="00083E03" w:rsidRPr="008E1C19">
        <w:rPr>
          <w:lang w:val="en-GB"/>
        </w:rPr>
        <w:t xml:space="preserve">d on the </w:t>
      </w:r>
      <w:r w:rsidR="00EC0DD3" w:rsidRPr="008E1C19">
        <w:rPr>
          <w:lang w:val="en-GB"/>
        </w:rPr>
        <w:fldChar w:fldCharType="begin"/>
      </w:r>
      <w:r w:rsidR="00EC0DD3" w:rsidRPr="008E1C19">
        <w:rPr>
          <w:lang w:val="en-GB"/>
        </w:rPr>
        <w:instrText xml:space="preserve"> REF _Ref95528092 \h </w:instrText>
      </w:r>
      <w:r w:rsidR="00EC0DD3" w:rsidRPr="008E1C19">
        <w:rPr>
          <w:lang w:val="en-GB"/>
        </w:rPr>
      </w:r>
      <w:r w:rsidR="00EC0DD3" w:rsidRPr="008E1C19">
        <w:rPr>
          <w:lang w:val="en-GB"/>
        </w:rPr>
        <w:fldChar w:fldCharType="separate"/>
      </w:r>
      <w:r w:rsidR="00EC0DD3" w:rsidRPr="008E1C19">
        <w:rPr>
          <w:lang w:val="en-GB"/>
        </w:rPr>
        <w:t xml:space="preserve">Figure </w:t>
      </w:r>
      <w:r w:rsidR="00EC0DD3" w:rsidRPr="008E1C19">
        <w:rPr>
          <w:noProof/>
          <w:lang w:val="en-GB"/>
        </w:rPr>
        <w:t>7</w:t>
      </w:r>
      <w:r w:rsidR="00EC0DD3" w:rsidRPr="008E1C19">
        <w:rPr>
          <w:lang w:val="en-GB"/>
        </w:rPr>
        <w:fldChar w:fldCharType="end"/>
      </w:r>
      <w:r w:rsidR="00EC0DD3" w:rsidRPr="008E1C19">
        <w:rPr>
          <w:lang w:val="en-GB"/>
        </w:rPr>
        <w:t>)</w:t>
      </w:r>
      <w:r w:rsidRPr="008E1C19">
        <w:rPr>
          <w:lang w:val="en-GB"/>
        </w:rPr>
        <w:t xml:space="preserve">.  </w:t>
      </w:r>
    </w:p>
    <w:p w14:paraId="17875D88" w14:textId="23097203" w:rsidR="00657C89" w:rsidRPr="008E1C19" w:rsidRDefault="00EC0DD3" w:rsidP="00657C89">
      <w:pPr>
        <w:rPr>
          <w:lang w:val="en-GB"/>
        </w:rPr>
      </w:pPr>
      <w:r w:rsidRPr="008E1C19">
        <w:rPr>
          <w:lang w:val="en-GB"/>
        </w:rPr>
        <w:lastRenderedPageBreak/>
        <w:t xml:space="preserve">We also assume </w:t>
      </w:r>
      <w:r w:rsidR="00C76E5C" w:rsidRPr="008E1C19">
        <w:rPr>
          <w:lang w:val="en-GB"/>
        </w:rPr>
        <w:t xml:space="preserve">[H] </w:t>
      </w:r>
      <w:r w:rsidRPr="008E1C19">
        <w:rPr>
          <w:i/>
          <w:iCs/>
          <w:lang w:val="en-GB"/>
        </w:rPr>
        <w:t xml:space="preserve">that the nature of the transdisciplinary involvement of the citizens in the research projects tend to be more </w:t>
      </w:r>
      <w:commentRangeStart w:id="671"/>
      <w:r w:rsidRPr="008E1C19">
        <w:rPr>
          <w:i/>
          <w:iCs/>
          <w:lang w:val="en-GB"/>
        </w:rPr>
        <w:t>active</w:t>
      </w:r>
      <w:commentRangeEnd w:id="671"/>
      <w:r w:rsidRPr="008E1C19">
        <w:rPr>
          <w:rStyle w:val="CommentReference"/>
          <w:i/>
          <w:iCs/>
          <w:lang w:val="en-GB"/>
        </w:rPr>
        <w:commentReference w:id="671"/>
      </w:r>
      <w:r w:rsidRPr="008E1C19">
        <w:rPr>
          <w:i/>
          <w:iCs/>
          <w:lang w:val="en-GB"/>
        </w:rPr>
        <w:t xml:space="preserve"> with the higher levels of deliberative research setting towards societal benefit</w:t>
      </w:r>
      <w:r w:rsidRPr="008E1C19">
        <w:rPr>
          <w:lang w:val="en-GB"/>
        </w:rPr>
        <w:t>.</w:t>
      </w:r>
    </w:p>
    <w:p w14:paraId="753A39E3" w14:textId="377FE17F" w:rsidR="00C76E5C" w:rsidRPr="008E1C19" w:rsidRDefault="00C76E5C" w:rsidP="00657C89">
      <w:pPr>
        <w:rPr>
          <w:lang w:val="en-GB"/>
        </w:rPr>
      </w:pPr>
    </w:p>
    <w:p w14:paraId="72E9C214" w14:textId="77777777" w:rsidR="00174485" w:rsidRPr="008E1C19" w:rsidRDefault="00174485" w:rsidP="00174485">
      <w:pPr>
        <w:keepNext/>
        <w:rPr>
          <w:lang w:val="en-GB"/>
        </w:rPr>
      </w:pPr>
      <w:r w:rsidRPr="008E1C19">
        <w:rPr>
          <w:noProof/>
          <w:lang w:val="en-GB"/>
        </w:rPr>
        <w:drawing>
          <wp:inline distT="0" distB="0" distL="0" distR="0" wp14:anchorId="7C498B0C" wp14:editId="7874E4F1">
            <wp:extent cx="5731510" cy="2292350"/>
            <wp:effectExtent l="0" t="0" r="0" b="6350"/>
            <wp:docPr id="43" name="Graphic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Graphic 43"/>
                    <pic:cNvPicPr/>
                  </pic:nvPicPr>
                  <pic:blipFill>
                    <a:blip r:embed="rId29">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5731510" cy="2292350"/>
                    </a:xfrm>
                    <a:prstGeom prst="rect">
                      <a:avLst/>
                    </a:prstGeom>
                  </pic:spPr>
                </pic:pic>
              </a:graphicData>
            </a:graphic>
          </wp:inline>
        </w:drawing>
      </w:r>
    </w:p>
    <w:p w14:paraId="1251F4B7" w14:textId="694B8756" w:rsidR="00EC0DD3" w:rsidRPr="008E1C19" w:rsidRDefault="00174485" w:rsidP="00174485">
      <w:pPr>
        <w:pStyle w:val="Caption"/>
        <w:rPr>
          <w:lang w:val="en-GB"/>
        </w:rPr>
      </w:pPr>
      <w:r w:rsidRPr="008E1C19">
        <w:rPr>
          <w:lang w:val="en-GB"/>
        </w:rPr>
        <w:t xml:space="preserve">Figure </w:t>
      </w:r>
      <w:r w:rsidRPr="008E1C19">
        <w:rPr>
          <w:lang w:val="en-GB"/>
        </w:rPr>
        <w:fldChar w:fldCharType="begin"/>
      </w:r>
      <w:r w:rsidRPr="008E1C19">
        <w:rPr>
          <w:lang w:val="en-GB"/>
        </w:rPr>
        <w:instrText xml:space="preserve"> SEQ Figure \* ARABIC </w:instrText>
      </w:r>
      <w:r w:rsidRPr="008E1C19">
        <w:rPr>
          <w:lang w:val="en-GB"/>
        </w:rPr>
        <w:fldChar w:fldCharType="separate"/>
      </w:r>
      <w:ins w:id="672" w:author="Utku B. Demir" w:date="2022-02-23T19:47:00Z">
        <w:r w:rsidR="00916DE1">
          <w:rPr>
            <w:noProof/>
            <w:lang w:val="en-GB"/>
          </w:rPr>
          <w:t>9</w:t>
        </w:r>
      </w:ins>
      <w:del w:id="673" w:author="Utku B. Demir" w:date="2022-02-23T19:47:00Z">
        <w:r w:rsidR="006B7ECC" w:rsidRPr="008E1C19" w:rsidDel="00916DE1">
          <w:rPr>
            <w:noProof/>
            <w:lang w:val="en-GB"/>
          </w:rPr>
          <w:delText>8</w:delText>
        </w:r>
      </w:del>
      <w:r w:rsidRPr="008E1C19">
        <w:rPr>
          <w:lang w:val="en-GB"/>
        </w:rPr>
        <w:fldChar w:fldCharType="end"/>
      </w:r>
      <w:r w:rsidRPr="008E1C19">
        <w:rPr>
          <w:lang w:val="en-GB"/>
        </w:rPr>
        <w:t>: Relation between deliberative design for non-academic benefit and the nature of involvement of...</w:t>
      </w:r>
    </w:p>
    <w:p w14:paraId="6C0718D5" w14:textId="7CAE7E69" w:rsidR="008851BB" w:rsidRPr="008E1C19" w:rsidRDefault="00657C89" w:rsidP="00657C89">
      <w:pPr>
        <w:rPr>
          <w:lang w:val="en-GB"/>
        </w:rPr>
      </w:pPr>
      <w:r w:rsidRPr="008E1C19">
        <w:rPr>
          <w:lang w:val="en-GB"/>
        </w:rPr>
        <w:t xml:space="preserve">The nature of involvement of specific groups </w:t>
      </w:r>
      <w:r w:rsidR="003A65BD" w:rsidRPr="008E1C19">
        <w:rPr>
          <w:lang w:val="en-GB"/>
        </w:rPr>
        <w:t>indicates</w:t>
      </w:r>
      <w:r w:rsidRPr="008E1C19">
        <w:rPr>
          <w:lang w:val="en-GB"/>
        </w:rPr>
        <w:t xml:space="preserve"> how far the involvement of those were in the project (for a detailed analysis of the variable</w:t>
      </w:r>
      <w:r w:rsidR="007127F9" w:rsidRPr="008E1C19">
        <w:rPr>
          <w:lang w:val="en-GB"/>
        </w:rPr>
        <w:t>s</w:t>
      </w:r>
      <w:r w:rsidRPr="008E1C19">
        <w:rPr>
          <w:lang w:val="en-GB"/>
        </w:rPr>
        <w:t xml:space="preserve"> see </w:t>
      </w:r>
      <w:r w:rsidRPr="008E1C19">
        <w:rPr>
          <w:i/>
          <w:iCs/>
          <w:lang w:val="en-GB"/>
        </w:rPr>
        <w:t>Nature of Involvement</w:t>
      </w:r>
      <w:r w:rsidRPr="008E1C19">
        <w:rPr>
          <w:lang w:val="en-GB"/>
        </w:rPr>
        <w:t xml:space="preserve"> under </w:t>
      </w:r>
      <w:r w:rsidR="007127F9" w:rsidRPr="008E1C19">
        <w:rPr>
          <w:lang w:val="en-GB"/>
        </w:rPr>
        <w:t xml:space="preserve">Section </w:t>
      </w:r>
      <w:r w:rsidRPr="008E1C19">
        <w:rPr>
          <w:i/>
          <w:iCs/>
          <w:lang w:val="en-GB"/>
        </w:rPr>
        <w:t>Actors &amp; Networks</w:t>
      </w:r>
      <w:r w:rsidRPr="008E1C19">
        <w:rPr>
          <w:lang w:val="en-GB"/>
        </w:rPr>
        <w:t>)</w:t>
      </w:r>
      <w:r w:rsidR="007127F9" w:rsidRPr="008E1C19">
        <w:rPr>
          <w:lang w:val="en-GB"/>
        </w:rPr>
        <w:t xml:space="preserve">. 3 different societal categories of the </w:t>
      </w:r>
      <w:r w:rsidR="007127F9" w:rsidRPr="008E1C19">
        <w:rPr>
          <w:i/>
          <w:iCs/>
          <w:lang w:val="en-GB"/>
        </w:rPr>
        <w:t xml:space="preserve">Nature of </w:t>
      </w:r>
      <w:r w:rsidR="003A65BD" w:rsidRPr="008E1C19">
        <w:rPr>
          <w:i/>
          <w:iCs/>
          <w:lang w:val="en-GB"/>
        </w:rPr>
        <w:t xml:space="preserve">Involvement, </w:t>
      </w:r>
      <w:r w:rsidR="003A65BD" w:rsidRPr="008E1C19">
        <w:rPr>
          <w:lang w:val="en-GB"/>
        </w:rPr>
        <w:t>namely</w:t>
      </w:r>
      <w:r w:rsidR="007127F9" w:rsidRPr="008E1C19">
        <w:rPr>
          <w:lang w:val="en-GB"/>
        </w:rPr>
        <w:t xml:space="preserve"> Citizens, civil society organisations &amp; NGOs, and </w:t>
      </w:r>
      <w:r w:rsidR="00E57B7B" w:rsidRPr="008E1C19">
        <w:rPr>
          <w:lang w:val="en-GB"/>
        </w:rPr>
        <w:t xml:space="preserve">welfare &amp; educational institutions are chosen to test the hypothesis. </w:t>
      </w:r>
      <w:ins w:id="674" w:author="Utku B. Demir" w:date="2022-02-23T20:37:00Z">
        <w:r w:rsidR="009377BD">
          <w:rPr>
            <w:lang w:val="en-GB"/>
          </w:rPr>
          <w:noBreakHyphen/>
        </w:r>
      </w:ins>
    </w:p>
    <w:p w14:paraId="244EDEC9" w14:textId="00C58397" w:rsidR="003A65BD" w:rsidRPr="008E1C19" w:rsidRDefault="003A65BD" w:rsidP="00657C89">
      <w:pPr>
        <w:rPr>
          <w:i/>
          <w:iCs/>
          <w:lang w:val="en-GB"/>
        </w:rPr>
      </w:pPr>
    </w:p>
    <w:p w14:paraId="3467048F" w14:textId="13C68F34" w:rsidR="00A21343" w:rsidRPr="008E1C19" w:rsidRDefault="003A65BD" w:rsidP="00657C89">
      <w:pPr>
        <w:rPr>
          <w:lang w:val="en-GB"/>
        </w:rPr>
      </w:pPr>
      <w:r w:rsidRPr="008E1C19">
        <w:rPr>
          <w:lang w:val="en-GB"/>
        </w:rPr>
        <w:t xml:space="preserve">The correlation between the deliberative design of the research for the benefit of non-academic societal groups and the nature of involvement of citizens as well as civil society organisations &amp; NGOs is </w:t>
      </w:r>
      <w:r w:rsidR="007770FE" w:rsidRPr="008E1C19">
        <w:rPr>
          <w:lang w:val="en-GB"/>
        </w:rPr>
        <w:t>very</w:t>
      </w:r>
      <w:r w:rsidRPr="008E1C19">
        <w:rPr>
          <w:lang w:val="en-GB"/>
        </w:rPr>
        <w:t xml:space="preserve"> weak </w:t>
      </w:r>
      <w:r w:rsidR="007770FE" w:rsidRPr="008E1C19">
        <w:rPr>
          <w:lang w:val="en-GB"/>
        </w:rPr>
        <w:t xml:space="preserve">(rho &lt; 0.15 for each) and not statistically significant. Only stat. significant relation is with the nature of involvement of the representatives from welfare and educational institutions with a weak correlation (rho ~0.3). </w:t>
      </w:r>
      <w:r w:rsidR="008851BB" w:rsidRPr="008E1C19">
        <w:rPr>
          <w:lang w:val="en-GB"/>
        </w:rPr>
        <w:t>Although there is a slight relation, d</w:t>
      </w:r>
      <w:r w:rsidR="007770FE" w:rsidRPr="008E1C19">
        <w:rPr>
          <w:lang w:val="en-GB"/>
        </w:rPr>
        <w:t>eliberative design to benefit specific societal groups does not seem to be correlate well with the deeper involvement of the societal groups in the study in terms of t</w:t>
      </w:r>
      <w:r w:rsidR="00FD037C" w:rsidRPr="008E1C19">
        <w:rPr>
          <w:lang w:val="en-GB"/>
        </w:rPr>
        <w:t>ransdisciplinary engagement.</w:t>
      </w:r>
    </w:p>
    <w:p w14:paraId="5F9FADA2" w14:textId="6F18F558" w:rsidR="00FD037C" w:rsidRPr="008E1C19" w:rsidRDefault="005657D2" w:rsidP="005657D2">
      <w:pPr>
        <w:pStyle w:val="Heading2"/>
        <w:rPr>
          <w:lang w:val="en-GB"/>
        </w:rPr>
      </w:pPr>
      <w:r w:rsidRPr="008E1C19">
        <w:rPr>
          <w:lang w:val="en-GB"/>
        </w:rPr>
        <w:lastRenderedPageBreak/>
        <w:t xml:space="preserve">impulse from the non-academic </w:t>
      </w:r>
      <w:commentRangeStart w:id="675"/>
      <w:r w:rsidRPr="008E1C19">
        <w:rPr>
          <w:lang w:val="en-GB"/>
        </w:rPr>
        <w:t>world</w:t>
      </w:r>
      <w:commentRangeEnd w:id="675"/>
      <w:r w:rsidRPr="008E1C19">
        <w:rPr>
          <w:rStyle w:val="CommentReference"/>
          <w:rFonts w:asciiTheme="minorHAnsi" w:eastAsiaTheme="minorHAnsi" w:hAnsiTheme="minorHAnsi" w:cstheme="minorBidi"/>
          <w:b w:val="0"/>
          <w:bCs w:val="0"/>
          <w:color w:val="auto"/>
          <w:lang w:val="en-GB"/>
        </w:rPr>
        <w:commentReference w:id="675"/>
      </w:r>
    </w:p>
    <w:p w14:paraId="5DF4C263" w14:textId="77777777" w:rsidR="003859BF" w:rsidRPr="008E1C19" w:rsidRDefault="005657D2" w:rsidP="003859BF">
      <w:pPr>
        <w:pStyle w:val="BodyText"/>
        <w:keepNext/>
        <w:rPr>
          <w:lang w:val="en-GB"/>
        </w:rPr>
      </w:pPr>
      <w:r w:rsidRPr="008E1C19">
        <w:rPr>
          <w:noProof/>
          <w:lang w:val="en-GB"/>
        </w:rPr>
        <w:drawing>
          <wp:inline distT="0" distB="0" distL="0" distR="0" wp14:anchorId="1562E44D" wp14:editId="237A73E7">
            <wp:extent cx="5731510" cy="2865755"/>
            <wp:effectExtent l="0" t="0" r="0" b="4445"/>
            <wp:docPr id="47" name="Graphic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Graphic 47"/>
                    <pic:cNvPicPr/>
                  </pic:nvPicPr>
                  <pic:blipFill>
                    <a:blip r:embed="rId31">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a:xfrm>
                      <a:off x="0" y="0"/>
                      <a:ext cx="5731510" cy="2865755"/>
                    </a:xfrm>
                    <a:prstGeom prst="rect">
                      <a:avLst/>
                    </a:prstGeom>
                  </pic:spPr>
                </pic:pic>
              </a:graphicData>
            </a:graphic>
          </wp:inline>
        </w:drawing>
      </w:r>
    </w:p>
    <w:p w14:paraId="2B893285" w14:textId="64212082" w:rsidR="005657D2" w:rsidRPr="008E1C19" w:rsidRDefault="003859BF" w:rsidP="003859BF">
      <w:pPr>
        <w:pStyle w:val="Caption"/>
        <w:rPr>
          <w:lang w:val="en-GB"/>
        </w:rPr>
      </w:pPr>
      <w:r w:rsidRPr="008E1C19">
        <w:rPr>
          <w:lang w:val="en-GB"/>
        </w:rPr>
        <w:t xml:space="preserve">Figure </w:t>
      </w:r>
      <w:r w:rsidRPr="008E1C19">
        <w:rPr>
          <w:lang w:val="en-GB"/>
        </w:rPr>
        <w:fldChar w:fldCharType="begin"/>
      </w:r>
      <w:r w:rsidRPr="008E1C19">
        <w:rPr>
          <w:lang w:val="en-GB"/>
        </w:rPr>
        <w:instrText xml:space="preserve"> SEQ Figure \* ARABIC </w:instrText>
      </w:r>
      <w:r w:rsidRPr="008E1C19">
        <w:rPr>
          <w:lang w:val="en-GB"/>
        </w:rPr>
        <w:fldChar w:fldCharType="separate"/>
      </w:r>
      <w:ins w:id="676" w:author="Utku B. Demir" w:date="2022-02-23T19:47:00Z">
        <w:r w:rsidR="00916DE1">
          <w:rPr>
            <w:noProof/>
            <w:lang w:val="en-GB"/>
          </w:rPr>
          <w:t>10</w:t>
        </w:r>
      </w:ins>
      <w:del w:id="677" w:author="Utku B. Demir" w:date="2022-02-23T19:47:00Z">
        <w:r w:rsidR="006B7ECC" w:rsidRPr="008E1C19" w:rsidDel="00916DE1">
          <w:rPr>
            <w:noProof/>
            <w:lang w:val="en-GB"/>
          </w:rPr>
          <w:delText>9</w:delText>
        </w:r>
      </w:del>
      <w:r w:rsidRPr="008E1C19">
        <w:rPr>
          <w:lang w:val="en-GB"/>
        </w:rPr>
        <w:fldChar w:fldCharType="end"/>
      </w:r>
      <w:r w:rsidRPr="008E1C19">
        <w:rPr>
          <w:lang w:val="en-GB"/>
        </w:rPr>
        <w:t>: Distribution of impulses from the non-academic world</w:t>
      </w:r>
    </w:p>
    <w:p w14:paraId="3CFF74D0" w14:textId="77777777" w:rsidR="00EA67FA" w:rsidRPr="008E1C19" w:rsidRDefault="00EA67FA" w:rsidP="00EA67FA">
      <w:pPr>
        <w:pStyle w:val="Heading1"/>
        <w:rPr>
          <w:lang w:val="en-GB"/>
        </w:rPr>
      </w:pPr>
      <w:r w:rsidRPr="008E1C19">
        <w:rPr>
          <w:lang w:val="en-GB"/>
        </w:rPr>
        <w:t xml:space="preserve">Actors &amp; </w:t>
      </w:r>
      <w:commentRangeStart w:id="678"/>
      <w:r w:rsidRPr="008E1C19">
        <w:rPr>
          <w:lang w:val="en-GB"/>
        </w:rPr>
        <w:t>Networks</w:t>
      </w:r>
      <w:commentRangeEnd w:id="678"/>
      <w:r w:rsidRPr="008E1C19">
        <w:rPr>
          <w:rStyle w:val="CommentReference"/>
          <w:rFonts w:asciiTheme="minorHAnsi" w:eastAsiaTheme="minorHAnsi" w:hAnsiTheme="minorHAnsi" w:cstheme="minorBidi"/>
          <w:color w:val="auto"/>
          <w:lang w:val="en-GB"/>
        </w:rPr>
        <w:commentReference w:id="678"/>
      </w:r>
    </w:p>
    <w:p w14:paraId="11913E87" w14:textId="1D687A8C" w:rsidR="005657D2" w:rsidRPr="008E1C19" w:rsidRDefault="005215C9" w:rsidP="00EA67FA">
      <w:pPr>
        <w:pStyle w:val="Heading2"/>
        <w:rPr>
          <w:lang w:val="en-GB"/>
        </w:rPr>
      </w:pPr>
      <w:r w:rsidRPr="008E1C19">
        <w:rPr>
          <w:lang w:val="en-GB"/>
        </w:rPr>
        <w:t>Level and nature of i</w:t>
      </w:r>
      <w:r w:rsidR="00EA67FA" w:rsidRPr="008E1C19">
        <w:rPr>
          <w:lang w:val="en-GB"/>
        </w:rPr>
        <w:t>nter-/</w:t>
      </w:r>
      <w:r w:rsidRPr="008E1C19">
        <w:rPr>
          <w:lang w:val="en-GB"/>
        </w:rPr>
        <w:t>t</w:t>
      </w:r>
      <w:r w:rsidR="00EA67FA" w:rsidRPr="008E1C19">
        <w:rPr>
          <w:lang w:val="en-GB"/>
        </w:rPr>
        <w:t xml:space="preserve">ransdisciplinary </w:t>
      </w:r>
      <w:r w:rsidRPr="008E1C19">
        <w:rPr>
          <w:lang w:val="en-GB"/>
        </w:rPr>
        <w:t>i</w:t>
      </w:r>
      <w:r w:rsidR="00EA67FA" w:rsidRPr="008E1C19">
        <w:rPr>
          <w:lang w:val="en-GB"/>
        </w:rPr>
        <w:t>nvolvement</w:t>
      </w:r>
    </w:p>
    <w:p w14:paraId="0F8E2BEE" w14:textId="77777777" w:rsidR="008C59DE" w:rsidRPr="008E1C19" w:rsidRDefault="003859BF" w:rsidP="008C59DE">
      <w:pPr>
        <w:pStyle w:val="BodyText"/>
        <w:keepNext/>
        <w:rPr>
          <w:lang w:val="en-GB"/>
        </w:rPr>
      </w:pPr>
      <w:r w:rsidRPr="008E1C19">
        <w:rPr>
          <w:noProof/>
          <w:lang w:val="en-GB"/>
        </w:rPr>
        <w:drawing>
          <wp:inline distT="0" distB="0" distL="0" distR="0" wp14:anchorId="4327459D" wp14:editId="1D8D514A">
            <wp:extent cx="5731510" cy="2865755"/>
            <wp:effectExtent l="0" t="0" r="0" b="4445"/>
            <wp:docPr id="56" name="Graphic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Graphic 56"/>
                    <pic:cNvPicPr/>
                  </pic:nvPicPr>
                  <pic:blipFill>
                    <a:blip r:embed="rId33">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5731510" cy="2865755"/>
                    </a:xfrm>
                    <a:prstGeom prst="rect">
                      <a:avLst/>
                    </a:prstGeom>
                  </pic:spPr>
                </pic:pic>
              </a:graphicData>
            </a:graphic>
          </wp:inline>
        </w:drawing>
      </w:r>
    </w:p>
    <w:p w14:paraId="6081B84D" w14:textId="5BDA55A9" w:rsidR="00EA67FA" w:rsidRPr="008E1C19" w:rsidRDefault="008C59DE" w:rsidP="008C59DE">
      <w:pPr>
        <w:pStyle w:val="Caption"/>
        <w:rPr>
          <w:lang w:val="en-GB"/>
        </w:rPr>
      </w:pPr>
      <w:bookmarkStart w:id="679" w:name="_Ref95564665"/>
      <w:r w:rsidRPr="008E1C19">
        <w:rPr>
          <w:lang w:val="en-GB"/>
        </w:rPr>
        <w:t xml:space="preserve">Figure </w:t>
      </w:r>
      <w:r w:rsidRPr="008E1C19">
        <w:rPr>
          <w:lang w:val="en-GB"/>
        </w:rPr>
        <w:fldChar w:fldCharType="begin"/>
      </w:r>
      <w:r w:rsidRPr="008E1C19">
        <w:rPr>
          <w:lang w:val="en-GB"/>
        </w:rPr>
        <w:instrText xml:space="preserve"> SEQ Figure \* ARABIC </w:instrText>
      </w:r>
      <w:r w:rsidRPr="008E1C19">
        <w:rPr>
          <w:lang w:val="en-GB"/>
        </w:rPr>
        <w:fldChar w:fldCharType="separate"/>
      </w:r>
      <w:ins w:id="680" w:author="Utku B. Demir" w:date="2022-02-23T19:47:00Z">
        <w:r w:rsidR="00916DE1">
          <w:rPr>
            <w:noProof/>
            <w:lang w:val="en-GB"/>
          </w:rPr>
          <w:t>11</w:t>
        </w:r>
      </w:ins>
      <w:del w:id="681" w:author="Utku B. Demir" w:date="2022-02-23T19:47:00Z">
        <w:r w:rsidR="006B7ECC" w:rsidRPr="008E1C19" w:rsidDel="00916DE1">
          <w:rPr>
            <w:noProof/>
            <w:lang w:val="en-GB"/>
          </w:rPr>
          <w:delText>10</w:delText>
        </w:r>
      </w:del>
      <w:r w:rsidRPr="008E1C19">
        <w:rPr>
          <w:lang w:val="en-GB"/>
        </w:rPr>
        <w:fldChar w:fldCharType="end"/>
      </w:r>
      <w:bookmarkEnd w:id="679"/>
      <w:r w:rsidRPr="008E1C19">
        <w:rPr>
          <w:lang w:val="en-GB"/>
        </w:rPr>
        <w:t>: Level of interdisciplinary and transdisciplinary involvement</w:t>
      </w:r>
    </w:p>
    <w:p w14:paraId="301709BE" w14:textId="7EDE9736" w:rsidR="009E7120" w:rsidRPr="008E1C19" w:rsidRDefault="003859BF" w:rsidP="00EA67FA">
      <w:pPr>
        <w:pStyle w:val="BodyText"/>
        <w:rPr>
          <w:noProof/>
          <w:lang w:val="en-GB"/>
        </w:rPr>
      </w:pPr>
      <w:r w:rsidRPr="008E1C19">
        <w:rPr>
          <w:lang w:val="en-GB"/>
        </w:rPr>
        <w:t>Interdisciplinary involvement is common among the SNF funded projects, 41</w:t>
      </w:r>
      <w:ins w:id="682" w:author="ZSI" w:date="2022-02-24T01:29:00Z">
        <w:r w:rsidR="00FF5404">
          <w:rPr>
            <w:lang w:val="en-GB"/>
          </w:rPr>
          <w:t> </w:t>
        </w:r>
      </w:ins>
      <w:r w:rsidRPr="008E1C19">
        <w:rPr>
          <w:lang w:val="en-GB"/>
        </w:rPr>
        <w:t>% of the respondents note that the involvement of academicians from other disciplines were quite central to their specific project</w:t>
      </w:r>
      <w:r w:rsidR="0075479A" w:rsidRPr="008E1C19">
        <w:rPr>
          <w:lang w:val="en-GB"/>
        </w:rPr>
        <w:t xml:space="preserve"> (see </w:t>
      </w:r>
      <w:r w:rsidR="0075479A" w:rsidRPr="008E1C19">
        <w:rPr>
          <w:lang w:val="en-GB"/>
        </w:rPr>
        <w:fldChar w:fldCharType="begin"/>
      </w:r>
      <w:r w:rsidR="0075479A" w:rsidRPr="008E1C19">
        <w:rPr>
          <w:lang w:val="en-GB"/>
        </w:rPr>
        <w:instrText xml:space="preserve"> REF _Ref95564665 \h </w:instrText>
      </w:r>
      <w:r w:rsidR="0075479A" w:rsidRPr="008E1C19">
        <w:rPr>
          <w:lang w:val="en-GB"/>
        </w:rPr>
      </w:r>
      <w:r w:rsidR="0075479A" w:rsidRPr="008E1C19">
        <w:rPr>
          <w:lang w:val="en-GB"/>
        </w:rPr>
        <w:fldChar w:fldCharType="separate"/>
      </w:r>
      <w:r w:rsidR="0075479A" w:rsidRPr="008E1C19">
        <w:rPr>
          <w:lang w:val="en-GB"/>
        </w:rPr>
        <w:t xml:space="preserve">Figure </w:t>
      </w:r>
      <w:r w:rsidR="0075479A" w:rsidRPr="008E1C19">
        <w:rPr>
          <w:noProof/>
          <w:lang w:val="en-GB"/>
        </w:rPr>
        <w:t>10</w:t>
      </w:r>
      <w:r w:rsidR="0075479A" w:rsidRPr="008E1C19">
        <w:rPr>
          <w:lang w:val="en-GB"/>
        </w:rPr>
        <w:fldChar w:fldCharType="end"/>
      </w:r>
      <w:r w:rsidR="0075479A" w:rsidRPr="008E1C19">
        <w:rPr>
          <w:lang w:val="en-GB"/>
        </w:rPr>
        <w:t>)</w:t>
      </w:r>
      <w:r w:rsidR="00DB2FE5" w:rsidRPr="008E1C19">
        <w:rPr>
          <w:lang w:val="en-GB"/>
        </w:rPr>
        <w:t>, in total 78</w:t>
      </w:r>
      <w:ins w:id="683" w:author="ZSI" w:date="2022-02-24T01:29:00Z">
        <w:r w:rsidR="00FF5404">
          <w:rPr>
            <w:lang w:val="en-GB"/>
          </w:rPr>
          <w:t> </w:t>
        </w:r>
      </w:ins>
      <w:r w:rsidR="00DB2FE5" w:rsidRPr="008E1C19">
        <w:rPr>
          <w:lang w:val="en-GB"/>
        </w:rPr>
        <w:t>% of the projects were carried out with the collaboration of researchers from other disciplines</w:t>
      </w:r>
      <w:r w:rsidRPr="008E1C19">
        <w:rPr>
          <w:lang w:val="en-GB"/>
        </w:rPr>
        <w:t xml:space="preserve">. Transdisciplinary involvement has been measured under different categories </w:t>
      </w:r>
      <w:r w:rsidR="00DB2FE5" w:rsidRPr="008E1C19">
        <w:rPr>
          <w:lang w:val="en-GB"/>
        </w:rPr>
        <w:t>which</w:t>
      </w:r>
      <w:r w:rsidRPr="008E1C19">
        <w:rPr>
          <w:lang w:val="en-GB"/>
        </w:rPr>
        <w:t xml:space="preserve"> indicate </w:t>
      </w:r>
      <w:r w:rsidR="00DB2FE5" w:rsidRPr="008E1C19">
        <w:rPr>
          <w:lang w:val="en-GB"/>
        </w:rPr>
        <w:t xml:space="preserve">the inclusion of </w:t>
      </w:r>
      <w:r w:rsidRPr="008E1C19">
        <w:rPr>
          <w:lang w:val="en-GB"/>
        </w:rPr>
        <w:t xml:space="preserve">different type of societal actors and groups in the </w:t>
      </w:r>
      <w:r w:rsidR="00DB2FE5" w:rsidRPr="008E1C19">
        <w:rPr>
          <w:lang w:val="en-GB"/>
        </w:rPr>
        <w:t>research process</w:t>
      </w:r>
      <w:r w:rsidRPr="008E1C19">
        <w:rPr>
          <w:lang w:val="en-GB"/>
        </w:rPr>
        <w:t xml:space="preserve">. Although not as central as the </w:t>
      </w:r>
      <w:r w:rsidRPr="008E1C19">
        <w:rPr>
          <w:lang w:val="en-GB"/>
        </w:rPr>
        <w:lastRenderedPageBreak/>
        <w:t xml:space="preserve">interdisciplinary involvement different types of transdisciplinary engagement constitute a noteworthy part of the research </w:t>
      </w:r>
      <w:commentRangeStart w:id="684"/>
      <w:r w:rsidRPr="008E1C19">
        <w:rPr>
          <w:lang w:val="en-GB"/>
        </w:rPr>
        <w:t>projects</w:t>
      </w:r>
      <w:commentRangeEnd w:id="684"/>
      <w:r w:rsidR="00E210C8" w:rsidRPr="008E1C19">
        <w:rPr>
          <w:rStyle w:val="CommentReference"/>
          <w:lang w:val="en-GB"/>
        </w:rPr>
        <w:commentReference w:id="684"/>
      </w:r>
      <w:r w:rsidRPr="008E1C19">
        <w:rPr>
          <w:lang w:val="en-GB"/>
        </w:rPr>
        <w:t>.</w:t>
      </w:r>
      <w:r w:rsidR="00DB2FE5" w:rsidRPr="008E1C19">
        <w:rPr>
          <w:lang w:val="en-GB"/>
        </w:rPr>
        <w:t xml:space="preserve"> Transdisciplinary involvement types </w:t>
      </w:r>
      <w:r w:rsidR="008C59DE" w:rsidRPr="008E1C19">
        <w:rPr>
          <w:lang w:val="en-GB"/>
        </w:rPr>
        <w:t>yield somewhat similar distributions among the projects of the survey respondents.</w:t>
      </w:r>
      <w:r w:rsidR="009E7120" w:rsidRPr="008E1C19">
        <w:rPr>
          <w:noProof/>
          <w:lang w:val="en-GB"/>
        </w:rPr>
        <w:t xml:space="preserve"> </w:t>
      </w:r>
    </w:p>
    <w:p w14:paraId="3218CDCA" w14:textId="5B15D45F" w:rsidR="00E210C8" w:rsidRPr="008E1C19" w:rsidRDefault="00F35BE7" w:rsidP="00EA67FA">
      <w:pPr>
        <w:pStyle w:val="BodyText"/>
        <w:rPr>
          <w:lang w:val="en-GB"/>
        </w:rPr>
      </w:pPr>
      <w:r w:rsidRPr="008E1C19">
        <w:rPr>
          <w:lang w:val="en-GB"/>
        </w:rPr>
        <w:t xml:space="preserve"> </w:t>
      </w:r>
    </w:p>
    <w:p w14:paraId="6661797A" w14:textId="77777777" w:rsidR="009E7120" w:rsidRPr="008E1C19" w:rsidRDefault="009E7120" w:rsidP="00EA67FA">
      <w:pPr>
        <w:pStyle w:val="BodyText"/>
        <w:rPr>
          <w:lang w:val="en-GB"/>
        </w:rPr>
      </w:pPr>
    </w:p>
    <w:p w14:paraId="1455C02F" w14:textId="77777777" w:rsidR="008C59DE" w:rsidRPr="008E1C19" w:rsidRDefault="008C59DE" w:rsidP="008C59DE">
      <w:pPr>
        <w:pStyle w:val="BodyText"/>
        <w:keepNext/>
        <w:rPr>
          <w:lang w:val="en-GB"/>
        </w:rPr>
      </w:pPr>
      <w:commentRangeStart w:id="685"/>
      <w:r w:rsidRPr="008E1C19">
        <w:rPr>
          <w:noProof/>
          <w:lang w:val="en-GB"/>
        </w:rPr>
        <w:drawing>
          <wp:inline distT="0" distB="0" distL="0" distR="0" wp14:anchorId="38A96957" wp14:editId="434213BE">
            <wp:extent cx="5731510" cy="2865755"/>
            <wp:effectExtent l="0" t="0" r="0" b="4445"/>
            <wp:docPr id="57" name="Graphic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Graphic 57"/>
                    <pic:cNvPicPr/>
                  </pic:nvPicPr>
                  <pic:blipFill>
                    <a:blip r:embed="rId35">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0" y="0"/>
                      <a:ext cx="5731510" cy="2865755"/>
                    </a:xfrm>
                    <a:prstGeom prst="rect">
                      <a:avLst/>
                    </a:prstGeom>
                  </pic:spPr>
                </pic:pic>
              </a:graphicData>
            </a:graphic>
          </wp:inline>
        </w:drawing>
      </w:r>
      <w:commentRangeEnd w:id="685"/>
      <w:r w:rsidR="0075479A" w:rsidRPr="008E1C19">
        <w:rPr>
          <w:rStyle w:val="CommentReference"/>
          <w:lang w:val="en-GB"/>
        </w:rPr>
        <w:commentReference w:id="685"/>
      </w:r>
    </w:p>
    <w:p w14:paraId="792E48BD" w14:textId="24850022" w:rsidR="00E210C8" w:rsidRPr="008E1C19" w:rsidRDefault="008C59DE" w:rsidP="008C59DE">
      <w:pPr>
        <w:pStyle w:val="Caption"/>
        <w:rPr>
          <w:lang w:val="en-GB"/>
        </w:rPr>
      </w:pPr>
      <w:bookmarkStart w:id="686" w:name="_Ref95564708"/>
      <w:r w:rsidRPr="008E1C19">
        <w:rPr>
          <w:lang w:val="en-GB"/>
        </w:rPr>
        <w:t xml:space="preserve">Figure </w:t>
      </w:r>
      <w:r w:rsidRPr="008E1C19">
        <w:rPr>
          <w:lang w:val="en-GB"/>
        </w:rPr>
        <w:fldChar w:fldCharType="begin"/>
      </w:r>
      <w:r w:rsidRPr="008E1C19">
        <w:rPr>
          <w:lang w:val="en-GB"/>
        </w:rPr>
        <w:instrText xml:space="preserve"> SEQ Figure \* ARABIC </w:instrText>
      </w:r>
      <w:r w:rsidRPr="008E1C19">
        <w:rPr>
          <w:lang w:val="en-GB"/>
        </w:rPr>
        <w:fldChar w:fldCharType="separate"/>
      </w:r>
      <w:ins w:id="687" w:author="Utku B. Demir" w:date="2022-02-23T19:47:00Z">
        <w:r w:rsidR="00916DE1">
          <w:rPr>
            <w:noProof/>
            <w:lang w:val="en-GB"/>
          </w:rPr>
          <w:t>12</w:t>
        </w:r>
      </w:ins>
      <w:del w:id="688" w:author="Utku B. Demir" w:date="2022-02-23T19:47:00Z">
        <w:r w:rsidR="006B7ECC" w:rsidRPr="008E1C19" w:rsidDel="00916DE1">
          <w:rPr>
            <w:noProof/>
            <w:lang w:val="en-GB"/>
          </w:rPr>
          <w:delText>11</w:delText>
        </w:r>
      </w:del>
      <w:r w:rsidRPr="008E1C19">
        <w:rPr>
          <w:lang w:val="en-GB"/>
        </w:rPr>
        <w:fldChar w:fldCharType="end"/>
      </w:r>
      <w:bookmarkEnd w:id="686"/>
      <w:r w:rsidRPr="008E1C19">
        <w:rPr>
          <w:lang w:val="en-GB"/>
        </w:rPr>
        <w:t>: Nature of transdisciplinary involvement</w:t>
      </w:r>
    </w:p>
    <w:p w14:paraId="0AE0C298" w14:textId="2C552718" w:rsidR="00926B18" w:rsidRPr="008E1C19" w:rsidRDefault="00926B18" w:rsidP="00926B18">
      <w:pPr>
        <w:rPr>
          <w:lang w:val="en-GB"/>
        </w:rPr>
      </w:pPr>
      <w:r w:rsidRPr="008E1C19">
        <w:rPr>
          <w:lang w:val="en-GB"/>
        </w:rPr>
        <w:t xml:space="preserve">Although the centrality of involvement delivers a good indication how far specific groups were involved in the project, in the case of transdisciplinarity the role of participated social groups are often overlooked. Motivated by our literature research we have decided that the </w:t>
      </w:r>
      <w:r w:rsidRPr="008E1C19">
        <w:rPr>
          <w:i/>
          <w:iCs/>
          <w:lang w:val="en-GB"/>
        </w:rPr>
        <w:t xml:space="preserve">nature of involvement </w:t>
      </w:r>
      <w:r w:rsidRPr="008E1C19">
        <w:rPr>
          <w:lang w:val="en-GB"/>
        </w:rPr>
        <w:t xml:space="preserve">(indicated with the labels; </w:t>
      </w:r>
      <w:r w:rsidRPr="008E1C19">
        <w:rPr>
          <w:i/>
          <w:iCs/>
          <w:lang w:val="en-GB"/>
        </w:rPr>
        <w:t>consultative, contributory, collaboratively, co-created</w:t>
      </w:r>
      <w:r w:rsidRPr="008E1C19">
        <w:rPr>
          <w:lang w:val="en-GB"/>
        </w:rPr>
        <w:t xml:space="preserve">) </w:t>
      </w:r>
      <w:r w:rsidR="0084234B" w:rsidRPr="008E1C19">
        <w:rPr>
          <w:lang w:val="en-GB"/>
        </w:rPr>
        <w:t>carries</w:t>
      </w:r>
      <w:r w:rsidRPr="008E1C19">
        <w:rPr>
          <w:lang w:val="en-GB"/>
        </w:rPr>
        <w:t xml:space="preserve"> at least as much information as the centrality of the involvement </w:t>
      </w:r>
      <w:r w:rsidR="0084234B" w:rsidRPr="008E1C19">
        <w:rPr>
          <w:lang w:val="en-GB"/>
        </w:rPr>
        <w:t>about the occurrence of SI-related aspects.</w:t>
      </w:r>
    </w:p>
    <w:p w14:paraId="6A44645B" w14:textId="629268DC" w:rsidR="009E7120" w:rsidRPr="008E1C19" w:rsidRDefault="0075479A" w:rsidP="0075479A">
      <w:pPr>
        <w:pStyle w:val="BodyText"/>
        <w:rPr>
          <w:lang w:val="en-GB"/>
        </w:rPr>
      </w:pPr>
      <w:r w:rsidRPr="008E1C19">
        <w:rPr>
          <w:lang w:val="en-GB"/>
        </w:rPr>
        <w:t xml:space="preserve">As </w:t>
      </w:r>
      <w:r w:rsidRPr="008E1C19">
        <w:rPr>
          <w:lang w:val="en-GB"/>
        </w:rPr>
        <w:fldChar w:fldCharType="begin"/>
      </w:r>
      <w:r w:rsidRPr="008E1C19">
        <w:rPr>
          <w:lang w:val="en-GB"/>
        </w:rPr>
        <w:instrText xml:space="preserve"> REF _Ref95564708 \h </w:instrText>
      </w:r>
      <w:r w:rsidRPr="008E1C19">
        <w:rPr>
          <w:lang w:val="en-GB"/>
        </w:rPr>
      </w:r>
      <w:r w:rsidRPr="008E1C19">
        <w:rPr>
          <w:lang w:val="en-GB"/>
        </w:rPr>
        <w:fldChar w:fldCharType="separate"/>
      </w:r>
      <w:r w:rsidRPr="008E1C19">
        <w:rPr>
          <w:lang w:val="en-GB"/>
        </w:rPr>
        <w:t xml:space="preserve">Figure </w:t>
      </w:r>
      <w:r w:rsidRPr="008E1C19">
        <w:rPr>
          <w:noProof/>
          <w:lang w:val="en-GB"/>
        </w:rPr>
        <w:t>11</w:t>
      </w:r>
      <w:r w:rsidRPr="008E1C19">
        <w:rPr>
          <w:lang w:val="en-GB"/>
        </w:rPr>
        <w:fldChar w:fldCharType="end"/>
      </w:r>
      <w:r w:rsidRPr="008E1C19">
        <w:rPr>
          <w:lang w:val="en-GB"/>
        </w:rPr>
        <w:t xml:space="preserve"> displays transdisciplinary involvement mostly consultative or contributory in nature. </w:t>
      </w:r>
      <w:r w:rsidR="005215C9" w:rsidRPr="008E1C19">
        <w:rPr>
          <w:lang w:val="en-GB"/>
        </w:rPr>
        <w:t>Collaborative transdisciplinary involvement is relatively more likely when welfare/education institutions or company/business experts are involved in the project (20</w:t>
      </w:r>
      <w:ins w:id="689" w:author="ZSI" w:date="2022-02-24T01:29:00Z">
        <w:r w:rsidR="00FF5404">
          <w:rPr>
            <w:lang w:val="en-GB"/>
          </w:rPr>
          <w:t> </w:t>
        </w:r>
      </w:ins>
      <w:r w:rsidR="005215C9" w:rsidRPr="008E1C19">
        <w:rPr>
          <w:lang w:val="en-GB"/>
        </w:rPr>
        <w:t>% and 22</w:t>
      </w:r>
      <w:ins w:id="690" w:author="ZSI" w:date="2022-02-24T01:29:00Z">
        <w:r w:rsidR="00FF5404">
          <w:rPr>
            <w:lang w:val="en-GB"/>
          </w:rPr>
          <w:t> </w:t>
        </w:r>
      </w:ins>
      <w:r w:rsidR="005215C9" w:rsidRPr="008E1C19">
        <w:rPr>
          <w:lang w:val="en-GB"/>
        </w:rPr>
        <w:t>% respectively). Co-creation is a rarity in all of the defined transdisciplinary involved categories, the highest co-creative involvement belongs to the projects that include individual citizens (10</w:t>
      </w:r>
      <w:ins w:id="691" w:author="ZSI" w:date="2022-02-24T01:29:00Z">
        <w:r w:rsidR="00FF5404">
          <w:rPr>
            <w:lang w:val="en-GB"/>
          </w:rPr>
          <w:t> </w:t>
        </w:r>
      </w:ins>
      <w:r w:rsidR="005215C9" w:rsidRPr="008E1C19">
        <w:rPr>
          <w:lang w:val="en-GB"/>
        </w:rPr>
        <w:t>%).</w:t>
      </w:r>
      <w:del w:id="692" w:author="ZSI" w:date="2022-02-24T01:29:00Z">
        <w:r w:rsidR="005215C9" w:rsidRPr="008E1C19" w:rsidDel="00FF5404">
          <w:rPr>
            <w:lang w:val="en-GB"/>
          </w:rPr>
          <w:delText xml:space="preserve"> </w:delText>
        </w:r>
      </w:del>
    </w:p>
    <w:p w14:paraId="7F1E20E0" w14:textId="78707636" w:rsidR="00E62B25" w:rsidRPr="008E1C19" w:rsidRDefault="00E62B25" w:rsidP="00E62B25">
      <w:pPr>
        <w:pStyle w:val="BodyText"/>
        <w:rPr>
          <w:lang w:val="en-GB"/>
        </w:rPr>
      </w:pPr>
      <w:r w:rsidRPr="008E1C19">
        <w:rPr>
          <w:lang w:val="en-GB"/>
        </w:rPr>
        <w:t>Participatory research design is often aiming to mobil</w:t>
      </w:r>
      <w:del w:id="693" w:author="ZSI" w:date="2022-02-24T01:32:00Z">
        <w:r w:rsidRPr="008E1C19" w:rsidDel="00AB0BC8">
          <w:rPr>
            <w:lang w:val="en-GB"/>
          </w:rPr>
          <w:delText>ize</w:delText>
        </w:r>
      </w:del>
      <w:ins w:id="694" w:author="ZSI" w:date="2022-02-24T01:32:00Z">
        <w:r w:rsidR="00AB0BC8">
          <w:rPr>
            <w:lang w:val="en-GB"/>
          </w:rPr>
          <w:t>ise</w:t>
        </w:r>
      </w:ins>
      <w:r w:rsidRPr="008E1C19">
        <w:rPr>
          <w:lang w:val="en-GB"/>
        </w:rPr>
        <w:t xml:space="preserve"> specific social groups’ potential in order to create an action and change by the direct collaboration of those who were affected by the issue being studied</w:t>
      </w:r>
      <w:r w:rsidRPr="008E1C19">
        <w:rPr>
          <w:rStyle w:val="FootnoteReference"/>
          <w:lang w:val="en-GB"/>
        </w:rPr>
        <w:footnoteReference w:id="10"/>
      </w:r>
      <w:r w:rsidRPr="008E1C19">
        <w:rPr>
          <w:lang w:val="en-GB"/>
        </w:rPr>
        <w:t>. Transdisciplinary involvement of citizens, therefore, is often associated with SI-related outcomes. Therefore, [H] we are expecting more central engagement of the individual citizens with higher levels of SI-Familiarity.</w:t>
      </w:r>
    </w:p>
    <w:p w14:paraId="2FA2442C" w14:textId="77777777" w:rsidR="00E62B25" w:rsidRPr="008E1C19" w:rsidRDefault="00E62B25" w:rsidP="0075479A">
      <w:pPr>
        <w:pStyle w:val="BodyText"/>
        <w:rPr>
          <w:lang w:val="en-GB"/>
        </w:rPr>
      </w:pPr>
    </w:p>
    <w:p w14:paraId="6F812690" w14:textId="77777777" w:rsidR="00F35BE7" w:rsidRPr="008E1C19" w:rsidRDefault="00F35BE7" w:rsidP="00F35BE7">
      <w:pPr>
        <w:pStyle w:val="BodyText"/>
        <w:keepNext/>
        <w:rPr>
          <w:lang w:val="en-GB"/>
        </w:rPr>
      </w:pPr>
      <w:r w:rsidRPr="008E1C19">
        <w:rPr>
          <w:noProof/>
          <w:lang w:val="en-GB"/>
        </w:rPr>
        <w:lastRenderedPageBreak/>
        <w:drawing>
          <wp:inline distT="0" distB="0" distL="0" distR="0" wp14:anchorId="6A110047" wp14:editId="29449337">
            <wp:extent cx="5731510" cy="1719580"/>
            <wp:effectExtent l="0" t="0" r="0" b="0"/>
            <wp:docPr id="59" name="Graphic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Graphic 59"/>
                    <pic:cNvPicPr/>
                  </pic:nvPicPr>
                  <pic:blipFill>
                    <a:blip r:embed="rId37">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5731510" cy="1719580"/>
                    </a:xfrm>
                    <a:prstGeom prst="rect">
                      <a:avLst/>
                    </a:prstGeom>
                  </pic:spPr>
                </pic:pic>
              </a:graphicData>
            </a:graphic>
          </wp:inline>
        </w:drawing>
      </w:r>
    </w:p>
    <w:p w14:paraId="48B14B49" w14:textId="0C0217FD" w:rsidR="00F35BE7" w:rsidRPr="008E1C19" w:rsidRDefault="00F35BE7" w:rsidP="00F35BE7">
      <w:pPr>
        <w:pStyle w:val="Caption"/>
        <w:rPr>
          <w:lang w:val="en-GB"/>
        </w:rPr>
      </w:pPr>
      <w:bookmarkStart w:id="695" w:name="_Ref95651136"/>
      <w:r w:rsidRPr="008E1C19">
        <w:rPr>
          <w:lang w:val="en-GB"/>
        </w:rPr>
        <w:t xml:space="preserve">Figure </w:t>
      </w:r>
      <w:r w:rsidRPr="008E1C19">
        <w:rPr>
          <w:lang w:val="en-GB"/>
        </w:rPr>
        <w:fldChar w:fldCharType="begin"/>
      </w:r>
      <w:r w:rsidRPr="008E1C19">
        <w:rPr>
          <w:lang w:val="en-GB"/>
        </w:rPr>
        <w:instrText xml:space="preserve"> SEQ Figure \* ARABIC </w:instrText>
      </w:r>
      <w:r w:rsidRPr="008E1C19">
        <w:rPr>
          <w:lang w:val="en-GB"/>
        </w:rPr>
        <w:fldChar w:fldCharType="separate"/>
      </w:r>
      <w:ins w:id="696" w:author="Utku B. Demir" w:date="2022-02-23T19:47:00Z">
        <w:r w:rsidR="00916DE1">
          <w:rPr>
            <w:noProof/>
            <w:lang w:val="en-GB"/>
          </w:rPr>
          <w:t>13</w:t>
        </w:r>
      </w:ins>
      <w:del w:id="697" w:author="Utku B. Demir" w:date="2022-02-23T19:47:00Z">
        <w:r w:rsidR="006B7ECC" w:rsidRPr="008E1C19" w:rsidDel="00916DE1">
          <w:rPr>
            <w:noProof/>
            <w:lang w:val="en-GB"/>
          </w:rPr>
          <w:delText>12</w:delText>
        </w:r>
      </w:del>
      <w:r w:rsidRPr="008E1C19">
        <w:rPr>
          <w:lang w:val="en-GB"/>
        </w:rPr>
        <w:fldChar w:fldCharType="end"/>
      </w:r>
      <w:bookmarkEnd w:id="695"/>
      <w:r w:rsidRPr="008E1C19">
        <w:rPr>
          <w:lang w:val="en-GB"/>
        </w:rPr>
        <w:t xml:space="preserve">: Relation between SI familiarity and the level of involvement of individual </w:t>
      </w:r>
      <w:commentRangeStart w:id="698"/>
      <w:r w:rsidRPr="008E1C19">
        <w:rPr>
          <w:lang w:val="en-GB"/>
        </w:rPr>
        <w:t>citizens</w:t>
      </w:r>
      <w:commentRangeEnd w:id="698"/>
      <w:r w:rsidR="00BB6E71" w:rsidRPr="008E1C19">
        <w:rPr>
          <w:rStyle w:val="CommentReference"/>
          <w:i w:val="0"/>
          <w:iCs w:val="0"/>
          <w:color w:val="auto"/>
          <w:lang w:val="en-GB"/>
          <w:rPrChange w:id="699" w:author="Utku B. Demir" w:date="2022-02-23T16:47:00Z">
            <w:rPr>
              <w:rStyle w:val="CommentReference"/>
              <w:i w:val="0"/>
              <w:iCs w:val="0"/>
              <w:color w:val="auto"/>
            </w:rPr>
          </w:rPrChange>
        </w:rPr>
        <w:commentReference w:id="698"/>
      </w:r>
    </w:p>
    <w:p w14:paraId="4934EB4C" w14:textId="3BAF9177" w:rsidR="00995764" w:rsidRPr="008E1C19" w:rsidRDefault="005160F1" w:rsidP="005160F1">
      <w:pPr>
        <w:rPr>
          <w:lang w:val="en-GB"/>
        </w:rPr>
      </w:pPr>
      <w:r w:rsidRPr="008E1C19">
        <w:rPr>
          <w:lang w:val="en-GB"/>
        </w:rPr>
        <w:t xml:space="preserve">SI-familiarity and individual citizens’ involvement correlate moderately positive (rho </w:t>
      </w:r>
      <w:r w:rsidRPr="008E1C19">
        <w:rPr>
          <w:rFonts w:ascii="Open Sans" w:eastAsia="Times New Roman" w:hAnsi="Open Sans" w:cs="Open Sans"/>
          <w:color w:val="000000"/>
          <w:shd w:val="clear" w:color="auto" w:fill="FFFFFF"/>
          <w:lang w:val="en-GB" w:eastAsia="en-GB"/>
          <w:rPrChange w:id="700" w:author="Utku B. Demir" w:date="2022-02-23T16:47:00Z">
            <w:rPr>
              <w:rFonts w:ascii="Open Sans" w:eastAsia="Times New Roman" w:hAnsi="Open Sans" w:cs="Open Sans"/>
              <w:color w:val="000000"/>
              <w:shd w:val="clear" w:color="auto" w:fill="FFFFFF"/>
              <w:lang w:eastAsia="en-GB"/>
            </w:rPr>
          </w:rPrChange>
        </w:rPr>
        <w:t>≈</w:t>
      </w:r>
      <w:r w:rsidRPr="008E1C19">
        <w:rPr>
          <w:rFonts w:ascii="Open Sans" w:eastAsia="Times New Roman" w:hAnsi="Open Sans" w:cs="Open Sans"/>
          <w:color w:val="000000"/>
          <w:shd w:val="clear" w:color="auto" w:fill="FFFFFF"/>
          <w:lang w:val="en-GB" w:eastAsia="en-GB"/>
          <w:rPrChange w:id="701" w:author="Utku B. Demir" w:date="2022-02-23T16:47:00Z">
            <w:rPr>
              <w:rFonts w:ascii="Open Sans" w:eastAsia="Times New Roman" w:hAnsi="Open Sans" w:cs="Open Sans"/>
              <w:color w:val="000000"/>
              <w:shd w:val="clear" w:color="auto" w:fill="FFFFFF"/>
              <w:lang w:val="en-US" w:eastAsia="en-GB"/>
            </w:rPr>
          </w:rPrChange>
        </w:rPr>
        <w:t xml:space="preserve"> </w:t>
      </w:r>
      <w:r w:rsidRPr="008E1C19">
        <w:rPr>
          <w:lang w:val="en-GB"/>
        </w:rPr>
        <w:t xml:space="preserve">0.4, </w:t>
      </w:r>
      <w:r w:rsidR="00995764" w:rsidRPr="008E1C19">
        <w:rPr>
          <w:lang w:val="en-GB"/>
        </w:rPr>
        <w:t xml:space="preserve">p-value &lt; 0.05; </w:t>
      </w:r>
      <w:r w:rsidRPr="008E1C19">
        <w:rPr>
          <w:lang w:val="en-GB"/>
        </w:rPr>
        <w:t xml:space="preserve">see </w:t>
      </w:r>
      <w:r w:rsidRPr="008E1C19">
        <w:rPr>
          <w:lang w:val="en-GB"/>
        </w:rPr>
        <w:fldChar w:fldCharType="begin"/>
      </w:r>
      <w:r w:rsidRPr="008E1C19">
        <w:rPr>
          <w:lang w:val="en-GB"/>
        </w:rPr>
        <w:instrText xml:space="preserve"> REF _Ref95651136 \h </w:instrText>
      </w:r>
      <w:r w:rsidRPr="008E1C19">
        <w:rPr>
          <w:lang w:val="en-GB"/>
        </w:rPr>
      </w:r>
      <w:r w:rsidRPr="008E1C19">
        <w:rPr>
          <w:lang w:val="en-GB"/>
        </w:rPr>
        <w:fldChar w:fldCharType="separate"/>
      </w:r>
      <w:r w:rsidRPr="008E1C19">
        <w:rPr>
          <w:lang w:val="en-GB"/>
        </w:rPr>
        <w:t xml:space="preserve">Figure </w:t>
      </w:r>
      <w:r w:rsidRPr="008E1C19">
        <w:rPr>
          <w:noProof/>
          <w:lang w:val="en-GB"/>
        </w:rPr>
        <w:t>11</w:t>
      </w:r>
      <w:r w:rsidRPr="008E1C19">
        <w:rPr>
          <w:lang w:val="en-GB"/>
        </w:rPr>
        <w:fldChar w:fldCharType="end"/>
      </w:r>
      <w:r w:rsidRPr="008E1C19">
        <w:rPr>
          <w:lang w:val="en-GB"/>
        </w:rPr>
        <w:t xml:space="preserve">). </w:t>
      </w:r>
      <w:r w:rsidR="00995764" w:rsidRPr="008E1C19">
        <w:rPr>
          <w:lang w:val="en-GB"/>
        </w:rPr>
        <w:t>Although, this is not a particularly strong correlation, it indicates higher chances of involvement of the individual citizens in the projects of the researchers with high familiarity with SI.</w:t>
      </w:r>
    </w:p>
    <w:p w14:paraId="5F349FB1" w14:textId="69EBF68E" w:rsidR="001B35F4" w:rsidRPr="008E1C19" w:rsidRDefault="00995764" w:rsidP="00603BCA">
      <w:pPr>
        <w:pStyle w:val="BodyText"/>
        <w:rPr>
          <w:lang w:val="en-GB"/>
        </w:rPr>
      </w:pPr>
      <w:r w:rsidRPr="008E1C19">
        <w:rPr>
          <w:lang w:val="en-GB"/>
        </w:rPr>
        <w:t>Transdisciplinary approaches are often applied to capital</w:t>
      </w:r>
      <w:del w:id="702" w:author="ZSI" w:date="2022-02-24T01:32:00Z">
        <w:r w:rsidRPr="008E1C19" w:rsidDel="00AB0BC8">
          <w:rPr>
            <w:lang w:val="en-GB"/>
          </w:rPr>
          <w:delText>ize</w:delText>
        </w:r>
      </w:del>
      <w:ins w:id="703" w:author="ZSI" w:date="2022-02-24T01:32:00Z">
        <w:r w:rsidR="00AB0BC8">
          <w:rPr>
            <w:lang w:val="en-GB"/>
          </w:rPr>
          <w:t>ise</w:t>
        </w:r>
      </w:ins>
      <w:r w:rsidRPr="008E1C19">
        <w:rPr>
          <w:lang w:val="en-GB"/>
        </w:rPr>
        <w:t xml:space="preserve"> on the ability of non-academic actors to address</w:t>
      </w:r>
      <w:r w:rsidR="00A7610E" w:rsidRPr="008E1C19">
        <w:rPr>
          <w:lang w:val="en-GB"/>
        </w:rPr>
        <w:t xml:space="preserve"> a previously unknown or only partially explored issue</w:t>
      </w:r>
      <w:r w:rsidRPr="008E1C19">
        <w:rPr>
          <w:lang w:val="en-GB"/>
        </w:rPr>
        <w:t>.</w:t>
      </w:r>
      <w:r w:rsidR="001B35F4" w:rsidRPr="008E1C19">
        <w:rPr>
          <w:lang w:val="en-GB"/>
        </w:rPr>
        <w:t xml:space="preserve"> The nature of involvement is an important indicator about what kind of a role transdisciplinary participants played. </w:t>
      </w:r>
      <w:r w:rsidR="00BB6E71" w:rsidRPr="008E1C19">
        <w:rPr>
          <w:lang w:val="en-GB"/>
        </w:rPr>
        <w:t>[H]</w:t>
      </w:r>
      <w:r w:rsidR="00BC6514" w:rsidRPr="008E1C19">
        <w:rPr>
          <w:lang w:val="en-GB"/>
        </w:rPr>
        <w:t xml:space="preserve"> We are expecting,</w:t>
      </w:r>
      <w:r w:rsidR="00BB6E71" w:rsidRPr="008E1C19">
        <w:rPr>
          <w:lang w:val="en-GB"/>
        </w:rPr>
        <w:t xml:space="preserve"> with further levels of involvement higher levels of addressing a previously unknown (or only partially explored) issue (for a detailed exploration of the variable, see Section </w:t>
      </w:r>
      <w:r w:rsidR="00BB6E71" w:rsidRPr="008E1C19">
        <w:rPr>
          <w:i/>
          <w:iCs/>
          <w:lang w:val="en-GB"/>
        </w:rPr>
        <w:t xml:space="preserve">Outcome </w:t>
      </w:r>
      <w:commentRangeStart w:id="704"/>
      <w:r w:rsidR="00BB6E71" w:rsidRPr="008E1C19">
        <w:rPr>
          <w:i/>
          <w:iCs/>
          <w:lang w:val="en-GB"/>
        </w:rPr>
        <w:t>Orientation</w:t>
      </w:r>
      <w:commentRangeEnd w:id="704"/>
      <w:r w:rsidR="00BB6E71" w:rsidRPr="008E1C19">
        <w:rPr>
          <w:rStyle w:val="CommentReference"/>
          <w:lang w:val="en-GB"/>
          <w:rPrChange w:id="705" w:author="Utku B. Demir" w:date="2022-02-23T16:47:00Z">
            <w:rPr>
              <w:rStyle w:val="CommentReference"/>
            </w:rPr>
          </w:rPrChange>
        </w:rPr>
        <w:commentReference w:id="704"/>
      </w:r>
      <w:r w:rsidR="00BB6E71" w:rsidRPr="008E1C19">
        <w:rPr>
          <w:lang w:val="en-GB"/>
        </w:rPr>
        <w:t>)</w:t>
      </w:r>
    </w:p>
    <w:p w14:paraId="14EE60D7" w14:textId="77777777" w:rsidR="00BC6514" w:rsidRPr="008E1C19" w:rsidRDefault="00BC6514" w:rsidP="00BC6514">
      <w:pPr>
        <w:pStyle w:val="BodyText"/>
        <w:ind w:left="720"/>
        <w:rPr>
          <w:lang w:val="en-GB"/>
        </w:rPr>
      </w:pPr>
    </w:p>
    <w:p w14:paraId="0BE2A30C" w14:textId="77777777" w:rsidR="00BB6E71" w:rsidRPr="008E1C19" w:rsidRDefault="009E7120" w:rsidP="00BB6E71">
      <w:pPr>
        <w:pStyle w:val="BodyText"/>
        <w:keepNext/>
        <w:rPr>
          <w:lang w:val="en-GB"/>
          <w:rPrChange w:id="706" w:author="Utku B. Demir" w:date="2022-02-23T16:47:00Z">
            <w:rPr/>
          </w:rPrChange>
        </w:rPr>
      </w:pPr>
      <w:r w:rsidRPr="008E1C19">
        <w:rPr>
          <w:noProof/>
          <w:lang w:val="en-GB"/>
        </w:rPr>
        <w:drawing>
          <wp:inline distT="0" distB="0" distL="0" distR="0" wp14:anchorId="3A422B9F" wp14:editId="6B94C410">
            <wp:extent cx="5731510" cy="2292350"/>
            <wp:effectExtent l="0" t="0" r="0" b="6350"/>
            <wp:docPr id="60" name="Graphic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Graphic 60"/>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40"/>
                        </a:ext>
                      </a:extLst>
                    </a:blip>
                    <a:stretch>
                      <a:fillRect/>
                    </a:stretch>
                  </pic:blipFill>
                  <pic:spPr>
                    <a:xfrm>
                      <a:off x="0" y="0"/>
                      <a:ext cx="5731510" cy="2292350"/>
                    </a:xfrm>
                    <a:prstGeom prst="rect">
                      <a:avLst/>
                    </a:prstGeom>
                  </pic:spPr>
                </pic:pic>
              </a:graphicData>
            </a:graphic>
          </wp:inline>
        </w:drawing>
      </w:r>
    </w:p>
    <w:p w14:paraId="334334C1" w14:textId="530BEABC" w:rsidR="008C59DE" w:rsidRPr="008E1C19" w:rsidRDefault="00BB6E71" w:rsidP="00BB6E71">
      <w:pPr>
        <w:pStyle w:val="Caption"/>
        <w:rPr>
          <w:lang w:val="en-GB"/>
        </w:rPr>
      </w:pPr>
      <w:r w:rsidRPr="008E1C19">
        <w:rPr>
          <w:lang w:val="en-GB"/>
          <w:rPrChange w:id="707" w:author="Utku B. Demir" w:date="2022-02-23T16:47:00Z">
            <w:rPr/>
          </w:rPrChange>
        </w:rPr>
        <w:t xml:space="preserve">Figure </w:t>
      </w:r>
      <w:r w:rsidR="00E913EA" w:rsidRPr="008E1C19">
        <w:rPr>
          <w:lang w:val="en-GB"/>
          <w:rPrChange w:id="708" w:author="Utku B. Demir" w:date="2022-02-23T16:47:00Z">
            <w:rPr/>
          </w:rPrChange>
        </w:rPr>
        <w:fldChar w:fldCharType="begin"/>
      </w:r>
      <w:r w:rsidR="00E913EA" w:rsidRPr="008E1C19">
        <w:rPr>
          <w:lang w:val="en-GB"/>
          <w:rPrChange w:id="709" w:author="Utku B. Demir" w:date="2022-02-23T16:47:00Z">
            <w:rPr/>
          </w:rPrChange>
        </w:rPr>
        <w:instrText xml:space="preserve"> SEQ Figure \* ARABIC </w:instrText>
      </w:r>
      <w:r w:rsidR="00E913EA" w:rsidRPr="008E1C19">
        <w:rPr>
          <w:lang w:val="en-GB"/>
          <w:rPrChange w:id="710" w:author="Utku B. Demir" w:date="2022-02-23T16:47:00Z">
            <w:rPr>
              <w:noProof/>
            </w:rPr>
          </w:rPrChange>
        </w:rPr>
        <w:fldChar w:fldCharType="separate"/>
      </w:r>
      <w:ins w:id="711" w:author="Utku B. Demir" w:date="2022-02-23T19:47:00Z">
        <w:r w:rsidR="00916DE1">
          <w:rPr>
            <w:noProof/>
            <w:lang w:val="en-GB"/>
          </w:rPr>
          <w:t>14</w:t>
        </w:r>
      </w:ins>
      <w:del w:id="712" w:author="Utku B. Demir" w:date="2022-02-23T19:47:00Z">
        <w:r w:rsidR="006B7ECC" w:rsidRPr="008E1C19" w:rsidDel="00916DE1">
          <w:rPr>
            <w:noProof/>
            <w:lang w:val="en-GB"/>
            <w:rPrChange w:id="713" w:author="Utku B. Demir" w:date="2022-02-23T16:47:00Z">
              <w:rPr>
                <w:noProof/>
              </w:rPr>
            </w:rPrChange>
          </w:rPr>
          <w:delText>13</w:delText>
        </w:r>
      </w:del>
      <w:r w:rsidR="00E913EA" w:rsidRPr="008E1C19">
        <w:rPr>
          <w:noProof/>
          <w:lang w:val="en-GB"/>
          <w:rPrChange w:id="714" w:author="Utku B. Demir" w:date="2022-02-23T16:47:00Z">
            <w:rPr>
              <w:noProof/>
            </w:rPr>
          </w:rPrChange>
        </w:rPr>
        <w:fldChar w:fldCharType="end"/>
      </w:r>
      <w:r w:rsidRPr="008E1C19">
        <w:rPr>
          <w:lang w:val="en-GB"/>
          <w:rPrChange w:id="715" w:author="Utku B. Demir" w:date="2022-02-23T16:47:00Z">
            <w:rPr>
              <w:lang w:val="en-US"/>
            </w:rPr>
          </w:rPrChange>
        </w:rPr>
        <w:t>: Relation between the nature of involvement of specific societal actors and groups with novelty of addressed issue</w:t>
      </w:r>
    </w:p>
    <w:p w14:paraId="79DF01E4" w14:textId="5DB90E59" w:rsidR="00BC6514" w:rsidRPr="008E1C19" w:rsidRDefault="00BC6514" w:rsidP="00603BCA">
      <w:pPr>
        <w:pStyle w:val="BodyText"/>
        <w:rPr>
          <w:lang w:val="en-GB"/>
        </w:rPr>
      </w:pPr>
      <w:r w:rsidRPr="008E1C19">
        <w:rPr>
          <w:lang w:val="en-GB"/>
        </w:rPr>
        <w:t>The nature of involvement regarding the citizens seems to have a statistically significant relationship with the novelty of addressed issue (p-value &lt; 0.05), however, it is a weak positive correlation (rho ≈</w:t>
      </w:r>
      <w:r w:rsidRPr="008E1C19">
        <w:rPr>
          <w:lang w:val="en-GB"/>
          <w:rPrChange w:id="716" w:author="Utku B. Demir" w:date="2022-02-23T16:47:00Z">
            <w:rPr/>
          </w:rPrChange>
        </w:rPr>
        <w:t xml:space="preserve"> </w:t>
      </w:r>
      <w:r w:rsidRPr="008E1C19">
        <w:rPr>
          <w:lang w:val="en-GB"/>
        </w:rPr>
        <w:t xml:space="preserve">0.3). The correlations with other societal groups like civil society organisations, NGOs, welfare -, educational organisations are even weaker (rho &lt; 0.25). In this sense, novelty of the addressed issue does not seem to strongly indicate transdisciplinary </w:t>
      </w:r>
      <w:commentRangeStart w:id="717"/>
      <w:r w:rsidRPr="008E1C19">
        <w:rPr>
          <w:lang w:val="en-GB"/>
        </w:rPr>
        <w:t>involvement</w:t>
      </w:r>
      <w:commentRangeEnd w:id="717"/>
      <w:r w:rsidRPr="008E1C19">
        <w:rPr>
          <w:rStyle w:val="CommentReference"/>
          <w:lang w:val="en-GB"/>
          <w:rPrChange w:id="718" w:author="Utku B. Demir" w:date="2022-02-23T16:47:00Z">
            <w:rPr>
              <w:rStyle w:val="CommentReference"/>
            </w:rPr>
          </w:rPrChange>
        </w:rPr>
        <w:commentReference w:id="717"/>
      </w:r>
      <w:r w:rsidR="00603BCA" w:rsidRPr="008E1C19">
        <w:rPr>
          <w:lang w:val="en-GB"/>
        </w:rPr>
        <w:t xml:space="preserve"> of societal groups</w:t>
      </w:r>
      <w:r w:rsidRPr="008E1C19">
        <w:rPr>
          <w:lang w:val="en-GB"/>
        </w:rPr>
        <w:t xml:space="preserve">. </w:t>
      </w:r>
    </w:p>
    <w:p w14:paraId="4347B351" w14:textId="77777777" w:rsidR="00BC6514" w:rsidRPr="008E1C19" w:rsidRDefault="00BC6514" w:rsidP="0075479A">
      <w:pPr>
        <w:pStyle w:val="BodyText"/>
        <w:rPr>
          <w:lang w:val="en-GB"/>
        </w:rPr>
      </w:pPr>
    </w:p>
    <w:p w14:paraId="7520796B" w14:textId="77777777" w:rsidR="00BC6514" w:rsidRPr="008E1C19" w:rsidRDefault="00BC6514" w:rsidP="0075479A">
      <w:pPr>
        <w:pStyle w:val="BodyText"/>
        <w:rPr>
          <w:lang w:val="en-GB"/>
        </w:rPr>
      </w:pPr>
    </w:p>
    <w:p w14:paraId="37AA9D26" w14:textId="0D3BB67C" w:rsidR="008E7059" w:rsidRPr="008E1C19" w:rsidRDefault="00513E3B" w:rsidP="008E7059">
      <w:pPr>
        <w:pStyle w:val="BodyText"/>
        <w:rPr>
          <w:lang w:val="en-GB"/>
        </w:rPr>
      </w:pPr>
      <w:r w:rsidRPr="008E1C19">
        <w:rPr>
          <w:lang w:val="en-GB"/>
        </w:rPr>
        <w:t>Another expectation from the stronger forms of participatory</w:t>
      </w:r>
      <w:r w:rsidR="00BB74EF" w:rsidRPr="008E1C19">
        <w:rPr>
          <w:lang w:val="en-GB"/>
        </w:rPr>
        <w:t xml:space="preserve"> involvement is to develop </w:t>
      </w:r>
      <w:r w:rsidR="008E7059" w:rsidRPr="008E1C19">
        <w:rPr>
          <w:lang w:val="en-GB"/>
        </w:rPr>
        <w:t>wider impacts and scalable solutions</w:t>
      </w:r>
      <w:r w:rsidR="00BB74EF" w:rsidRPr="008E1C19">
        <w:rPr>
          <w:lang w:val="en-GB"/>
        </w:rPr>
        <w:t>.</w:t>
      </w:r>
      <w:r w:rsidR="009C061F" w:rsidRPr="008E1C19">
        <w:rPr>
          <w:lang w:val="en-GB"/>
        </w:rPr>
        <w:t xml:space="preserve"> The central involvement of the citizens should in the study should allow the creation of more widely applicable results</w:t>
      </w:r>
      <w:r w:rsidR="008E7059" w:rsidRPr="008E1C19">
        <w:rPr>
          <w:lang w:val="en-GB"/>
        </w:rPr>
        <w:t xml:space="preserve"> and increased impact for the involved individuals. In this sense,</w:t>
      </w:r>
      <w:r w:rsidR="00CC3DAA" w:rsidRPr="008E1C19">
        <w:rPr>
          <w:lang w:val="en-GB"/>
        </w:rPr>
        <w:t xml:space="preserve"> [H]</w:t>
      </w:r>
      <w:r w:rsidR="008E7059" w:rsidRPr="008E1C19">
        <w:rPr>
          <w:lang w:val="en-GB"/>
        </w:rPr>
        <w:t xml:space="preserve"> we are expecting following relations with the </w:t>
      </w:r>
      <w:r w:rsidR="008E7059" w:rsidRPr="008E1C19">
        <w:rPr>
          <w:i/>
          <w:iCs/>
          <w:lang w:val="en-GB"/>
        </w:rPr>
        <w:t>more</w:t>
      </w:r>
      <w:r w:rsidR="008E7059" w:rsidRPr="008E1C19">
        <w:rPr>
          <w:lang w:val="en-GB"/>
        </w:rPr>
        <w:t xml:space="preserve"> </w:t>
      </w:r>
      <w:r w:rsidR="008E7059" w:rsidRPr="008E1C19">
        <w:rPr>
          <w:i/>
          <w:iCs/>
          <w:lang w:val="en-GB"/>
        </w:rPr>
        <w:t>central involvement of individual citizens</w:t>
      </w:r>
      <w:r w:rsidR="008E7059" w:rsidRPr="008E1C19">
        <w:rPr>
          <w:lang w:val="en-GB"/>
        </w:rPr>
        <w:t>:</w:t>
      </w:r>
    </w:p>
    <w:p w14:paraId="5BD0B473" w14:textId="67699CC9" w:rsidR="008E7059" w:rsidRPr="008E1C19" w:rsidRDefault="00316CBB" w:rsidP="008E7059">
      <w:pPr>
        <w:pStyle w:val="BodyText"/>
        <w:numPr>
          <w:ilvl w:val="0"/>
          <w:numId w:val="2"/>
        </w:numPr>
        <w:rPr>
          <w:lang w:val="en-GB"/>
        </w:rPr>
      </w:pPr>
      <w:r w:rsidRPr="008E1C19">
        <w:rPr>
          <w:lang w:val="en-GB"/>
        </w:rPr>
        <w:t>s</w:t>
      </w:r>
      <w:r w:rsidR="008E7059" w:rsidRPr="008E1C19">
        <w:rPr>
          <w:lang w:val="en-GB"/>
        </w:rPr>
        <w:t xml:space="preserve">calability of the </w:t>
      </w:r>
      <w:r w:rsidR="00E34561" w:rsidRPr="008E1C19">
        <w:rPr>
          <w:lang w:val="en-GB"/>
        </w:rPr>
        <w:t>results</w:t>
      </w:r>
      <w:r w:rsidR="00E34561" w:rsidRPr="008E1C19">
        <w:rPr>
          <w:rStyle w:val="FootnoteReference"/>
          <w:lang w:val="en-GB"/>
        </w:rPr>
        <w:footnoteReference w:id="11"/>
      </w:r>
      <w:r w:rsidRPr="008E1C19">
        <w:rPr>
          <w:lang w:val="en-GB"/>
        </w:rPr>
        <w:t>,</w:t>
      </w:r>
    </w:p>
    <w:p w14:paraId="3CCE2E88" w14:textId="3A563DC2" w:rsidR="00CC3DAA" w:rsidRPr="008E1C19" w:rsidRDefault="00CC3DAA" w:rsidP="008E7059">
      <w:pPr>
        <w:pStyle w:val="BodyText"/>
        <w:numPr>
          <w:ilvl w:val="0"/>
          <w:numId w:val="2"/>
        </w:numPr>
        <w:rPr>
          <w:lang w:val="en-GB"/>
        </w:rPr>
      </w:pPr>
      <w:r w:rsidRPr="008E1C19">
        <w:rPr>
          <w:lang w:val="en-GB"/>
        </w:rPr>
        <w:t>generating a deeper/better understanding of a specific social issue,</w:t>
      </w:r>
    </w:p>
    <w:p w14:paraId="198C1086" w14:textId="35E786C1" w:rsidR="00CC3DAA" w:rsidRPr="008E1C19" w:rsidRDefault="00CC3DAA" w:rsidP="00CC3DAA">
      <w:pPr>
        <w:pStyle w:val="BodyText"/>
        <w:numPr>
          <w:ilvl w:val="0"/>
          <w:numId w:val="2"/>
        </w:numPr>
        <w:rPr>
          <w:lang w:val="en-GB"/>
        </w:rPr>
      </w:pPr>
      <w:r w:rsidRPr="008E1C19">
        <w:rPr>
          <w:lang w:val="en-GB"/>
        </w:rPr>
        <w:t>emancipatory impact of the study on participating groups.</w:t>
      </w:r>
    </w:p>
    <w:p w14:paraId="10FF7C55" w14:textId="77777777" w:rsidR="00505FC0" w:rsidRPr="008E1C19" w:rsidRDefault="00DC57E8" w:rsidP="00505FC0">
      <w:pPr>
        <w:pStyle w:val="BodyText"/>
        <w:keepNext/>
        <w:rPr>
          <w:lang w:val="en-GB"/>
          <w:rPrChange w:id="721" w:author="Utku B. Demir" w:date="2022-02-23T16:47:00Z">
            <w:rPr/>
          </w:rPrChange>
        </w:rPr>
      </w:pPr>
      <w:r w:rsidRPr="008E1C19">
        <w:rPr>
          <w:noProof/>
          <w:lang w:val="en-GB"/>
        </w:rPr>
        <w:drawing>
          <wp:inline distT="0" distB="0" distL="0" distR="0" wp14:anchorId="5DA90BC3" wp14:editId="2AB2B314">
            <wp:extent cx="5731510" cy="2292350"/>
            <wp:effectExtent l="0" t="0" r="0" b="6350"/>
            <wp:docPr id="64" name="Graphic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Graphic 64"/>
                    <pic:cNvPicPr/>
                  </pic:nvPicPr>
                  <pic:blipFill>
                    <a:blip r:embed="rId41">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a:xfrm>
                      <a:off x="0" y="0"/>
                      <a:ext cx="5731510" cy="2292350"/>
                    </a:xfrm>
                    <a:prstGeom prst="rect">
                      <a:avLst/>
                    </a:prstGeom>
                  </pic:spPr>
                </pic:pic>
              </a:graphicData>
            </a:graphic>
          </wp:inline>
        </w:drawing>
      </w:r>
    </w:p>
    <w:p w14:paraId="0E296678" w14:textId="1B4E27EF" w:rsidR="00CC3DAA" w:rsidRPr="008E1C19" w:rsidRDefault="00505FC0" w:rsidP="00505FC0">
      <w:pPr>
        <w:pStyle w:val="Caption"/>
        <w:rPr>
          <w:lang w:val="en-GB"/>
        </w:rPr>
      </w:pPr>
      <w:r w:rsidRPr="008E1C19">
        <w:rPr>
          <w:lang w:val="en-GB"/>
          <w:rPrChange w:id="722" w:author="Utku B. Demir" w:date="2022-02-23T16:47:00Z">
            <w:rPr/>
          </w:rPrChange>
        </w:rPr>
        <w:t xml:space="preserve">Figure </w:t>
      </w:r>
      <w:r w:rsidR="00E913EA" w:rsidRPr="008E1C19">
        <w:rPr>
          <w:lang w:val="en-GB"/>
          <w:rPrChange w:id="723" w:author="Utku B. Demir" w:date="2022-02-23T16:47:00Z">
            <w:rPr/>
          </w:rPrChange>
        </w:rPr>
        <w:fldChar w:fldCharType="begin"/>
      </w:r>
      <w:r w:rsidR="00E913EA" w:rsidRPr="008E1C19">
        <w:rPr>
          <w:lang w:val="en-GB"/>
          <w:rPrChange w:id="724" w:author="Utku B. Demir" w:date="2022-02-23T16:47:00Z">
            <w:rPr/>
          </w:rPrChange>
        </w:rPr>
        <w:instrText xml:space="preserve"> SEQ Figure \* ARABIC </w:instrText>
      </w:r>
      <w:r w:rsidR="00E913EA" w:rsidRPr="008E1C19">
        <w:rPr>
          <w:lang w:val="en-GB"/>
          <w:rPrChange w:id="725" w:author="Utku B. Demir" w:date="2022-02-23T16:47:00Z">
            <w:rPr>
              <w:noProof/>
            </w:rPr>
          </w:rPrChange>
        </w:rPr>
        <w:fldChar w:fldCharType="separate"/>
      </w:r>
      <w:ins w:id="726" w:author="Utku B. Demir" w:date="2022-02-23T19:47:00Z">
        <w:r w:rsidR="00916DE1">
          <w:rPr>
            <w:noProof/>
            <w:lang w:val="en-GB"/>
          </w:rPr>
          <w:t>15</w:t>
        </w:r>
      </w:ins>
      <w:del w:id="727" w:author="Utku B. Demir" w:date="2022-02-23T19:47:00Z">
        <w:r w:rsidR="006B7ECC" w:rsidRPr="008E1C19" w:rsidDel="00916DE1">
          <w:rPr>
            <w:noProof/>
            <w:lang w:val="en-GB"/>
            <w:rPrChange w:id="728" w:author="Utku B. Demir" w:date="2022-02-23T16:47:00Z">
              <w:rPr>
                <w:noProof/>
              </w:rPr>
            </w:rPrChange>
          </w:rPr>
          <w:delText>14</w:delText>
        </w:r>
      </w:del>
      <w:r w:rsidR="00E913EA" w:rsidRPr="008E1C19">
        <w:rPr>
          <w:noProof/>
          <w:lang w:val="en-GB"/>
          <w:rPrChange w:id="729" w:author="Utku B. Demir" w:date="2022-02-23T16:47:00Z">
            <w:rPr>
              <w:noProof/>
            </w:rPr>
          </w:rPrChange>
        </w:rPr>
        <w:fldChar w:fldCharType="end"/>
      </w:r>
      <w:r w:rsidRPr="008E1C19">
        <w:rPr>
          <w:lang w:val="en-GB"/>
          <w:rPrChange w:id="730" w:author="Utku B. Demir" w:date="2022-02-23T16:47:00Z">
            <w:rPr>
              <w:lang w:val="en-US"/>
            </w:rPr>
          </w:rPrChange>
        </w:rPr>
        <w:t>: Relation between citizens' level of involvement and selected outcome variables</w:t>
      </w:r>
    </w:p>
    <w:p w14:paraId="5453971D" w14:textId="77777777" w:rsidR="007D27A8" w:rsidRPr="008E1C19" w:rsidRDefault="007D27A8" w:rsidP="00CC3DAA">
      <w:pPr>
        <w:pStyle w:val="BodyText"/>
        <w:rPr>
          <w:lang w:val="en-GB"/>
        </w:rPr>
      </w:pPr>
      <w:r w:rsidRPr="008E1C19">
        <w:rPr>
          <w:lang w:val="en-GB"/>
        </w:rPr>
        <w:t>S</w:t>
      </w:r>
      <w:r w:rsidR="00E2705C" w:rsidRPr="008E1C19">
        <w:rPr>
          <w:lang w:val="en-GB"/>
        </w:rPr>
        <w:t xml:space="preserve">calability seems to be rated </w:t>
      </w:r>
      <w:r w:rsidRPr="008E1C19">
        <w:rPr>
          <w:lang w:val="en-GB"/>
        </w:rPr>
        <w:t xml:space="preserve">slightly </w:t>
      </w:r>
      <w:r w:rsidR="00E2705C" w:rsidRPr="008E1C19">
        <w:rPr>
          <w:lang w:val="en-GB"/>
        </w:rPr>
        <w:t xml:space="preserve">higher in the research projects with central involvement of the citizens (rho </w:t>
      </w:r>
      <w:r w:rsidR="00386305" w:rsidRPr="008E1C19">
        <w:rPr>
          <w:lang w:val="en-GB"/>
        </w:rPr>
        <w:t xml:space="preserve">≈ 0.35, p-value &lt; 0.05). Generating a better/deeper understanding as well as the emancipatory impact on the involved societal groups seem to be correlating relatively higher in comparison (rho &gt; 0.45, p-value &lt; 0.05 each). </w:t>
      </w:r>
      <w:r w:rsidRPr="008E1C19">
        <w:rPr>
          <w:lang w:val="en-GB"/>
        </w:rPr>
        <w:t>Higher levels of transdisciplinary involvement of the citizens have a statistically significant relation to the scalability of results, deeper/better understanding of the studied issue, and the emancipatory impact on the participating societal actors.</w:t>
      </w:r>
    </w:p>
    <w:p w14:paraId="0459C803" w14:textId="4603F9FD" w:rsidR="00DC57E8" w:rsidRPr="008E1C19" w:rsidRDefault="007D27A8" w:rsidP="007D27A8">
      <w:pPr>
        <w:pStyle w:val="Heading2"/>
        <w:rPr>
          <w:lang w:val="en-GB"/>
          <w:rPrChange w:id="731" w:author="Utku B. Demir" w:date="2022-02-23T16:47:00Z">
            <w:rPr/>
          </w:rPrChange>
        </w:rPr>
      </w:pPr>
      <w:r w:rsidRPr="008E1C19">
        <w:rPr>
          <w:lang w:val="en-GB"/>
          <w:rPrChange w:id="732" w:author="Utku B. Demir" w:date="2022-02-23T16:47:00Z">
            <w:rPr/>
          </w:rPrChange>
        </w:rPr>
        <w:lastRenderedPageBreak/>
        <w:t xml:space="preserve">Target Group Goals </w:t>
      </w:r>
    </w:p>
    <w:p w14:paraId="103D9739" w14:textId="77777777" w:rsidR="0047697E" w:rsidRPr="008E1C19" w:rsidRDefault="0047697E" w:rsidP="0047697E">
      <w:pPr>
        <w:pStyle w:val="BodyText"/>
        <w:keepNext/>
        <w:rPr>
          <w:lang w:val="en-GB"/>
          <w:rPrChange w:id="733" w:author="Utku B. Demir" w:date="2022-02-23T16:47:00Z">
            <w:rPr/>
          </w:rPrChange>
        </w:rPr>
      </w:pPr>
      <w:r w:rsidRPr="008E1C19">
        <w:rPr>
          <w:noProof/>
          <w:lang w:val="en-GB"/>
          <w:rPrChange w:id="734" w:author="Utku B. Demir" w:date="2022-02-23T16:47:00Z">
            <w:rPr>
              <w:noProof/>
            </w:rPr>
          </w:rPrChange>
        </w:rPr>
        <w:drawing>
          <wp:inline distT="0" distB="0" distL="0" distR="0" wp14:anchorId="50E1850D" wp14:editId="1ECE1679">
            <wp:extent cx="5731510" cy="1910715"/>
            <wp:effectExtent l="0" t="0" r="0" b="0"/>
            <wp:docPr id="71" name="Graphic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Graphic 71"/>
                    <pic:cNvPicPr/>
                  </pic:nvPicPr>
                  <pic:blipFill>
                    <a:blip r:embed="rId43">
                      <a:extLst>
                        <a:ext uri="{28A0092B-C50C-407E-A947-70E740481C1C}">
                          <a14:useLocalDpi xmlns:a14="http://schemas.microsoft.com/office/drawing/2010/main" val="0"/>
                        </a:ext>
                        <a:ext uri="{96DAC541-7B7A-43D3-8B79-37D633B846F1}">
                          <asvg:svgBlip xmlns:asvg="http://schemas.microsoft.com/office/drawing/2016/SVG/main" r:embed="rId44"/>
                        </a:ext>
                      </a:extLst>
                    </a:blip>
                    <a:stretch>
                      <a:fillRect/>
                    </a:stretch>
                  </pic:blipFill>
                  <pic:spPr>
                    <a:xfrm>
                      <a:off x="0" y="0"/>
                      <a:ext cx="5731510" cy="1910715"/>
                    </a:xfrm>
                    <a:prstGeom prst="rect">
                      <a:avLst/>
                    </a:prstGeom>
                  </pic:spPr>
                </pic:pic>
              </a:graphicData>
            </a:graphic>
          </wp:inline>
        </w:drawing>
      </w:r>
    </w:p>
    <w:p w14:paraId="219A4AE2" w14:textId="3B1D9731" w:rsidR="007D27A8" w:rsidRPr="008E1C19" w:rsidRDefault="0047697E" w:rsidP="0047697E">
      <w:pPr>
        <w:pStyle w:val="Caption"/>
        <w:rPr>
          <w:lang w:val="en-GB"/>
          <w:rPrChange w:id="735" w:author="Utku B. Demir" w:date="2022-02-23T16:47:00Z">
            <w:rPr>
              <w:lang w:val="en-US"/>
            </w:rPr>
          </w:rPrChange>
        </w:rPr>
      </w:pPr>
      <w:r w:rsidRPr="008E1C19">
        <w:rPr>
          <w:lang w:val="en-GB"/>
          <w:rPrChange w:id="736" w:author="Utku B. Demir" w:date="2022-02-23T16:47:00Z">
            <w:rPr/>
          </w:rPrChange>
        </w:rPr>
        <w:t xml:space="preserve">Figure </w:t>
      </w:r>
      <w:r w:rsidR="00E913EA" w:rsidRPr="008E1C19">
        <w:rPr>
          <w:lang w:val="en-GB"/>
          <w:rPrChange w:id="737" w:author="Utku B. Demir" w:date="2022-02-23T16:47:00Z">
            <w:rPr/>
          </w:rPrChange>
        </w:rPr>
        <w:fldChar w:fldCharType="begin"/>
      </w:r>
      <w:r w:rsidR="00E913EA" w:rsidRPr="008E1C19">
        <w:rPr>
          <w:lang w:val="en-GB"/>
          <w:rPrChange w:id="738" w:author="Utku B. Demir" w:date="2022-02-23T16:47:00Z">
            <w:rPr/>
          </w:rPrChange>
        </w:rPr>
        <w:instrText xml:space="preserve"> SEQ Figure \* ARABIC </w:instrText>
      </w:r>
      <w:r w:rsidR="00E913EA" w:rsidRPr="008E1C19">
        <w:rPr>
          <w:lang w:val="en-GB"/>
          <w:rPrChange w:id="739" w:author="Utku B. Demir" w:date="2022-02-23T16:47:00Z">
            <w:rPr>
              <w:noProof/>
            </w:rPr>
          </w:rPrChange>
        </w:rPr>
        <w:fldChar w:fldCharType="separate"/>
      </w:r>
      <w:ins w:id="740" w:author="Utku B. Demir" w:date="2022-02-23T19:47:00Z">
        <w:r w:rsidR="00916DE1">
          <w:rPr>
            <w:noProof/>
            <w:lang w:val="en-GB"/>
          </w:rPr>
          <w:t>16</w:t>
        </w:r>
      </w:ins>
      <w:del w:id="741" w:author="Utku B. Demir" w:date="2022-02-23T19:47:00Z">
        <w:r w:rsidR="006B7ECC" w:rsidRPr="008E1C19" w:rsidDel="00916DE1">
          <w:rPr>
            <w:noProof/>
            <w:lang w:val="en-GB"/>
            <w:rPrChange w:id="742" w:author="Utku B. Demir" w:date="2022-02-23T16:47:00Z">
              <w:rPr>
                <w:noProof/>
              </w:rPr>
            </w:rPrChange>
          </w:rPr>
          <w:delText>15</w:delText>
        </w:r>
      </w:del>
      <w:r w:rsidR="00E913EA" w:rsidRPr="008E1C19">
        <w:rPr>
          <w:noProof/>
          <w:lang w:val="en-GB"/>
          <w:rPrChange w:id="743" w:author="Utku B. Demir" w:date="2022-02-23T16:47:00Z">
            <w:rPr>
              <w:noProof/>
            </w:rPr>
          </w:rPrChange>
        </w:rPr>
        <w:fldChar w:fldCharType="end"/>
      </w:r>
      <w:r w:rsidRPr="008E1C19">
        <w:rPr>
          <w:lang w:val="en-GB"/>
          <w:rPrChange w:id="744" w:author="Utku B. Demir" w:date="2022-02-23T16:47:00Z">
            <w:rPr>
              <w:lang w:val="en-US"/>
            </w:rPr>
          </w:rPrChange>
        </w:rPr>
        <w:t>: Distribution of target group goals</w:t>
      </w:r>
    </w:p>
    <w:p w14:paraId="12B59075" w14:textId="284DCF0B" w:rsidR="005D5901" w:rsidRPr="008E1C19" w:rsidRDefault="005D5901" w:rsidP="005D5901">
      <w:pPr>
        <w:rPr>
          <w:lang w:val="en-GB"/>
          <w:rPrChange w:id="745" w:author="Utku B. Demir" w:date="2022-02-23T16:47:00Z">
            <w:rPr>
              <w:lang w:val="en-US"/>
            </w:rPr>
          </w:rPrChange>
        </w:rPr>
      </w:pPr>
      <w:r w:rsidRPr="008E1C19">
        <w:rPr>
          <w:lang w:val="en-GB"/>
          <w:rPrChange w:id="746" w:author="Utku B. Demir" w:date="2022-02-23T16:47:00Z">
            <w:rPr>
              <w:lang w:val="en-US"/>
            </w:rPr>
          </w:rPrChange>
        </w:rPr>
        <w:t xml:space="preserve">Envisioned social goals of the project can be important indicators of social innovation. Several true/false statements concerning with foreseen social impact and social inclusion goals were directed to measure </w:t>
      </w:r>
      <w:r w:rsidR="001747B5" w:rsidRPr="008E1C19">
        <w:rPr>
          <w:lang w:val="en-GB"/>
          <w:rPrChange w:id="747" w:author="Utku B. Demir" w:date="2022-02-23T16:47:00Z">
            <w:rPr>
              <w:lang w:val="en-US"/>
            </w:rPr>
          </w:rPrChange>
        </w:rPr>
        <w:t xml:space="preserve">further </w:t>
      </w:r>
      <w:r w:rsidR="008E090B" w:rsidRPr="008E1C19">
        <w:rPr>
          <w:lang w:val="en-GB"/>
          <w:rPrChange w:id="748" w:author="Utku B. Demir" w:date="2022-02-23T16:47:00Z">
            <w:rPr>
              <w:lang w:val="en-US"/>
            </w:rPr>
          </w:rPrChange>
        </w:rPr>
        <w:t xml:space="preserve">aspects of transdisciplinarity. </w:t>
      </w:r>
      <w:r w:rsidR="008E090B" w:rsidRPr="008E1C19">
        <w:rPr>
          <w:i/>
          <w:iCs/>
          <w:lang w:val="en-GB"/>
          <w:rPrChange w:id="749" w:author="Utku B. Demir" w:date="2022-02-23T16:47:00Z">
            <w:rPr>
              <w:i/>
              <w:iCs/>
              <w:lang w:val="en-US"/>
            </w:rPr>
          </w:rPrChange>
        </w:rPr>
        <w:t>Aim to empower targeted or included social groups</w:t>
      </w:r>
      <w:r w:rsidR="008E090B" w:rsidRPr="008E1C19">
        <w:rPr>
          <w:lang w:val="en-GB"/>
          <w:rPrChange w:id="750" w:author="Utku B. Demir" w:date="2022-02-23T16:47:00Z">
            <w:rPr>
              <w:lang w:val="en-US"/>
            </w:rPr>
          </w:rPrChange>
        </w:rPr>
        <w:t xml:space="preserve"> was the most frequently selected category (170 times)</w:t>
      </w:r>
      <w:r w:rsidR="00744790" w:rsidRPr="008E1C19">
        <w:rPr>
          <w:lang w:val="en-GB"/>
          <w:rPrChange w:id="751" w:author="Utku B. Demir" w:date="2022-02-23T16:47:00Z">
            <w:rPr>
              <w:lang w:val="en-US"/>
            </w:rPr>
          </w:rPrChange>
        </w:rPr>
        <w:t xml:space="preserve"> followed by </w:t>
      </w:r>
      <w:r w:rsidR="00744790" w:rsidRPr="008E1C19">
        <w:rPr>
          <w:i/>
          <w:iCs/>
          <w:lang w:val="en-GB"/>
          <w:rPrChange w:id="752" w:author="Utku B. Demir" w:date="2022-02-23T16:47:00Z">
            <w:rPr>
              <w:i/>
              <w:iCs/>
              <w:lang w:val="en-US"/>
            </w:rPr>
          </w:rPrChange>
        </w:rPr>
        <w:t>enabling diversity and exchange of different perspectives</w:t>
      </w:r>
      <w:r w:rsidR="00744790" w:rsidRPr="008E1C19">
        <w:rPr>
          <w:lang w:val="en-GB"/>
          <w:rPrChange w:id="753" w:author="Utku B. Demir" w:date="2022-02-23T16:47:00Z">
            <w:rPr>
              <w:lang w:val="en-US"/>
            </w:rPr>
          </w:rPrChange>
        </w:rPr>
        <w:t xml:space="preserve"> (151 times). The category the project worked towards </w:t>
      </w:r>
      <w:proofErr w:type="spellStart"/>
      <w:r w:rsidR="00744790" w:rsidRPr="008E1C19">
        <w:rPr>
          <w:lang w:val="en-GB"/>
          <w:rPrChange w:id="754" w:author="Utku B. Demir" w:date="2022-02-23T16:47:00Z">
            <w:rPr>
              <w:lang w:val="en-US"/>
            </w:rPr>
          </w:rPrChange>
        </w:rPr>
        <w:t>imporving</w:t>
      </w:r>
      <w:proofErr w:type="spellEnd"/>
      <w:r w:rsidR="00744790" w:rsidRPr="008E1C19">
        <w:rPr>
          <w:lang w:val="en-GB"/>
          <w:rPrChange w:id="755" w:author="Utku B. Demir" w:date="2022-02-23T16:47:00Z">
            <w:rPr>
              <w:lang w:val="en-US"/>
            </w:rPr>
          </w:rPrChange>
        </w:rPr>
        <w:t xml:space="preserve"> people’s lives was the least frequent selected category (55 </w:t>
      </w:r>
      <w:commentRangeStart w:id="756"/>
      <w:r w:rsidR="00744790" w:rsidRPr="008E1C19">
        <w:rPr>
          <w:lang w:val="en-GB"/>
          <w:rPrChange w:id="757" w:author="Utku B. Demir" w:date="2022-02-23T16:47:00Z">
            <w:rPr>
              <w:lang w:val="en-US"/>
            </w:rPr>
          </w:rPrChange>
        </w:rPr>
        <w:t>times</w:t>
      </w:r>
      <w:commentRangeEnd w:id="756"/>
      <w:r w:rsidR="00454860" w:rsidRPr="008E1C19">
        <w:rPr>
          <w:rStyle w:val="CommentReference"/>
          <w:lang w:val="en-GB"/>
          <w:rPrChange w:id="758" w:author="Utku B. Demir" w:date="2022-02-23T16:47:00Z">
            <w:rPr>
              <w:rStyle w:val="CommentReference"/>
            </w:rPr>
          </w:rPrChange>
        </w:rPr>
        <w:commentReference w:id="756"/>
      </w:r>
      <w:r w:rsidR="00744790" w:rsidRPr="008E1C19">
        <w:rPr>
          <w:lang w:val="en-GB"/>
          <w:rPrChange w:id="759" w:author="Utku B. Demir" w:date="2022-02-23T16:47:00Z">
            <w:rPr>
              <w:lang w:val="en-US"/>
            </w:rPr>
          </w:rPrChange>
        </w:rPr>
        <w:t>).</w:t>
      </w:r>
      <w:r w:rsidR="008E090B" w:rsidRPr="008E1C19">
        <w:rPr>
          <w:lang w:val="en-GB"/>
          <w:rPrChange w:id="760" w:author="Utku B. Demir" w:date="2022-02-23T16:47:00Z">
            <w:rPr>
              <w:lang w:val="en-US"/>
            </w:rPr>
          </w:rPrChange>
        </w:rPr>
        <w:t xml:space="preserve"> </w:t>
      </w:r>
    </w:p>
    <w:p w14:paraId="4C0C9CBB" w14:textId="1AE59391" w:rsidR="00454860" w:rsidRPr="008E1C19" w:rsidRDefault="00454860" w:rsidP="005D5901">
      <w:pPr>
        <w:rPr>
          <w:lang w:val="en-GB"/>
          <w:rPrChange w:id="761" w:author="Utku B. Demir" w:date="2022-02-23T16:47:00Z">
            <w:rPr>
              <w:lang w:val="en-US"/>
            </w:rPr>
          </w:rPrChange>
        </w:rPr>
      </w:pPr>
    </w:p>
    <w:p w14:paraId="745AEF26" w14:textId="3D3F6E62" w:rsidR="00454860" w:rsidRPr="008E1C19" w:rsidRDefault="00454860" w:rsidP="00454860">
      <w:pPr>
        <w:pStyle w:val="Heading1"/>
        <w:rPr>
          <w:lang w:val="en-GB"/>
          <w:rPrChange w:id="762" w:author="Utku B. Demir" w:date="2022-02-23T16:47:00Z">
            <w:rPr>
              <w:lang w:val="en-US"/>
            </w:rPr>
          </w:rPrChange>
        </w:rPr>
      </w:pPr>
      <w:commentRangeStart w:id="763"/>
      <w:r w:rsidRPr="008E1C19">
        <w:rPr>
          <w:lang w:val="en-GB"/>
          <w:rPrChange w:id="764" w:author="Utku B. Demir" w:date="2022-02-23T16:47:00Z">
            <w:rPr>
              <w:lang w:val="en-US"/>
            </w:rPr>
          </w:rPrChange>
        </w:rPr>
        <w:t>Regulatory Framework</w:t>
      </w:r>
      <w:commentRangeEnd w:id="763"/>
      <w:r w:rsidRPr="008E1C19">
        <w:rPr>
          <w:rStyle w:val="CommentReference"/>
          <w:rFonts w:asciiTheme="minorHAnsi" w:eastAsiaTheme="minorHAnsi" w:hAnsiTheme="minorHAnsi" w:cstheme="minorBidi"/>
          <w:color w:val="auto"/>
          <w:lang w:val="en-GB"/>
          <w:rPrChange w:id="765" w:author="Utku B. Demir" w:date="2022-02-23T16:47:00Z">
            <w:rPr>
              <w:rStyle w:val="CommentReference"/>
              <w:rFonts w:asciiTheme="minorHAnsi" w:eastAsiaTheme="minorHAnsi" w:hAnsiTheme="minorHAnsi" w:cstheme="minorBidi"/>
              <w:color w:val="auto"/>
            </w:rPr>
          </w:rPrChange>
        </w:rPr>
        <w:commentReference w:id="763"/>
      </w:r>
    </w:p>
    <w:p w14:paraId="1E869EC5" w14:textId="2D85AF3B" w:rsidR="00F56A15" w:rsidRPr="008E1C19" w:rsidRDefault="00F56A15" w:rsidP="005D5901">
      <w:pPr>
        <w:rPr>
          <w:lang w:val="en-GB"/>
          <w:rPrChange w:id="766" w:author="Utku B. Demir" w:date="2022-02-23T16:47:00Z">
            <w:rPr>
              <w:lang w:val="en-US"/>
            </w:rPr>
          </w:rPrChange>
        </w:rPr>
      </w:pPr>
    </w:p>
    <w:p w14:paraId="7CA035BC" w14:textId="77777777" w:rsidR="00F56A15" w:rsidRPr="008E1C19" w:rsidRDefault="00F56A15" w:rsidP="005D5901">
      <w:pPr>
        <w:rPr>
          <w:lang w:val="en-GB"/>
          <w:rPrChange w:id="767" w:author="Utku B. Demir" w:date="2022-02-23T16:47:00Z">
            <w:rPr>
              <w:lang w:val="en-US"/>
            </w:rPr>
          </w:rPrChange>
        </w:rPr>
      </w:pPr>
    </w:p>
    <w:p w14:paraId="413913F1" w14:textId="15FCF5BF" w:rsidR="00505FC0" w:rsidRPr="008E1C19" w:rsidRDefault="00834BD5" w:rsidP="00834BD5">
      <w:pPr>
        <w:pStyle w:val="Heading2"/>
        <w:rPr>
          <w:lang w:val="en-GB"/>
          <w:rPrChange w:id="768" w:author="Utku B. Demir" w:date="2022-02-23T16:47:00Z">
            <w:rPr/>
          </w:rPrChange>
        </w:rPr>
      </w:pPr>
      <w:r w:rsidRPr="008E1C19">
        <w:rPr>
          <w:lang w:val="en-GB"/>
          <w:rPrChange w:id="769" w:author="Utku B. Demir" w:date="2022-02-23T16:47:00Z">
            <w:rPr/>
          </w:rPrChange>
        </w:rPr>
        <w:t>Open Science Concepts</w:t>
      </w:r>
    </w:p>
    <w:p w14:paraId="246C55F6" w14:textId="0D154960" w:rsidR="00834BD5" w:rsidRPr="008E1C19" w:rsidRDefault="00043542" w:rsidP="00834BD5">
      <w:pPr>
        <w:pStyle w:val="BodyText"/>
        <w:rPr>
          <w:lang w:val="en-GB"/>
          <w:rPrChange w:id="770" w:author="Utku B. Demir" w:date="2022-02-23T16:47:00Z">
            <w:rPr/>
          </w:rPrChange>
        </w:rPr>
      </w:pPr>
      <w:r w:rsidRPr="008E1C19">
        <w:rPr>
          <w:noProof/>
          <w:lang w:val="en-GB"/>
          <w:rPrChange w:id="771" w:author="Utku B. Demir" w:date="2022-02-23T16:47:00Z">
            <w:rPr>
              <w:noProof/>
            </w:rPr>
          </w:rPrChange>
        </w:rPr>
        <w:drawing>
          <wp:inline distT="0" distB="0" distL="0" distR="0" wp14:anchorId="58F27420" wp14:editId="3713C910">
            <wp:extent cx="5731510" cy="1910715"/>
            <wp:effectExtent l="0" t="0" r="0" b="0"/>
            <wp:docPr id="73" name="Graphic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Graphic 73"/>
                    <pic:cNvPicPr/>
                  </pic:nvPicPr>
                  <pic:blipFill>
                    <a:blip r:embed="rId45">
                      <a:extLst>
                        <a:ext uri="{28A0092B-C50C-407E-A947-70E740481C1C}">
                          <a14:useLocalDpi xmlns:a14="http://schemas.microsoft.com/office/drawing/2010/main" val="0"/>
                        </a:ext>
                        <a:ext uri="{96DAC541-7B7A-43D3-8B79-37D633B846F1}">
                          <asvg:svgBlip xmlns:asvg="http://schemas.microsoft.com/office/drawing/2016/SVG/main" r:embed="rId46"/>
                        </a:ext>
                      </a:extLst>
                    </a:blip>
                    <a:stretch>
                      <a:fillRect/>
                    </a:stretch>
                  </pic:blipFill>
                  <pic:spPr>
                    <a:xfrm>
                      <a:off x="0" y="0"/>
                      <a:ext cx="5731510" cy="1910715"/>
                    </a:xfrm>
                    <a:prstGeom prst="rect">
                      <a:avLst/>
                    </a:prstGeom>
                  </pic:spPr>
                </pic:pic>
              </a:graphicData>
            </a:graphic>
          </wp:inline>
        </w:drawing>
      </w:r>
    </w:p>
    <w:p w14:paraId="2A89503A" w14:textId="184F7A25" w:rsidR="00E021E2" w:rsidRPr="008E1C19" w:rsidRDefault="00E021E2" w:rsidP="00323F64">
      <w:pPr>
        <w:pStyle w:val="BodyText"/>
        <w:rPr>
          <w:lang w:val="en-GB"/>
          <w:rPrChange w:id="772" w:author="Utku B. Demir" w:date="2022-02-23T16:47:00Z">
            <w:rPr/>
          </w:rPrChange>
        </w:rPr>
      </w:pPr>
      <w:r w:rsidRPr="008E1C19">
        <w:rPr>
          <w:lang w:val="en-GB"/>
          <w:rPrChange w:id="773" w:author="Utku B. Demir" w:date="2022-02-23T16:47:00Z">
            <w:rPr/>
          </w:rPrChange>
        </w:rPr>
        <w:t>A critical part of carrying out the social goals envisioned in the research process is to ensure project results are available for a broader audience</w:t>
      </w:r>
      <w:r w:rsidR="00CB3A35" w:rsidRPr="008E1C19">
        <w:rPr>
          <w:lang w:val="en-GB"/>
          <w:rPrChange w:id="774" w:author="Utku B. Demir" w:date="2022-02-23T16:47:00Z">
            <w:rPr/>
          </w:rPrChange>
        </w:rPr>
        <w:t>, therefore, open science practices are also important parts of the social impact</w:t>
      </w:r>
      <w:r w:rsidRPr="008E1C19">
        <w:rPr>
          <w:lang w:val="en-GB"/>
          <w:rPrChange w:id="775" w:author="Utku B. Demir" w:date="2022-02-23T16:47:00Z">
            <w:rPr/>
          </w:rPrChange>
        </w:rPr>
        <w:t xml:space="preserve">. Survey results display that the most frequent selected category was </w:t>
      </w:r>
      <w:r w:rsidRPr="008E1C19">
        <w:rPr>
          <w:i/>
          <w:iCs/>
          <w:lang w:val="en-GB"/>
          <w:rPrChange w:id="776" w:author="Utku B. Demir" w:date="2022-02-23T16:47:00Z">
            <w:rPr>
              <w:i/>
              <w:iCs/>
            </w:rPr>
          </w:rPrChange>
        </w:rPr>
        <w:t xml:space="preserve">open access publication </w:t>
      </w:r>
      <w:r w:rsidRPr="008E1C19">
        <w:rPr>
          <w:lang w:val="en-GB"/>
          <w:rPrChange w:id="777" w:author="Utku B. Demir" w:date="2022-02-23T16:47:00Z">
            <w:rPr/>
          </w:rPrChange>
        </w:rPr>
        <w:t xml:space="preserve">(326 times, </w:t>
      </w:r>
      <w:r w:rsidR="00043542" w:rsidRPr="008E1C19">
        <w:rPr>
          <w:lang w:val="en-GB"/>
          <w:rPrChange w:id="778" w:author="Utku B. Demir" w:date="2022-02-23T16:47:00Z">
            <w:rPr/>
          </w:rPrChange>
        </w:rPr>
        <w:t>~</w:t>
      </w:r>
      <w:ins w:id="779" w:author="ZSI" w:date="2022-02-24T01:29:00Z">
        <w:r w:rsidR="00FF5404">
          <w:rPr>
            <w:lang w:val="en-GB"/>
          </w:rPr>
          <w:t> </w:t>
        </w:r>
      </w:ins>
      <w:r w:rsidR="00043542" w:rsidRPr="008E1C19">
        <w:rPr>
          <w:lang w:val="en-GB"/>
          <w:rPrChange w:id="780" w:author="Utku B. Demir" w:date="2022-02-23T16:47:00Z">
            <w:rPr/>
          </w:rPrChange>
        </w:rPr>
        <w:t>90</w:t>
      </w:r>
      <w:ins w:id="781" w:author="ZSI" w:date="2022-02-24T01:29:00Z">
        <w:r w:rsidR="00FF5404">
          <w:rPr>
            <w:lang w:val="en-GB"/>
          </w:rPr>
          <w:t> </w:t>
        </w:r>
      </w:ins>
      <w:r w:rsidR="00043542" w:rsidRPr="008E1C19">
        <w:rPr>
          <w:lang w:val="en-GB"/>
          <w:rPrChange w:id="782" w:author="Utku B. Demir" w:date="2022-02-23T16:47:00Z">
            <w:rPr/>
          </w:rPrChange>
        </w:rPr>
        <w:t xml:space="preserve">% of the survey respondents), followed by </w:t>
      </w:r>
      <w:r w:rsidR="00043542" w:rsidRPr="008E1C19">
        <w:rPr>
          <w:i/>
          <w:iCs/>
          <w:lang w:val="en-GB"/>
          <w:rPrChange w:id="783" w:author="Utku B. Demir" w:date="2022-02-23T16:47:00Z">
            <w:rPr>
              <w:i/>
              <w:iCs/>
            </w:rPr>
          </w:rPrChange>
        </w:rPr>
        <w:t>open access data</w:t>
      </w:r>
      <w:r w:rsidR="00043542" w:rsidRPr="008E1C19">
        <w:rPr>
          <w:lang w:val="en-GB"/>
          <w:rPrChange w:id="784" w:author="Utku B. Demir" w:date="2022-02-23T16:47:00Z">
            <w:rPr/>
          </w:rPrChange>
        </w:rPr>
        <w:t xml:space="preserve"> (234 times)</w:t>
      </w:r>
      <w:r w:rsidR="00CB3A35" w:rsidRPr="008E1C19">
        <w:rPr>
          <w:lang w:val="en-GB"/>
          <w:rPrChange w:id="785" w:author="Utku B. Demir" w:date="2022-02-23T16:47:00Z">
            <w:rPr/>
          </w:rPrChange>
        </w:rPr>
        <w:t>.</w:t>
      </w:r>
    </w:p>
    <w:p w14:paraId="49CEFB71" w14:textId="3B118A0E" w:rsidR="00CB3A35" w:rsidRPr="008E1C19" w:rsidRDefault="007C16D4" w:rsidP="00323F64">
      <w:pPr>
        <w:pStyle w:val="BodyText"/>
        <w:rPr>
          <w:lang w:val="en-GB"/>
          <w:rPrChange w:id="786" w:author="Utku B. Demir" w:date="2022-02-23T16:47:00Z">
            <w:rPr/>
          </w:rPrChange>
        </w:rPr>
      </w:pPr>
      <w:r w:rsidRPr="008E1C19">
        <w:rPr>
          <w:lang w:val="en-GB"/>
          <w:rPrChange w:id="787" w:author="Utku B. Demir" w:date="2022-02-23T16:47:00Z">
            <w:rPr/>
          </w:rPrChange>
        </w:rPr>
        <w:lastRenderedPageBreak/>
        <w:t>Following the dependence of social impact on the accessibility of results, [H] we assume that the number of open access practices tend to rise with higher levels of transdisciplinary experience.</w:t>
      </w:r>
    </w:p>
    <w:p w14:paraId="0D05EC18" w14:textId="77777777" w:rsidR="00E31116" w:rsidRPr="008E1C19" w:rsidRDefault="00E31116" w:rsidP="00E31116">
      <w:pPr>
        <w:pStyle w:val="BodyText"/>
        <w:keepNext/>
        <w:rPr>
          <w:lang w:val="en-GB"/>
          <w:rPrChange w:id="788" w:author="Utku B. Demir" w:date="2022-02-23T16:47:00Z">
            <w:rPr/>
          </w:rPrChange>
        </w:rPr>
      </w:pPr>
      <w:r w:rsidRPr="008E1C19">
        <w:rPr>
          <w:noProof/>
          <w:lang w:val="en-GB"/>
          <w:rPrChange w:id="789" w:author="Utku B. Demir" w:date="2022-02-23T16:47:00Z">
            <w:rPr>
              <w:noProof/>
            </w:rPr>
          </w:rPrChange>
        </w:rPr>
        <w:drawing>
          <wp:inline distT="0" distB="0" distL="0" distR="0" wp14:anchorId="7A97C745" wp14:editId="7EF0A254">
            <wp:extent cx="5731510" cy="1719580"/>
            <wp:effectExtent l="0" t="0" r="0" b="0"/>
            <wp:docPr id="74" name="Graphic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Graphic 74"/>
                    <pic:cNvPicPr/>
                  </pic:nvPicPr>
                  <pic:blipFill>
                    <a:blip r:embed="rId47">
                      <a:extLst>
                        <a:ext uri="{28A0092B-C50C-407E-A947-70E740481C1C}">
                          <a14:useLocalDpi xmlns:a14="http://schemas.microsoft.com/office/drawing/2010/main" val="0"/>
                        </a:ext>
                        <a:ext uri="{96DAC541-7B7A-43D3-8B79-37D633B846F1}">
                          <asvg:svgBlip xmlns:asvg="http://schemas.microsoft.com/office/drawing/2016/SVG/main" r:embed="rId48"/>
                        </a:ext>
                      </a:extLst>
                    </a:blip>
                    <a:stretch>
                      <a:fillRect/>
                    </a:stretch>
                  </pic:blipFill>
                  <pic:spPr>
                    <a:xfrm>
                      <a:off x="0" y="0"/>
                      <a:ext cx="5731510" cy="1719580"/>
                    </a:xfrm>
                    <a:prstGeom prst="rect">
                      <a:avLst/>
                    </a:prstGeom>
                  </pic:spPr>
                </pic:pic>
              </a:graphicData>
            </a:graphic>
          </wp:inline>
        </w:drawing>
      </w:r>
    </w:p>
    <w:p w14:paraId="1820DC68" w14:textId="57EF7FD9" w:rsidR="00323F64" w:rsidRPr="008E1C19" w:rsidRDefault="00E31116" w:rsidP="00E31116">
      <w:pPr>
        <w:pStyle w:val="Caption"/>
        <w:rPr>
          <w:lang w:val="en-GB"/>
          <w:rPrChange w:id="790" w:author="Utku B. Demir" w:date="2022-02-23T16:47:00Z">
            <w:rPr/>
          </w:rPrChange>
        </w:rPr>
      </w:pPr>
      <w:bookmarkStart w:id="791" w:name="_Ref95692150"/>
      <w:r w:rsidRPr="008E1C19">
        <w:rPr>
          <w:lang w:val="en-GB"/>
          <w:rPrChange w:id="792" w:author="Utku B. Demir" w:date="2022-02-23T16:47:00Z">
            <w:rPr/>
          </w:rPrChange>
        </w:rPr>
        <w:t xml:space="preserve">Figure </w:t>
      </w:r>
      <w:r w:rsidR="00E913EA" w:rsidRPr="008E1C19">
        <w:rPr>
          <w:lang w:val="en-GB"/>
          <w:rPrChange w:id="793" w:author="Utku B. Demir" w:date="2022-02-23T16:47:00Z">
            <w:rPr/>
          </w:rPrChange>
        </w:rPr>
        <w:fldChar w:fldCharType="begin"/>
      </w:r>
      <w:r w:rsidR="00E913EA" w:rsidRPr="008E1C19">
        <w:rPr>
          <w:lang w:val="en-GB"/>
          <w:rPrChange w:id="794" w:author="Utku B. Demir" w:date="2022-02-23T16:47:00Z">
            <w:rPr/>
          </w:rPrChange>
        </w:rPr>
        <w:instrText xml:space="preserve"> SEQ Figure \* ARABIC </w:instrText>
      </w:r>
      <w:r w:rsidR="00E913EA" w:rsidRPr="008E1C19">
        <w:rPr>
          <w:lang w:val="en-GB"/>
          <w:rPrChange w:id="795" w:author="Utku B. Demir" w:date="2022-02-23T16:47:00Z">
            <w:rPr>
              <w:noProof/>
            </w:rPr>
          </w:rPrChange>
        </w:rPr>
        <w:fldChar w:fldCharType="separate"/>
      </w:r>
      <w:ins w:id="796" w:author="Utku B. Demir" w:date="2022-02-23T19:47:00Z">
        <w:r w:rsidR="00916DE1">
          <w:rPr>
            <w:noProof/>
            <w:lang w:val="en-GB"/>
          </w:rPr>
          <w:t>17</w:t>
        </w:r>
      </w:ins>
      <w:del w:id="797" w:author="Utku B. Demir" w:date="2022-02-23T19:47:00Z">
        <w:r w:rsidR="006B7ECC" w:rsidRPr="008E1C19" w:rsidDel="00916DE1">
          <w:rPr>
            <w:noProof/>
            <w:lang w:val="en-GB"/>
            <w:rPrChange w:id="798" w:author="Utku B. Demir" w:date="2022-02-23T16:47:00Z">
              <w:rPr>
                <w:noProof/>
              </w:rPr>
            </w:rPrChange>
          </w:rPr>
          <w:delText>16</w:delText>
        </w:r>
      </w:del>
      <w:r w:rsidR="00E913EA" w:rsidRPr="008E1C19">
        <w:rPr>
          <w:noProof/>
          <w:lang w:val="en-GB"/>
          <w:rPrChange w:id="799" w:author="Utku B. Demir" w:date="2022-02-23T16:47:00Z">
            <w:rPr>
              <w:noProof/>
            </w:rPr>
          </w:rPrChange>
        </w:rPr>
        <w:fldChar w:fldCharType="end"/>
      </w:r>
      <w:bookmarkEnd w:id="791"/>
      <w:r w:rsidRPr="008E1C19">
        <w:rPr>
          <w:lang w:val="en-GB"/>
          <w:rPrChange w:id="800" w:author="Utku B. Demir" w:date="2022-02-23T16:47:00Z">
            <w:rPr>
              <w:lang w:val="en-US"/>
            </w:rPr>
          </w:rPrChange>
        </w:rPr>
        <w:t>: Relation between the number of open science practices and transdisciplinary experience</w:t>
      </w:r>
    </w:p>
    <w:p w14:paraId="7B91E093" w14:textId="5B35B60E" w:rsidR="00834BD5" w:rsidRPr="008E1C19" w:rsidRDefault="00E31116" w:rsidP="00323F64">
      <w:pPr>
        <w:pStyle w:val="BodyText"/>
        <w:rPr>
          <w:lang w:val="en-GB"/>
          <w:rPrChange w:id="801" w:author="Utku B. Demir" w:date="2022-02-23T16:47:00Z">
            <w:rPr/>
          </w:rPrChange>
        </w:rPr>
      </w:pPr>
      <w:r w:rsidRPr="008E1C19">
        <w:rPr>
          <w:lang w:val="en-GB"/>
          <w:rPrChange w:id="802" w:author="Utku B. Demir" w:date="2022-02-23T16:47:00Z">
            <w:rPr/>
          </w:rPrChange>
        </w:rPr>
        <w:t xml:space="preserve">The analysis yields, however, no correlation between the transdisciplinary experience and the number of applied open science practices as </w:t>
      </w:r>
      <w:r w:rsidRPr="008E1C19">
        <w:rPr>
          <w:lang w:val="en-GB"/>
          <w:rPrChange w:id="803" w:author="Utku B. Demir" w:date="2022-02-23T16:47:00Z">
            <w:rPr/>
          </w:rPrChange>
        </w:rPr>
        <w:fldChar w:fldCharType="begin"/>
      </w:r>
      <w:r w:rsidRPr="008E1C19">
        <w:rPr>
          <w:lang w:val="en-GB"/>
          <w:rPrChange w:id="804" w:author="Utku B. Demir" w:date="2022-02-23T16:47:00Z">
            <w:rPr/>
          </w:rPrChange>
        </w:rPr>
        <w:instrText xml:space="preserve"> REF _Ref95692150 \h </w:instrText>
      </w:r>
      <w:r w:rsidRPr="00864098">
        <w:rPr>
          <w:lang w:val="en-GB"/>
        </w:rPr>
      </w:r>
      <w:r w:rsidRPr="008E1C19">
        <w:rPr>
          <w:lang w:val="en-GB"/>
          <w:rPrChange w:id="805" w:author="Utku B. Demir" w:date="2022-02-23T16:47:00Z">
            <w:rPr/>
          </w:rPrChange>
        </w:rPr>
        <w:fldChar w:fldCharType="separate"/>
      </w:r>
      <w:r w:rsidRPr="008E1C19">
        <w:rPr>
          <w:lang w:val="en-GB"/>
          <w:rPrChange w:id="806" w:author="Utku B. Demir" w:date="2022-02-23T16:47:00Z">
            <w:rPr/>
          </w:rPrChange>
        </w:rPr>
        <w:t xml:space="preserve">Figure </w:t>
      </w:r>
      <w:r w:rsidRPr="008E1C19">
        <w:rPr>
          <w:noProof/>
          <w:lang w:val="en-GB"/>
          <w:rPrChange w:id="807" w:author="Utku B. Demir" w:date="2022-02-23T16:47:00Z">
            <w:rPr>
              <w:noProof/>
            </w:rPr>
          </w:rPrChange>
        </w:rPr>
        <w:t>16</w:t>
      </w:r>
      <w:r w:rsidRPr="008E1C19">
        <w:rPr>
          <w:lang w:val="en-GB"/>
          <w:rPrChange w:id="808" w:author="Utku B. Demir" w:date="2022-02-23T16:47:00Z">
            <w:rPr/>
          </w:rPrChange>
        </w:rPr>
        <w:fldChar w:fldCharType="end"/>
      </w:r>
      <w:r w:rsidRPr="008E1C19">
        <w:rPr>
          <w:lang w:val="en-GB"/>
          <w:rPrChange w:id="809" w:author="Utku B. Demir" w:date="2022-02-23T16:47:00Z">
            <w:rPr/>
          </w:rPrChange>
        </w:rPr>
        <w:t xml:space="preserve"> also displays (rho ≈ 0.</w:t>
      </w:r>
      <w:commentRangeStart w:id="810"/>
      <w:r w:rsidRPr="008E1C19">
        <w:rPr>
          <w:lang w:val="en-GB"/>
          <w:rPrChange w:id="811" w:author="Utku B. Demir" w:date="2022-02-23T16:47:00Z">
            <w:rPr/>
          </w:rPrChange>
        </w:rPr>
        <w:t>05</w:t>
      </w:r>
      <w:commentRangeEnd w:id="810"/>
      <w:r w:rsidR="00E42659" w:rsidRPr="008E1C19">
        <w:rPr>
          <w:rStyle w:val="CommentReference"/>
          <w:lang w:val="en-GB"/>
          <w:rPrChange w:id="812" w:author="Utku B. Demir" w:date="2022-02-23T16:47:00Z">
            <w:rPr>
              <w:rStyle w:val="CommentReference"/>
            </w:rPr>
          </w:rPrChange>
        </w:rPr>
        <w:commentReference w:id="810"/>
      </w:r>
      <w:r w:rsidRPr="008E1C19">
        <w:rPr>
          <w:lang w:val="en-GB"/>
          <w:rPrChange w:id="813" w:author="Utku B. Demir" w:date="2022-02-23T16:47:00Z">
            <w:rPr/>
          </w:rPrChange>
        </w:rPr>
        <w:t>).</w:t>
      </w:r>
    </w:p>
    <w:p w14:paraId="4F560EBE" w14:textId="56BB8F57" w:rsidR="00E31116" w:rsidRPr="008E1C19" w:rsidRDefault="00E42659" w:rsidP="00E42659">
      <w:pPr>
        <w:pStyle w:val="Heading2"/>
        <w:rPr>
          <w:lang w:val="en-GB"/>
          <w:rPrChange w:id="814" w:author="Utku B. Demir" w:date="2022-02-23T16:47:00Z">
            <w:rPr/>
          </w:rPrChange>
        </w:rPr>
      </w:pPr>
      <w:r w:rsidRPr="008E1C19">
        <w:rPr>
          <w:lang w:val="en-GB"/>
          <w:rPrChange w:id="815" w:author="Utku B. Demir" w:date="2022-02-23T16:47:00Z">
            <w:rPr/>
          </w:rPrChange>
        </w:rPr>
        <w:t>Gender Dimension &amp; Support for Policy-</w:t>
      </w:r>
      <w:commentRangeStart w:id="816"/>
      <w:r w:rsidRPr="008E1C19">
        <w:rPr>
          <w:lang w:val="en-GB"/>
          <w:rPrChange w:id="817" w:author="Utku B. Demir" w:date="2022-02-23T16:47:00Z">
            <w:rPr/>
          </w:rPrChange>
        </w:rPr>
        <w:t>Making</w:t>
      </w:r>
      <w:commentRangeEnd w:id="816"/>
      <w:r w:rsidR="00E17035" w:rsidRPr="008E1C19">
        <w:rPr>
          <w:rStyle w:val="CommentReference"/>
          <w:rFonts w:asciiTheme="minorHAnsi" w:eastAsiaTheme="minorHAnsi" w:hAnsiTheme="minorHAnsi" w:cstheme="minorBidi"/>
          <w:b w:val="0"/>
          <w:bCs w:val="0"/>
          <w:color w:val="auto"/>
          <w:lang w:val="en-GB"/>
          <w:rPrChange w:id="818" w:author="Utku B. Demir" w:date="2022-02-23T16:47:00Z">
            <w:rPr>
              <w:rStyle w:val="CommentReference"/>
              <w:rFonts w:asciiTheme="minorHAnsi" w:eastAsiaTheme="minorHAnsi" w:hAnsiTheme="minorHAnsi" w:cstheme="minorBidi"/>
              <w:b w:val="0"/>
              <w:bCs w:val="0"/>
              <w:color w:val="auto"/>
            </w:rPr>
          </w:rPrChange>
        </w:rPr>
        <w:commentReference w:id="816"/>
      </w:r>
    </w:p>
    <w:p w14:paraId="7476EBF2" w14:textId="0858A3C9" w:rsidR="00445659" w:rsidRPr="008E1C19" w:rsidRDefault="00445659" w:rsidP="00445659">
      <w:pPr>
        <w:pStyle w:val="BodyText"/>
        <w:rPr>
          <w:lang w:val="en-GB"/>
          <w:rPrChange w:id="819" w:author="Utku B. Demir" w:date="2022-02-23T16:47:00Z">
            <w:rPr/>
          </w:rPrChange>
        </w:rPr>
      </w:pPr>
      <w:r w:rsidRPr="008E1C19">
        <w:rPr>
          <w:noProof/>
          <w:lang w:val="en-GB"/>
          <w:rPrChange w:id="820" w:author="Utku B. Demir" w:date="2022-02-23T16:47:00Z">
            <w:rPr>
              <w:noProof/>
            </w:rPr>
          </w:rPrChange>
        </w:rPr>
        <w:drawing>
          <wp:inline distT="0" distB="0" distL="0" distR="0" wp14:anchorId="564986E5" wp14:editId="18943241">
            <wp:extent cx="5731510" cy="1719580"/>
            <wp:effectExtent l="0" t="0" r="0" b="0"/>
            <wp:docPr id="77" name="Graphic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Graphic 77"/>
                    <pic:cNvPicPr/>
                  </pic:nvPicPr>
                  <pic:blipFill>
                    <a:blip r:embed="rId49">
                      <a:extLst>
                        <a:ext uri="{28A0092B-C50C-407E-A947-70E740481C1C}">
                          <a14:useLocalDpi xmlns:a14="http://schemas.microsoft.com/office/drawing/2010/main" val="0"/>
                        </a:ext>
                        <a:ext uri="{96DAC541-7B7A-43D3-8B79-37D633B846F1}">
                          <asvg:svgBlip xmlns:asvg="http://schemas.microsoft.com/office/drawing/2016/SVG/main" r:embed="rId50"/>
                        </a:ext>
                      </a:extLst>
                    </a:blip>
                    <a:stretch>
                      <a:fillRect/>
                    </a:stretch>
                  </pic:blipFill>
                  <pic:spPr>
                    <a:xfrm>
                      <a:off x="0" y="0"/>
                      <a:ext cx="5731510" cy="1719580"/>
                    </a:xfrm>
                    <a:prstGeom prst="rect">
                      <a:avLst/>
                    </a:prstGeom>
                  </pic:spPr>
                </pic:pic>
              </a:graphicData>
            </a:graphic>
          </wp:inline>
        </w:drawing>
      </w:r>
    </w:p>
    <w:p w14:paraId="4B900406" w14:textId="7DA02B06" w:rsidR="00445659" w:rsidRPr="008E1C19" w:rsidRDefault="00445659" w:rsidP="00445659">
      <w:pPr>
        <w:pStyle w:val="BodyText"/>
        <w:rPr>
          <w:lang w:val="en-GB"/>
          <w:rPrChange w:id="821" w:author="Utku B. Demir" w:date="2022-02-23T16:47:00Z">
            <w:rPr/>
          </w:rPrChange>
        </w:rPr>
      </w:pPr>
      <w:r w:rsidRPr="008E1C19">
        <w:rPr>
          <w:noProof/>
          <w:lang w:val="en-GB"/>
          <w:rPrChange w:id="822" w:author="Utku B. Demir" w:date="2022-02-23T16:47:00Z">
            <w:rPr>
              <w:noProof/>
            </w:rPr>
          </w:rPrChange>
        </w:rPr>
        <w:drawing>
          <wp:inline distT="0" distB="0" distL="0" distR="0" wp14:anchorId="527E5B7A" wp14:editId="7074D612">
            <wp:extent cx="5731510" cy="1719580"/>
            <wp:effectExtent l="0" t="0" r="0" b="0"/>
            <wp:docPr id="78" name="Graphic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Graphic 78"/>
                    <pic:cNvPicPr/>
                  </pic:nvPicPr>
                  <pic:blipFill>
                    <a:blip r:embed="rId51">
                      <a:extLst>
                        <a:ext uri="{28A0092B-C50C-407E-A947-70E740481C1C}">
                          <a14:useLocalDpi xmlns:a14="http://schemas.microsoft.com/office/drawing/2010/main" val="0"/>
                        </a:ext>
                        <a:ext uri="{96DAC541-7B7A-43D3-8B79-37D633B846F1}">
                          <asvg:svgBlip xmlns:asvg="http://schemas.microsoft.com/office/drawing/2016/SVG/main" r:embed="rId52"/>
                        </a:ext>
                      </a:extLst>
                    </a:blip>
                    <a:stretch>
                      <a:fillRect/>
                    </a:stretch>
                  </pic:blipFill>
                  <pic:spPr>
                    <a:xfrm>
                      <a:off x="0" y="0"/>
                      <a:ext cx="5731510" cy="1719580"/>
                    </a:xfrm>
                    <a:prstGeom prst="rect">
                      <a:avLst/>
                    </a:prstGeom>
                  </pic:spPr>
                </pic:pic>
              </a:graphicData>
            </a:graphic>
          </wp:inline>
        </w:drawing>
      </w:r>
    </w:p>
    <w:p w14:paraId="049F847D" w14:textId="5642994C" w:rsidR="009B4226" w:rsidRPr="008E1C19" w:rsidRDefault="009B4226" w:rsidP="009B4226">
      <w:pPr>
        <w:pStyle w:val="Heading1"/>
        <w:rPr>
          <w:lang w:val="en-GB"/>
          <w:rPrChange w:id="823" w:author="Utku B. Demir" w:date="2022-02-23T16:47:00Z">
            <w:rPr/>
          </w:rPrChange>
        </w:rPr>
      </w:pPr>
      <w:bookmarkStart w:id="824" w:name="_Ref96546171"/>
      <w:r w:rsidRPr="008E1C19">
        <w:rPr>
          <w:lang w:val="en-GB"/>
          <w:rPrChange w:id="825" w:author="Utku B. Demir" w:date="2022-02-23T16:47:00Z">
            <w:rPr/>
          </w:rPrChange>
        </w:rPr>
        <w:t>Outcome Orientation</w:t>
      </w:r>
      <w:bookmarkEnd w:id="824"/>
    </w:p>
    <w:p w14:paraId="53FFD0E0" w14:textId="17FCFA2B" w:rsidR="009B4226" w:rsidRPr="008E1C19" w:rsidRDefault="009B4226" w:rsidP="009B4226">
      <w:pPr>
        <w:rPr>
          <w:lang w:val="en-GB"/>
          <w:rPrChange w:id="826" w:author="Utku B. Demir" w:date="2022-02-23T16:47:00Z">
            <w:rPr/>
          </w:rPrChange>
        </w:rPr>
      </w:pPr>
    </w:p>
    <w:p w14:paraId="5F160076" w14:textId="1BD7423C" w:rsidR="009B4226" w:rsidRPr="008E1C19" w:rsidRDefault="009B4226" w:rsidP="009B4226">
      <w:pPr>
        <w:pStyle w:val="Heading2"/>
        <w:rPr>
          <w:lang w:val="en-GB"/>
          <w:rPrChange w:id="827" w:author="Utku B. Demir" w:date="2022-02-23T16:47:00Z">
            <w:rPr/>
          </w:rPrChange>
        </w:rPr>
      </w:pPr>
      <w:r w:rsidRPr="008E1C19">
        <w:rPr>
          <w:lang w:val="en-GB"/>
          <w:rPrChange w:id="828" w:author="Utku B. Demir" w:date="2022-02-23T16:47:00Z">
            <w:rPr/>
          </w:rPrChange>
        </w:rPr>
        <w:t>Direct Contribution</w:t>
      </w:r>
    </w:p>
    <w:p w14:paraId="2C14BE75" w14:textId="68A62619" w:rsidR="009B4226" w:rsidRPr="008E1C19" w:rsidRDefault="009B4226" w:rsidP="009B4226">
      <w:pPr>
        <w:pStyle w:val="BodyText"/>
        <w:rPr>
          <w:lang w:val="en-GB"/>
          <w:rPrChange w:id="829" w:author="Utku B. Demir" w:date="2022-02-23T16:47:00Z">
            <w:rPr/>
          </w:rPrChange>
        </w:rPr>
      </w:pPr>
    </w:p>
    <w:p w14:paraId="4AC9E955" w14:textId="28DAB032" w:rsidR="000E4EE2" w:rsidRPr="008E1C19" w:rsidRDefault="000E4EE2" w:rsidP="009B4226">
      <w:pPr>
        <w:pStyle w:val="BodyText"/>
        <w:rPr>
          <w:lang w:val="en-GB"/>
          <w:rPrChange w:id="830" w:author="Utku B. Demir" w:date="2022-02-23T16:47:00Z">
            <w:rPr/>
          </w:rPrChange>
        </w:rPr>
      </w:pPr>
    </w:p>
    <w:p w14:paraId="14219E08" w14:textId="3FE3D53C" w:rsidR="000E4EE2" w:rsidRPr="008E1C19" w:rsidRDefault="000E4EE2" w:rsidP="009B4226">
      <w:pPr>
        <w:pStyle w:val="BodyText"/>
        <w:rPr>
          <w:lang w:val="en-GB"/>
          <w:rPrChange w:id="831" w:author="Utku B. Demir" w:date="2022-02-23T16:47:00Z">
            <w:rPr/>
          </w:rPrChange>
        </w:rPr>
      </w:pPr>
      <w:r w:rsidRPr="008E1C19">
        <w:rPr>
          <w:noProof/>
          <w:lang w:val="en-GB"/>
          <w:rPrChange w:id="832" w:author="Utku B. Demir" w:date="2022-02-23T16:47:00Z">
            <w:rPr>
              <w:noProof/>
            </w:rPr>
          </w:rPrChange>
        </w:rPr>
        <w:lastRenderedPageBreak/>
        <w:drawing>
          <wp:inline distT="0" distB="0" distL="0" distR="0" wp14:anchorId="6E770819" wp14:editId="203EEB6E">
            <wp:extent cx="5731510" cy="2865755"/>
            <wp:effectExtent l="0" t="0" r="0" b="4445"/>
            <wp:docPr id="81" name="Graphic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Graphic 81"/>
                    <pic:cNvPicPr/>
                  </pic:nvPicPr>
                  <pic:blipFill>
                    <a:blip r:embed="rId53">
                      <a:extLst>
                        <a:ext uri="{28A0092B-C50C-407E-A947-70E740481C1C}">
                          <a14:useLocalDpi xmlns:a14="http://schemas.microsoft.com/office/drawing/2010/main" val="0"/>
                        </a:ext>
                        <a:ext uri="{96DAC541-7B7A-43D3-8B79-37D633B846F1}">
                          <asvg:svgBlip xmlns:asvg="http://schemas.microsoft.com/office/drawing/2016/SVG/main" r:embed="rId54"/>
                        </a:ext>
                      </a:extLst>
                    </a:blip>
                    <a:stretch>
                      <a:fillRect/>
                    </a:stretch>
                  </pic:blipFill>
                  <pic:spPr>
                    <a:xfrm>
                      <a:off x="0" y="0"/>
                      <a:ext cx="5731510" cy="2865755"/>
                    </a:xfrm>
                    <a:prstGeom prst="rect">
                      <a:avLst/>
                    </a:prstGeom>
                  </pic:spPr>
                </pic:pic>
              </a:graphicData>
            </a:graphic>
          </wp:inline>
        </w:drawing>
      </w:r>
    </w:p>
    <w:p w14:paraId="2FDD1689" w14:textId="77777777" w:rsidR="00E364F8" w:rsidRPr="008E1C19" w:rsidRDefault="00E364F8" w:rsidP="00E364F8">
      <w:pPr>
        <w:pStyle w:val="BodyText"/>
        <w:rPr>
          <w:lang w:val="en-GB"/>
          <w:rPrChange w:id="833" w:author="Utku B. Demir" w:date="2022-02-23T16:47:00Z">
            <w:rPr/>
          </w:rPrChange>
        </w:rPr>
      </w:pPr>
    </w:p>
    <w:p w14:paraId="50BEF946" w14:textId="37005977" w:rsidR="00E364F8" w:rsidRPr="008E1C19" w:rsidRDefault="00E364F8" w:rsidP="00E364F8">
      <w:pPr>
        <w:pStyle w:val="BodyText"/>
        <w:rPr>
          <w:lang w:val="en-GB"/>
          <w:rPrChange w:id="834" w:author="Utku B. Demir" w:date="2022-02-23T16:47:00Z">
            <w:rPr/>
          </w:rPrChange>
        </w:rPr>
      </w:pPr>
      <w:r w:rsidRPr="008E1C19">
        <w:rPr>
          <w:lang w:val="en-GB"/>
          <w:rPrChange w:id="835" w:author="Utku B. Demir" w:date="2022-02-23T16:47:00Z">
            <w:rPr/>
          </w:rPrChange>
        </w:rPr>
        <w:t>A dire</w:t>
      </w:r>
      <w:r w:rsidR="00E946A0" w:rsidRPr="008E1C19">
        <w:rPr>
          <w:lang w:val="en-GB"/>
          <w:rPrChange w:id="836" w:author="Utku B. Demir" w:date="2022-02-23T16:47:00Z">
            <w:rPr/>
          </w:rPrChange>
        </w:rPr>
        <w:t xml:space="preserve">ct </w:t>
      </w:r>
      <w:r w:rsidR="00675CDA" w:rsidRPr="008E1C19">
        <w:rPr>
          <w:lang w:val="en-GB"/>
          <w:rPrChange w:id="837" w:author="Utku B. Demir" w:date="2022-02-23T16:47:00Z">
            <w:rPr/>
          </w:rPrChange>
        </w:rPr>
        <w:t>contribution to</w:t>
      </w:r>
      <w:r w:rsidR="00E946A0" w:rsidRPr="008E1C19">
        <w:rPr>
          <w:lang w:val="en-GB"/>
          <w:rPrChange w:id="838" w:author="Utku B. Demir" w:date="2022-02-23T16:47:00Z">
            <w:rPr/>
          </w:rPrChange>
        </w:rPr>
        <w:t xml:space="preserve"> services, products, processes is</w:t>
      </w:r>
      <w:r w:rsidR="00675CDA" w:rsidRPr="008E1C19">
        <w:rPr>
          <w:lang w:val="en-GB"/>
          <w:rPrChange w:id="839" w:author="Utku B. Demir" w:date="2022-02-23T16:47:00Z">
            <w:rPr/>
          </w:rPrChange>
        </w:rPr>
        <w:t xml:space="preserve"> not a frequent occasion for research projects. However, although the majority of the respondents marked 3 or smaller values on a scale from 0 to 10 for all of the categories, </w:t>
      </w:r>
      <w:r w:rsidR="00E17035" w:rsidRPr="008E1C19">
        <w:rPr>
          <w:lang w:val="en-GB"/>
          <w:rPrChange w:id="840" w:author="Utku B. Demir" w:date="2022-02-23T16:47:00Z">
            <w:rPr/>
          </w:rPrChange>
        </w:rPr>
        <w:t>~</w:t>
      </w:r>
      <w:ins w:id="841" w:author="ZSI" w:date="2022-02-24T01:29:00Z">
        <w:r w:rsidR="00FF5404">
          <w:rPr>
            <w:lang w:val="en-GB"/>
          </w:rPr>
          <w:t> </w:t>
        </w:r>
      </w:ins>
      <w:r w:rsidR="00E17035" w:rsidRPr="008E1C19">
        <w:rPr>
          <w:lang w:val="en-GB"/>
          <w:rPrChange w:id="842" w:author="Utku B. Demir" w:date="2022-02-23T16:47:00Z">
            <w:rPr/>
          </w:rPrChange>
        </w:rPr>
        <w:t>40</w:t>
      </w:r>
      <w:ins w:id="843" w:author="ZSI" w:date="2022-02-24T01:29:00Z">
        <w:r w:rsidR="00FF5404">
          <w:rPr>
            <w:lang w:val="en-GB"/>
          </w:rPr>
          <w:t> </w:t>
        </w:r>
      </w:ins>
      <w:r w:rsidR="00E17035" w:rsidRPr="008E1C19">
        <w:rPr>
          <w:lang w:val="en-GB"/>
          <w:rPrChange w:id="844" w:author="Utku B. Demir" w:date="2022-02-23T16:47:00Z">
            <w:rPr/>
          </w:rPrChange>
        </w:rPr>
        <w:t xml:space="preserve">% of the respondents noted that their project results somewhat directly contributed to new/better products and services for the general population from which </w:t>
      </w:r>
      <w:del w:id="845" w:author="ZSI" w:date="2022-02-24T01:30:00Z">
        <w:r w:rsidRPr="008E1C19" w:rsidDel="00FF5404">
          <w:rPr>
            <w:lang w:val="en-GB"/>
            <w:rPrChange w:id="846" w:author="Utku B. Demir" w:date="2022-02-23T16:47:00Z">
              <w:rPr/>
            </w:rPrChange>
          </w:rPr>
          <w:delText xml:space="preserve">18 </w:delText>
        </w:r>
      </w:del>
      <w:ins w:id="847" w:author="ZSI" w:date="2022-02-24T01:30:00Z">
        <w:r w:rsidR="00FF5404" w:rsidRPr="008E1C19">
          <w:rPr>
            <w:lang w:val="en-GB"/>
            <w:rPrChange w:id="848" w:author="Utku B. Demir" w:date="2022-02-23T16:47:00Z">
              <w:rPr/>
            </w:rPrChange>
          </w:rPr>
          <w:t>18</w:t>
        </w:r>
        <w:r w:rsidR="00FF5404">
          <w:rPr>
            <w:lang w:val="en-GB"/>
          </w:rPr>
          <w:t> </w:t>
        </w:r>
      </w:ins>
      <w:r w:rsidRPr="008E1C19">
        <w:rPr>
          <w:lang w:val="en-GB"/>
          <w:rPrChange w:id="849" w:author="Utku B. Demir" w:date="2022-02-23T16:47:00Z">
            <w:rPr/>
          </w:rPrChange>
        </w:rPr>
        <w:t xml:space="preserve">% of respondents stated to have strongly contributed to benefit the general </w:t>
      </w:r>
      <w:commentRangeStart w:id="850"/>
      <w:r w:rsidRPr="008E1C19">
        <w:rPr>
          <w:lang w:val="en-GB"/>
          <w:rPrChange w:id="851" w:author="Utku B. Demir" w:date="2022-02-23T16:47:00Z">
            <w:rPr/>
          </w:rPrChange>
        </w:rPr>
        <w:t>population</w:t>
      </w:r>
      <w:commentRangeEnd w:id="850"/>
      <w:r w:rsidR="00E17035" w:rsidRPr="008E1C19">
        <w:rPr>
          <w:rStyle w:val="CommentReference"/>
          <w:lang w:val="en-GB"/>
          <w:rPrChange w:id="852" w:author="Utku B. Demir" w:date="2022-02-23T16:47:00Z">
            <w:rPr>
              <w:rStyle w:val="CommentReference"/>
            </w:rPr>
          </w:rPrChange>
        </w:rPr>
        <w:commentReference w:id="850"/>
      </w:r>
      <w:r w:rsidR="00E17035" w:rsidRPr="008E1C19">
        <w:rPr>
          <w:lang w:val="en-GB"/>
          <w:rPrChange w:id="853" w:author="Utku B. Demir" w:date="2022-02-23T16:47:00Z">
            <w:rPr/>
          </w:rPrChange>
        </w:rPr>
        <w:t xml:space="preserve">. </w:t>
      </w:r>
    </w:p>
    <w:p w14:paraId="496DC85F" w14:textId="70830D0D" w:rsidR="00E364F8" w:rsidRPr="008E1C19" w:rsidRDefault="00FA0254" w:rsidP="00E364F8">
      <w:pPr>
        <w:pStyle w:val="BodyText"/>
        <w:rPr>
          <w:lang w:val="en-GB"/>
          <w:rPrChange w:id="854" w:author="Utku B. Demir" w:date="2022-02-23T16:47:00Z">
            <w:rPr/>
          </w:rPrChange>
        </w:rPr>
      </w:pPr>
      <w:r w:rsidRPr="008E1C19">
        <w:rPr>
          <w:lang w:val="en-GB"/>
          <w:rPrChange w:id="855" w:author="Utku B. Demir" w:date="2022-02-23T16:47:00Z">
            <w:rPr/>
          </w:rPrChange>
        </w:rPr>
        <w:t xml:space="preserve">Our definition of social innovation includes outcome orientation which includes both the tangible and non-tangible outcomes. Although the direct outcomes are often a rarity among the scientific projects we assume [H] transdisciplinary inclusion of each societal group increases the chances of a direct outcome for that specific </w:t>
      </w:r>
      <w:commentRangeStart w:id="856"/>
      <w:r w:rsidRPr="008E1C19">
        <w:rPr>
          <w:lang w:val="en-GB"/>
          <w:rPrChange w:id="857" w:author="Utku B. Demir" w:date="2022-02-23T16:47:00Z">
            <w:rPr/>
          </w:rPrChange>
        </w:rPr>
        <w:t>group</w:t>
      </w:r>
      <w:commentRangeEnd w:id="856"/>
      <w:r w:rsidR="00E97060" w:rsidRPr="008E1C19">
        <w:rPr>
          <w:rStyle w:val="CommentReference"/>
          <w:lang w:val="en-GB"/>
          <w:rPrChange w:id="858" w:author="Utku B. Demir" w:date="2022-02-23T16:47:00Z">
            <w:rPr>
              <w:rStyle w:val="CommentReference"/>
            </w:rPr>
          </w:rPrChange>
        </w:rPr>
        <w:commentReference w:id="856"/>
      </w:r>
      <w:r w:rsidRPr="008E1C19">
        <w:rPr>
          <w:lang w:val="en-GB"/>
          <w:rPrChange w:id="859" w:author="Utku B. Demir" w:date="2022-02-23T16:47:00Z">
            <w:rPr/>
          </w:rPrChange>
        </w:rPr>
        <w:t>.</w:t>
      </w:r>
    </w:p>
    <w:p w14:paraId="2278405B" w14:textId="256442D7" w:rsidR="00E364F8" w:rsidRPr="008E1C19" w:rsidRDefault="00E97060" w:rsidP="00E97060">
      <w:pPr>
        <w:pStyle w:val="Heading2"/>
        <w:rPr>
          <w:lang w:val="en-GB"/>
          <w:rPrChange w:id="860" w:author="Utku B. Demir" w:date="2022-02-23T16:47:00Z">
            <w:rPr/>
          </w:rPrChange>
        </w:rPr>
      </w:pPr>
      <w:r w:rsidRPr="008E1C19">
        <w:rPr>
          <w:lang w:val="en-GB"/>
          <w:rPrChange w:id="861" w:author="Utku B. Demir" w:date="2022-02-23T16:47:00Z">
            <w:rPr/>
          </w:rPrChange>
        </w:rPr>
        <w:t>Intended Effects</w:t>
      </w:r>
    </w:p>
    <w:p w14:paraId="20B7CC12" w14:textId="77777777" w:rsidR="00D14E94" w:rsidRPr="008E1C19" w:rsidRDefault="00126803" w:rsidP="00D14E94">
      <w:pPr>
        <w:pStyle w:val="BodyText"/>
        <w:keepNext/>
        <w:rPr>
          <w:lang w:val="en-GB"/>
          <w:rPrChange w:id="862" w:author="Utku B. Demir" w:date="2022-02-23T16:47:00Z">
            <w:rPr/>
          </w:rPrChange>
        </w:rPr>
      </w:pPr>
      <w:r w:rsidRPr="008E1C19">
        <w:rPr>
          <w:noProof/>
          <w:lang w:val="en-GB"/>
          <w:rPrChange w:id="863" w:author="Utku B. Demir" w:date="2022-02-23T16:47:00Z">
            <w:rPr>
              <w:noProof/>
            </w:rPr>
          </w:rPrChange>
        </w:rPr>
        <w:drawing>
          <wp:inline distT="0" distB="0" distL="0" distR="0" wp14:anchorId="717AB1B9" wp14:editId="73B428CC">
            <wp:extent cx="5731510" cy="1910715"/>
            <wp:effectExtent l="0" t="0" r="0" b="0"/>
            <wp:docPr id="82" name="Graphic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Graphic 82"/>
                    <pic:cNvPicPr/>
                  </pic:nvPicPr>
                  <pic:blipFill>
                    <a:blip r:embed="rId55">
                      <a:extLst>
                        <a:ext uri="{28A0092B-C50C-407E-A947-70E740481C1C}">
                          <a14:useLocalDpi xmlns:a14="http://schemas.microsoft.com/office/drawing/2010/main" val="0"/>
                        </a:ext>
                        <a:ext uri="{96DAC541-7B7A-43D3-8B79-37D633B846F1}">
                          <asvg:svgBlip xmlns:asvg="http://schemas.microsoft.com/office/drawing/2016/SVG/main" r:embed="rId56"/>
                        </a:ext>
                      </a:extLst>
                    </a:blip>
                    <a:stretch>
                      <a:fillRect/>
                    </a:stretch>
                  </pic:blipFill>
                  <pic:spPr>
                    <a:xfrm>
                      <a:off x="0" y="0"/>
                      <a:ext cx="5731510" cy="1910715"/>
                    </a:xfrm>
                    <a:prstGeom prst="rect">
                      <a:avLst/>
                    </a:prstGeom>
                  </pic:spPr>
                </pic:pic>
              </a:graphicData>
            </a:graphic>
          </wp:inline>
        </w:drawing>
      </w:r>
    </w:p>
    <w:p w14:paraId="1264FFF6" w14:textId="6A66ADD8" w:rsidR="00E97060" w:rsidRPr="008E1C19" w:rsidRDefault="00D14E94" w:rsidP="00D14E94">
      <w:pPr>
        <w:pStyle w:val="Caption"/>
        <w:rPr>
          <w:lang w:val="en-GB"/>
          <w:rPrChange w:id="864" w:author="Utku B. Demir" w:date="2022-02-23T16:47:00Z">
            <w:rPr/>
          </w:rPrChange>
        </w:rPr>
      </w:pPr>
      <w:r w:rsidRPr="008E1C19">
        <w:rPr>
          <w:lang w:val="en-GB"/>
          <w:rPrChange w:id="865" w:author="Utku B. Demir" w:date="2022-02-23T16:47:00Z">
            <w:rPr/>
          </w:rPrChange>
        </w:rPr>
        <w:t xml:space="preserve">Figure </w:t>
      </w:r>
      <w:r w:rsidR="00E913EA" w:rsidRPr="008E1C19">
        <w:rPr>
          <w:lang w:val="en-GB"/>
          <w:rPrChange w:id="866" w:author="Utku B. Demir" w:date="2022-02-23T16:47:00Z">
            <w:rPr/>
          </w:rPrChange>
        </w:rPr>
        <w:fldChar w:fldCharType="begin"/>
      </w:r>
      <w:r w:rsidR="00E913EA" w:rsidRPr="008E1C19">
        <w:rPr>
          <w:lang w:val="en-GB"/>
          <w:rPrChange w:id="867" w:author="Utku B. Demir" w:date="2022-02-23T16:47:00Z">
            <w:rPr/>
          </w:rPrChange>
        </w:rPr>
        <w:instrText xml:space="preserve"> SEQ Figure \* ARABIC </w:instrText>
      </w:r>
      <w:r w:rsidR="00E913EA" w:rsidRPr="008E1C19">
        <w:rPr>
          <w:lang w:val="en-GB"/>
          <w:rPrChange w:id="868" w:author="Utku B. Demir" w:date="2022-02-23T16:47:00Z">
            <w:rPr>
              <w:noProof/>
            </w:rPr>
          </w:rPrChange>
        </w:rPr>
        <w:fldChar w:fldCharType="separate"/>
      </w:r>
      <w:ins w:id="869" w:author="Utku B. Demir" w:date="2022-02-23T19:47:00Z">
        <w:r w:rsidR="00916DE1">
          <w:rPr>
            <w:noProof/>
            <w:lang w:val="en-GB"/>
          </w:rPr>
          <w:t>18</w:t>
        </w:r>
      </w:ins>
      <w:del w:id="870" w:author="Utku B. Demir" w:date="2022-02-23T19:47:00Z">
        <w:r w:rsidR="006B7ECC" w:rsidRPr="008E1C19" w:rsidDel="00916DE1">
          <w:rPr>
            <w:noProof/>
            <w:lang w:val="en-GB"/>
            <w:rPrChange w:id="871" w:author="Utku B. Demir" w:date="2022-02-23T16:47:00Z">
              <w:rPr>
                <w:noProof/>
              </w:rPr>
            </w:rPrChange>
          </w:rPr>
          <w:delText>17</w:delText>
        </w:r>
      </w:del>
      <w:r w:rsidR="00E913EA" w:rsidRPr="008E1C19">
        <w:rPr>
          <w:noProof/>
          <w:lang w:val="en-GB"/>
          <w:rPrChange w:id="872" w:author="Utku B. Demir" w:date="2022-02-23T16:47:00Z">
            <w:rPr>
              <w:noProof/>
            </w:rPr>
          </w:rPrChange>
        </w:rPr>
        <w:fldChar w:fldCharType="end"/>
      </w:r>
      <w:r w:rsidRPr="008E1C19">
        <w:rPr>
          <w:lang w:val="en-GB"/>
          <w:rPrChange w:id="873" w:author="Utku B. Demir" w:date="2022-02-23T16:47:00Z">
            <w:rPr>
              <w:lang w:val="en-US"/>
            </w:rPr>
          </w:rPrChange>
        </w:rPr>
        <w:t>: Distribution of intended effect types</w:t>
      </w:r>
    </w:p>
    <w:p w14:paraId="170CEBEF" w14:textId="0B2E3916" w:rsidR="00126803" w:rsidRPr="008E1C19" w:rsidRDefault="00F14BC2" w:rsidP="003A30C1">
      <w:pPr>
        <w:pStyle w:val="BodyText"/>
        <w:rPr>
          <w:lang w:val="en-GB"/>
          <w:rPrChange w:id="874" w:author="Utku B. Demir" w:date="2022-02-23T16:47:00Z">
            <w:rPr/>
          </w:rPrChange>
        </w:rPr>
      </w:pPr>
      <w:r w:rsidRPr="008E1C19">
        <w:rPr>
          <w:lang w:val="en-GB"/>
          <w:rPrChange w:id="875" w:author="Utku B. Demir" w:date="2022-02-23T16:47:00Z">
            <w:rPr/>
          </w:rPrChange>
        </w:rPr>
        <w:t>The question regarding intended effects is designed to crystall</w:t>
      </w:r>
      <w:del w:id="876" w:author="ZSI" w:date="2022-02-24T01:32:00Z">
        <w:r w:rsidRPr="008E1C19" w:rsidDel="00AB0BC8">
          <w:rPr>
            <w:lang w:val="en-GB"/>
            <w:rPrChange w:id="877" w:author="Utku B. Demir" w:date="2022-02-23T16:47:00Z">
              <w:rPr/>
            </w:rPrChange>
          </w:rPr>
          <w:delText>ize</w:delText>
        </w:r>
      </w:del>
      <w:ins w:id="878" w:author="ZSI" w:date="2022-02-24T01:32:00Z">
        <w:r w:rsidR="00AB0BC8">
          <w:rPr>
            <w:lang w:val="en-GB"/>
          </w:rPr>
          <w:t>ise</w:t>
        </w:r>
      </w:ins>
      <w:r w:rsidRPr="008E1C19">
        <w:rPr>
          <w:lang w:val="en-GB"/>
          <w:rPrChange w:id="879" w:author="Utku B. Demir" w:date="2022-02-23T16:47:00Z">
            <w:rPr/>
          </w:rPrChange>
        </w:rPr>
        <w:t xml:space="preserve"> </w:t>
      </w:r>
      <w:r w:rsidR="003A30C1" w:rsidRPr="008E1C19">
        <w:rPr>
          <w:lang w:val="en-GB"/>
          <w:rPrChange w:id="880" w:author="Utku B. Demir" w:date="2022-02-23T16:47:00Z">
            <w:rPr/>
          </w:rPrChange>
        </w:rPr>
        <w:t xml:space="preserve">the information about the outcome potential of the projects without limiting the scope only on the immediate </w:t>
      </w:r>
      <w:commentRangeStart w:id="881"/>
      <w:r w:rsidR="003A30C1" w:rsidRPr="008E1C19">
        <w:rPr>
          <w:lang w:val="en-GB"/>
          <w:rPrChange w:id="882" w:author="Utku B. Demir" w:date="2022-02-23T16:47:00Z">
            <w:rPr/>
          </w:rPrChange>
        </w:rPr>
        <w:t>impacts</w:t>
      </w:r>
      <w:commentRangeEnd w:id="881"/>
      <w:r w:rsidR="00860C84" w:rsidRPr="008E1C19">
        <w:rPr>
          <w:rStyle w:val="CommentReference"/>
          <w:lang w:val="en-GB"/>
          <w:rPrChange w:id="883" w:author="Utku B. Demir" w:date="2022-02-23T16:47:00Z">
            <w:rPr>
              <w:rStyle w:val="CommentReference"/>
            </w:rPr>
          </w:rPrChange>
        </w:rPr>
        <w:commentReference w:id="881"/>
      </w:r>
      <w:r w:rsidR="003A30C1" w:rsidRPr="008E1C19">
        <w:rPr>
          <w:lang w:val="en-GB"/>
          <w:rPrChange w:id="884" w:author="Utku B. Demir" w:date="2022-02-23T16:47:00Z">
            <w:rPr/>
          </w:rPrChange>
        </w:rPr>
        <w:t xml:space="preserve">. </w:t>
      </w:r>
      <w:proofErr w:type="gramStart"/>
      <w:r w:rsidR="003A30C1" w:rsidRPr="008E1C19">
        <w:rPr>
          <w:lang w:val="en-GB"/>
          <w:rPrChange w:id="885" w:author="Utku B. Demir" w:date="2022-02-23T16:47:00Z">
            <w:rPr/>
          </w:rPrChange>
        </w:rPr>
        <w:t>Instead</w:t>
      </w:r>
      <w:proofErr w:type="gramEnd"/>
      <w:r w:rsidR="003A30C1" w:rsidRPr="008E1C19">
        <w:rPr>
          <w:lang w:val="en-GB"/>
          <w:rPrChange w:id="886" w:author="Utku B. Demir" w:date="2022-02-23T16:47:00Z">
            <w:rPr/>
          </w:rPrChange>
        </w:rPr>
        <w:t xml:space="preserve"> the kind of change directed to specific social groups is emphas</w:t>
      </w:r>
      <w:del w:id="887" w:author="ZSI" w:date="2022-02-24T01:32:00Z">
        <w:r w:rsidR="003A30C1" w:rsidRPr="008E1C19" w:rsidDel="00AB0BC8">
          <w:rPr>
            <w:lang w:val="en-GB"/>
            <w:rPrChange w:id="888" w:author="Utku B. Demir" w:date="2022-02-23T16:47:00Z">
              <w:rPr/>
            </w:rPrChange>
          </w:rPr>
          <w:delText>ize</w:delText>
        </w:r>
      </w:del>
      <w:ins w:id="889" w:author="ZSI" w:date="2022-02-24T01:32:00Z">
        <w:r w:rsidR="00AB0BC8">
          <w:rPr>
            <w:lang w:val="en-GB"/>
          </w:rPr>
          <w:t>ise</w:t>
        </w:r>
      </w:ins>
      <w:r w:rsidR="003A30C1" w:rsidRPr="008E1C19">
        <w:rPr>
          <w:lang w:val="en-GB"/>
          <w:rPrChange w:id="890" w:author="Utku B. Demir" w:date="2022-02-23T16:47:00Z">
            <w:rPr/>
          </w:rPrChange>
        </w:rPr>
        <w:t xml:space="preserve">d in order to measure the societal ambitions of the study. </w:t>
      </w:r>
      <w:r w:rsidR="003A30C1" w:rsidRPr="008E1C19">
        <w:rPr>
          <w:i/>
          <w:iCs/>
          <w:lang w:val="en-GB"/>
          <w:rPrChange w:id="891" w:author="Utku B. Demir" w:date="2022-02-23T16:47:00Z">
            <w:rPr>
              <w:i/>
              <w:iCs/>
            </w:rPr>
          </w:rPrChange>
        </w:rPr>
        <w:t>Improving the understanding</w:t>
      </w:r>
      <w:r w:rsidR="003A30C1" w:rsidRPr="008E1C19">
        <w:rPr>
          <w:lang w:val="en-GB"/>
          <w:rPrChange w:id="892" w:author="Utku B. Demir" w:date="2022-02-23T16:47:00Z">
            <w:rPr/>
          </w:rPrChange>
        </w:rPr>
        <w:t xml:space="preserve"> as well as </w:t>
      </w:r>
      <w:r w:rsidR="003A30C1" w:rsidRPr="008E1C19">
        <w:rPr>
          <w:i/>
          <w:iCs/>
          <w:lang w:val="en-GB"/>
          <w:rPrChange w:id="893" w:author="Utku B. Demir" w:date="2022-02-23T16:47:00Z">
            <w:rPr>
              <w:i/>
              <w:iCs/>
            </w:rPr>
          </w:rPrChange>
        </w:rPr>
        <w:lastRenderedPageBreak/>
        <w:t>raising awareness</w:t>
      </w:r>
      <w:r w:rsidR="003A30C1" w:rsidRPr="008E1C19">
        <w:rPr>
          <w:lang w:val="en-GB"/>
          <w:rPrChange w:id="894" w:author="Utku B. Demir" w:date="2022-02-23T16:47:00Z">
            <w:rPr/>
          </w:rPrChange>
        </w:rPr>
        <w:t xml:space="preserve"> in the general population is by far the most frequently selected categories (79 and 50 times)</w:t>
      </w:r>
      <w:r w:rsidR="00C840D7" w:rsidRPr="008E1C19">
        <w:rPr>
          <w:lang w:val="en-GB"/>
          <w:rPrChange w:id="895" w:author="Utku B. Demir" w:date="2022-02-23T16:47:00Z">
            <w:rPr/>
          </w:rPrChange>
        </w:rPr>
        <w:t xml:space="preserve">. Other arguably stronger types of changes (attitude and behaviour) are occurring relatively less frequent among all of the defined societal actor categories. However, 31 respondents note the intended effect (or one of the intended effects) of their research project was a behaviour change among the policymakers and/or public </w:t>
      </w:r>
      <w:commentRangeStart w:id="896"/>
      <w:r w:rsidR="00C840D7" w:rsidRPr="008E1C19">
        <w:rPr>
          <w:lang w:val="en-GB"/>
          <w:rPrChange w:id="897" w:author="Utku B. Demir" w:date="2022-02-23T16:47:00Z">
            <w:rPr/>
          </w:rPrChange>
        </w:rPr>
        <w:t>administration</w:t>
      </w:r>
      <w:commentRangeEnd w:id="896"/>
      <w:r w:rsidR="003407A0" w:rsidRPr="008E1C19">
        <w:rPr>
          <w:rStyle w:val="CommentReference"/>
          <w:lang w:val="en-GB"/>
          <w:rPrChange w:id="898" w:author="Utku B. Demir" w:date="2022-02-23T16:47:00Z">
            <w:rPr>
              <w:rStyle w:val="CommentReference"/>
            </w:rPr>
          </w:rPrChange>
        </w:rPr>
        <w:commentReference w:id="896"/>
      </w:r>
      <w:r w:rsidR="00C840D7" w:rsidRPr="008E1C19">
        <w:rPr>
          <w:lang w:val="en-GB"/>
          <w:rPrChange w:id="899" w:author="Utku B. Demir" w:date="2022-02-23T16:47:00Z">
            <w:rPr/>
          </w:rPrChange>
        </w:rPr>
        <w:t>.</w:t>
      </w:r>
    </w:p>
    <w:p w14:paraId="6316FB89" w14:textId="71B21B4A" w:rsidR="003407A0" w:rsidRPr="008E1C19" w:rsidRDefault="003407A0" w:rsidP="003A30C1">
      <w:pPr>
        <w:pStyle w:val="BodyText"/>
        <w:rPr>
          <w:lang w:val="en-GB"/>
          <w:rPrChange w:id="900" w:author="Utku B. Demir" w:date="2022-02-23T16:47:00Z">
            <w:rPr/>
          </w:rPrChange>
        </w:rPr>
      </w:pPr>
      <w:r w:rsidRPr="008E1C19">
        <w:rPr>
          <w:lang w:val="en-GB"/>
          <w:rPrChange w:id="901" w:author="Utku B. Demir" w:date="2022-02-23T16:47:00Z">
            <w:rPr/>
          </w:rPrChange>
        </w:rPr>
        <w:t>We assume [H] that the nature of involvement of the societal groups is correlate with the intended effects, or with other words, we are expecting to see a higher order of involvement with higher levels of intended effect for a specific group.</w:t>
      </w:r>
    </w:p>
    <w:p w14:paraId="271F3204" w14:textId="5065C434" w:rsidR="00431EF4" w:rsidRPr="008E1C19" w:rsidRDefault="00431EF4" w:rsidP="00431EF4">
      <w:pPr>
        <w:pStyle w:val="BodyText"/>
        <w:keepNext/>
        <w:rPr>
          <w:lang w:val="en-GB"/>
          <w:rPrChange w:id="902" w:author="Utku B. Demir" w:date="2022-02-23T16:47:00Z">
            <w:rPr/>
          </w:rPrChange>
        </w:rPr>
      </w:pPr>
      <w:commentRangeStart w:id="903"/>
      <w:commentRangeStart w:id="904"/>
      <w:r w:rsidRPr="008E1C19">
        <w:rPr>
          <w:noProof/>
          <w:lang w:val="en-GB"/>
          <w:rPrChange w:id="905" w:author="Utku B. Demir" w:date="2022-02-23T16:47:00Z">
            <w:rPr>
              <w:noProof/>
            </w:rPr>
          </w:rPrChange>
        </w:rPr>
        <w:drawing>
          <wp:inline distT="0" distB="0" distL="0" distR="0" wp14:anchorId="14C183D7" wp14:editId="14763325">
            <wp:extent cx="5731510" cy="4093845"/>
            <wp:effectExtent l="0" t="0" r="0" b="0"/>
            <wp:docPr id="85" name="Graphic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Graphic 85"/>
                    <pic:cNvPicPr/>
                  </pic:nvPicPr>
                  <pic:blipFill>
                    <a:blip r:embed="rId57">
                      <a:extLst>
                        <a:ext uri="{28A0092B-C50C-407E-A947-70E740481C1C}">
                          <a14:useLocalDpi xmlns:a14="http://schemas.microsoft.com/office/drawing/2010/main" val="0"/>
                        </a:ext>
                        <a:ext uri="{96DAC541-7B7A-43D3-8B79-37D633B846F1}">
                          <asvg:svgBlip xmlns:asvg="http://schemas.microsoft.com/office/drawing/2016/SVG/main" r:embed="rId58"/>
                        </a:ext>
                      </a:extLst>
                    </a:blip>
                    <a:stretch>
                      <a:fillRect/>
                    </a:stretch>
                  </pic:blipFill>
                  <pic:spPr>
                    <a:xfrm>
                      <a:off x="0" y="0"/>
                      <a:ext cx="5731510" cy="4093845"/>
                    </a:xfrm>
                    <a:prstGeom prst="rect">
                      <a:avLst/>
                    </a:prstGeom>
                  </pic:spPr>
                </pic:pic>
              </a:graphicData>
            </a:graphic>
          </wp:inline>
        </w:drawing>
      </w:r>
      <w:commentRangeEnd w:id="903"/>
      <w:commentRangeEnd w:id="904"/>
      <w:r w:rsidR="00D942A2" w:rsidRPr="008E1C19">
        <w:rPr>
          <w:rStyle w:val="FootnoteReference"/>
          <w:sz w:val="16"/>
          <w:szCs w:val="16"/>
          <w:lang w:val="en-GB"/>
          <w:rPrChange w:id="906" w:author="Utku B. Demir" w:date="2022-02-23T16:47:00Z">
            <w:rPr>
              <w:rStyle w:val="FootnoteReference"/>
              <w:sz w:val="16"/>
              <w:szCs w:val="16"/>
            </w:rPr>
          </w:rPrChange>
        </w:rPr>
        <w:footnoteReference w:id="12"/>
      </w:r>
      <w:r w:rsidR="00D942A2" w:rsidRPr="008E1C19">
        <w:rPr>
          <w:rStyle w:val="CommentReference"/>
          <w:lang w:val="en-GB"/>
          <w:rPrChange w:id="907" w:author="Utku B. Demir" w:date="2022-02-23T16:47:00Z">
            <w:rPr>
              <w:rStyle w:val="CommentReference"/>
            </w:rPr>
          </w:rPrChange>
        </w:rPr>
        <w:commentReference w:id="903"/>
      </w:r>
      <w:r w:rsidR="00AD0AC3" w:rsidRPr="008E1C19">
        <w:rPr>
          <w:rStyle w:val="CommentReference"/>
          <w:lang w:val="en-GB"/>
          <w:rPrChange w:id="908" w:author="Utku B. Demir" w:date="2022-02-23T16:47:00Z">
            <w:rPr>
              <w:rStyle w:val="CommentReference"/>
            </w:rPr>
          </w:rPrChange>
        </w:rPr>
        <w:commentReference w:id="904"/>
      </w:r>
    </w:p>
    <w:p w14:paraId="58CDEACE" w14:textId="7E860279" w:rsidR="003407A0" w:rsidRPr="008E1C19" w:rsidRDefault="00431EF4" w:rsidP="00431EF4">
      <w:pPr>
        <w:pStyle w:val="Caption"/>
        <w:rPr>
          <w:lang w:val="en-GB"/>
          <w:rPrChange w:id="909" w:author="Utku B. Demir" w:date="2022-02-23T16:47:00Z">
            <w:rPr>
              <w:lang w:val="en-US"/>
            </w:rPr>
          </w:rPrChange>
        </w:rPr>
      </w:pPr>
      <w:bookmarkStart w:id="910" w:name="_Ref95714164"/>
      <w:r w:rsidRPr="008E1C19">
        <w:rPr>
          <w:lang w:val="en-GB"/>
          <w:rPrChange w:id="911" w:author="Utku B. Demir" w:date="2022-02-23T16:47:00Z">
            <w:rPr/>
          </w:rPrChange>
        </w:rPr>
        <w:t xml:space="preserve">Figure </w:t>
      </w:r>
      <w:r w:rsidR="00E913EA" w:rsidRPr="008E1C19">
        <w:rPr>
          <w:lang w:val="en-GB"/>
          <w:rPrChange w:id="912" w:author="Utku B. Demir" w:date="2022-02-23T16:47:00Z">
            <w:rPr/>
          </w:rPrChange>
        </w:rPr>
        <w:fldChar w:fldCharType="begin"/>
      </w:r>
      <w:r w:rsidR="00E913EA" w:rsidRPr="008E1C19">
        <w:rPr>
          <w:lang w:val="en-GB"/>
          <w:rPrChange w:id="913" w:author="Utku B. Demir" w:date="2022-02-23T16:47:00Z">
            <w:rPr/>
          </w:rPrChange>
        </w:rPr>
        <w:instrText xml:space="preserve"> SEQ Figure \* ARABIC </w:instrText>
      </w:r>
      <w:r w:rsidR="00E913EA" w:rsidRPr="008E1C19">
        <w:rPr>
          <w:lang w:val="en-GB"/>
          <w:rPrChange w:id="914" w:author="Utku B. Demir" w:date="2022-02-23T16:47:00Z">
            <w:rPr>
              <w:noProof/>
            </w:rPr>
          </w:rPrChange>
        </w:rPr>
        <w:fldChar w:fldCharType="separate"/>
      </w:r>
      <w:ins w:id="915" w:author="Utku B. Demir" w:date="2022-02-23T19:47:00Z">
        <w:r w:rsidR="00916DE1">
          <w:rPr>
            <w:noProof/>
            <w:lang w:val="en-GB"/>
          </w:rPr>
          <w:t>19</w:t>
        </w:r>
      </w:ins>
      <w:del w:id="916" w:author="Utku B. Demir" w:date="2022-02-23T19:47:00Z">
        <w:r w:rsidR="006B7ECC" w:rsidRPr="008E1C19" w:rsidDel="00916DE1">
          <w:rPr>
            <w:noProof/>
            <w:lang w:val="en-GB"/>
            <w:rPrChange w:id="917" w:author="Utku B. Demir" w:date="2022-02-23T16:47:00Z">
              <w:rPr>
                <w:noProof/>
              </w:rPr>
            </w:rPrChange>
          </w:rPr>
          <w:delText>18</w:delText>
        </w:r>
      </w:del>
      <w:r w:rsidR="00E913EA" w:rsidRPr="008E1C19">
        <w:rPr>
          <w:noProof/>
          <w:lang w:val="en-GB"/>
          <w:rPrChange w:id="918" w:author="Utku B. Demir" w:date="2022-02-23T16:47:00Z">
            <w:rPr>
              <w:noProof/>
            </w:rPr>
          </w:rPrChange>
        </w:rPr>
        <w:fldChar w:fldCharType="end"/>
      </w:r>
      <w:bookmarkEnd w:id="910"/>
      <w:r w:rsidRPr="008E1C19">
        <w:rPr>
          <w:lang w:val="en-GB"/>
          <w:rPrChange w:id="919" w:author="Utku B. Demir" w:date="2022-02-23T16:47:00Z">
            <w:rPr>
              <w:lang w:val="en-US"/>
            </w:rPr>
          </w:rPrChange>
        </w:rPr>
        <w:t>: Correlation between the nature of transdisciplinary involvement and intended effects</w:t>
      </w:r>
    </w:p>
    <w:p w14:paraId="04A7DF5C" w14:textId="7E07CF94" w:rsidR="00AD0AC3" w:rsidRPr="008E1C19" w:rsidRDefault="00D942A2" w:rsidP="00431EF4">
      <w:pPr>
        <w:rPr>
          <w:lang w:val="en-GB"/>
          <w:rPrChange w:id="920" w:author="Utku B. Demir" w:date="2022-02-23T16:47:00Z">
            <w:rPr>
              <w:lang w:val="en-US"/>
            </w:rPr>
          </w:rPrChange>
        </w:rPr>
      </w:pPr>
      <w:r w:rsidRPr="008E1C19">
        <w:rPr>
          <w:lang w:val="en-GB"/>
          <w:rPrChange w:id="921" w:author="Utku B. Demir" w:date="2022-02-23T16:47:00Z">
            <w:rPr>
              <w:lang w:val="en-US"/>
            </w:rPr>
          </w:rPrChange>
        </w:rPr>
        <w:t xml:space="preserve">As the correlation matrix on </w:t>
      </w:r>
      <w:r w:rsidRPr="008E1C19">
        <w:rPr>
          <w:lang w:val="en-GB"/>
          <w:rPrChange w:id="922" w:author="Utku B. Demir" w:date="2022-02-23T16:47:00Z">
            <w:rPr>
              <w:lang w:val="en-US"/>
            </w:rPr>
          </w:rPrChange>
        </w:rPr>
        <w:fldChar w:fldCharType="begin"/>
      </w:r>
      <w:r w:rsidRPr="008E1C19">
        <w:rPr>
          <w:lang w:val="en-GB"/>
          <w:rPrChange w:id="923" w:author="Utku B. Demir" w:date="2022-02-23T16:47:00Z">
            <w:rPr>
              <w:lang w:val="en-US"/>
            </w:rPr>
          </w:rPrChange>
        </w:rPr>
        <w:instrText xml:space="preserve"> REF _Ref95714164 \h </w:instrText>
      </w:r>
      <w:r w:rsidRPr="00864098">
        <w:rPr>
          <w:lang w:val="en-GB"/>
        </w:rPr>
      </w:r>
      <w:r w:rsidRPr="008E1C19">
        <w:rPr>
          <w:lang w:val="en-GB"/>
          <w:rPrChange w:id="924" w:author="Utku B. Demir" w:date="2022-02-23T16:47:00Z">
            <w:rPr>
              <w:lang w:val="en-US"/>
            </w:rPr>
          </w:rPrChange>
        </w:rPr>
        <w:fldChar w:fldCharType="separate"/>
      </w:r>
      <w:r w:rsidRPr="008E1C19">
        <w:rPr>
          <w:lang w:val="en-GB"/>
          <w:rPrChange w:id="925" w:author="Utku B. Demir" w:date="2022-02-23T16:47:00Z">
            <w:rPr/>
          </w:rPrChange>
        </w:rPr>
        <w:t xml:space="preserve">Figure </w:t>
      </w:r>
      <w:r w:rsidRPr="008E1C19">
        <w:rPr>
          <w:noProof/>
          <w:lang w:val="en-GB"/>
          <w:rPrChange w:id="926" w:author="Utku B. Demir" w:date="2022-02-23T16:47:00Z">
            <w:rPr>
              <w:noProof/>
            </w:rPr>
          </w:rPrChange>
        </w:rPr>
        <w:t>18</w:t>
      </w:r>
      <w:r w:rsidRPr="008E1C19">
        <w:rPr>
          <w:lang w:val="en-GB"/>
          <w:rPrChange w:id="927" w:author="Utku B. Demir" w:date="2022-02-23T16:47:00Z">
            <w:rPr>
              <w:lang w:val="en-US"/>
            </w:rPr>
          </w:rPrChange>
        </w:rPr>
        <w:fldChar w:fldCharType="end"/>
      </w:r>
      <w:r w:rsidRPr="008E1C19">
        <w:rPr>
          <w:lang w:val="en-GB"/>
          <w:rPrChange w:id="928" w:author="Utku B. Demir" w:date="2022-02-23T16:47:00Z">
            <w:rPr>
              <w:lang w:val="en-US"/>
            </w:rPr>
          </w:rPrChange>
        </w:rPr>
        <w:t xml:space="preserve"> displays the nature of involvement of a specific societal group does not necessarily correlate well with the intended effects </w:t>
      </w:r>
      <w:r w:rsidR="00AD0AC3" w:rsidRPr="008E1C19">
        <w:rPr>
          <w:lang w:val="en-GB"/>
          <w:rPrChange w:id="929" w:author="Utku B. Demir" w:date="2022-02-23T16:47:00Z">
            <w:rPr>
              <w:lang w:val="en-US"/>
            </w:rPr>
          </w:rPrChange>
        </w:rPr>
        <w:t xml:space="preserve">on that specific </w:t>
      </w:r>
      <w:commentRangeStart w:id="930"/>
      <w:r w:rsidR="00AD0AC3" w:rsidRPr="008E1C19">
        <w:rPr>
          <w:lang w:val="en-GB"/>
          <w:rPrChange w:id="931" w:author="Utku B. Demir" w:date="2022-02-23T16:47:00Z">
            <w:rPr>
              <w:lang w:val="en-US"/>
            </w:rPr>
          </w:rPrChange>
        </w:rPr>
        <w:t>group</w:t>
      </w:r>
      <w:commentRangeEnd w:id="930"/>
      <w:r w:rsidR="00AD0AC3" w:rsidRPr="008E1C19">
        <w:rPr>
          <w:rStyle w:val="CommentReference"/>
          <w:lang w:val="en-GB"/>
          <w:rPrChange w:id="932" w:author="Utku B. Demir" w:date="2022-02-23T16:47:00Z">
            <w:rPr>
              <w:rStyle w:val="CommentReference"/>
            </w:rPr>
          </w:rPrChange>
        </w:rPr>
        <w:commentReference w:id="930"/>
      </w:r>
      <w:r w:rsidR="00AD0AC3" w:rsidRPr="008E1C19">
        <w:rPr>
          <w:lang w:val="en-GB"/>
          <w:rPrChange w:id="933" w:author="Utku B. Demir" w:date="2022-02-23T16:47:00Z">
            <w:rPr>
              <w:lang w:val="en-US"/>
            </w:rPr>
          </w:rPrChange>
        </w:rPr>
        <w:t xml:space="preserve">. </w:t>
      </w:r>
    </w:p>
    <w:p w14:paraId="3202B3BE" w14:textId="0CB34BC4" w:rsidR="00431EF4" w:rsidRPr="008E1C19" w:rsidRDefault="00AD0AC3" w:rsidP="00AD0AC3">
      <w:pPr>
        <w:pStyle w:val="Heading2"/>
        <w:rPr>
          <w:lang w:val="en-GB"/>
          <w:rPrChange w:id="934" w:author="Utku B. Demir" w:date="2022-02-23T16:47:00Z">
            <w:rPr/>
          </w:rPrChange>
        </w:rPr>
      </w:pPr>
      <w:r w:rsidRPr="008E1C19">
        <w:rPr>
          <w:lang w:val="en-GB"/>
          <w:rPrChange w:id="935" w:author="Utku B. Demir" w:date="2022-02-23T16:47:00Z">
            <w:rPr/>
          </w:rPrChange>
        </w:rPr>
        <w:t>Uptake by Decision-Makers</w:t>
      </w:r>
    </w:p>
    <w:p w14:paraId="4BFC104A" w14:textId="086CADF3" w:rsidR="00BD030B" w:rsidRPr="008E1C19" w:rsidRDefault="00BD030B" w:rsidP="00AD0AC3">
      <w:pPr>
        <w:pStyle w:val="BodyText"/>
        <w:rPr>
          <w:lang w:val="en-GB"/>
          <w:rPrChange w:id="936" w:author="Utku B. Demir" w:date="2022-02-23T16:47:00Z">
            <w:rPr/>
          </w:rPrChange>
        </w:rPr>
      </w:pPr>
      <w:r w:rsidRPr="008E1C19">
        <w:rPr>
          <w:lang w:val="en-GB"/>
          <w:rPrChange w:id="937" w:author="Utku B. Demir" w:date="2022-02-23T16:47:00Z">
            <w:rPr/>
          </w:rPrChange>
        </w:rPr>
        <w:t xml:space="preserve">Uptake of the results by policymakers or public administration is a direct indicator of the impact of the </w:t>
      </w:r>
      <w:r w:rsidR="0025729A" w:rsidRPr="008E1C19">
        <w:rPr>
          <w:lang w:val="en-GB"/>
          <w:rPrChange w:id="938" w:author="Utku B. Demir" w:date="2022-02-23T16:47:00Z">
            <w:rPr/>
          </w:rPrChange>
        </w:rPr>
        <w:t xml:space="preserve">outcomes. The survey was designed to explore this aspect under 2 different </w:t>
      </w:r>
      <w:r w:rsidR="0025729A" w:rsidRPr="008E1C19">
        <w:rPr>
          <w:lang w:val="en-GB"/>
          <w:rPrChange w:id="939" w:author="Utku B. Demir" w:date="2022-02-23T16:47:00Z">
            <w:rPr/>
          </w:rPrChange>
        </w:rPr>
        <w:lastRenderedPageBreak/>
        <w:t xml:space="preserve">questions; which were mainly aiming to </w:t>
      </w:r>
      <w:proofErr w:type="spellStart"/>
      <w:r w:rsidR="0025729A" w:rsidRPr="008E1C19">
        <w:rPr>
          <w:lang w:val="en-GB"/>
          <w:rPrChange w:id="940" w:author="Utku B. Demir" w:date="2022-02-23T16:47:00Z">
            <w:rPr/>
          </w:rPrChange>
        </w:rPr>
        <w:t>meaure</w:t>
      </w:r>
      <w:proofErr w:type="spellEnd"/>
      <w:r w:rsidR="0025729A" w:rsidRPr="008E1C19">
        <w:rPr>
          <w:lang w:val="en-GB"/>
          <w:rPrChange w:id="941" w:author="Utku B. Demir" w:date="2022-02-23T16:47:00Z">
            <w:rPr/>
          </w:rPrChange>
        </w:rPr>
        <w:t xml:space="preserve"> how far the project results have been adopted by the authorities and what was the nature of the uptake. </w:t>
      </w:r>
    </w:p>
    <w:p w14:paraId="40B7AFF3" w14:textId="77777777" w:rsidR="00203667" w:rsidRPr="008E1C19" w:rsidRDefault="00BD030B" w:rsidP="00203667">
      <w:pPr>
        <w:pStyle w:val="BodyText"/>
        <w:keepNext/>
        <w:rPr>
          <w:lang w:val="en-GB"/>
          <w:rPrChange w:id="942" w:author="Utku B. Demir" w:date="2022-02-23T16:47:00Z">
            <w:rPr/>
          </w:rPrChange>
        </w:rPr>
      </w:pPr>
      <w:r w:rsidRPr="008E1C19">
        <w:rPr>
          <w:lang w:val="en-GB"/>
          <w:rPrChange w:id="943" w:author="Utku B. Demir" w:date="2022-02-23T16:47:00Z">
            <w:rPr/>
          </w:rPrChange>
        </w:rPr>
        <w:t xml:space="preserve"> </w:t>
      </w:r>
      <w:r w:rsidRPr="008E1C19">
        <w:rPr>
          <w:noProof/>
          <w:lang w:val="en-GB"/>
          <w:rPrChange w:id="944" w:author="Utku B. Demir" w:date="2022-02-23T16:47:00Z">
            <w:rPr>
              <w:noProof/>
            </w:rPr>
          </w:rPrChange>
        </w:rPr>
        <w:drawing>
          <wp:inline distT="0" distB="0" distL="0" distR="0" wp14:anchorId="737D0F47" wp14:editId="05174B92">
            <wp:extent cx="5731510" cy="3275330"/>
            <wp:effectExtent l="0" t="0" r="0" b="1270"/>
            <wp:docPr id="89" name="Graphic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Graphic 89"/>
                    <pic:cNvPicPr/>
                  </pic:nvPicPr>
                  <pic:blipFill>
                    <a:blip r:embed="rId59">
                      <a:extLst>
                        <a:ext uri="{28A0092B-C50C-407E-A947-70E740481C1C}">
                          <a14:useLocalDpi xmlns:a14="http://schemas.microsoft.com/office/drawing/2010/main" val="0"/>
                        </a:ext>
                        <a:ext uri="{96DAC541-7B7A-43D3-8B79-37D633B846F1}">
                          <asvg:svgBlip xmlns:asvg="http://schemas.microsoft.com/office/drawing/2016/SVG/main" r:embed="rId60"/>
                        </a:ext>
                      </a:extLst>
                    </a:blip>
                    <a:stretch>
                      <a:fillRect/>
                    </a:stretch>
                  </pic:blipFill>
                  <pic:spPr>
                    <a:xfrm>
                      <a:off x="0" y="0"/>
                      <a:ext cx="5731510" cy="3275330"/>
                    </a:xfrm>
                    <a:prstGeom prst="rect">
                      <a:avLst/>
                    </a:prstGeom>
                  </pic:spPr>
                </pic:pic>
              </a:graphicData>
            </a:graphic>
          </wp:inline>
        </w:drawing>
      </w:r>
    </w:p>
    <w:p w14:paraId="1E20C391" w14:textId="7E875DE5" w:rsidR="0025729A" w:rsidRPr="008E1C19" w:rsidRDefault="00203667" w:rsidP="00203667">
      <w:pPr>
        <w:pStyle w:val="Caption"/>
        <w:rPr>
          <w:lang w:val="en-GB"/>
          <w:rPrChange w:id="945" w:author="Utku B. Demir" w:date="2022-02-23T16:47:00Z">
            <w:rPr/>
          </w:rPrChange>
        </w:rPr>
      </w:pPr>
      <w:r w:rsidRPr="008E1C19">
        <w:rPr>
          <w:lang w:val="en-GB"/>
          <w:rPrChange w:id="946" w:author="Utku B. Demir" w:date="2022-02-23T16:47:00Z">
            <w:rPr/>
          </w:rPrChange>
        </w:rPr>
        <w:t xml:space="preserve">Figure </w:t>
      </w:r>
      <w:r w:rsidR="00E913EA" w:rsidRPr="008E1C19">
        <w:rPr>
          <w:lang w:val="en-GB"/>
          <w:rPrChange w:id="947" w:author="Utku B. Demir" w:date="2022-02-23T16:47:00Z">
            <w:rPr/>
          </w:rPrChange>
        </w:rPr>
        <w:fldChar w:fldCharType="begin"/>
      </w:r>
      <w:r w:rsidR="00E913EA" w:rsidRPr="008E1C19">
        <w:rPr>
          <w:lang w:val="en-GB"/>
          <w:rPrChange w:id="948" w:author="Utku B. Demir" w:date="2022-02-23T16:47:00Z">
            <w:rPr/>
          </w:rPrChange>
        </w:rPr>
        <w:instrText xml:space="preserve"> SEQ Figure \* ARABIC </w:instrText>
      </w:r>
      <w:r w:rsidR="00E913EA" w:rsidRPr="008E1C19">
        <w:rPr>
          <w:lang w:val="en-GB"/>
          <w:rPrChange w:id="949" w:author="Utku B. Demir" w:date="2022-02-23T16:47:00Z">
            <w:rPr>
              <w:noProof/>
            </w:rPr>
          </w:rPrChange>
        </w:rPr>
        <w:fldChar w:fldCharType="separate"/>
      </w:r>
      <w:ins w:id="950" w:author="Utku B. Demir" w:date="2022-02-23T19:47:00Z">
        <w:r w:rsidR="00916DE1">
          <w:rPr>
            <w:noProof/>
            <w:lang w:val="en-GB"/>
          </w:rPr>
          <w:t>20</w:t>
        </w:r>
      </w:ins>
      <w:del w:id="951" w:author="Utku B. Demir" w:date="2022-02-23T19:47:00Z">
        <w:r w:rsidR="006B7ECC" w:rsidRPr="008E1C19" w:rsidDel="00916DE1">
          <w:rPr>
            <w:noProof/>
            <w:lang w:val="en-GB"/>
            <w:rPrChange w:id="952" w:author="Utku B. Demir" w:date="2022-02-23T16:47:00Z">
              <w:rPr>
                <w:noProof/>
              </w:rPr>
            </w:rPrChange>
          </w:rPr>
          <w:delText>19</w:delText>
        </w:r>
      </w:del>
      <w:r w:rsidR="00E913EA" w:rsidRPr="008E1C19">
        <w:rPr>
          <w:noProof/>
          <w:lang w:val="en-GB"/>
          <w:rPrChange w:id="953" w:author="Utku B. Demir" w:date="2022-02-23T16:47:00Z">
            <w:rPr>
              <w:noProof/>
            </w:rPr>
          </w:rPrChange>
        </w:rPr>
        <w:fldChar w:fldCharType="end"/>
      </w:r>
      <w:r w:rsidRPr="008E1C19">
        <w:rPr>
          <w:lang w:val="en-GB"/>
          <w:rPrChange w:id="954" w:author="Utku B. Demir" w:date="2022-02-23T16:47:00Z">
            <w:rPr>
              <w:lang w:val="de-DE"/>
            </w:rPr>
          </w:rPrChange>
        </w:rPr>
        <w:t>: Rate of uptake</w:t>
      </w:r>
    </w:p>
    <w:p w14:paraId="556E605D" w14:textId="44BDF430" w:rsidR="00AD0AC3" w:rsidRPr="008E1C19" w:rsidRDefault="0025729A" w:rsidP="00AD0AC3">
      <w:pPr>
        <w:pStyle w:val="BodyText"/>
        <w:rPr>
          <w:lang w:val="en-GB"/>
          <w:rPrChange w:id="955" w:author="Utku B. Demir" w:date="2022-02-23T16:47:00Z">
            <w:rPr/>
          </w:rPrChange>
        </w:rPr>
      </w:pPr>
      <w:r w:rsidRPr="008E1C19">
        <w:rPr>
          <w:lang w:val="en-GB"/>
          <w:rPrChange w:id="956" w:author="Utku B. Demir" w:date="2022-02-23T16:47:00Z">
            <w:rPr/>
          </w:rPrChange>
        </w:rPr>
        <w:t xml:space="preserve">Approximately </w:t>
      </w:r>
      <w:del w:id="957" w:author="ZSI" w:date="2022-02-24T01:30:00Z">
        <w:r w:rsidRPr="008E1C19" w:rsidDel="00FF5404">
          <w:rPr>
            <w:lang w:val="en-GB"/>
            <w:rPrChange w:id="958" w:author="Utku B. Demir" w:date="2022-02-23T16:47:00Z">
              <w:rPr/>
            </w:rPrChange>
          </w:rPr>
          <w:delText xml:space="preserve">20 </w:delText>
        </w:r>
      </w:del>
      <w:ins w:id="959" w:author="ZSI" w:date="2022-02-24T01:30:00Z">
        <w:r w:rsidR="00FF5404" w:rsidRPr="008E1C19">
          <w:rPr>
            <w:lang w:val="en-GB"/>
            <w:rPrChange w:id="960" w:author="Utku B. Demir" w:date="2022-02-23T16:47:00Z">
              <w:rPr/>
            </w:rPrChange>
          </w:rPr>
          <w:t>20</w:t>
        </w:r>
        <w:r w:rsidR="00FF5404">
          <w:rPr>
            <w:lang w:val="en-GB"/>
          </w:rPr>
          <w:t> </w:t>
        </w:r>
      </w:ins>
      <w:r w:rsidRPr="008E1C19">
        <w:rPr>
          <w:lang w:val="en-GB"/>
          <w:rPrChange w:id="961" w:author="Utku B. Demir" w:date="2022-02-23T16:47:00Z">
            <w:rPr/>
          </w:rPrChange>
        </w:rPr>
        <w:t xml:space="preserve">% of the respondents rated the </w:t>
      </w:r>
      <w:r w:rsidRPr="008E1C19">
        <w:rPr>
          <w:i/>
          <w:iCs/>
          <w:lang w:val="en-GB"/>
          <w:rPrChange w:id="962" w:author="Utku B. Demir" w:date="2022-02-23T16:47:00Z">
            <w:rPr>
              <w:i/>
              <w:iCs/>
            </w:rPr>
          </w:rPrChange>
        </w:rPr>
        <w:t>uptake of the project results by decision-makers</w:t>
      </w:r>
      <w:r w:rsidRPr="008E1C19">
        <w:rPr>
          <w:lang w:val="en-GB"/>
          <w:rPrChange w:id="963" w:author="Utku B. Demir" w:date="2022-02-23T16:47:00Z">
            <w:rPr/>
          </w:rPrChange>
        </w:rPr>
        <w:t xml:space="preserve"> moderate </w:t>
      </w:r>
      <w:proofErr w:type="gramStart"/>
      <w:r w:rsidRPr="008E1C19">
        <w:rPr>
          <w:lang w:val="en-GB"/>
          <w:rPrChange w:id="964" w:author="Utku B. Demir" w:date="2022-02-23T16:47:00Z">
            <w:rPr/>
          </w:rPrChange>
        </w:rPr>
        <w:t>to</w:t>
      </w:r>
      <w:proofErr w:type="gramEnd"/>
      <w:r w:rsidRPr="008E1C19">
        <w:rPr>
          <w:lang w:val="en-GB"/>
          <w:rPrChange w:id="965" w:author="Utku B. Demir" w:date="2022-02-23T16:47:00Z">
            <w:rPr/>
          </w:rPrChange>
        </w:rPr>
        <w:t xml:space="preserve"> high. However, a</w:t>
      </w:r>
      <w:r w:rsidR="00C85032" w:rsidRPr="008E1C19">
        <w:rPr>
          <w:lang w:val="en-GB"/>
          <w:rPrChange w:id="966" w:author="Utku B. Demir" w:date="2022-02-23T16:47:00Z">
            <w:rPr/>
          </w:rPrChange>
        </w:rPr>
        <w:t>n overwhelming</w:t>
      </w:r>
      <w:r w:rsidRPr="008E1C19">
        <w:rPr>
          <w:lang w:val="en-GB"/>
          <w:rPrChange w:id="967" w:author="Utku B. Demir" w:date="2022-02-23T16:47:00Z">
            <w:rPr/>
          </w:rPrChange>
        </w:rPr>
        <w:t xml:space="preserve"> majority of the re</w:t>
      </w:r>
      <w:r w:rsidR="00C85032" w:rsidRPr="008E1C19">
        <w:rPr>
          <w:lang w:val="en-GB"/>
          <w:rPrChange w:id="968" w:author="Utku B. Demir" w:date="2022-02-23T16:47:00Z">
            <w:rPr/>
          </w:rPrChange>
        </w:rPr>
        <w:t xml:space="preserve">spondents note there was little to no uptake of the project </w:t>
      </w:r>
      <w:commentRangeStart w:id="969"/>
      <w:r w:rsidR="00C85032" w:rsidRPr="008E1C19">
        <w:rPr>
          <w:lang w:val="en-GB"/>
          <w:rPrChange w:id="970" w:author="Utku B. Demir" w:date="2022-02-23T16:47:00Z">
            <w:rPr/>
          </w:rPrChange>
        </w:rPr>
        <w:t>results</w:t>
      </w:r>
      <w:commentRangeEnd w:id="969"/>
      <w:r w:rsidR="00C85032" w:rsidRPr="008E1C19">
        <w:rPr>
          <w:rStyle w:val="CommentReference"/>
          <w:lang w:val="en-GB"/>
          <w:rPrChange w:id="971" w:author="Utku B. Demir" w:date="2022-02-23T16:47:00Z">
            <w:rPr>
              <w:rStyle w:val="CommentReference"/>
            </w:rPr>
          </w:rPrChange>
        </w:rPr>
        <w:commentReference w:id="969"/>
      </w:r>
      <w:r w:rsidR="00C85032" w:rsidRPr="008E1C19">
        <w:rPr>
          <w:lang w:val="en-GB"/>
          <w:rPrChange w:id="972" w:author="Utku B. Demir" w:date="2022-02-23T16:47:00Z">
            <w:rPr/>
          </w:rPrChange>
        </w:rPr>
        <w:t xml:space="preserve">.  </w:t>
      </w:r>
    </w:p>
    <w:p w14:paraId="382D1E51" w14:textId="77777777" w:rsidR="00203667" w:rsidRPr="008E1C19" w:rsidRDefault="00BD030B" w:rsidP="00203667">
      <w:pPr>
        <w:pStyle w:val="BodyText"/>
        <w:keepNext/>
        <w:rPr>
          <w:lang w:val="en-GB"/>
          <w:rPrChange w:id="973" w:author="Utku B. Demir" w:date="2022-02-23T16:47:00Z">
            <w:rPr/>
          </w:rPrChange>
        </w:rPr>
      </w:pPr>
      <w:r w:rsidRPr="008E1C19">
        <w:rPr>
          <w:noProof/>
          <w:lang w:val="en-GB"/>
          <w:rPrChange w:id="974" w:author="Utku B. Demir" w:date="2022-02-23T16:47:00Z">
            <w:rPr>
              <w:noProof/>
            </w:rPr>
          </w:rPrChange>
        </w:rPr>
        <w:drawing>
          <wp:inline distT="0" distB="0" distL="0" distR="0" wp14:anchorId="6E034BC8" wp14:editId="5A97FDF7">
            <wp:extent cx="5731510" cy="3275330"/>
            <wp:effectExtent l="0" t="0" r="0" b="1270"/>
            <wp:docPr id="90" name="Graphic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Graphic 90"/>
                    <pic:cNvPicPr/>
                  </pic:nvPicPr>
                  <pic:blipFill>
                    <a:blip r:embed="rId61">
                      <a:extLst>
                        <a:ext uri="{28A0092B-C50C-407E-A947-70E740481C1C}">
                          <a14:useLocalDpi xmlns:a14="http://schemas.microsoft.com/office/drawing/2010/main" val="0"/>
                        </a:ext>
                        <a:ext uri="{96DAC541-7B7A-43D3-8B79-37D633B846F1}">
                          <asvg:svgBlip xmlns:asvg="http://schemas.microsoft.com/office/drawing/2016/SVG/main" r:embed="rId62"/>
                        </a:ext>
                      </a:extLst>
                    </a:blip>
                    <a:stretch>
                      <a:fillRect/>
                    </a:stretch>
                  </pic:blipFill>
                  <pic:spPr>
                    <a:xfrm>
                      <a:off x="0" y="0"/>
                      <a:ext cx="5731510" cy="3275330"/>
                    </a:xfrm>
                    <a:prstGeom prst="rect">
                      <a:avLst/>
                    </a:prstGeom>
                  </pic:spPr>
                </pic:pic>
              </a:graphicData>
            </a:graphic>
          </wp:inline>
        </w:drawing>
      </w:r>
    </w:p>
    <w:p w14:paraId="03199A13" w14:textId="79ACF085" w:rsidR="00BD030B" w:rsidRPr="008E1C19" w:rsidRDefault="00203667" w:rsidP="00203667">
      <w:pPr>
        <w:pStyle w:val="Caption"/>
        <w:rPr>
          <w:lang w:val="en-GB"/>
          <w:rPrChange w:id="975" w:author="Utku B. Demir" w:date="2022-02-23T16:47:00Z">
            <w:rPr/>
          </w:rPrChange>
        </w:rPr>
      </w:pPr>
      <w:r w:rsidRPr="008E1C19">
        <w:rPr>
          <w:lang w:val="en-GB"/>
          <w:rPrChange w:id="976" w:author="Utku B. Demir" w:date="2022-02-23T16:47:00Z">
            <w:rPr/>
          </w:rPrChange>
        </w:rPr>
        <w:t xml:space="preserve">Figure </w:t>
      </w:r>
      <w:r w:rsidR="00E913EA" w:rsidRPr="008E1C19">
        <w:rPr>
          <w:lang w:val="en-GB"/>
          <w:rPrChange w:id="977" w:author="Utku B. Demir" w:date="2022-02-23T16:47:00Z">
            <w:rPr/>
          </w:rPrChange>
        </w:rPr>
        <w:fldChar w:fldCharType="begin"/>
      </w:r>
      <w:r w:rsidR="00E913EA" w:rsidRPr="008E1C19">
        <w:rPr>
          <w:lang w:val="en-GB"/>
          <w:rPrChange w:id="978" w:author="Utku B. Demir" w:date="2022-02-23T16:47:00Z">
            <w:rPr/>
          </w:rPrChange>
        </w:rPr>
        <w:instrText xml:space="preserve"> SEQ Figure \* ARABIC </w:instrText>
      </w:r>
      <w:r w:rsidR="00E913EA" w:rsidRPr="008E1C19">
        <w:rPr>
          <w:lang w:val="en-GB"/>
          <w:rPrChange w:id="979" w:author="Utku B. Demir" w:date="2022-02-23T16:47:00Z">
            <w:rPr>
              <w:noProof/>
            </w:rPr>
          </w:rPrChange>
        </w:rPr>
        <w:fldChar w:fldCharType="separate"/>
      </w:r>
      <w:ins w:id="980" w:author="Utku B. Demir" w:date="2022-02-23T19:47:00Z">
        <w:r w:rsidR="00916DE1">
          <w:rPr>
            <w:noProof/>
            <w:lang w:val="en-GB"/>
          </w:rPr>
          <w:t>21</w:t>
        </w:r>
      </w:ins>
      <w:del w:id="981" w:author="Utku B. Demir" w:date="2022-02-23T19:47:00Z">
        <w:r w:rsidR="006B7ECC" w:rsidRPr="008E1C19" w:rsidDel="00916DE1">
          <w:rPr>
            <w:noProof/>
            <w:lang w:val="en-GB"/>
            <w:rPrChange w:id="982" w:author="Utku B. Demir" w:date="2022-02-23T16:47:00Z">
              <w:rPr>
                <w:noProof/>
              </w:rPr>
            </w:rPrChange>
          </w:rPr>
          <w:delText>20</w:delText>
        </w:r>
      </w:del>
      <w:r w:rsidR="00E913EA" w:rsidRPr="008E1C19">
        <w:rPr>
          <w:noProof/>
          <w:lang w:val="en-GB"/>
          <w:rPrChange w:id="983" w:author="Utku B. Demir" w:date="2022-02-23T16:47:00Z">
            <w:rPr>
              <w:noProof/>
            </w:rPr>
          </w:rPrChange>
        </w:rPr>
        <w:fldChar w:fldCharType="end"/>
      </w:r>
      <w:r w:rsidRPr="008E1C19">
        <w:rPr>
          <w:lang w:val="en-GB"/>
          <w:rPrChange w:id="984" w:author="Utku B. Demir" w:date="2022-02-23T16:47:00Z">
            <w:rPr>
              <w:lang w:val="en-US"/>
            </w:rPr>
          </w:rPrChange>
        </w:rPr>
        <w:t>: Nature of uptake</w:t>
      </w:r>
    </w:p>
    <w:p w14:paraId="421FF2AF" w14:textId="456221C1" w:rsidR="00C85032" w:rsidRPr="008E1C19" w:rsidRDefault="00C85032" w:rsidP="00AD0AC3">
      <w:pPr>
        <w:pStyle w:val="BodyText"/>
        <w:rPr>
          <w:lang w:val="en-GB"/>
          <w:rPrChange w:id="985" w:author="Utku B. Demir" w:date="2022-02-23T16:47:00Z">
            <w:rPr/>
          </w:rPrChange>
        </w:rPr>
      </w:pPr>
      <w:r w:rsidRPr="008E1C19">
        <w:rPr>
          <w:lang w:val="en-GB"/>
          <w:rPrChange w:id="986" w:author="Utku B. Demir" w:date="2022-02-23T16:47:00Z">
            <w:rPr/>
          </w:rPrChange>
        </w:rPr>
        <w:lastRenderedPageBreak/>
        <w:t xml:space="preserve">The nature of the policy uptake indicates what kind of a change </w:t>
      </w:r>
      <w:r w:rsidR="00203667" w:rsidRPr="008E1C19">
        <w:rPr>
          <w:lang w:val="en-GB"/>
          <w:rPrChange w:id="987" w:author="Utku B. Demir" w:date="2022-02-23T16:47:00Z">
            <w:rPr/>
          </w:rPrChange>
        </w:rPr>
        <w:t>the uptake by policymakers and public administration caused. The response rate to the question is fairly low (</w:t>
      </w:r>
      <w:r w:rsidR="00AB03C1" w:rsidRPr="008E1C19">
        <w:rPr>
          <w:lang w:val="en-GB"/>
          <w:rPrChange w:id="988" w:author="Utku B. Demir" w:date="2022-02-23T16:47:00Z">
            <w:rPr/>
          </w:rPrChange>
        </w:rPr>
        <w:t>~</w:t>
      </w:r>
      <w:ins w:id="989" w:author="ZSI" w:date="2022-02-24T01:30:00Z">
        <w:r w:rsidR="00FF5404">
          <w:rPr>
            <w:lang w:val="en-GB"/>
          </w:rPr>
          <w:t> </w:t>
        </w:r>
      </w:ins>
      <w:r w:rsidR="00AB03C1" w:rsidRPr="008E1C19">
        <w:rPr>
          <w:lang w:val="en-GB"/>
          <w:rPrChange w:id="990" w:author="Utku B. Demir" w:date="2022-02-23T16:47:00Z">
            <w:rPr/>
          </w:rPrChange>
        </w:rPr>
        <w:t>17</w:t>
      </w:r>
      <w:ins w:id="991" w:author="ZSI" w:date="2022-02-24T01:30:00Z">
        <w:r w:rsidR="00FF5404">
          <w:rPr>
            <w:lang w:val="en-GB"/>
          </w:rPr>
          <w:t> </w:t>
        </w:r>
      </w:ins>
      <w:r w:rsidR="00AB03C1" w:rsidRPr="008E1C19">
        <w:rPr>
          <w:lang w:val="en-GB"/>
          <w:rPrChange w:id="992" w:author="Utku B. Demir" w:date="2022-02-23T16:47:00Z">
            <w:rPr/>
          </w:rPrChange>
        </w:rPr>
        <w:t xml:space="preserve">%). 9 respondents claim that the results of their projects changed/influenced laws and regulations and other 22 respondents note that the results changed a specific agenda-setting. </w:t>
      </w:r>
    </w:p>
    <w:p w14:paraId="12F59580" w14:textId="6DD44A91" w:rsidR="00C85032" w:rsidRPr="008E1C19" w:rsidRDefault="00AB03C1" w:rsidP="00C85032">
      <w:pPr>
        <w:pStyle w:val="BodyText"/>
        <w:rPr>
          <w:lang w:val="en-GB"/>
          <w:rPrChange w:id="993" w:author="Utku B. Demir" w:date="2022-02-23T16:47:00Z">
            <w:rPr/>
          </w:rPrChange>
        </w:rPr>
      </w:pPr>
      <w:r w:rsidRPr="008E1C19">
        <w:rPr>
          <w:lang w:val="en-GB"/>
          <w:rPrChange w:id="994" w:author="Utku B. Demir" w:date="2022-02-23T16:47:00Z">
            <w:rPr/>
          </w:rPrChange>
        </w:rPr>
        <w:t xml:space="preserve">We assume that [H] the nature of involvement of policy makers </w:t>
      </w:r>
      <w:proofErr w:type="gramStart"/>
      <w:r w:rsidRPr="008E1C19">
        <w:rPr>
          <w:lang w:val="en-GB"/>
          <w:rPrChange w:id="995" w:author="Utku B. Demir" w:date="2022-02-23T16:47:00Z">
            <w:rPr/>
          </w:rPrChange>
        </w:rPr>
        <w:t>have</w:t>
      </w:r>
      <w:proofErr w:type="gramEnd"/>
      <w:r w:rsidRPr="008E1C19">
        <w:rPr>
          <w:lang w:val="en-GB"/>
          <w:rPrChange w:id="996" w:author="Utku B. Demir" w:date="2022-02-23T16:47:00Z">
            <w:rPr/>
          </w:rPrChange>
        </w:rPr>
        <w:t xml:space="preserve"> a statistically significant relation nat</w:t>
      </w:r>
      <w:r w:rsidR="004706A7" w:rsidRPr="008E1C19">
        <w:rPr>
          <w:lang w:val="en-GB"/>
          <w:rPrChange w:id="997" w:author="Utku B. Demir" w:date="2022-02-23T16:47:00Z">
            <w:rPr/>
          </w:rPrChange>
        </w:rPr>
        <w:t>ur</w:t>
      </w:r>
      <w:r w:rsidRPr="008E1C19">
        <w:rPr>
          <w:lang w:val="en-GB"/>
          <w:rPrChange w:id="998" w:author="Utku B. Demir" w:date="2022-02-23T16:47:00Z">
            <w:rPr/>
          </w:rPrChange>
        </w:rPr>
        <w:t xml:space="preserve">e of policy </w:t>
      </w:r>
      <w:commentRangeStart w:id="999"/>
      <w:r w:rsidRPr="008E1C19">
        <w:rPr>
          <w:lang w:val="en-GB"/>
          <w:rPrChange w:id="1000" w:author="Utku B. Demir" w:date="2022-02-23T16:47:00Z">
            <w:rPr/>
          </w:rPrChange>
        </w:rPr>
        <w:t>uptake</w:t>
      </w:r>
      <w:commentRangeEnd w:id="999"/>
      <w:r w:rsidR="00637308" w:rsidRPr="008E1C19">
        <w:rPr>
          <w:rStyle w:val="CommentReference"/>
          <w:lang w:val="en-GB"/>
          <w:rPrChange w:id="1001" w:author="Utku B. Demir" w:date="2022-02-23T16:47:00Z">
            <w:rPr>
              <w:rStyle w:val="CommentReference"/>
            </w:rPr>
          </w:rPrChange>
        </w:rPr>
        <w:commentReference w:id="999"/>
      </w:r>
      <w:r w:rsidR="004706A7" w:rsidRPr="008E1C19">
        <w:rPr>
          <w:lang w:val="en-GB"/>
          <w:rPrChange w:id="1002" w:author="Utku B. Demir" w:date="2022-02-23T16:47:00Z">
            <w:rPr/>
          </w:rPrChange>
        </w:rPr>
        <w:t>.</w:t>
      </w:r>
    </w:p>
    <w:p w14:paraId="1ADEBAE2" w14:textId="6DC0A669" w:rsidR="004706A7" w:rsidRPr="008E1C19" w:rsidRDefault="00637308" w:rsidP="00637308">
      <w:pPr>
        <w:pStyle w:val="Heading2"/>
        <w:rPr>
          <w:lang w:val="en-GB"/>
          <w:rPrChange w:id="1003" w:author="Utku B. Demir" w:date="2022-02-23T16:47:00Z">
            <w:rPr/>
          </w:rPrChange>
        </w:rPr>
      </w:pPr>
      <w:r w:rsidRPr="008E1C19">
        <w:rPr>
          <w:lang w:val="en-GB"/>
          <w:rPrChange w:id="1004" w:author="Utku B. Demir" w:date="2022-02-23T16:47:00Z">
            <w:rPr/>
          </w:rPrChange>
        </w:rPr>
        <w:t>Impact Statements</w:t>
      </w:r>
    </w:p>
    <w:p w14:paraId="0D6577BC" w14:textId="2AE43FA5" w:rsidR="00342E75" w:rsidRPr="008E1C19" w:rsidRDefault="00342E75" w:rsidP="00342E75">
      <w:pPr>
        <w:pStyle w:val="BodyText"/>
        <w:rPr>
          <w:lang w:val="en-GB"/>
          <w:rPrChange w:id="1005" w:author="Utku B. Demir" w:date="2022-02-23T16:47:00Z">
            <w:rPr/>
          </w:rPrChange>
        </w:rPr>
      </w:pPr>
      <w:r w:rsidRPr="008E1C19">
        <w:rPr>
          <w:noProof/>
          <w:lang w:val="en-GB"/>
          <w:rPrChange w:id="1006" w:author="Utku B. Demir" w:date="2022-02-23T16:47:00Z">
            <w:rPr>
              <w:noProof/>
            </w:rPr>
          </w:rPrChange>
        </w:rPr>
        <w:drawing>
          <wp:inline distT="0" distB="0" distL="0" distR="0" wp14:anchorId="452B5B0F" wp14:editId="7FD8E882">
            <wp:extent cx="5731510" cy="2865755"/>
            <wp:effectExtent l="0" t="0" r="0" b="4445"/>
            <wp:docPr id="91" name="Graphic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phic 91"/>
                    <pic:cNvPicPr/>
                  </pic:nvPicPr>
                  <pic:blipFill>
                    <a:blip r:embed="rId63">
                      <a:extLst>
                        <a:ext uri="{28A0092B-C50C-407E-A947-70E740481C1C}">
                          <a14:useLocalDpi xmlns:a14="http://schemas.microsoft.com/office/drawing/2010/main" val="0"/>
                        </a:ext>
                        <a:ext uri="{96DAC541-7B7A-43D3-8B79-37D633B846F1}">
                          <asvg:svgBlip xmlns:asvg="http://schemas.microsoft.com/office/drawing/2016/SVG/main" r:embed="rId64"/>
                        </a:ext>
                      </a:extLst>
                    </a:blip>
                    <a:stretch>
                      <a:fillRect/>
                    </a:stretch>
                  </pic:blipFill>
                  <pic:spPr>
                    <a:xfrm>
                      <a:off x="0" y="0"/>
                      <a:ext cx="5731510" cy="2865755"/>
                    </a:xfrm>
                    <a:prstGeom prst="rect">
                      <a:avLst/>
                    </a:prstGeom>
                  </pic:spPr>
                </pic:pic>
              </a:graphicData>
            </a:graphic>
          </wp:inline>
        </w:drawing>
      </w:r>
    </w:p>
    <w:p w14:paraId="3A19E253" w14:textId="42B27AC9" w:rsidR="00A972F5" w:rsidRPr="008E1C19" w:rsidRDefault="00A972F5" w:rsidP="00342E75">
      <w:pPr>
        <w:pStyle w:val="BodyText"/>
        <w:rPr>
          <w:lang w:val="en-GB"/>
          <w:rPrChange w:id="1007" w:author="Utku B. Demir" w:date="2022-02-23T16:47:00Z">
            <w:rPr/>
          </w:rPrChange>
        </w:rPr>
      </w:pPr>
      <w:r w:rsidRPr="008E1C19">
        <w:rPr>
          <w:lang w:val="en-GB"/>
          <w:rPrChange w:id="1008" w:author="Utku B. Demir" w:date="2022-02-23T16:47:00Z">
            <w:rPr/>
          </w:rPrChange>
        </w:rPr>
        <w:t>The last question in the outcome orientation section aimed to state specific questions about the impact of the project</w:t>
      </w:r>
      <w:r w:rsidR="00CA47E5" w:rsidRPr="008E1C19">
        <w:rPr>
          <w:lang w:val="en-GB"/>
          <w:rPrChange w:id="1009" w:author="Utku B. Demir" w:date="2022-02-23T16:47:00Z">
            <w:rPr/>
          </w:rPrChange>
        </w:rPr>
        <w:t>. The statements are chosen to address SI-relevant aspects directly. The academic dimension was by far the highest rated statement among the survey respondents, 53</w:t>
      </w:r>
      <w:ins w:id="1010" w:author="ZSI" w:date="2022-02-24T01:30:00Z">
        <w:r w:rsidR="00FF5404">
          <w:rPr>
            <w:lang w:val="en-GB"/>
          </w:rPr>
          <w:t> </w:t>
        </w:r>
      </w:ins>
      <w:r w:rsidR="00CA47E5" w:rsidRPr="008E1C19">
        <w:rPr>
          <w:lang w:val="en-GB"/>
          <w:rPrChange w:id="1011" w:author="Utku B. Demir" w:date="2022-02-23T16:47:00Z">
            <w:rPr/>
          </w:rPrChange>
        </w:rPr>
        <w:t>% of the respondents rated the stateme</w:t>
      </w:r>
      <w:ins w:id="1012" w:author="ZSI" w:date="2022-02-24T01:30:00Z">
        <w:r w:rsidR="00FF5404">
          <w:rPr>
            <w:lang w:val="en-GB"/>
          </w:rPr>
          <w:t>n</w:t>
        </w:r>
      </w:ins>
      <w:r w:rsidR="00CA47E5" w:rsidRPr="008E1C19">
        <w:rPr>
          <w:lang w:val="en-GB"/>
          <w:rPrChange w:id="1013" w:author="Utku B. Demir" w:date="2022-02-23T16:47:00Z">
            <w:rPr/>
          </w:rPrChange>
        </w:rPr>
        <w:t xml:space="preserve">t </w:t>
      </w:r>
      <w:r w:rsidR="00CA47E5" w:rsidRPr="008E1C19">
        <w:rPr>
          <w:i/>
          <w:iCs/>
          <w:lang w:val="en-GB"/>
          <w:rPrChange w:id="1014" w:author="Utku B. Demir" w:date="2022-02-23T16:47:00Z">
            <w:rPr>
              <w:i/>
              <w:iCs/>
            </w:rPr>
          </w:rPrChange>
        </w:rPr>
        <w:t>the scrutinised issue was not (widely) addressed in academia before</w:t>
      </w:r>
      <w:r w:rsidR="00CA47E5" w:rsidRPr="008E1C19">
        <w:rPr>
          <w:lang w:val="en-GB"/>
          <w:rPrChange w:id="1015" w:author="Utku B. Demir" w:date="2022-02-23T16:47:00Z">
            <w:rPr/>
          </w:rPrChange>
        </w:rPr>
        <w:t xml:space="preserve"> 7 or higher on a scale from 0 to 10. This result is followed by a similar statement </w:t>
      </w:r>
      <w:r w:rsidR="00CA47E5" w:rsidRPr="008E1C19">
        <w:rPr>
          <w:i/>
          <w:iCs/>
          <w:lang w:val="en-GB"/>
          <w:rPrChange w:id="1016" w:author="Utku B. Demir" w:date="2022-02-23T16:47:00Z">
            <w:rPr>
              <w:i/>
              <w:iCs/>
            </w:rPr>
          </w:rPrChange>
        </w:rPr>
        <w:t>the project results addressed an issue that was not (widely) known before</w:t>
      </w:r>
      <w:r w:rsidR="00A825A3" w:rsidRPr="008E1C19">
        <w:rPr>
          <w:i/>
          <w:iCs/>
          <w:lang w:val="en-GB"/>
          <w:rPrChange w:id="1017" w:author="Utku B. Demir" w:date="2022-02-23T16:47:00Z">
            <w:rPr>
              <w:i/>
              <w:iCs/>
            </w:rPr>
          </w:rPrChange>
        </w:rPr>
        <w:t xml:space="preserve"> </w:t>
      </w:r>
      <w:r w:rsidR="00A825A3" w:rsidRPr="008E1C19">
        <w:rPr>
          <w:lang w:val="en-GB"/>
          <w:rPrChange w:id="1018" w:author="Utku B. Demir" w:date="2022-02-23T16:47:00Z">
            <w:rPr/>
          </w:rPrChange>
        </w:rPr>
        <w:t>which was specifically directed to the novelty of the issue for the public, 30</w:t>
      </w:r>
      <w:ins w:id="1019" w:author="ZSI" w:date="2022-02-24T01:30:00Z">
        <w:r w:rsidR="00FF5404">
          <w:rPr>
            <w:lang w:val="en-GB"/>
          </w:rPr>
          <w:t> </w:t>
        </w:r>
      </w:ins>
      <w:r w:rsidR="00A825A3" w:rsidRPr="008E1C19">
        <w:rPr>
          <w:lang w:val="en-GB"/>
          <w:rPrChange w:id="1020" w:author="Utku B. Demir" w:date="2022-02-23T16:47:00Z">
            <w:rPr/>
          </w:rPrChange>
        </w:rPr>
        <w:t xml:space="preserve">% of the respondents rated this statement 7 or higher, similarly the statement </w:t>
      </w:r>
      <w:r w:rsidR="00A825A3" w:rsidRPr="008E1C19">
        <w:rPr>
          <w:i/>
          <w:iCs/>
          <w:lang w:val="en-GB"/>
          <w:rPrChange w:id="1021" w:author="Utku B. Demir" w:date="2022-02-23T16:47:00Z">
            <w:rPr>
              <w:i/>
              <w:iCs/>
            </w:rPr>
          </w:rPrChange>
        </w:rPr>
        <w:t>the project generated a deeper/better understanding of social issue</w:t>
      </w:r>
      <w:r w:rsidR="00A825A3" w:rsidRPr="008E1C19">
        <w:rPr>
          <w:lang w:val="en-GB"/>
          <w:rPrChange w:id="1022" w:author="Utku B. Demir" w:date="2022-02-23T16:47:00Z">
            <w:rPr/>
          </w:rPrChange>
        </w:rPr>
        <w:t xml:space="preserve"> was rated from the proportion of the respondents again 7 or higher.</w:t>
      </w:r>
    </w:p>
    <w:p w14:paraId="7274EB15" w14:textId="5453297E" w:rsidR="00076820" w:rsidRPr="008E1C19" w:rsidRDefault="008F2004" w:rsidP="00342E75">
      <w:pPr>
        <w:pStyle w:val="BodyText"/>
        <w:rPr>
          <w:lang w:val="en-GB"/>
          <w:rPrChange w:id="1023" w:author="Utku B. Demir" w:date="2022-02-23T16:47:00Z">
            <w:rPr/>
          </w:rPrChange>
        </w:rPr>
      </w:pPr>
      <w:r w:rsidRPr="008E1C19">
        <w:rPr>
          <w:lang w:val="en-GB"/>
          <w:rPrChange w:id="1024" w:author="Utku B. Demir" w:date="2022-02-23T16:47:00Z">
            <w:rPr/>
          </w:rPrChange>
        </w:rPr>
        <w:t xml:space="preserve">As the intention and agency one of the pillars of the concept of social innovation, especially the strongly social innovation related statements </w:t>
      </w:r>
      <w:r w:rsidR="00560A20" w:rsidRPr="008E1C19">
        <w:rPr>
          <w:lang w:val="en-GB"/>
          <w:rPrChange w:id="1025" w:author="Utku B. Demir" w:date="2022-02-23T16:47:00Z">
            <w:rPr/>
          </w:rPrChange>
        </w:rPr>
        <w:t>should at least relate</w:t>
      </w:r>
      <w:del w:id="1026" w:author="ZSI" w:date="2022-02-24T01:31:00Z">
        <w:r w:rsidR="00560A20" w:rsidRPr="008E1C19" w:rsidDel="00D30D1E">
          <w:rPr>
            <w:lang w:val="en-GB"/>
            <w:rPrChange w:id="1027" w:author="Utku B. Demir" w:date="2022-02-23T16:47:00Z">
              <w:rPr/>
            </w:rPrChange>
          </w:rPr>
          <w:delText>d</w:delText>
        </w:r>
      </w:del>
      <w:r w:rsidR="00560A20" w:rsidRPr="008E1C19">
        <w:rPr>
          <w:lang w:val="en-GB"/>
          <w:rPrChange w:id="1028" w:author="Utku B. Demir" w:date="2022-02-23T16:47:00Z">
            <w:rPr/>
          </w:rPrChange>
        </w:rPr>
        <w:t xml:space="preserve"> to the deliberative action mobil</w:t>
      </w:r>
      <w:del w:id="1029" w:author="ZSI" w:date="2022-02-24T01:32:00Z">
        <w:r w:rsidR="00560A20" w:rsidRPr="008E1C19" w:rsidDel="00AB0BC8">
          <w:rPr>
            <w:lang w:val="en-GB"/>
            <w:rPrChange w:id="1030" w:author="Utku B. Demir" w:date="2022-02-23T16:47:00Z">
              <w:rPr/>
            </w:rPrChange>
          </w:rPr>
          <w:delText>ize</w:delText>
        </w:r>
      </w:del>
      <w:ins w:id="1031" w:author="ZSI" w:date="2022-02-24T01:32:00Z">
        <w:r w:rsidR="00AB0BC8">
          <w:rPr>
            <w:lang w:val="en-GB"/>
          </w:rPr>
          <w:t>ise</w:t>
        </w:r>
      </w:ins>
      <w:r w:rsidR="00560A20" w:rsidRPr="008E1C19">
        <w:rPr>
          <w:lang w:val="en-GB"/>
          <w:rPrChange w:id="1032" w:author="Utku B. Demir" w:date="2022-02-23T16:47:00Z">
            <w:rPr/>
          </w:rPrChange>
        </w:rPr>
        <w:t xml:space="preserve">d by the researchers’ initial motivation. </w:t>
      </w:r>
      <w:r w:rsidR="00076820" w:rsidRPr="008E1C19">
        <w:rPr>
          <w:lang w:val="en-GB"/>
          <w:rPrChange w:id="1033" w:author="Utku B. Demir" w:date="2022-02-23T16:47:00Z">
            <w:rPr/>
          </w:rPrChange>
        </w:rPr>
        <w:t xml:space="preserve">We expect </w:t>
      </w:r>
      <w:r w:rsidRPr="008E1C19">
        <w:rPr>
          <w:lang w:val="en-GB"/>
          <w:rPrChange w:id="1034" w:author="Utku B. Demir" w:date="2022-02-23T16:47:00Z">
            <w:rPr/>
          </w:rPrChange>
        </w:rPr>
        <w:t xml:space="preserve">[H] </w:t>
      </w:r>
      <w:r w:rsidR="00076820" w:rsidRPr="008E1C19">
        <w:rPr>
          <w:lang w:val="en-GB"/>
          <w:rPrChange w:id="1035" w:author="Utku B. Demir" w:date="2022-02-23T16:47:00Z">
            <w:rPr/>
          </w:rPrChange>
        </w:rPr>
        <w:t>a relation between motivation to improve human condition</w:t>
      </w:r>
      <w:r w:rsidRPr="008E1C19">
        <w:rPr>
          <w:lang w:val="en-GB"/>
          <w:rPrChange w:id="1036" w:author="Utku B. Demir" w:date="2022-02-23T16:47:00Z">
            <w:rPr/>
          </w:rPrChange>
        </w:rPr>
        <w:t xml:space="preserve"> with the following statements:</w:t>
      </w:r>
    </w:p>
    <w:p w14:paraId="4D34FD58" w14:textId="36720FD9" w:rsidR="008F2004" w:rsidRPr="008E1C19" w:rsidRDefault="008F2004" w:rsidP="008F2004">
      <w:pPr>
        <w:pStyle w:val="BodyText"/>
        <w:numPr>
          <w:ilvl w:val="0"/>
          <w:numId w:val="2"/>
        </w:numPr>
        <w:rPr>
          <w:lang w:val="en-GB"/>
          <w:rPrChange w:id="1037" w:author="Utku B. Demir" w:date="2022-02-23T16:47:00Z">
            <w:rPr/>
          </w:rPrChange>
        </w:rPr>
      </w:pPr>
      <w:r w:rsidRPr="008E1C19">
        <w:rPr>
          <w:lang w:val="en-GB"/>
          <w:rPrChange w:id="1038" w:author="Utku B. Demir" w:date="2022-02-23T16:47:00Z">
            <w:rPr/>
          </w:rPrChange>
        </w:rPr>
        <w:t>The project generated a better understanding of a social issue.</w:t>
      </w:r>
    </w:p>
    <w:p w14:paraId="6FE2F829" w14:textId="50D6B7E5" w:rsidR="008F2004" w:rsidRPr="008E1C19" w:rsidRDefault="008F2004" w:rsidP="008F2004">
      <w:pPr>
        <w:pStyle w:val="BodyText"/>
        <w:numPr>
          <w:ilvl w:val="0"/>
          <w:numId w:val="2"/>
        </w:numPr>
        <w:rPr>
          <w:lang w:val="en-GB"/>
          <w:rPrChange w:id="1039" w:author="Utku B. Demir" w:date="2022-02-23T16:47:00Z">
            <w:rPr/>
          </w:rPrChange>
        </w:rPr>
      </w:pPr>
      <w:r w:rsidRPr="008E1C19">
        <w:rPr>
          <w:lang w:val="en-GB"/>
          <w:rPrChange w:id="1040" w:author="Utku B. Demir" w:date="2022-02-23T16:47:00Z">
            <w:rPr/>
          </w:rPrChange>
        </w:rPr>
        <w:t>The targeted groups have likely gained capabilities to tackle similar issues.</w:t>
      </w:r>
    </w:p>
    <w:p w14:paraId="5859B1A5" w14:textId="5BB4796C" w:rsidR="008F2004" w:rsidRPr="008E1C19" w:rsidRDefault="008F2004" w:rsidP="008F2004">
      <w:pPr>
        <w:pStyle w:val="BodyText"/>
        <w:numPr>
          <w:ilvl w:val="0"/>
          <w:numId w:val="2"/>
        </w:numPr>
        <w:rPr>
          <w:lang w:val="en-GB"/>
          <w:rPrChange w:id="1041" w:author="Utku B. Demir" w:date="2022-02-23T16:47:00Z">
            <w:rPr/>
          </w:rPrChange>
        </w:rPr>
      </w:pPr>
      <w:r w:rsidRPr="008E1C19">
        <w:rPr>
          <w:lang w:val="en-GB"/>
          <w:rPrChange w:id="1042" w:author="Utku B. Demir" w:date="2022-02-23T16:47:00Z">
            <w:rPr/>
          </w:rPrChange>
        </w:rPr>
        <w:t>The project played an emancipatory role.</w:t>
      </w:r>
    </w:p>
    <w:p w14:paraId="7281D5D7" w14:textId="77777777" w:rsidR="008F2004" w:rsidRPr="008E1C19" w:rsidRDefault="008F2004" w:rsidP="00342E75">
      <w:pPr>
        <w:pStyle w:val="BodyText"/>
        <w:rPr>
          <w:lang w:val="en-GB"/>
          <w:rPrChange w:id="1043" w:author="Utku B. Demir" w:date="2022-02-23T16:47:00Z">
            <w:rPr/>
          </w:rPrChange>
        </w:rPr>
      </w:pPr>
    </w:p>
    <w:p w14:paraId="59008AB9" w14:textId="77777777" w:rsidR="000F55EB" w:rsidRPr="008E1C19" w:rsidRDefault="000F55EB" w:rsidP="000F55EB">
      <w:pPr>
        <w:pStyle w:val="BodyText"/>
        <w:keepNext/>
        <w:rPr>
          <w:lang w:val="en-GB"/>
          <w:rPrChange w:id="1044" w:author="Utku B. Demir" w:date="2022-02-23T16:47:00Z">
            <w:rPr/>
          </w:rPrChange>
        </w:rPr>
      </w:pPr>
      <w:r w:rsidRPr="008E1C19">
        <w:rPr>
          <w:noProof/>
          <w:lang w:val="en-GB"/>
          <w:rPrChange w:id="1045" w:author="Utku B. Demir" w:date="2022-02-23T16:47:00Z">
            <w:rPr>
              <w:noProof/>
            </w:rPr>
          </w:rPrChange>
        </w:rPr>
        <w:lastRenderedPageBreak/>
        <w:drawing>
          <wp:inline distT="0" distB="0" distL="0" distR="0" wp14:anchorId="635CEA46" wp14:editId="7DD02566">
            <wp:extent cx="5731510" cy="1719580"/>
            <wp:effectExtent l="0" t="0" r="0" b="0"/>
            <wp:docPr id="93" name="Graphic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Graphic 93"/>
                    <pic:cNvPicPr/>
                  </pic:nvPicPr>
                  <pic:blipFill>
                    <a:blip r:embed="rId65">
                      <a:extLst>
                        <a:ext uri="{28A0092B-C50C-407E-A947-70E740481C1C}">
                          <a14:useLocalDpi xmlns:a14="http://schemas.microsoft.com/office/drawing/2010/main" val="0"/>
                        </a:ext>
                        <a:ext uri="{96DAC541-7B7A-43D3-8B79-37D633B846F1}">
                          <asvg:svgBlip xmlns:asvg="http://schemas.microsoft.com/office/drawing/2016/SVG/main" r:embed="rId66"/>
                        </a:ext>
                      </a:extLst>
                    </a:blip>
                    <a:stretch>
                      <a:fillRect/>
                    </a:stretch>
                  </pic:blipFill>
                  <pic:spPr>
                    <a:xfrm>
                      <a:off x="0" y="0"/>
                      <a:ext cx="5731510" cy="1719580"/>
                    </a:xfrm>
                    <a:prstGeom prst="rect">
                      <a:avLst/>
                    </a:prstGeom>
                  </pic:spPr>
                </pic:pic>
              </a:graphicData>
            </a:graphic>
          </wp:inline>
        </w:drawing>
      </w:r>
    </w:p>
    <w:p w14:paraId="63B9B09B" w14:textId="1F747F48" w:rsidR="00342E75" w:rsidRPr="008E1C19" w:rsidRDefault="000F55EB" w:rsidP="000F55EB">
      <w:pPr>
        <w:pStyle w:val="Caption"/>
        <w:rPr>
          <w:lang w:val="en-GB"/>
          <w:rPrChange w:id="1046" w:author="Utku B. Demir" w:date="2022-02-23T16:47:00Z">
            <w:rPr>
              <w:lang w:val="en-US"/>
            </w:rPr>
          </w:rPrChange>
        </w:rPr>
      </w:pPr>
      <w:r w:rsidRPr="008E1C19">
        <w:rPr>
          <w:lang w:val="en-GB"/>
          <w:rPrChange w:id="1047" w:author="Utku B. Demir" w:date="2022-02-23T16:47:00Z">
            <w:rPr/>
          </w:rPrChange>
        </w:rPr>
        <w:t xml:space="preserve">Figure </w:t>
      </w:r>
      <w:r w:rsidR="00E913EA" w:rsidRPr="008E1C19">
        <w:rPr>
          <w:lang w:val="en-GB"/>
          <w:rPrChange w:id="1048" w:author="Utku B. Demir" w:date="2022-02-23T16:47:00Z">
            <w:rPr/>
          </w:rPrChange>
        </w:rPr>
        <w:fldChar w:fldCharType="begin"/>
      </w:r>
      <w:r w:rsidR="00E913EA" w:rsidRPr="008E1C19">
        <w:rPr>
          <w:lang w:val="en-GB"/>
          <w:rPrChange w:id="1049" w:author="Utku B. Demir" w:date="2022-02-23T16:47:00Z">
            <w:rPr/>
          </w:rPrChange>
        </w:rPr>
        <w:instrText xml:space="preserve"> SEQ Figure \* ARABIC </w:instrText>
      </w:r>
      <w:r w:rsidR="00E913EA" w:rsidRPr="008E1C19">
        <w:rPr>
          <w:lang w:val="en-GB"/>
          <w:rPrChange w:id="1050" w:author="Utku B. Demir" w:date="2022-02-23T16:47:00Z">
            <w:rPr>
              <w:noProof/>
            </w:rPr>
          </w:rPrChange>
        </w:rPr>
        <w:fldChar w:fldCharType="separate"/>
      </w:r>
      <w:ins w:id="1051" w:author="Utku B. Demir" w:date="2022-02-23T19:47:00Z">
        <w:r w:rsidR="00916DE1">
          <w:rPr>
            <w:noProof/>
            <w:lang w:val="en-GB"/>
          </w:rPr>
          <w:t>22</w:t>
        </w:r>
      </w:ins>
      <w:del w:id="1052" w:author="Utku B. Demir" w:date="2022-02-23T19:47:00Z">
        <w:r w:rsidR="006B7ECC" w:rsidRPr="008E1C19" w:rsidDel="00916DE1">
          <w:rPr>
            <w:noProof/>
            <w:lang w:val="en-GB"/>
            <w:rPrChange w:id="1053" w:author="Utku B. Demir" w:date="2022-02-23T16:47:00Z">
              <w:rPr>
                <w:noProof/>
              </w:rPr>
            </w:rPrChange>
          </w:rPr>
          <w:delText>21</w:delText>
        </w:r>
      </w:del>
      <w:r w:rsidR="00E913EA" w:rsidRPr="008E1C19">
        <w:rPr>
          <w:noProof/>
          <w:lang w:val="en-GB"/>
          <w:rPrChange w:id="1054" w:author="Utku B. Demir" w:date="2022-02-23T16:47:00Z">
            <w:rPr>
              <w:noProof/>
            </w:rPr>
          </w:rPrChange>
        </w:rPr>
        <w:fldChar w:fldCharType="end"/>
      </w:r>
      <w:r w:rsidRPr="008E1C19">
        <w:rPr>
          <w:lang w:val="en-GB"/>
          <w:rPrChange w:id="1055" w:author="Utku B. Demir" w:date="2022-02-23T16:47:00Z">
            <w:rPr>
              <w:lang w:val="en-US"/>
            </w:rPr>
          </w:rPrChange>
        </w:rPr>
        <w:t>: Relation between the social impact statements and the motivation to improve human condition</w:t>
      </w:r>
    </w:p>
    <w:p w14:paraId="6211879E" w14:textId="77777777" w:rsidR="00D16794" w:rsidRPr="008E1C19" w:rsidRDefault="000F55EB" w:rsidP="000F55EB">
      <w:pPr>
        <w:rPr>
          <w:lang w:val="en-GB"/>
          <w:rPrChange w:id="1056" w:author="Utku B. Demir" w:date="2022-02-23T16:47:00Z">
            <w:rPr>
              <w:lang w:val="en-US"/>
            </w:rPr>
          </w:rPrChange>
        </w:rPr>
      </w:pPr>
      <w:r w:rsidRPr="008E1C19">
        <w:rPr>
          <w:lang w:val="en-GB"/>
          <w:rPrChange w:id="1057" w:author="Utku B. Demir" w:date="2022-02-23T16:47:00Z">
            <w:rPr>
              <w:lang w:val="en-US"/>
            </w:rPr>
          </w:rPrChange>
        </w:rPr>
        <w:t xml:space="preserve">There is a moderately positive correlation between the motivation to improve human condition with each of </w:t>
      </w:r>
      <w:r w:rsidR="00DC6490" w:rsidRPr="008E1C19">
        <w:rPr>
          <w:lang w:val="en-GB"/>
          <w:rPrChange w:id="1058" w:author="Utku B. Demir" w:date="2022-02-23T16:47:00Z">
            <w:rPr>
              <w:lang w:val="en-US"/>
            </w:rPr>
          </w:rPrChange>
        </w:rPr>
        <w:t>t</w:t>
      </w:r>
      <w:r w:rsidRPr="008E1C19">
        <w:rPr>
          <w:lang w:val="en-GB"/>
          <w:rPrChange w:id="1059" w:author="Utku B. Demir" w:date="2022-02-23T16:47:00Z">
            <w:rPr>
              <w:lang w:val="en-US"/>
            </w:rPr>
          </w:rPrChange>
        </w:rPr>
        <w:t>he analysed impact statement variables (rho &gt; 0.45 each)</w:t>
      </w:r>
      <w:r w:rsidR="00DC6490" w:rsidRPr="008E1C19">
        <w:rPr>
          <w:lang w:val="en-GB"/>
          <w:rPrChange w:id="1060" w:author="Utku B. Demir" w:date="2022-02-23T16:47:00Z">
            <w:rPr>
              <w:lang w:val="en-US"/>
            </w:rPr>
          </w:rPrChange>
        </w:rPr>
        <w:t xml:space="preserve">. There seems to be somewhat higher </w:t>
      </w:r>
      <w:r w:rsidR="00DC6490" w:rsidRPr="00CE2598">
        <w:rPr>
          <w:highlight w:val="yellow"/>
          <w:lang w:val="en-GB"/>
          <w:rPrChange w:id="1061" w:author="ZSI" w:date="2022-02-24T02:50:00Z">
            <w:rPr>
              <w:lang w:val="en-US"/>
            </w:rPr>
          </w:rPrChange>
        </w:rPr>
        <w:t>rates</w:t>
      </w:r>
      <w:r w:rsidR="00DC6490" w:rsidRPr="008E1C19">
        <w:rPr>
          <w:lang w:val="en-GB"/>
          <w:rPrChange w:id="1062" w:author="Utku B. Demir" w:date="2022-02-23T16:47:00Z">
            <w:rPr>
              <w:lang w:val="en-US"/>
            </w:rPr>
          </w:rPrChange>
        </w:rPr>
        <w:t xml:space="preserve"> </w:t>
      </w:r>
      <w:r w:rsidR="00A7551B" w:rsidRPr="008E1C19">
        <w:rPr>
          <w:lang w:val="en-GB"/>
          <w:rPrChange w:id="1063" w:author="Utku B. Demir" w:date="2022-02-23T16:47:00Z">
            <w:rPr>
              <w:lang w:val="en-US"/>
            </w:rPr>
          </w:rPrChange>
        </w:rPr>
        <w:t xml:space="preserve">in terms of </w:t>
      </w:r>
      <w:r w:rsidR="00DC6490" w:rsidRPr="008E1C19">
        <w:rPr>
          <w:lang w:val="en-GB"/>
          <w:rPrChange w:id="1064" w:author="Utku B. Demir" w:date="2022-02-23T16:47:00Z">
            <w:rPr>
              <w:lang w:val="en-US"/>
            </w:rPr>
          </w:rPrChange>
        </w:rPr>
        <w:t>creating a better</w:t>
      </w:r>
      <w:r w:rsidR="00A7551B" w:rsidRPr="008E1C19">
        <w:rPr>
          <w:lang w:val="en-GB"/>
          <w:rPrChange w:id="1065" w:author="Utku B. Demir" w:date="2022-02-23T16:47:00Z">
            <w:rPr>
              <w:lang w:val="en-US"/>
            </w:rPr>
          </w:rPrChange>
        </w:rPr>
        <w:t>/deeper understanding of a specific social issue, generating capabilities for the involved social groups to tackle similar issues in the future, and playing an emancipatory role in both participated and targeted social groups with higher motivation to improve human condition.</w:t>
      </w:r>
    </w:p>
    <w:p w14:paraId="0DE6F36C" w14:textId="77777777" w:rsidR="00D16794" w:rsidRPr="008E1C19" w:rsidRDefault="00D16794" w:rsidP="000F55EB">
      <w:pPr>
        <w:rPr>
          <w:lang w:val="en-GB"/>
          <w:rPrChange w:id="1066" w:author="Utku B. Demir" w:date="2022-02-23T16:47:00Z">
            <w:rPr>
              <w:lang w:val="en-US"/>
            </w:rPr>
          </w:rPrChange>
        </w:rPr>
      </w:pPr>
    </w:p>
    <w:p w14:paraId="0EE43C45" w14:textId="0DF05496" w:rsidR="00DC6490" w:rsidRPr="008E1C19" w:rsidRDefault="00405063" w:rsidP="00405063">
      <w:pPr>
        <w:pStyle w:val="Heading1"/>
        <w:rPr>
          <w:lang w:val="en-GB"/>
          <w:rPrChange w:id="1067" w:author="Utku B. Demir" w:date="2022-02-23T16:47:00Z">
            <w:rPr>
              <w:lang w:val="en-US"/>
            </w:rPr>
          </w:rPrChange>
        </w:rPr>
      </w:pPr>
      <w:r w:rsidRPr="008E1C19">
        <w:rPr>
          <w:lang w:val="en-GB"/>
          <w:rPrChange w:id="1068" w:author="Utku B. Demir" w:date="2022-02-23T16:47:00Z">
            <w:rPr>
              <w:lang w:val="en-US"/>
            </w:rPr>
          </w:rPrChange>
        </w:rPr>
        <w:t>Dissemination and Exploitation</w:t>
      </w:r>
      <w:r w:rsidR="00DC6490" w:rsidRPr="008E1C19">
        <w:rPr>
          <w:lang w:val="en-GB"/>
          <w:rPrChange w:id="1069" w:author="Utku B. Demir" w:date="2022-02-23T16:47:00Z">
            <w:rPr>
              <w:lang w:val="en-US"/>
            </w:rPr>
          </w:rPrChange>
        </w:rPr>
        <w:t xml:space="preserve"> </w:t>
      </w:r>
    </w:p>
    <w:p w14:paraId="57E9C2D3" w14:textId="3DE40BAB" w:rsidR="00405063" w:rsidRPr="008E1C19" w:rsidRDefault="00405063" w:rsidP="00405063">
      <w:pPr>
        <w:rPr>
          <w:lang w:val="en-GB"/>
          <w:rPrChange w:id="1070" w:author="Utku B. Demir" w:date="2022-02-23T16:47:00Z">
            <w:rPr>
              <w:lang w:val="en-US"/>
            </w:rPr>
          </w:rPrChange>
        </w:rPr>
      </w:pPr>
    </w:p>
    <w:p w14:paraId="70A071FD" w14:textId="539A361B" w:rsidR="00405063" w:rsidRPr="008E1C19" w:rsidRDefault="00405063" w:rsidP="00405063">
      <w:pPr>
        <w:pStyle w:val="Heading2"/>
        <w:rPr>
          <w:lang w:val="en-GB"/>
          <w:rPrChange w:id="1071" w:author="Utku B. Demir" w:date="2022-02-23T16:47:00Z">
            <w:rPr/>
          </w:rPrChange>
        </w:rPr>
      </w:pPr>
      <w:r w:rsidRPr="008E1C19">
        <w:rPr>
          <w:lang w:val="en-GB"/>
          <w:rPrChange w:id="1072" w:author="Utku B. Demir" w:date="2022-02-23T16:47:00Z">
            <w:rPr/>
          </w:rPrChange>
        </w:rPr>
        <w:t>Dissemination Channels</w:t>
      </w:r>
    </w:p>
    <w:p w14:paraId="53D42F1C" w14:textId="77777777" w:rsidR="00405063" w:rsidRPr="008E1C19" w:rsidRDefault="00405063" w:rsidP="00405063">
      <w:pPr>
        <w:pStyle w:val="BodyText"/>
        <w:keepNext/>
        <w:rPr>
          <w:lang w:val="en-GB"/>
          <w:rPrChange w:id="1073" w:author="Utku B. Demir" w:date="2022-02-23T16:47:00Z">
            <w:rPr/>
          </w:rPrChange>
        </w:rPr>
      </w:pPr>
      <w:r w:rsidRPr="008E1C19">
        <w:rPr>
          <w:noProof/>
          <w:lang w:val="en-GB"/>
          <w:rPrChange w:id="1074" w:author="Utku B. Demir" w:date="2022-02-23T16:47:00Z">
            <w:rPr>
              <w:noProof/>
            </w:rPr>
          </w:rPrChange>
        </w:rPr>
        <w:drawing>
          <wp:inline distT="0" distB="0" distL="0" distR="0" wp14:anchorId="30723CDF" wp14:editId="64E7CFA3">
            <wp:extent cx="5731510" cy="2292350"/>
            <wp:effectExtent l="0" t="0" r="0" b="6350"/>
            <wp:docPr id="94" name="Graphic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Graphic 94"/>
                    <pic:cNvPicPr/>
                  </pic:nvPicPr>
                  <pic:blipFill>
                    <a:blip r:embed="rId67">
                      <a:extLst>
                        <a:ext uri="{28A0092B-C50C-407E-A947-70E740481C1C}">
                          <a14:useLocalDpi xmlns:a14="http://schemas.microsoft.com/office/drawing/2010/main" val="0"/>
                        </a:ext>
                        <a:ext uri="{96DAC541-7B7A-43D3-8B79-37D633B846F1}">
                          <asvg:svgBlip xmlns:asvg="http://schemas.microsoft.com/office/drawing/2016/SVG/main" r:embed="rId68"/>
                        </a:ext>
                      </a:extLst>
                    </a:blip>
                    <a:stretch>
                      <a:fillRect/>
                    </a:stretch>
                  </pic:blipFill>
                  <pic:spPr>
                    <a:xfrm>
                      <a:off x="0" y="0"/>
                      <a:ext cx="5731510" cy="2292350"/>
                    </a:xfrm>
                    <a:prstGeom prst="rect">
                      <a:avLst/>
                    </a:prstGeom>
                  </pic:spPr>
                </pic:pic>
              </a:graphicData>
            </a:graphic>
          </wp:inline>
        </w:drawing>
      </w:r>
    </w:p>
    <w:p w14:paraId="5E1A9AB9" w14:textId="5CFA7808" w:rsidR="00405063" w:rsidRPr="008E1C19" w:rsidRDefault="00405063" w:rsidP="00405063">
      <w:pPr>
        <w:pStyle w:val="Caption"/>
        <w:rPr>
          <w:lang w:val="en-GB"/>
          <w:rPrChange w:id="1075" w:author="Utku B. Demir" w:date="2022-02-23T16:47:00Z">
            <w:rPr>
              <w:lang w:val="en-US"/>
            </w:rPr>
          </w:rPrChange>
        </w:rPr>
      </w:pPr>
      <w:r w:rsidRPr="008E1C19">
        <w:rPr>
          <w:lang w:val="en-GB"/>
          <w:rPrChange w:id="1076" w:author="Utku B. Demir" w:date="2022-02-23T16:47:00Z">
            <w:rPr/>
          </w:rPrChange>
        </w:rPr>
        <w:t xml:space="preserve">Figure </w:t>
      </w:r>
      <w:r w:rsidR="00E913EA" w:rsidRPr="008E1C19">
        <w:rPr>
          <w:lang w:val="en-GB"/>
          <w:rPrChange w:id="1077" w:author="Utku B. Demir" w:date="2022-02-23T16:47:00Z">
            <w:rPr/>
          </w:rPrChange>
        </w:rPr>
        <w:fldChar w:fldCharType="begin"/>
      </w:r>
      <w:r w:rsidR="00E913EA" w:rsidRPr="008E1C19">
        <w:rPr>
          <w:lang w:val="en-GB"/>
          <w:rPrChange w:id="1078" w:author="Utku B. Demir" w:date="2022-02-23T16:47:00Z">
            <w:rPr/>
          </w:rPrChange>
        </w:rPr>
        <w:instrText xml:space="preserve"> SEQ Figure \* ARABIC </w:instrText>
      </w:r>
      <w:r w:rsidR="00E913EA" w:rsidRPr="008E1C19">
        <w:rPr>
          <w:lang w:val="en-GB"/>
          <w:rPrChange w:id="1079" w:author="Utku B. Demir" w:date="2022-02-23T16:47:00Z">
            <w:rPr>
              <w:noProof/>
            </w:rPr>
          </w:rPrChange>
        </w:rPr>
        <w:fldChar w:fldCharType="separate"/>
      </w:r>
      <w:ins w:id="1080" w:author="Utku B. Demir" w:date="2022-02-23T19:47:00Z">
        <w:r w:rsidR="00916DE1">
          <w:rPr>
            <w:noProof/>
            <w:lang w:val="en-GB"/>
          </w:rPr>
          <w:t>23</w:t>
        </w:r>
      </w:ins>
      <w:del w:id="1081" w:author="Utku B. Demir" w:date="2022-02-23T19:47:00Z">
        <w:r w:rsidR="006B7ECC" w:rsidRPr="008E1C19" w:rsidDel="00916DE1">
          <w:rPr>
            <w:noProof/>
            <w:lang w:val="en-GB"/>
            <w:rPrChange w:id="1082" w:author="Utku B. Demir" w:date="2022-02-23T16:47:00Z">
              <w:rPr>
                <w:noProof/>
              </w:rPr>
            </w:rPrChange>
          </w:rPr>
          <w:delText>22</w:delText>
        </w:r>
      </w:del>
      <w:r w:rsidR="00E913EA" w:rsidRPr="008E1C19">
        <w:rPr>
          <w:noProof/>
          <w:lang w:val="en-GB"/>
          <w:rPrChange w:id="1083" w:author="Utku B. Demir" w:date="2022-02-23T16:47:00Z">
            <w:rPr>
              <w:noProof/>
            </w:rPr>
          </w:rPrChange>
        </w:rPr>
        <w:fldChar w:fldCharType="end"/>
      </w:r>
      <w:r w:rsidRPr="008E1C19">
        <w:rPr>
          <w:lang w:val="en-GB"/>
          <w:rPrChange w:id="1084" w:author="Utku B. Demir" w:date="2022-02-23T16:47:00Z">
            <w:rPr>
              <w:lang w:val="en-US"/>
            </w:rPr>
          </w:rPrChange>
        </w:rPr>
        <w:t>: Distribution of dissemination channels</w:t>
      </w:r>
    </w:p>
    <w:p w14:paraId="10F8DD97" w14:textId="7379E030" w:rsidR="00096AF0" w:rsidRPr="008E1C19" w:rsidRDefault="00096AF0" w:rsidP="00096AF0">
      <w:pPr>
        <w:rPr>
          <w:lang w:val="en-GB"/>
          <w:rPrChange w:id="1085" w:author="Utku B. Demir" w:date="2022-02-23T16:47:00Z">
            <w:rPr>
              <w:lang w:val="en-US"/>
            </w:rPr>
          </w:rPrChange>
        </w:rPr>
      </w:pPr>
      <w:r w:rsidRPr="008E1C19">
        <w:rPr>
          <w:lang w:val="en-GB"/>
          <w:rPrChange w:id="1086" w:author="Utku B. Demir" w:date="2022-02-23T16:47:00Z">
            <w:rPr>
              <w:lang w:val="en-US"/>
            </w:rPr>
          </w:rPrChange>
        </w:rPr>
        <w:t>Chosen dissemination channels also deliver important information about the project. Some of the options like peer reviewed journal publications or the dissemination on the organisations’ own website have unsurprisingly high numbers. Policy briefs were rated lowest but 110 projects stated to have organised events for non-academic practitioners.</w:t>
      </w:r>
    </w:p>
    <w:p w14:paraId="04837424" w14:textId="77777777" w:rsidR="00096AF0" w:rsidRPr="008E1C19" w:rsidRDefault="00096AF0" w:rsidP="00096AF0">
      <w:pPr>
        <w:rPr>
          <w:lang w:val="en-GB"/>
          <w:rPrChange w:id="1087" w:author="Utku B. Demir" w:date="2022-02-23T16:47:00Z">
            <w:rPr>
              <w:lang w:val="en-US"/>
            </w:rPr>
          </w:rPrChange>
        </w:rPr>
      </w:pPr>
    </w:p>
    <w:p w14:paraId="259A90E4" w14:textId="420B42A0" w:rsidR="00096AF0" w:rsidRPr="008E1C19" w:rsidRDefault="00096AF0" w:rsidP="00096AF0">
      <w:pPr>
        <w:pStyle w:val="Heading2"/>
        <w:rPr>
          <w:lang w:val="en-GB"/>
          <w:rPrChange w:id="1088" w:author="Utku B. Demir" w:date="2022-02-23T16:47:00Z">
            <w:rPr/>
          </w:rPrChange>
        </w:rPr>
      </w:pPr>
      <w:r w:rsidRPr="008E1C19">
        <w:rPr>
          <w:lang w:val="en-GB"/>
          <w:rPrChange w:id="1089" w:author="Utku B. Demir" w:date="2022-02-23T16:47:00Z">
            <w:rPr/>
          </w:rPrChange>
        </w:rPr>
        <w:lastRenderedPageBreak/>
        <w:t>Scalability</w:t>
      </w:r>
    </w:p>
    <w:p w14:paraId="40107A2B" w14:textId="77777777" w:rsidR="00BD1A87" w:rsidRPr="008E1C19" w:rsidRDefault="00463F69" w:rsidP="00BD1A87">
      <w:pPr>
        <w:pStyle w:val="BodyText"/>
        <w:keepNext/>
        <w:rPr>
          <w:lang w:val="en-GB"/>
          <w:rPrChange w:id="1090" w:author="Utku B. Demir" w:date="2022-02-23T16:47:00Z">
            <w:rPr/>
          </w:rPrChange>
        </w:rPr>
      </w:pPr>
      <w:r w:rsidRPr="008E1C19">
        <w:rPr>
          <w:noProof/>
          <w:lang w:val="en-GB"/>
          <w:rPrChange w:id="1091" w:author="Utku B. Demir" w:date="2022-02-23T16:47:00Z">
            <w:rPr>
              <w:noProof/>
            </w:rPr>
          </w:rPrChange>
        </w:rPr>
        <w:drawing>
          <wp:inline distT="0" distB="0" distL="0" distR="0" wp14:anchorId="524EEBA2" wp14:editId="1EF06425">
            <wp:extent cx="5731510" cy="2292350"/>
            <wp:effectExtent l="0" t="0" r="0" b="6350"/>
            <wp:docPr id="95" name="Graphic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Graphic 95"/>
                    <pic:cNvPicPr/>
                  </pic:nvPicPr>
                  <pic:blipFill>
                    <a:blip r:embed="rId69">
                      <a:extLst>
                        <a:ext uri="{28A0092B-C50C-407E-A947-70E740481C1C}">
                          <a14:useLocalDpi xmlns:a14="http://schemas.microsoft.com/office/drawing/2010/main" val="0"/>
                        </a:ext>
                        <a:ext uri="{96DAC541-7B7A-43D3-8B79-37D633B846F1}">
                          <asvg:svgBlip xmlns:asvg="http://schemas.microsoft.com/office/drawing/2016/SVG/main" r:embed="rId70"/>
                        </a:ext>
                      </a:extLst>
                    </a:blip>
                    <a:stretch>
                      <a:fillRect/>
                    </a:stretch>
                  </pic:blipFill>
                  <pic:spPr>
                    <a:xfrm>
                      <a:off x="0" y="0"/>
                      <a:ext cx="5731510" cy="2292350"/>
                    </a:xfrm>
                    <a:prstGeom prst="rect">
                      <a:avLst/>
                    </a:prstGeom>
                  </pic:spPr>
                </pic:pic>
              </a:graphicData>
            </a:graphic>
          </wp:inline>
        </w:drawing>
      </w:r>
    </w:p>
    <w:p w14:paraId="03E3BACD" w14:textId="4A153691" w:rsidR="00096AF0" w:rsidRPr="008E1C19" w:rsidRDefault="00BD1A87" w:rsidP="00BD1A87">
      <w:pPr>
        <w:pStyle w:val="Caption"/>
        <w:rPr>
          <w:lang w:val="en-GB"/>
          <w:rPrChange w:id="1092" w:author="Utku B. Demir" w:date="2022-02-23T16:47:00Z">
            <w:rPr/>
          </w:rPrChange>
        </w:rPr>
      </w:pPr>
      <w:r w:rsidRPr="008E1C19">
        <w:rPr>
          <w:lang w:val="en-GB"/>
          <w:rPrChange w:id="1093" w:author="Utku B. Demir" w:date="2022-02-23T16:47:00Z">
            <w:rPr/>
          </w:rPrChange>
        </w:rPr>
        <w:t xml:space="preserve">Figure </w:t>
      </w:r>
      <w:r w:rsidR="00E913EA" w:rsidRPr="008E1C19">
        <w:rPr>
          <w:lang w:val="en-GB"/>
          <w:rPrChange w:id="1094" w:author="Utku B. Demir" w:date="2022-02-23T16:47:00Z">
            <w:rPr/>
          </w:rPrChange>
        </w:rPr>
        <w:fldChar w:fldCharType="begin"/>
      </w:r>
      <w:r w:rsidR="00E913EA" w:rsidRPr="008E1C19">
        <w:rPr>
          <w:lang w:val="en-GB"/>
          <w:rPrChange w:id="1095" w:author="Utku B. Demir" w:date="2022-02-23T16:47:00Z">
            <w:rPr/>
          </w:rPrChange>
        </w:rPr>
        <w:instrText xml:space="preserve"> SEQ Figure \* ARABIC </w:instrText>
      </w:r>
      <w:r w:rsidR="00E913EA" w:rsidRPr="008E1C19">
        <w:rPr>
          <w:lang w:val="en-GB"/>
          <w:rPrChange w:id="1096" w:author="Utku B. Demir" w:date="2022-02-23T16:47:00Z">
            <w:rPr>
              <w:noProof/>
            </w:rPr>
          </w:rPrChange>
        </w:rPr>
        <w:fldChar w:fldCharType="separate"/>
      </w:r>
      <w:ins w:id="1097" w:author="Utku B. Demir" w:date="2022-02-23T19:47:00Z">
        <w:r w:rsidR="00916DE1">
          <w:rPr>
            <w:noProof/>
            <w:lang w:val="en-GB"/>
          </w:rPr>
          <w:t>24</w:t>
        </w:r>
      </w:ins>
      <w:del w:id="1098" w:author="Utku B. Demir" w:date="2022-02-23T19:47:00Z">
        <w:r w:rsidR="006B7ECC" w:rsidRPr="008E1C19" w:rsidDel="00916DE1">
          <w:rPr>
            <w:noProof/>
            <w:lang w:val="en-GB"/>
            <w:rPrChange w:id="1099" w:author="Utku B. Demir" w:date="2022-02-23T16:47:00Z">
              <w:rPr>
                <w:noProof/>
              </w:rPr>
            </w:rPrChange>
          </w:rPr>
          <w:delText>23</w:delText>
        </w:r>
      </w:del>
      <w:r w:rsidR="00E913EA" w:rsidRPr="008E1C19">
        <w:rPr>
          <w:noProof/>
          <w:lang w:val="en-GB"/>
          <w:rPrChange w:id="1100" w:author="Utku B. Demir" w:date="2022-02-23T16:47:00Z">
            <w:rPr>
              <w:noProof/>
            </w:rPr>
          </w:rPrChange>
        </w:rPr>
        <w:fldChar w:fldCharType="end"/>
      </w:r>
      <w:r w:rsidRPr="008E1C19">
        <w:rPr>
          <w:lang w:val="en-GB"/>
          <w:rPrChange w:id="1101" w:author="Utku B. Demir" w:date="2022-02-23T16:47:00Z">
            <w:rPr>
              <w:lang w:val="en-US"/>
            </w:rPr>
          </w:rPrChange>
        </w:rPr>
        <w:t>: Distribution of scalability</w:t>
      </w:r>
    </w:p>
    <w:p w14:paraId="065AB5C3" w14:textId="37DC0D6B" w:rsidR="00463F69" w:rsidRPr="008E1C19" w:rsidRDefault="00BD1A87" w:rsidP="00096AF0">
      <w:pPr>
        <w:pStyle w:val="BodyText"/>
        <w:rPr>
          <w:lang w:val="en-GB"/>
          <w:rPrChange w:id="1102" w:author="Utku B. Demir" w:date="2022-02-23T16:47:00Z">
            <w:rPr/>
          </w:rPrChange>
        </w:rPr>
      </w:pPr>
      <w:r w:rsidRPr="008E1C19">
        <w:rPr>
          <w:lang w:val="en-GB"/>
          <w:rPrChange w:id="1103" w:author="Utku B. Demir" w:date="2022-02-23T16:47:00Z">
            <w:rPr/>
          </w:rPrChange>
        </w:rPr>
        <w:t>The capability of the generated solutions to be applied in different contexts is another important goal in SI. 69</w:t>
      </w:r>
      <w:ins w:id="1104" w:author="ZSI" w:date="2022-02-24T01:31:00Z">
        <w:r w:rsidR="00AA7458">
          <w:rPr>
            <w:lang w:val="en-GB"/>
          </w:rPr>
          <w:t> </w:t>
        </w:r>
      </w:ins>
      <w:r w:rsidRPr="008E1C19">
        <w:rPr>
          <w:lang w:val="en-GB"/>
          <w:rPrChange w:id="1105" w:author="Utku B. Demir" w:date="2022-02-23T16:47:00Z">
            <w:rPr/>
          </w:rPrChange>
        </w:rPr>
        <w:t xml:space="preserve">% of the respondents noted that the solutions generated throughout the project had the high capability to be scaled </w:t>
      </w:r>
      <w:commentRangeStart w:id="1106"/>
      <w:r w:rsidRPr="008E1C19">
        <w:rPr>
          <w:lang w:val="en-GB"/>
          <w:rPrChange w:id="1107" w:author="Utku B. Demir" w:date="2022-02-23T16:47:00Z">
            <w:rPr/>
          </w:rPrChange>
        </w:rPr>
        <w:t>up</w:t>
      </w:r>
      <w:commentRangeEnd w:id="1106"/>
      <w:r w:rsidR="00BA3D9D" w:rsidRPr="008E1C19">
        <w:rPr>
          <w:rStyle w:val="CommentReference"/>
          <w:lang w:val="en-GB"/>
          <w:rPrChange w:id="1108" w:author="Utku B. Demir" w:date="2022-02-23T16:47:00Z">
            <w:rPr>
              <w:rStyle w:val="CommentReference"/>
            </w:rPr>
          </w:rPrChange>
        </w:rPr>
        <w:commentReference w:id="1106"/>
      </w:r>
      <w:r w:rsidRPr="008E1C19">
        <w:rPr>
          <w:lang w:val="en-GB"/>
          <w:rPrChange w:id="1109" w:author="Utku B. Demir" w:date="2022-02-23T16:47:00Z">
            <w:rPr/>
          </w:rPrChange>
        </w:rPr>
        <w:t xml:space="preserve">. </w:t>
      </w:r>
    </w:p>
    <w:p w14:paraId="21367849" w14:textId="18734FE9" w:rsidR="006569DE" w:rsidRPr="008E1C19" w:rsidRDefault="006569DE" w:rsidP="006569DE">
      <w:pPr>
        <w:pStyle w:val="Heading1"/>
        <w:rPr>
          <w:lang w:val="en-GB"/>
          <w:rPrChange w:id="1110" w:author="Utku B. Demir" w:date="2022-02-23T16:47:00Z">
            <w:rPr>
              <w:lang w:val="de-DE"/>
            </w:rPr>
          </w:rPrChange>
        </w:rPr>
      </w:pPr>
      <w:r w:rsidRPr="008E1C19">
        <w:rPr>
          <w:lang w:val="en-GB"/>
          <w:rPrChange w:id="1111" w:author="Utku B. Demir" w:date="2022-02-23T16:47:00Z">
            <w:rPr/>
          </w:rPrChange>
        </w:rPr>
        <w:t>SI Model</w:t>
      </w:r>
    </w:p>
    <w:p w14:paraId="1ACD6E7F" w14:textId="5614B13D" w:rsidR="006569DE" w:rsidRPr="008E1C19" w:rsidRDefault="006569DE" w:rsidP="006569DE">
      <w:pPr>
        <w:rPr>
          <w:lang w:val="en-GB"/>
          <w:rPrChange w:id="1112" w:author="Utku B. Demir" w:date="2022-02-23T16:47:00Z">
            <w:rPr>
              <w:lang w:val="de-DE"/>
            </w:rPr>
          </w:rPrChange>
        </w:rPr>
      </w:pPr>
    </w:p>
    <w:p w14:paraId="4614C554" w14:textId="03F9D6A2" w:rsidR="0058385D" w:rsidRPr="008E1C19" w:rsidRDefault="006569DE" w:rsidP="006569DE">
      <w:pPr>
        <w:rPr>
          <w:lang w:val="en-GB"/>
          <w:rPrChange w:id="1113" w:author="Utku B. Demir" w:date="2022-02-23T16:47:00Z">
            <w:rPr>
              <w:lang w:val="en-US"/>
            </w:rPr>
          </w:rPrChange>
        </w:rPr>
      </w:pPr>
      <w:r w:rsidRPr="008E1C19">
        <w:rPr>
          <w:lang w:val="en-GB"/>
          <w:rPrChange w:id="1114" w:author="Utku B. Demir" w:date="2022-02-23T16:47:00Z">
            <w:rPr>
              <w:lang w:val="en-US"/>
            </w:rPr>
          </w:rPrChange>
        </w:rPr>
        <w:t xml:space="preserve">Generating </w:t>
      </w:r>
      <w:r w:rsidR="0093414D" w:rsidRPr="008E1C19">
        <w:rPr>
          <w:lang w:val="en-GB"/>
          <w:rPrChange w:id="1115" w:author="Utku B. Demir" w:date="2022-02-23T16:47:00Z">
            <w:rPr>
              <w:lang w:val="en-US"/>
            </w:rPr>
          </w:rPrChange>
        </w:rPr>
        <w:t>a model to app</w:t>
      </w:r>
      <w:del w:id="1116" w:author="ZSI" w:date="2022-02-23T23:53:00Z">
        <w:r w:rsidR="0093414D" w:rsidRPr="008E1C19" w:rsidDel="00584A8D">
          <w:rPr>
            <w:lang w:val="en-GB"/>
            <w:rPrChange w:id="1117" w:author="Utku B. Demir" w:date="2022-02-23T16:47:00Z">
              <w:rPr>
                <w:lang w:val="en-US"/>
              </w:rPr>
            </w:rPrChange>
          </w:rPr>
          <w:delText>p</w:delText>
        </w:r>
      </w:del>
      <w:r w:rsidR="0093414D" w:rsidRPr="008E1C19">
        <w:rPr>
          <w:lang w:val="en-GB"/>
          <w:rPrChange w:id="1118" w:author="Utku B. Demir" w:date="2022-02-23T16:47:00Z">
            <w:rPr>
              <w:lang w:val="en-US"/>
            </w:rPr>
          </w:rPrChange>
        </w:rPr>
        <w:t xml:space="preserve">roximate the SI-level in scientific projects was one of the important tasks of this study. </w:t>
      </w:r>
      <w:del w:id="1119" w:author="ZSI" w:date="2022-02-23T23:57:00Z">
        <w:r w:rsidR="0093414D" w:rsidRPr="008E1C19" w:rsidDel="00584A8D">
          <w:rPr>
            <w:lang w:val="en-GB"/>
            <w:rPrChange w:id="1120" w:author="Utku B. Demir" w:date="2022-02-23T16:47:00Z">
              <w:rPr>
                <w:lang w:val="en-US"/>
              </w:rPr>
            </w:rPrChange>
          </w:rPr>
          <w:delText>Although t</w:delText>
        </w:r>
      </w:del>
      <w:ins w:id="1121" w:author="ZSI" w:date="2022-02-23T23:57:00Z">
        <w:r w:rsidR="00584A8D">
          <w:rPr>
            <w:lang w:val="en-GB"/>
          </w:rPr>
          <w:t>T</w:t>
        </w:r>
      </w:ins>
      <w:r w:rsidR="0093414D" w:rsidRPr="008E1C19">
        <w:rPr>
          <w:lang w:val="en-GB"/>
          <w:rPrChange w:id="1122" w:author="Utku B. Demir" w:date="2022-02-23T16:47:00Z">
            <w:rPr>
              <w:lang w:val="en-US"/>
            </w:rPr>
          </w:rPrChange>
        </w:rPr>
        <w:t xml:space="preserve">he four pillars presented </w:t>
      </w:r>
      <w:ins w:id="1123" w:author="ZSI" w:date="2022-02-23T23:55:00Z">
        <w:r w:rsidR="00584A8D">
          <w:rPr>
            <w:lang w:val="en-GB"/>
          </w:rPr>
          <w:t xml:space="preserve">in </w:t>
        </w:r>
      </w:ins>
      <w:ins w:id="1124" w:author="ZSI" w:date="2022-02-23T23:56:00Z">
        <w:r w:rsidR="00584A8D">
          <w:rPr>
            <w:lang w:val="en-GB"/>
          </w:rPr>
          <w:t xml:space="preserve">a </w:t>
        </w:r>
      </w:ins>
      <w:ins w:id="1125" w:author="ZSI" w:date="2022-02-23T23:55:00Z">
        <w:r w:rsidR="00584A8D">
          <w:rPr>
            <w:lang w:val="en-GB"/>
          </w:rPr>
          <w:t>previous chapter of this study report (</w:t>
        </w:r>
        <w:r w:rsidR="00584A8D" w:rsidRPr="00584A8D">
          <w:rPr>
            <w:highlight w:val="yellow"/>
            <w:lang w:val="en-GB"/>
            <w:rPrChange w:id="1126" w:author="ZSI" w:date="2022-02-23T23:56:00Z">
              <w:rPr>
                <w:lang w:val="en-GB"/>
              </w:rPr>
            </w:rPrChange>
          </w:rPr>
          <w:t xml:space="preserve">XXX insert reference in the </w:t>
        </w:r>
      </w:ins>
      <w:ins w:id="1127" w:author="ZSI" w:date="2022-02-23T23:56:00Z">
        <w:r w:rsidR="00584A8D" w:rsidRPr="00584A8D">
          <w:rPr>
            <w:highlight w:val="yellow"/>
            <w:lang w:val="en-GB"/>
            <w:rPrChange w:id="1128" w:author="ZSI" w:date="2022-02-23T23:56:00Z">
              <w:rPr>
                <w:lang w:val="en-GB"/>
              </w:rPr>
            </w:rPrChange>
          </w:rPr>
          <w:t>consolidated version of the report</w:t>
        </w:r>
        <w:r w:rsidR="00584A8D">
          <w:rPr>
            <w:lang w:val="en-GB"/>
          </w:rPr>
          <w:t xml:space="preserve">) </w:t>
        </w:r>
      </w:ins>
      <w:del w:id="1129" w:author="ZSI" w:date="2022-02-23T23:57:00Z">
        <w:r w:rsidR="0093414D" w:rsidRPr="008E1C19" w:rsidDel="00584A8D">
          <w:rPr>
            <w:lang w:val="en-GB"/>
            <w:rPrChange w:id="1130" w:author="Utku B. Demir" w:date="2022-02-23T16:47:00Z">
              <w:rPr>
                <w:lang w:val="en-US"/>
              </w:rPr>
            </w:rPrChange>
          </w:rPr>
          <w:delText>at the beginning of the study were</w:delText>
        </w:r>
      </w:del>
      <w:ins w:id="1131" w:author="ZSI" w:date="2022-02-23T23:57:00Z">
        <w:r w:rsidR="00584A8D">
          <w:rPr>
            <w:lang w:val="en-GB"/>
          </w:rPr>
          <w:t>are</w:t>
        </w:r>
      </w:ins>
      <w:r w:rsidR="0093414D" w:rsidRPr="008E1C19">
        <w:rPr>
          <w:lang w:val="en-GB"/>
          <w:rPrChange w:id="1132" w:author="Utku B. Demir" w:date="2022-02-23T16:47:00Z">
            <w:rPr>
              <w:lang w:val="en-US"/>
            </w:rPr>
          </w:rPrChange>
        </w:rPr>
        <w:t xml:space="preserve"> the product of an </w:t>
      </w:r>
      <w:del w:id="1133" w:author="ZSI" w:date="2022-02-23T23:57:00Z">
        <w:r w:rsidR="0093414D" w:rsidRPr="008E1C19" w:rsidDel="00584A8D">
          <w:rPr>
            <w:lang w:val="en-GB"/>
            <w:rPrChange w:id="1134" w:author="Utku B. Demir" w:date="2022-02-23T16:47:00Z">
              <w:rPr>
                <w:lang w:val="en-US"/>
              </w:rPr>
            </w:rPrChange>
          </w:rPr>
          <w:delText xml:space="preserve">already </w:delText>
        </w:r>
      </w:del>
      <w:r w:rsidR="0093414D" w:rsidRPr="008E1C19">
        <w:rPr>
          <w:lang w:val="en-GB"/>
          <w:rPrChange w:id="1135" w:author="Utku B. Demir" w:date="2022-02-23T16:47:00Z">
            <w:rPr>
              <w:lang w:val="en-US"/>
            </w:rPr>
          </w:rPrChange>
        </w:rPr>
        <w:t>extensive literature research</w:t>
      </w:r>
      <w:ins w:id="1136" w:author="ZSI" w:date="2022-02-23T23:57:00Z">
        <w:r w:rsidR="00584A8D">
          <w:rPr>
            <w:lang w:val="en-GB"/>
          </w:rPr>
          <w:t xml:space="preserve">, </w:t>
        </w:r>
      </w:ins>
      <w:del w:id="1137" w:author="ZSI" w:date="2022-02-23T23:57:00Z">
        <w:r w:rsidR="0093414D" w:rsidRPr="008E1C19" w:rsidDel="00584A8D">
          <w:rPr>
            <w:lang w:val="en-GB"/>
            <w:rPrChange w:id="1138" w:author="Utku B. Demir" w:date="2022-02-23T16:47:00Z">
              <w:rPr>
                <w:lang w:val="en-US"/>
              </w:rPr>
            </w:rPrChange>
          </w:rPr>
          <w:delText xml:space="preserve"> and </w:delText>
        </w:r>
      </w:del>
      <w:ins w:id="1139" w:author="ZSI" w:date="2022-02-23T23:57:00Z">
        <w:r w:rsidR="00584A8D">
          <w:rPr>
            <w:lang w:val="en-GB"/>
          </w:rPr>
          <w:t xml:space="preserve">an </w:t>
        </w:r>
      </w:ins>
      <w:r w:rsidR="0093414D" w:rsidRPr="008E1C19">
        <w:rPr>
          <w:lang w:val="en-GB"/>
          <w:rPrChange w:id="1140" w:author="Utku B. Demir" w:date="2022-02-23T16:47:00Z">
            <w:rPr>
              <w:lang w:val="en-US"/>
            </w:rPr>
          </w:rPrChange>
        </w:rPr>
        <w:t xml:space="preserve">analysis of </w:t>
      </w:r>
      <w:del w:id="1141" w:author="ZSI" w:date="2022-02-23T23:57:00Z">
        <w:r w:rsidR="0093414D" w:rsidRPr="008E1C19" w:rsidDel="00584A8D">
          <w:rPr>
            <w:lang w:val="en-GB"/>
            <w:rPrChange w:id="1142" w:author="Utku B. Demir" w:date="2022-02-23T16:47:00Z">
              <w:rPr>
                <w:lang w:val="en-US"/>
              </w:rPr>
            </w:rPrChange>
          </w:rPr>
          <w:delText xml:space="preserve">other </w:delText>
        </w:r>
      </w:del>
      <w:ins w:id="1143" w:author="ZSI" w:date="2022-02-23T23:58:00Z">
        <w:r w:rsidR="00584A8D">
          <w:rPr>
            <w:lang w:val="en-GB"/>
          </w:rPr>
          <w:t xml:space="preserve">different </w:t>
        </w:r>
      </w:ins>
      <w:r w:rsidR="0093414D" w:rsidRPr="008E1C19">
        <w:rPr>
          <w:lang w:val="en-GB"/>
          <w:rPrChange w:id="1144" w:author="Utku B. Demir" w:date="2022-02-23T16:47:00Z">
            <w:rPr>
              <w:lang w:val="en-US"/>
            </w:rPr>
          </w:rPrChange>
        </w:rPr>
        <w:t>statistical approaches to SI</w:t>
      </w:r>
      <w:r w:rsidR="0058385D" w:rsidRPr="008E1C19">
        <w:rPr>
          <w:lang w:val="en-GB"/>
          <w:rPrChange w:id="1145" w:author="Utku B. Demir" w:date="2022-02-23T16:47:00Z">
            <w:rPr>
              <w:lang w:val="en-US"/>
            </w:rPr>
          </w:rPrChange>
        </w:rPr>
        <w:t>,</w:t>
      </w:r>
      <w:r w:rsidR="0093414D" w:rsidRPr="008E1C19">
        <w:rPr>
          <w:lang w:val="en-GB"/>
          <w:rPrChange w:id="1146" w:author="Utku B. Demir" w:date="2022-02-23T16:47:00Z">
            <w:rPr>
              <w:lang w:val="en-US"/>
            </w:rPr>
          </w:rPrChange>
        </w:rPr>
        <w:t xml:space="preserve"> </w:t>
      </w:r>
      <w:ins w:id="1147" w:author="ZSI" w:date="2022-02-23T23:58:00Z">
        <w:r w:rsidR="00584A8D">
          <w:rPr>
            <w:lang w:val="en-GB"/>
          </w:rPr>
          <w:t xml:space="preserve">and our own effort to operationalise the concept of SI. </w:t>
        </w:r>
      </w:ins>
      <w:ins w:id="1148" w:author="ZSI" w:date="2022-02-24T00:02:00Z">
        <w:r w:rsidR="00584A8D">
          <w:rPr>
            <w:lang w:val="en-GB"/>
          </w:rPr>
          <w:t xml:space="preserve">The survey data played a crucial role in </w:t>
        </w:r>
      </w:ins>
      <w:del w:id="1149" w:author="ZSI" w:date="2022-02-23T23:59:00Z">
        <w:r w:rsidR="0093414D" w:rsidRPr="008E1C19" w:rsidDel="00584A8D">
          <w:rPr>
            <w:lang w:val="en-GB"/>
            <w:rPrChange w:id="1150" w:author="Utku B. Demir" w:date="2022-02-23T16:47:00Z">
              <w:rPr>
                <w:lang w:val="en-US"/>
              </w:rPr>
            </w:rPrChange>
          </w:rPr>
          <w:delText xml:space="preserve">in order to </w:delText>
        </w:r>
      </w:del>
      <w:r w:rsidR="0093414D" w:rsidRPr="008E1C19">
        <w:rPr>
          <w:lang w:val="en-GB"/>
          <w:rPrChange w:id="1151" w:author="Utku B. Demir" w:date="2022-02-23T16:47:00Z">
            <w:rPr>
              <w:lang w:val="en-US"/>
            </w:rPr>
          </w:rPrChange>
        </w:rPr>
        <w:t>test</w:t>
      </w:r>
      <w:ins w:id="1152" w:author="ZSI" w:date="2022-02-24T00:02:00Z">
        <w:r w:rsidR="00584A8D">
          <w:rPr>
            <w:lang w:val="en-GB"/>
          </w:rPr>
          <w:t>ing</w:t>
        </w:r>
      </w:ins>
      <w:r w:rsidR="0093414D" w:rsidRPr="008E1C19">
        <w:rPr>
          <w:lang w:val="en-GB"/>
          <w:rPrChange w:id="1153" w:author="Utku B. Demir" w:date="2022-02-23T16:47:00Z">
            <w:rPr>
              <w:lang w:val="en-US"/>
            </w:rPr>
          </w:rPrChange>
        </w:rPr>
        <w:t xml:space="preserve"> the reliability of </w:t>
      </w:r>
      <w:del w:id="1154" w:author="ZSI" w:date="2022-02-23T23:59:00Z">
        <w:r w:rsidR="0093414D" w:rsidRPr="008E1C19" w:rsidDel="00584A8D">
          <w:rPr>
            <w:lang w:val="en-GB"/>
            <w:rPrChange w:id="1155" w:author="Utku B. Demir" w:date="2022-02-23T16:47:00Z">
              <w:rPr>
                <w:lang w:val="en-US"/>
              </w:rPr>
            </w:rPrChange>
          </w:rPr>
          <w:delText>ou</w:delText>
        </w:r>
        <w:r w:rsidR="0058385D" w:rsidRPr="008E1C19" w:rsidDel="00584A8D">
          <w:rPr>
            <w:lang w:val="en-GB"/>
            <w:rPrChange w:id="1156" w:author="Utku B. Demir" w:date="2022-02-23T16:47:00Z">
              <w:rPr>
                <w:lang w:val="en-US"/>
              </w:rPr>
            </w:rPrChange>
          </w:rPr>
          <w:delText>r</w:delText>
        </w:r>
        <w:r w:rsidR="0093414D" w:rsidRPr="008E1C19" w:rsidDel="00584A8D">
          <w:rPr>
            <w:lang w:val="en-GB"/>
            <w:rPrChange w:id="1157" w:author="Utku B. Demir" w:date="2022-02-23T16:47:00Z">
              <w:rPr>
                <w:lang w:val="en-US"/>
              </w:rPr>
            </w:rPrChange>
          </w:rPr>
          <w:delText xml:space="preserve"> </w:delText>
        </w:r>
      </w:del>
      <w:ins w:id="1158" w:author="ZSI" w:date="2022-02-23T23:59:00Z">
        <w:r w:rsidR="00584A8D">
          <w:rPr>
            <w:lang w:val="en-GB"/>
          </w:rPr>
          <w:t>the underlying</w:t>
        </w:r>
        <w:r w:rsidR="00584A8D" w:rsidRPr="008E1C19">
          <w:rPr>
            <w:lang w:val="en-GB"/>
            <w:rPrChange w:id="1159" w:author="Utku B. Demir" w:date="2022-02-23T16:47:00Z">
              <w:rPr>
                <w:lang w:val="en-US"/>
              </w:rPr>
            </w:rPrChange>
          </w:rPr>
          <w:t xml:space="preserve"> </w:t>
        </w:r>
      </w:ins>
      <w:r w:rsidR="0093414D" w:rsidRPr="008E1C19">
        <w:rPr>
          <w:lang w:val="en-GB"/>
          <w:rPrChange w:id="1160" w:author="Utku B. Demir" w:date="2022-02-23T16:47:00Z">
            <w:rPr>
              <w:lang w:val="en-US"/>
            </w:rPr>
          </w:rPrChange>
        </w:rPr>
        <w:t xml:space="preserve">assumptions as well as the importance </w:t>
      </w:r>
      <w:del w:id="1161" w:author="ZSI" w:date="2022-02-24T00:00:00Z">
        <w:r w:rsidR="0093414D" w:rsidRPr="008E1C19" w:rsidDel="00584A8D">
          <w:rPr>
            <w:lang w:val="en-GB"/>
            <w:rPrChange w:id="1162" w:author="Utku B. Demir" w:date="2022-02-23T16:47:00Z">
              <w:rPr>
                <w:lang w:val="en-US"/>
              </w:rPr>
            </w:rPrChange>
          </w:rPr>
          <w:delText xml:space="preserve">(for example how much variance each variable explain) </w:delText>
        </w:r>
      </w:del>
      <w:r w:rsidR="0093414D" w:rsidRPr="008E1C19">
        <w:rPr>
          <w:lang w:val="en-GB"/>
          <w:rPrChange w:id="1163" w:author="Utku B. Demir" w:date="2022-02-23T16:47:00Z">
            <w:rPr>
              <w:lang w:val="en-US"/>
            </w:rPr>
          </w:rPrChange>
        </w:rPr>
        <w:t xml:space="preserve">of </w:t>
      </w:r>
      <w:del w:id="1164" w:author="ZSI" w:date="2022-02-24T00:01:00Z">
        <w:r w:rsidR="0093414D" w:rsidRPr="008E1C19" w:rsidDel="00584A8D">
          <w:rPr>
            <w:lang w:val="en-GB"/>
            <w:rPrChange w:id="1165" w:author="Utku B. Demir" w:date="2022-02-23T16:47:00Z">
              <w:rPr>
                <w:lang w:val="en-US"/>
              </w:rPr>
            </w:rPrChange>
          </w:rPr>
          <w:delText>the preset</w:delText>
        </w:r>
      </w:del>
      <w:ins w:id="1166" w:author="ZSI" w:date="2022-02-24T00:01:00Z">
        <w:r w:rsidR="00584A8D">
          <w:rPr>
            <w:lang w:val="en-GB"/>
          </w:rPr>
          <w:t>pre-determined</w:t>
        </w:r>
      </w:ins>
      <w:r w:rsidR="0093414D" w:rsidRPr="008E1C19">
        <w:rPr>
          <w:lang w:val="en-GB"/>
          <w:rPrChange w:id="1167" w:author="Utku B. Demir" w:date="2022-02-23T16:47:00Z">
            <w:rPr>
              <w:lang w:val="en-US"/>
            </w:rPr>
          </w:rPrChange>
        </w:rPr>
        <w:t xml:space="preserve"> </w:t>
      </w:r>
      <w:commentRangeStart w:id="1168"/>
      <w:r w:rsidR="0093414D" w:rsidRPr="008E1C19">
        <w:rPr>
          <w:lang w:val="en-GB"/>
          <w:rPrChange w:id="1169" w:author="Utku B. Demir" w:date="2022-02-23T16:47:00Z">
            <w:rPr>
              <w:lang w:val="en-US"/>
            </w:rPr>
          </w:rPrChange>
        </w:rPr>
        <w:t>features</w:t>
      </w:r>
      <w:commentRangeEnd w:id="1168"/>
      <w:r w:rsidR="00584A8D">
        <w:rPr>
          <w:rStyle w:val="CommentReference"/>
        </w:rPr>
        <w:commentReference w:id="1168"/>
      </w:r>
      <w:del w:id="1170" w:author="ZSI" w:date="2022-02-24T00:02:00Z">
        <w:r w:rsidR="0093414D" w:rsidRPr="008E1C19" w:rsidDel="00584A8D">
          <w:rPr>
            <w:lang w:val="en-GB"/>
            <w:rPrChange w:id="1171" w:author="Utku B. Demir" w:date="2022-02-23T16:47:00Z">
              <w:rPr>
                <w:lang w:val="en-US"/>
              </w:rPr>
            </w:rPrChange>
          </w:rPr>
          <w:delText xml:space="preserve"> </w:delText>
        </w:r>
        <w:r w:rsidR="0058385D" w:rsidRPr="008E1C19" w:rsidDel="00584A8D">
          <w:rPr>
            <w:lang w:val="en-GB"/>
            <w:rPrChange w:id="1172" w:author="Utku B. Demir" w:date="2022-02-23T16:47:00Z">
              <w:rPr>
                <w:lang w:val="en-US"/>
              </w:rPr>
            </w:rPrChange>
          </w:rPr>
          <w:delText>survey data played a crucial role</w:delText>
        </w:r>
      </w:del>
      <w:r w:rsidR="0058385D" w:rsidRPr="008E1C19">
        <w:rPr>
          <w:lang w:val="en-GB"/>
          <w:rPrChange w:id="1173" w:author="Utku B. Demir" w:date="2022-02-23T16:47:00Z">
            <w:rPr>
              <w:lang w:val="en-US"/>
            </w:rPr>
          </w:rPrChange>
        </w:rPr>
        <w:t xml:space="preserve">. </w:t>
      </w:r>
    </w:p>
    <w:p w14:paraId="4C9E224A" w14:textId="77777777" w:rsidR="0058385D" w:rsidRPr="008E1C19" w:rsidRDefault="0058385D" w:rsidP="006569DE">
      <w:pPr>
        <w:rPr>
          <w:lang w:val="en-GB"/>
          <w:rPrChange w:id="1174" w:author="Utku B. Demir" w:date="2022-02-23T16:47:00Z">
            <w:rPr>
              <w:lang w:val="en-US"/>
            </w:rPr>
          </w:rPrChange>
        </w:rPr>
      </w:pPr>
    </w:p>
    <w:p w14:paraId="2EABCAD4" w14:textId="77777777" w:rsidR="00584A8D" w:rsidRDefault="0058385D" w:rsidP="006569DE">
      <w:pPr>
        <w:rPr>
          <w:ins w:id="1175" w:author="ZSI" w:date="2022-02-24T00:06:00Z"/>
          <w:lang w:val="en-GB"/>
        </w:rPr>
      </w:pPr>
      <w:commentRangeStart w:id="1176"/>
      <w:del w:id="1177" w:author="ZSI" w:date="2022-02-24T00:04:00Z">
        <w:r w:rsidRPr="008E1C19" w:rsidDel="00584A8D">
          <w:rPr>
            <w:lang w:val="en-GB"/>
            <w:rPrChange w:id="1178" w:author="Utku B. Demir" w:date="2022-02-23T16:47:00Z">
              <w:rPr>
                <w:lang w:val="en-US"/>
              </w:rPr>
            </w:rPrChange>
          </w:rPr>
          <w:delText xml:space="preserve">After </w:delText>
        </w:r>
      </w:del>
      <w:ins w:id="1179" w:author="ZSI" w:date="2022-02-24T00:04:00Z">
        <w:r w:rsidR="00584A8D">
          <w:rPr>
            <w:lang w:val="en-GB"/>
          </w:rPr>
          <w:t xml:space="preserve">The </w:t>
        </w:r>
      </w:ins>
      <w:del w:id="1180" w:author="ZSI" w:date="2022-02-24T00:02:00Z">
        <w:r w:rsidRPr="008E1C19" w:rsidDel="00584A8D">
          <w:rPr>
            <w:lang w:val="en-GB"/>
            <w:rPrChange w:id="1181" w:author="Utku B. Demir" w:date="2022-02-23T16:47:00Z">
              <w:rPr>
                <w:lang w:val="en-US"/>
              </w:rPr>
            </w:rPrChange>
          </w:rPr>
          <w:delText xml:space="preserve">the </w:delText>
        </w:r>
      </w:del>
      <w:r w:rsidRPr="008E1C19">
        <w:rPr>
          <w:lang w:val="en-GB"/>
          <w:rPrChange w:id="1182" w:author="Utku B. Demir" w:date="2022-02-23T16:47:00Z">
            <w:rPr>
              <w:lang w:val="en-US"/>
            </w:rPr>
          </w:rPrChange>
        </w:rPr>
        <w:t>pre</w:t>
      </w:r>
      <w:ins w:id="1183" w:author="ZSI" w:date="2022-02-24T00:02:00Z">
        <w:r w:rsidR="00584A8D">
          <w:rPr>
            <w:lang w:val="en-GB"/>
          </w:rPr>
          <w:t>-</w:t>
        </w:r>
      </w:ins>
      <w:r w:rsidRPr="008E1C19">
        <w:rPr>
          <w:lang w:val="en-GB"/>
          <w:rPrChange w:id="1184" w:author="Utku B. Demir" w:date="2022-02-23T16:47:00Z">
            <w:rPr>
              <w:lang w:val="en-US"/>
            </w:rPr>
          </w:rPrChange>
        </w:rPr>
        <w:t xml:space="preserve">processing </w:t>
      </w:r>
      <w:del w:id="1185" w:author="ZSI" w:date="2022-02-24T00:02:00Z">
        <w:r w:rsidRPr="008E1C19" w:rsidDel="00584A8D">
          <w:rPr>
            <w:lang w:val="en-GB"/>
            <w:rPrChange w:id="1186" w:author="Utku B. Demir" w:date="2022-02-23T16:47:00Z">
              <w:rPr>
                <w:lang w:val="en-US"/>
              </w:rPr>
            </w:rPrChange>
          </w:rPr>
          <w:delText xml:space="preserve">of </w:delText>
        </w:r>
      </w:del>
      <w:del w:id="1187" w:author="ZSI" w:date="2022-02-24T00:04:00Z">
        <w:r w:rsidRPr="008E1C19" w:rsidDel="00584A8D">
          <w:rPr>
            <w:lang w:val="en-GB"/>
            <w:rPrChange w:id="1188" w:author="Utku B. Demir" w:date="2022-02-23T16:47:00Z">
              <w:rPr>
                <w:lang w:val="en-US"/>
              </w:rPr>
            </w:rPrChange>
          </w:rPr>
          <w:delText>the</w:delText>
        </w:r>
      </w:del>
      <w:ins w:id="1189" w:author="ZSI" w:date="2022-02-24T00:04:00Z">
        <w:r w:rsidR="00584A8D">
          <w:rPr>
            <w:lang w:val="en-GB"/>
          </w:rPr>
          <w:t>of the</w:t>
        </w:r>
      </w:ins>
      <w:r w:rsidRPr="008E1C19">
        <w:rPr>
          <w:lang w:val="en-GB"/>
          <w:rPrChange w:id="1190" w:author="Utku B. Demir" w:date="2022-02-23T16:47:00Z">
            <w:rPr>
              <w:lang w:val="en-US"/>
            </w:rPr>
          </w:rPrChange>
        </w:rPr>
        <w:t xml:space="preserve"> survey data</w:t>
      </w:r>
      <w:ins w:id="1191" w:author="ZSI" w:date="2022-02-24T00:06:00Z">
        <w:r w:rsidR="00584A8D">
          <w:rPr>
            <w:lang w:val="en-GB"/>
          </w:rPr>
          <w:t xml:space="preserve"> and</w:t>
        </w:r>
      </w:ins>
      <w:del w:id="1192" w:author="ZSI" w:date="2022-02-24T00:06:00Z">
        <w:r w:rsidRPr="008E1C19" w:rsidDel="00584A8D">
          <w:rPr>
            <w:lang w:val="en-GB"/>
            <w:rPrChange w:id="1193" w:author="Utku B. Demir" w:date="2022-02-23T16:47:00Z">
              <w:rPr>
                <w:lang w:val="en-US"/>
              </w:rPr>
            </w:rPrChange>
          </w:rPr>
          <w:delText>,</w:delText>
        </w:r>
      </w:del>
      <w:r w:rsidRPr="008E1C19">
        <w:rPr>
          <w:lang w:val="en-GB"/>
          <w:rPrChange w:id="1194" w:author="Utku B. Demir" w:date="2022-02-23T16:47:00Z">
            <w:rPr>
              <w:lang w:val="en-US"/>
            </w:rPr>
          </w:rPrChange>
        </w:rPr>
        <w:t xml:space="preserve"> </w:t>
      </w:r>
      <w:ins w:id="1195" w:author="ZSI" w:date="2022-02-24T00:04:00Z">
        <w:r w:rsidR="00584A8D">
          <w:rPr>
            <w:lang w:val="en-GB"/>
          </w:rPr>
          <w:t>the results of the descriptive statistical analysis</w:t>
        </w:r>
      </w:ins>
      <w:ins w:id="1196" w:author="ZSI" w:date="2022-02-24T00:05:00Z">
        <w:r w:rsidR="00584A8D">
          <w:rPr>
            <w:lang w:val="en-GB"/>
          </w:rPr>
          <w:t xml:space="preserve">, as well as the </w:t>
        </w:r>
      </w:ins>
      <w:del w:id="1197" w:author="ZSI" w:date="2022-02-24T00:05:00Z">
        <w:r w:rsidRPr="008E1C19" w:rsidDel="00584A8D">
          <w:rPr>
            <w:lang w:val="en-GB"/>
            <w:rPrChange w:id="1198" w:author="Utku B. Demir" w:date="2022-02-23T16:47:00Z">
              <w:rPr>
                <w:lang w:val="en-US"/>
              </w:rPr>
            </w:rPrChange>
          </w:rPr>
          <w:delText xml:space="preserve">variable descriptions/visualisations, and the </w:delText>
        </w:r>
      </w:del>
      <w:r w:rsidR="003D71CB" w:rsidRPr="008E1C19">
        <w:rPr>
          <w:lang w:val="en-GB"/>
          <w:rPrChange w:id="1199" w:author="Utku B. Demir" w:date="2022-02-23T16:47:00Z">
            <w:rPr>
              <w:lang w:val="en-US"/>
            </w:rPr>
          </w:rPrChange>
        </w:rPr>
        <w:t>t</w:t>
      </w:r>
      <w:r w:rsidRPr="008E1C19">
        <w:rPr>
          <w:lang w:val="en-GB"/>
          <w:rPrChange w:id="1200" w:author="Utku B. Demir" w:date="2022-02-23T16:47:00Z">
            <w:rPr>
              <w:lang w:val="en-US"/>
            </w:rPr>
          </w:rPrChange>
        </w:rPr>
        <w:t xml:space="preserve">esting </w:t>
      </w:r>
      <w:ins w:id="1201" w:author="ZSI" w:date="2022-02-24T00:05:00Z">
        <w:r w:rsidR="00584A8D">
          <w:rPr>
            <w:lang w:val="en-GB"/>
          </w:rPr>
          <w:t xml:space="preserve">based on </w:t>
        </w:r>
      </w:ins>
      <w:del w:id="1202" w:author="ZSI" w:date="2022-02-24T00:05:00Z">
        <w:r w:rsidRPr="008E1C19" w:rsidDel="00584A8D">
          <w:rPr>
            <w:lang w:val="en-GB"/>
            <w:rPrChange w:id="1203" w:author="Utku B. Demir" w:date="2022-02-23T16:47:00Z">
              <w:rPr>
                <w:lang w:val="en-US"/>
              </w:rPr>
            </w:rPrChange>
          </w:rPr>
          <w:delText xml:space="preserve">of literature driven </w:delText>
        </w:r>
      </w:del>
      <w:r w:rsidRPr="008E1C19">
        <w:rPr>
          <w:lang w:val="en-GB"/>
          <w:rPrChange w:id="1204" w:author="Utku B. Demir" w:date="2022-02-23T16:47:00Z">
            <w:rPr>
              <w:lang w:val="en-US"/>
            </w:rPr>
          </w:rPrChange>
        </w:rPr>
        <w:t>hypotheses</w:t>
      </w:r>
      <w:ins w:id="1205" w:author="ZSI" w:date="2022-02-24T00:05:00Z">
        <w:r w:rsidR="00584A8D">
          <w:rPr>
            <w:lang w:val="en-GB"/>
          </w:rPr>
          <w:t xml:space="preserve"> based on our literature review, </w:t>
        </w:r>
      </w:ins>
      <w:ins w:id="1206" w:author="ZSI" w:date="2022-02-24T00:06:00Z">
        <w:r w:rsidR="00584A8D">
          <w:rPr>
            <w:lang w:val="en-GB"/>
          </w:rPr>
          <w:t>are captured in previous sections.</w:t>
        </w:r>
      </w:ins>
    </w:p>
    <w:p w14:paraId="72E0465A" w14:textId="4BDDA23D" w:rsidR="006569DE" w:rsidRPr="008E1C19" w:rsidRDefault="00584A8D" w:rsidP="006569DE">
      <w:pPr>
        <w:rPr>
          <w:lang w:val="en-GB"/>
          <w:rPrChange w:id="1207" w:author="Utku B. Demir" w:date="2022-02-23T16:47:00Z">
            <w:rPr>
              <w:lang w:val="en-US"/>
            </w:rPr>
          </w:rPrChange>
        </w:rPr>
      </w:pPr>
      <w:ins w:id="1208" w:author="ZSI" w:date="2022-02-24T00:06:00Z">
        <w:r>
          <w:rPr>
            <w:lang w:val="en-GB"/>
          </w:rPr>
          <w:t xml:space="preserve">This section </w:t>
        </w:r>
      </w:ins>
      <w:del w:id="1209" w:author="ZSI" w:date="2022-02-24T00:06:00Z">
        <w:r w:rsidR="003D71CB" w:rsidRPr="008E1C19" w:rsidDel="00584A8D">
          <w:rPr>
            <w:lang w:val="en-GB"/>
            <w:rPrChange w:id="1210" w:author="Utku B. Demir" w:date="2022-02-23T16:47:00Z">
              <w:rPr>
                <w:lang w:val="en-US"/>
              </w:rPr>
            </w:rPrChange>
          </w:rPr>
          <w:delText xml:space="preserve"> in the previous section</w:delText>
        </w:r>
        <w:r w:rsidR="0058385D" w:rsidRPr="008E1C19" w:rsidDel="00584A8D">
          <w:rPr>
            <w:lang w:val="en-GB"/>
            <w:rPrChange w:id="1211" w:author="Utku B. Demir" w:date="2022-02-23T16:47:00Z">
              <w:rPr>
                <w:lang w:val="en-US"/>
              </w:rPr>
            </w:rPrChange>
          </w:rPr>
          <w:delText xml:space="preserve"> </w:delText>
        </w:r>
      </w:del>
      <w:ins w:id="1212" w:author="ZSI" w:date="2022-02-24T00:06:00Z">
        <w:r>
          <w:rPr>
            <w:lang w:val="en-GB"/>
          </w:rPr>
          <w:t xml:space="preserve">explores the </w:t>
        </w:r>
      </w:ins>
      <w:r w:rsidR="0058385D" w:rsidRPr="008E1C19">
        <w:rPr>
          <w:lang w:val="en-GB"/>
          <w:rPrChange w:id="1213" w:author="Utku B. Demir" w:date="2022-02-23T16:47:00Z">
            <w:rPr>
              <w:lang w:val="en-US"/>
            </w:rPr>
          </w:rPrChange>
        </w:rPr>
        <w:t>creati</w:t>
      </w:r>
      <w:ins w:id="1214" w:author="ZSI" w:date="2022-02-24T00:06:00Z">
        <w:r>
          <w:rPr>
            <w:lang w:val="en-GB"/>
          </w:rPr>
          <w:t>on</w:t>
        </w:r>
      </w:ins>
      <w:del w:id="1215" w:author="ZSI" w:date="2022-02-24T00:06:00Z">
        <w:r w:rsidR="0058385D" w:rsidRPr="008E1C19" w:rsidDel="00584A8D">
          <w:rPr>
            <w:lang w:val="en-GB"/>
            <w:rPrChange w:id="1216" w:author="Utku B. Demir" w:date="2022-02-23T16:47:00Z">
              <w:rPr>
                <w:lang w:val="en-US"/>
              </w:rPr>
            </w:rPrChange>
          </w:rPr>
          <w:delText>ng</w:delText>
        </w:r>
      </w:del>
      <w:r w:rsidR="0058385D" w:rsidRPr="008E1C19">
        <w:rPr>
          <w:lang w:val="en-GB"/>
          <w:rPrChange w:id="1217" w:author="Utku B. Demir" w:date="2022-02-23T16:47:00Z">
            <w:rPr>
              <w:lang w:val="en-US"/>
            </w:rPr>
          </w:rPrChange>
        </w:rPr>
        <w:t xml:space="preserve"> </w:t>
      </w:r>
      <w:ins w:id="1218" w:author="ZSI" w:date="2022-02-24T00:06:00Z">
        <w:r>
          <w:rPr>
            <w:lang w:val="en-GB"/>
          </w:rPr>
          <w:t xml:space="preserve">of </w:t>
        </w:r>
      </w:ins>
      <w:r w:rsidR="0058385D" w:rsidRPr="008E1C19">
        <w:rPr>
          <w:lang w:val="en-GB"/>
          <w:rPrChange w:id="1219" w:author="Utku B. Demir" w:date="2022-02-23T16:47:00Z">
            <w:rPr>
              <w:lang w:val="en-US"/>
            </w:rPr>
          </w:rPrChange>
        </w:rPr>
        <w:t>an SI-Index</w:t>
      </w:r>
      <w:ins w:id="1220" w:author="ZSI" w:date="2022-02-24T00:06:00Z">
        <w:r>
          <w:rPr>
            <w:lang w:val="en-GB"/>
          </w:rPr>
          <w:t xml:space="preserve">, which mainly consisted of </w:t>
        </w:r>
      </w:ins>
      <w:del w:id="1221" w:author="ZSI" w:date="2022-02-24T00:06:00Z">
        <w:r w:rsidR="0058385D" w:rsidRPr="008E1C19" w:rsidDel="00584A8D">
          <w:rPr>
            <w:lang w:val="en-GB"/>
            <w:rPrChange w:id="1222" w:author="Utku B. Demir" w:date="2022-02-23T16:47:00Z">
              <w:rPr>
                <w:lang w:val="en-US"/>
              </w:rPr>
            </w:rPrChange>
          </w:rPr>
          <w:delText xml:space="preserve"> was mostly </w:delText>
        </w:r>
      </w:del>
      <w:r w:rsidR="0058385D" w:rsidRPr="008E1C19">
        <w:rPr>
          <w:lang w:val="en-GB"/>
          <w:rPrChange w:id="1223" w:author="Utku B. Demir" w:date="2022-02-23T16:47:00Z">
            <w:rPr>
              <w:lang w:val="en-US"/>
            </w:rPr>
          </w:rPrChange>
        </w:rPr>
        <w:t>a dimension</w:t>
      </w:r>
      <w:ins w:id="1224" w:author="ZSI" w:date="2022-02-24T00:07:00Z">
        <w:r>
          <w:rPr>
            <w:lang w:val="en-GB"/>
          </w:rPr>
          <w:t xml:space="preserve"> </w:t>
        </w:r>
      </w:ins>
      <w:del w:id="1225" w:author="ZSI" w:date="2022-02-24T00:06:00Z">
        <w:r w:rsidR="0058385D" w:rsidRPr="008E1C19" w:rsidDel="00584A8D">
          <w:rPr>
            <w:lang w:val="en-GB"/>
            <w:rPrChange w:id="1226" w:author="Utku B. Demir" w:date="2022-02-23T16:47:00Z">
              <w:rPr>
                <w:lang w:val="en-US"/>
              </w:rPr>
            </w:rPrChange>
          </w:rPr>
          <w:delText xml:space="preserve"> </w:delText>
        </w:r>
      </w:del>
      <w:r w:rsidR="0058385D" w:rsidRPr="008E1C19">
        <w:rPr>
          <w:lang w:val="en-GB"/>
          <w:rPrChange w:id="1227" w:author="Utku B. Demir" w:date="2022-02-23T16:47:00Z">
            <w:rPr>
              <w:lang w:val="en-US"/>
            </w:rPr>
          </w:rPrChange>
        </w:rPr>
        <w:t xml:space="preserve">reduction and data transformation </w:t>
      </w:r>
      <w:del w:id="1228" w:author="ZSI" w:date="2022-02-24T00:07:00Z">
        <w:r w:rsidR="0058385D" w:rsidRPr="008E1C19" w:rsidDel="00584A8D">
          <w:rPr>
            <w:lang w:val="en-GB"/>
            <w:rPrChange w:id="1229" w:author="Utku B. Demir" w:date="2022-02-23T16:47:00Z">
              <w:rPr>
                <w:lang w:val="en-US"/>
              </w:rPr>
            </w:rPrChange>
          </w:rPr>
          <w:delText>Process</w:delText>
        </w:r>
      </w:del>
      <w:ins w:id="1230" w:author="ZSI" w:date="2022-02-24T00:07:00Z">
        <w:r>
          <w:rPr>
            <w:lang w:val="en-GB"/>
          </w:rPr>
          <w:t>p</w:t>
        </w:r>
        <w:r w:rsidRPr="008E1C19">
          <w:rPr>
            <w:lang w:val="en-GB"/>
            <w:rPrChange w:id="1231" w:author="Utku B. Demir" w:date="2022-02-23T16:47:00Z">
              <w:rPr>
                <w:lang w:val="en-US"/>
              </w:rPr>
            </w:rPrChange>
          </w:rPr>
          <w:t>rocess</w:t>
        </w:r>
      </w:ins>
      <w:r w:rsidR="0058385D" w:rsidRPr="008E1C19">
        <w:rPr>
          <w:lang w:val="en-GB"/>
          <w:rPrChange w:id="1232" w:author="Utku B. Demir" w:date="2022-02-23T16:47:00Z">
            <w:rPr>
              <w:lang w:val="en-US"/>
            </w:rPr>
          </w:rPrChange>
        </w:rPr>
        <w:t>.</w:t>
      </w:r>
      <w:del w:id="1233" w:author="ZSI" w:date="2022-02-24T00:07:00Z">
        <w:r w:rsidR="0058385D" w:rsidRPr="008E1C19" w:rsidDel="00584A8D">
          <w:rPr>
            <w:lang w:val="en-GB"/>
            <w:rPrChange w:id="1234" w:author="Utku B. Demir" w:date="2022-02-23T16:47:00Z">
              <w:rPr>
                <w:lang w:val="en-US"/>
              </w:rPr>
            </w:rPrChange>
          </w:rPr>
          <w:delText xml:space="preserve"> </w:delText>
        </w:r>
      </w:del>
      <w:r w:rsidR="0093414D" w:rsidRPr="008E1C19">
        <w:rPr>
          <w:lang w:val="en-GB"/>
          <w:rPrChange w:id="1235" w:author="Utku B. Demir" w:date="2022-02-23T16:47:00Z">
            <w:rPr>
              <w:lang w:val="en-US"/>
            </w:rPr>
          </w:rPrChange>
        </w:rPr>
        <w:t xml:space="preserve"> </w:t>
      </w:r>
      <w:r w:rsidR="003D71CB" w:rsidRPr="008E1C19">
        <w:rPr>
          <w:lang w:val="en-GB"/>
          <w:rPrChange w:id="1236" w:author="Utku B. Demir" w:date="2022-02-23T16:47:00Z">
            <w:rPr>
              <w:lang w:val="en-US"/>
            </w:rPr>
          </w:rPrChange>
        </w:rPr>
        <w:t xml:space="preserve">The first step of </w:t>
      </w:r>
      <w:ins w:id="1237" w:author="ZSI" w:date="2022-02-24T00:07:00Z">
        <w:r>
          <w:rPr>
            <w:lang w:val="en-GB"/>
          </w:rPr>
          <w:t xml:space="preserve">this process was </w:t>
        </w:r>
      </w:ins>
      <w:del w:id="1238" w:author="ZSI" w:date="2022-02-24T00:07:00Z">
        <w:r w:rsidR="003D71CB" w:rsidRPr="008E1C19" w:rsidDel="00584A8D">
          <w:rPr>
            <w:lang w:val="en-GB"/>
            <w:rPrChange w:id="1239" w:author="Utku B. Demir" w:date="2022-02-23T16:47:00Z">
              <w:rPr>
                <w:lang w:val="en-US"/>
              </w:rPr>
            </w:rPrChange>
          </w:rPr>
          <w:delText>the dimension reduction process is carried out by the</w:delText>
        </w:r>
      </w:del>
      <w:ins w:id="1240" w:author="ZSI" w:date="2022-02-24T00:07:00Z">
        <w:r>
          <w:rPr>
            <w:lang w:val="en-GB"/>
          </w:rPr>
          <w:t>a</w:t>
        </w:r>
      </w:ins>
      <w:r w:rsidR="003D71CB" w:rsidRPr="008E1C19">
        <w:rPr>
          <w:lang w:val="en-GB"/>
          <w:rPrChange w:id="1241" w:author="Utku B. Demir" w:date="2022-02-23T16:47:00Z">
            <w:rPr>
              <w:lang w:val="en-US"/>
            </w:rPr>
          </w:rPrChange>
        </w:rPr>
        <w:t xml:space="preserve"> </w:t>
      </w:r>
      <w:ins w:id="1242" w:author="ZSI" w:date="2022-02-24T00:14:00Z">
        <w:r>
          <w:rPr>
            <w:lang w:val="en-GB"/>
          </w:rPr>
          <w:t xml:space="preserve">novel </w:t>
        </w:r>
      </w:ins>
      <w:ins w:id="1243" w:author="ZSI" w:date="2022-02-24T00:07:00Z">
        <w:r>
          <w:rPr>
            <w:lang w:val="en-GB"/>
          </w:rPr>
          <w:t xml:space="preserve">method called </w:t>
        </w:r>
      </w:ins>
      <w:r w:rsidR="003D71CB" w:rsidRPr="00584A8D">
        <w:rPr>
          <w:i/>
          <w:iCs/>
          <w:lang w:val="en-GB"/>
          <w:rPrChange w:id="1244" w:author="ZSI" w:date="2022-02-24T00:07:00Z">
            <w:rPr>
              <w:lang w:val="en-US"/>
            </w:rPr>
          </w:rPrChange>
        </w:rPr>
        <w:t>Principal Feature Analysis</w:t>
      </w:r>
      <w:r w:rsidR="003D71CB" w:rsidRPr="008E1C19">
        <w:rPr>
          <w:rStyle w:val="FootnoteReference"/>
          <w:lang w:val="en-GB"/>
          <w:rPrChange w:id="1245" w:author="Utku B. Demir" w:date="2022-02-23T16:47:00Z">
            <w:rPr>
              <w:rStyle w:val="FootnoteReference"/>
              <w:lang w:val="en-US"/>
            </w:rPr>
          </w:rPrChange>
        </w:rPr>
        <w:footnoteReference w:id="13"/>
      </w:r>
      <w:r w:rsidR="003D71CB" w:rsidRPr="008E1C19">
        <w:rPr>
          <w:lang w:val="en-GB"/>
          <w:rPrChange w:id="1246" w:author="Utku B. Demir" w:date="2022-02-23T16:47:00Z">
            <w:rPr>
              <w:lang w:val="en-US"/>
            </w:rPr>
          </w:rPrChange>
        </w:rPr>
        <w:t xml:space="preserve"> (PFA)</w:t>
      </w:r>
      <w:del w:id="1247" w:author="ZSI" w:date="2022-02-24T00:07:00Z">
        <w:r w:rsidR="003D71CB" w:rsidRPr="008E1C19" w:rsidDel="00584A8D">
          <w:rPr>
            <w:lang w:val="en-GB"/>
            <w:rPrChange w:id="1248" w:author="Utku B. Demir" w:date="2022-02-23T16:47:00Z">
              <w:rPr>
                <w:lang w:val="en-US"/>
              </w:rPr>
            </w:rPrChange>
          </w:rPr>
          <w:delText xml:space="preserve"> method</w:delText>
        </w:r>
      </w:del>
      <w:r w:rsidR="003D71CB" w:rsidRPr="008E1C19">
        <w:rPr>
          <w:lang w:val="en-GB"/>
          <w:rPrChange w:id="1249" w:author="Utku B. Demir" w:date="2022-02-23T16:47:00Z">
            <w:rPr>
              <w:lang w:val="en-US"/>
            </w:rPr>
          </w:rPrChange>
        </w:rPr>
        <w:t>. PFA is a</w:t>
      </w:r>
      <w:ins w:id="1250" w:author="ZSI" w:date="2022-02-24T00:14:00Z">
        <w:r>
          <w:rPr>
            <w:lang w:val="en-GB"/>
          </w:rPr>
          <w:t xml:space="preserve">n advanced method to retain some of the </w:t>
        </w:r>
      </w:ins>
      <w:ins w:id="1251" w:author="ZSI" w:date="2022-02-24T00:15:00Z">
        <w:r>
          <w:rPr>
            <w:lang w:val="en-GB"/>
          </w:rPr>
          <w:t xml:space="preserve">optimal properties </w:t>
        </w:r>
      </w:ins>
      <w:ins w:id="1252" w:author="ZSI" w:date="2022-02-24T00:16:00Z">
        <w:r>
          <w:rPr>
            <w:lang w:val="en-GB"/>
          </w:rPr>
          <w:t xml:space="preserve">of </w:t>
        </w:r>
      </w:ins>
      <w:del w:id="1253" w:author="ZSI" w:date="2022-02-24T00:16:00Z">
        <w:r w:rsidR="003D71CB" w:rsidRPr="008E1C19" w:rsidDel="00584A8D">
          <w:rPr>
            <w:lang w:val="en-GB"/>
            <w:rPrChange w:id="1254" w:author="Utku B. Demir" w:date="2022-02-23T16:47:00Z">
              <w:rPr>
                <w:lang w:val="en-US"/>
              </w:rPr>
            </w:rPrChange>
          </w:rPr>
          <w:delText xml:space="preserve"> modified </w:delText>
        </w:r>
      </w:del>
      <w:del w:id="1255" w:author="ZSI" w:date="2022-02-24T00:08:00Z">
        <w:r w:rsidR="003D71CB" w:rsidRPr="008E1C19" w:rsidDel="00584A8D">
          <w:rPr>
            <w:lang w:val="en-GB"/>
            <w:rPrChange w:id="1256" w:author="Utku B. Demir" w:date="2022-02-23T16:47:00Z">
              <w:rPr>
                <w:lang w:val="en-US"/>
              </w:rPr>
            </w:rPrChange>
          </w:rPr>
          <w:delText xml:space="preserve">appliance </w:delText>
        </w:r>
      </w:del>
      <w:del w:id="1257" w:author="ZSI" w:date="2022-02-24T00:16:00Z">
        <w:r w:rsidR="003D71CB" w:rsidRPr="008E1C19" w:rsidDel="00584A8D">
          <w:rPr>
            <w:lang w:val="en-GB"/>
            <w:rPrChange w:id="1258" w:author="Utku B. Demir" w:date="2022-02-23T16:47:00Z">
              <w:rPr>
                <w:lang w:val="en-US"/>
              </w:rPr>
            </w:rPrChange>
          </w:rPr>
          <w:delText xml:space="preserve">of </w:delText>
        </w:r>
      </w:del>
      <w:ins w:id="1259" w:author="ZSI" w:date="2022-02-24T00:16:00Z">
        <w:r>
          <w:rPr>
            <w:lang w:val="en-GB"/>
          </w:rPr>
          <w:t xml:space="preserve">the </w:t>
        </w:r>
      </w:ins>
      <w:r w:rsidR="003D71CB" w:rsidRPr="008E1C19">
        <w:rPr>
          <w:lang w:val="en-GB"/>
          <w:rPrChange w:id="1260" w:author="Utku B. Demir" w:date="2022-02-23T16:47:00Z">
            <w:rPr>
              <w:lang w:val="en-US"/>
            </w:rPr>
          </w:rPrChange>
        </w:rPr>
        <w:t xml:space="preserve">more widely known Principal </w:t>
      </w:r>
      <w:r w:rsidR="00245D56" w:rsidRPr="008E1C19">
        <w:rPr>
          <w:lang w:val="en-GB"/>
          <w:rPrChange w:id="1261" w:author="Utku B. Demir" w:date="2022-02-23T16:47:00Z">
            <w:rPr>
              <w:lang w:val="en-US"/>
            </w:rPr>
          </w:rPrChange>
        </w:rPr>
        <w:t>Component Analysis</w:t>
      </w:r>
      <w:ins w:id="1262" w:author="ZSI" w:date="2022-02-24T00:16:00Z">
        <w:r>
          <w:rPr>
            <w:lang w:val="en-GB"/>
          </w:rPr>
          <w:t>. The goal is to</w:t>
        </w:r>
      </w:ins>
      <w:del w:id="1263" w:author="ZSI" w:date="2022-02-24T00:16:00Z">
        <w:r w:rsidR="00245D56" w:rsidRPr="008E1C19" w:rsidDel="00584A8D">
          <w:rPr>
            <w:lang w:val="en-GB"/>
            <w:rPrChange w:id="1264" w:author="Utku B. Demir" w:date="2022-02-23T16:47:00Z">
              <w:rPr>
                <w:lang w:val="en-US"/>
              </w:rPr>
            </w:rPrChange>
          </w:rPr>
          <w:delText xml:space="preserve"> which aims to</w:delText>
        </w:r>
      </w:del>
      <w:r w:rsidR="00245D56" w:rsidRPr="008E1C19">
        <w:rPr>
          <w:lang w:val="en-GB"/>
          <w:rPrChange w:id="1265" w:author="Utku B. Demir" w:date="2022-02-23T16:47:00Z">
            <w:rPr>
              <w:lang w:val="en-US"/>
            </w:rPr>
          </w:rPrChange>
        </w:rPr>
        <w:t xml:space="preserve"> enable dimension reduction without representing the dataset matrix in a lower dimensional </w:t>
      </w:r>
      <w:commentRangeStart w:id="1266"/>
      <w:r w:rsidR="00245D56" w:rsidRPr="008E1C19">
        <w:rPr>
          <w:lang w:val="en-GB"/>
          <w:rPrChange w:id="1267" w:author="Utku B. Demir" w:date="2022-02-23T16:47:00Z">
            <w:rPr>
              <w:lang w:val="en-US"/>
            </w:rPr>
          </w:rPrChange>
        </w:rPr>
        <w:t>space</w:t>
      </w:r>
      <w:commentRangeEnd w:id="1266"/>
      <w:r w:rsidR="00245D56" w:rsidRPr="008E1C19">
        <w:rPr>
          <w:rStyle w:val="CommentReference"/>
          <w:lang w:val="en-GB"/>
          <w:rPrChange w:id="1268" w:author="Utku B. Demir" w:date="2022-02-23T16:47:00Z">
            <w:rPr>
              <w:rStyle w:val="CommentReference"/>
            </w:rPr>
          </w:rPrChange>
        </w:rPr>
        <w:commentReference w:id="1266"/>
      </w:r>
      <w:r w:rsidR="00245D56" w:rsidRPr="008E1C19">
        <w:rPr>
          <w:lang w:val="en-GB"/>
          <w:rPrChange w:id="1269" w:author="Utku B. Demir" w:date="2022-02-23T16:47:00Z">
            <w:rPr>
              <w:lang w:val="en-US"/>
            </w:rPr>
          </w:rPrChange>
        </w:rPr>
        <w:t xml:space="preserve">. </w:t>
      </w:r>
      <w:ins w:id="1270" w:author="ZSI" w:date="2022-02-24T00:18:00Z">
        <w:r>
          <w:rPr>
            <w:lang w:val="en-GB"/>
          </w:rPr>
          <w:t xml:space="preserve">PFA strives to be computationally more efficient </w:t>
        </w:r>
      </w:ins>
      <w:del w:id="1271" w:author="ZSI" w:date="2022-02-24T00:17:00Z">
        <w:r w:rsidR="00245D56" w:rsidRPr="008E1C19" w:rsidDel="00584A8D">
          <w:rPr>
            <w:lang w:val="en-GB"/>
            <w:rPrChange w:id="1272" w:author="Utku B. Demir" w:date="2022-02-23T16:47:00Z">
              <w:rPr>
                <w:lang w:val="en-US"/>
              </w:rPr>
            </w:rPrChange>
          </w:rPr>
          <w:delText xml:space="preserve">Therefore, PFA emphasizes the </w:delText>
        </w:r>
      </w:del>
      <w:ins w:id="1273" w:author="ZSI" w:date="2022-02-24T00:18:00Z">
        <w:r>
          <w:rPr>
            <w:lang w:val="en-GB"/>
          </w:rPr>
          <w:t>b</w:t>
        </w:r>
      </w:ins>
      <w:ins w:id="1274" w:author="ZSI" w:date="2022-02-24T00:17:00Z">
        <w:r>
          <w:rPr>
            <w:lang w:val="en-GB"/>
          </w:rPr>
          <w:t xml:space="preserve">y </w:t>
        </w:r>
      </w:ins>
      <w:r w:rsidR="00245D56" w:rsidRPr="008E1C19">
        <w:rPr>
          <w:lang w:val="en-GB"/>
          <w:rPrChange w:id="1275" w:author="Utku B. Demir" w:date="2022-02-23T16:47:00Z">
            <w:rPr>
              <w:lang w:val="en-US"/>
            </w:rPr>
          </w:rPrChange>
        </w:rPr>
        <w:t>eliminati</w:t>
      </w:r>
      <w:ins w:id="1276" w:author="ZSI" w:date="2022-02-24T00:17:00Z">
        <w:r>
          <w:rPr>
            <w:lang w:val="en-GB"/>
          </w:rPr>
          <w:t>ng</w:t>
        </w:r>
      </w:ins>
      <w:del w:id="1277" w:author="ZSI" w:date="2022-02-24T00:17:00Z">
        <w:r w:rsidR="00245D56" w:rsidRPr="008E1C19" w:rsidDel="00584A8D">
          <w:rPr>
            <w:lang w:val="en-GB"/>
            <w:rPrChange w:id="1278" w:author="Utku B. Demir" w:date="2022-02-23T16:47:00Z">
              <w:rPr>
                <w:lang w:val="en-US"/>
              </w:rPr>
            </w:rPrChange>
          </w:rPr>
          <w:delText>on</w:delText>
        </w:r>
      </w:del>
      <w:r w:rsidR="00245D56" w:rsidRPr="008E1C19">
        <w:rPr>
          <w:lang w:val="en-GB"/>
          <w:rPrChange w:id="1279" w:author="Utku B. Demir" w:date="2022-02-23T16:47:00Z">
            <w:rPr>
              <w:lang w:val="en-US"/>
            </w:rPr>
          </w:rPrChange>
        </w:rPr>
        <w:t xml:space="preserve"> </w:t>
      </w:r>
      <w:del w:id="1280" w:author="ZSI" w:date="2022-02-24T00:17:00Z">
        <w:r w:rsidR="00245D56" w:rsidRPr="008E1C19" w:rsidDel="00584A8D">
          <w:rPr>
            <w:lang w:val="en-GB"/>
            <w:rPrChange w:id="1281" w:author="Utku B. Demir" w:date="2022-02-23T16:47:00Z">
              <w:rPr>
                <w:lang w:val="en-US"/>
              </w:rPr>
            </w:rPrChange>
          </w:rPr>
          <w:delText xml:space="preserve">of </w:delText>
        </w:r>
      </w:del>
      <w:r w:rsidR="00245D56" w:rsidRPr="008E1C19">
        <w:rPr>
          <w:i/>
          <w:iCs/>
          <w:lang w:val="en-GB"/>
          <w:rPrChange w:id="1282" w:author="Utku B. Demir" w:date="2022-02-23T16:47:00Z">
            <w:rPr>
              <w:i/>
              <w:iCs/>
              <w:lang w:val="en-US"/>
            </w:rPr>
          </w:rPrChange>
        </w:rPr>
        <w:t xml:space="preserve">less important </w:t>
      </w:r>
      <w:r w:rsidR="00245D56" w:rsidRPr="008E1C19">
        <w:rPr>
          <w:lang w:val="en-GB"/>
          <w:rPrChange w:id="1283" w:author="Utku B. Demir" w:date="2022-02-23T16:47:00Z">
            <w:rPr>
              <w:lang w:val="en-US"/>
            </w:rPr>
          </w:rPrChange>
        </w:rPr>
        <w:t>feature</w:t>
      </w:r>
      <w:ins w:id="1284" w:author="ZSI" w:date="2022-02-24T00:18:00Z">
        <w:r>
          <w:rPr>
            <w:lang w:val="en-GB"/>
          </w:rPr>
          <w:t>s</w:t>
        </w:r>
      </w:ins>
      <w:ins w:id="1285" w:author="ZSI" w:date="2022-02-24T00:20:00Z">
        <w:r>
          <w:rPr>
            <w:lang w:val="en-GB"/>
          </w:rPr>
          <w:t>:</w:t>
        </w:r>
      </w:ins>
      <w:ins w:id="1286" w:author="ZSI" w:date="2022-02-24T00:18:00Z">
        <w:r>
          <w:rPr>
            <w:lang w:val="en-GB"/>
          </w:rPr>
          <w:t xml:space="preserve"> </w:t>
        </w:r>
      </w:ins>
      <w:ins w:id="1287" w:author="ZSI" w:date="2022-02-24T00:20:00Z">
        <w:r>
          <w:rPr>
            <w:lang w:val="en-GB"/>
          </w:rPr>
          <w:t>a</w:t>
        </w:r>
      </w:ins>
      <w:del w:id="1288" w:author="ZSI" w:date="2022-02-24T00:20:00Z">
        <w:r w:rsidR="00245D56" w:rsidRPr="008E1C19" w:rsidDel="00584A8D">
          <w:rPr>
            <w:lang w:val="en-GB"/>
            <w:rPrChange w:id="1289" w:author="Utku B. Demir" w:date="2022-02-23T16:47:00Z">
              <w:rPr>
                <w:lang w:val="en-US"/>
              </w:rPr>
            </w:rPrChange>
          </w:rPr>
          <w:delText xml:space="preserve"> instead of finding a new representation of the data set. A</w:delText>
        </w:r>
      </w:del>
      <w:r w:rsidR="00245D56" w:rsidRPr="008E1C19">
        <w:rPr>
          <w:lang w:val="en-GB"/>
          <w:rPrChange w:id="1290" w:author="Utku B. Demir" w:date="2022-02-23T16:47:00Z">
            <w:rPr>
              <w:lang w:val="en-US"/>
            </w:rPr>
          </w:rPrChange>
        </w:rPr>
        <w:t xml:space="preserve">fter </w:t>
      </w:r>
      <w:del w:id="1291" w:author="ZSI" w:date="2022-02-24T00:20:00Z">
        <w:r w:rsidR="00245D56" w:rsidRPr="008E1C19" w:rsidDel="00584A8D">
          <w:rPr>
            <w:lang w:val="en-GB"/>
            <w:rPrChange w:id="1292" w:author="Utku B. Demir" w:date="2022-02-23T16:47:00Z">
              <w:rPr>
                <w:lang w:val="en-US"/>
              </w:rPr>
            </w:rPrChange>
          </w:rPr>
          <w:delText xml:space="preserve">the </w:delText>
        </w:r>
      </w:del>
      <w:r w:rsidR="00245D56" w:rsidRPr="008E1C19">
        <w:rPr>
          <w:lang w:val="en-GB"/>
          <w:rPrChange w:id="1293" w:author="Utku B. Demir" w:date="2022-02-23T16:47:00Z">
            <w:rPr>
              <w:lang w:val="en-US"/>
            </w:rPr>
          </w:rPrChange>
        </w:rPr>
        <w:t xml:space="preserve">10.000 </w:t>
      </w:r>
      <w:ins w:id="1294" w:author="ZSI" w:date="2022-02-24T00:20:00Z">
        <w:r>
          <w:rPr>
            <w:lang w:val="en-GB"/>
          </w:rPr>
          <w:t xml:space="preserve">PFA </w:t>
        </w:r>
      </w:ins>
      <w:r w:rsidR="00245D56" w:rsidRPr="008E1C19">
        <w:rPr>
          <w:lang w:val="en-GB"/>
          <w:rPrChange w:id="1295" w:author="Utku B. Demir" w:date="2022-02-23T16:47:00Z">
            <w:rPr>
              <w:lang w:val="en-US"/>
            </w:rPr>
          </w:rPrChange>
        </w:rPr>
        <w:t>iteration</w:t>
      </w:r>
      <w:ins w:id="1296" w:author="ZSI" w:date="2022-02-24T00:20:00Z">
        <w:r>
          <w:rPr>
            <w:lang w:val="en-GB"/>
          </w:rPr>
          <w:t xml:space="preserve">s, </w:t>
        </w:r>
      </w:ins>
      <w:ins w:id="1297" w:author="ZSI" w:date="2022-02-24T00:21:00Z">
        <w:r>
          <w:rPr>
            <w:lang w:val="en-GB"/>
          </w:rPr>
          <w:t xml:space="preserve">we were able to eliminate from the model building </w:t>
        </w:r>
      </w:ins>
      <w:ins w:id="1298" w:author="ZSI" w:date="2022-02-24T00:20:00Z">
        <w:r>
          <w:rPr>
            <w:lang w:val="en-GB"/>
          </w:rPr>
          <w:t xml:space="preserve">the </w:t>
        </w:r>
      </w:ins>
      <w:del w:id="1299" w:author="ZSI" w:date="2022-02-24T00:20:00Z">
        <w:r w:rsidR="00245D56" w:rsidRPr="008E1C19" w:rsidDel="00584A8D">
          <w:rPr>
            <w:lang w:val="en-GB"/>
            <w:rPrChange w:id="1300" w:author="Utku B. Demir" w:date="2022-02-23T16:47:00Z">
              <w:rPr>
                <w:lang w:val="en-US"/>
              </w:rPr>
            </w:rPrChange>
          </w:rPr>
          <w:delText xml:space="preserve"> of the PFA method </w:delText>
        </w:r>
      </w:del>
      <w:r w:rsidR="00245D56" w:rsidRPr="008E1C19">
        <w:rPr>
          <w:lang w:val="en-GB"/>
          <w:rPrChange w:id="1301" w:author="Utku B. Demir" w:date="2022-02-23T16:47:00Z">
            <w:rPr>
              <w:lang w:val="en-US"/>
            </w:rPr>
          </w:rPrChange>
        </w:rPr>
        <w:t xml:space="preserve">following variables </w:t>
      </w:r>
      <w:ins w:id="1302" w:author="ZSI" w:date="2022-02-24T00:21:00Z">
        <w:r>
          <w:rPr>
            <w:lang w:val="en-GB"/>
          </w:rPr>
          <w:t xml:space="preserve">that were </w:t>
        </w:r>
      </w:ins>
      <w:del w:id="1303" w:author="ZSI" w:date="2022-02-24T00:20:00Z">
        <w:r w:rsidR="00245D56" w:rsidRPr="008E1C19" w:rsidDel="00584A8D">
          <w:rPr>
            <w:lang w:val="en-GB"/>
            <w:rPrChange w:id="1304" w:author="Utku B. Demir" w:date="2022-02-23T16:47:00Z">
              <w:rPr>
                <w:lang w:val="en-US"/>
              </w:rPr>
            </w:rPrChange>
          </w:rPr>
          <w:delText xml:space="preserve">which were </w:delText>
        </w:r>
      </w:del>
      <w:r w:rsidR="00245D56" w:rsidRPr="008E1C19">
        <w:rPr>
          <w:lang w:val="en-GB"/>
          <w:rPrChange w:id="1305" w:author="Utku B. Demir" w:date="2022-02-23T16:47:00Z">
            <w:rPr>
              <w:lang w:val="en-US"/>
            </w:rPr>
          </w:rPrChange>
        </w:rPr>
        <w:t xml:space="preserve">frequently </w:t>
      </w:r>
      <w:del w:id="1306" w:author="ZSI" w:date="2022-02-24T00:20:00Z">
        <w:r w:rsidR="00245D56" w:rsidRPr="008E1C19" w:rsidDel="00584A8D">
          <w:rPr>
            <w:lang w:val="en-GB"/>
            <w:rPrChange w:id="1307" w:author="Utku B. Demir" w:date="2022-02-23T16:47:00Z">
              <w:rPr>
                <w:lang w:val="en-US"/>
              </w:rPr>
            </w:rPrChange>
          </w:rPr>
          <w:delText xml:space="preserve">labeled </w:delText>
        </w:r>
      </w:del>
      <w:ins w:id="1308" w:author="ZSI" w:date="2022-02-24T00:20:00Z">
        <w:r>
          <w:rPr>
            <w:lang w:val="en-GB"/>
          </w:rPr>
          <w:t>listed</w:t>
        </w:r>
        <w:r w:rsidRPr="008E1C19">
          <w:rPr>
            <w:lang w:val="en-GB"/>
            <w:rPrChange w:id="1309" w:author="Utku B. Demir" w:date="2022-02-23T16:47:00Z">
              <w:rPr>
                <w:lang w:val="en-US"/>
              </w:rPr>
            </w:rPrChange>
          </w:rPr>
          <w:t xml:space="preserve"> </w:t>
        </w:r>
      </w:ins>
      <w:r w:rsidR="00245D56" w:rsidRPr="008E1C19">
        <w:rPr>
          <w:lang w:val="en-GB"/>
          <w:rPrChange w:id="1310" w:author="Utku B. Demir" w:date="2022-02-23T16:47:00Z">
            <w:rPr>
              <w:lang w:val="en-US"/>
            </w:rPr>
          </w:rPrChange>
        </w:rPr>
        <w:t xml:space="preserve">as </w:t>
      </w:r>
      <w:del w:id="1311" w:author="ZSI" w:date="2022-02-24T00:20:00Z">
        <w:r w:rsidR="00245D56" w:rsidRPr="008E1C19" w:rsidDel="00584A8D">
          <w:rPr>
            <w:i/>
            <w:iCs/>
            <w:lang w:val="en-GB"/>
            <w:rPrChange w:id="1312" w:author="Utku B. Demir" w:date="2022-02-23T16:47:00Z">
              <w:rPr>
                <w:i/>
                <w:iCs/>
                <w:lang w:val="en-US"/>
              </w:rPr>
            </w:rPrChange>
          </w:rPr>
          <w:delText xml:space="preserve">not </w:delText>
        </w:r>
      </w:del>
      <w:ins w:id="1313" w:author="ZSI" w:date="2022-02-24T00:20:00Z">
        <w:r>
          <w:rPr>
            <w:i/>
            <w:iCs/>
            <w:lang w:val="en-GB"/>
          </w:rPr>
          <w:t>un</w:t>
        </w:r>
      </w:ins>
      <w:r w:rsidR="00245D56" w:rsidRPr="008E1C19">
        <w:rPr>
          <w:i/>
          <w:iCs/>
          <w:lang w:val="en-GB"/>
          <w:rPrChange w:id="1314" w:author="Utku B. Demir" w:date="2022-02-23T16:47:00Z">
            <w:rPr>
              <w:i/>
              <w:iCs/>
              <w:lang w:val="en-US"/>
            </w:rPr>
          </w:rPrChange>
        </w:rPr>
        <w:t>important</w:t>
      </w:r>
      <w:del w:id="1315" w:author="ZSI" w:date="2022-02-24T00:21:00Z">
        <w:r w:rsidR="00245D56" w:rsidRPr="008E1C19" w:rsidDel="00584A8D">
          <w:rPr>
            <w:lang w:val="en-GB"/>
            <w:rPrChange w:id="1316" w:author="Utku B. Demir" w:date="2022-02-23T16:47:00Z">
              <w:rPr>
                <w:lang w:val="en-US"/>
              </w:rPr>
            </w:rPrChange>
          </w:rPr>
          <w:delText xml:space="preserve"> by PFA-algorithm have been removed from the further modelling considerations</w:delText>
        </w:r>
      </w:del>
      <w:r w:rsidR="00245D56" w:rsidRPr="008E1C19">
        <w:rPr>
          <w:lang w:val="en-GB"/>
          <w:rPrChange w:id="1317" w:author="Utku B. Demir" w:date="2022-02-23T16:47:00Z">
            <w:rPr>
              <w:lang w:val="en-US"/>
            </w:rPr>
          </w:rPrChange>
        </w:rPr>
        <w:t>:</w:t>
      </w:r>
    </w:p>
    <w:p w14:paraId="5C0AEF24" w14:textId="2A8510B9" w:rsidR="00245D56" w:rsidRPr="008E1C19" w:rsidRDefault="00245D56" w:rsidP="006569DE">
      <w:pPr>
        <w:rPr>
          <w:lang w:val="en-GB"/>
          <w:rPrChange w:id="1318" w:author="Utku B. Demir" w:date="2022-02-23T16:47:00Z">
            <w:rPr>
              <w:lang w:val="en-US"/>
            </w:rPr>
          </w:rPrChange>
        </w:rPr>
      </w:pPr>
    </w:p>
    <w:p w14:paraId="45326CF3" w14:textId="6AC328A1" w:rsidR="004C5D5B" w:rsidRPr="00584A8D" w:rsidRDefault="004C5D5B" w:rsidP="004C5D5B">
      <w:pPr>
        <w:pStyle w:val="ListParagraph"/>
        <w:numPr>
          <w:ilvl w:val="0"/>
          <w:numId w:val="2"/>
        </w:numPr>
        <w:rPr>
          <w:i/>
          <w:iCs/>
          <w:lang w:val="en-GB"/>
          <w:rPrChange w:id="1319" w:author="ZSI" w:date="2022-02-24T00:22:00Z">
            <w:rPr>
              <w:lang w:val="en-US"/>
            </w:rPr>
          </w:rPrChange>
        </w:rPr>
      </w:pPr>
      <w:r w:rsidRPr="00584A8D">
        <w:rPr>
          <w:i/>
          <w:iCs/>
          <w:lang w:val="en-GB"/>
          <w:rPrChange w:id="1320" w:author="ZSI" w:date="2022-02-24T00:22:00Z">
            <w:rPr>
              <w:lang w:val="en-US"/>
            </w:rPr>
          </w:rPrChange>
        </w:rPr>
        <w:t>Dissemination channels</w:t>
      </w:r>
      <w:del w:id="1321" w:author="ZSI" w:date="2022-02-24T00:22:00Z">
        <w:r w:rsidRPr="00584A8D" w:rsidDel="00584A8D">
          <w:rPr>
            <w:i/>
            <w:iCs/>
            <w:lang w:val="en-GB"/>
            <w:rPrChange w:id="1322" w:author="ZSI" w:date="2022-02-24T00:22:00Z">
              <w:rPr>
                <w:lang w:val="en-US"/>
              </w:rPr>
            </w:rPrChange>
          </w:rPr>
          <w:delText xml:space="preserve">     </w:delText>
        </w:r>
      </w:del>
    </w:p>
    <w:p w14:paraId="3A067862" w14:textId="4B3D9401" w:rsidR="008128A0" w:rsidRPr="00584A8D" w:rsidRDefault="008128A0" w:rsidP="004C5D5B">
      <w:pPr>
        <w:pStyle w:val="ListParagraph"/>
        <w:numPr>
          <w:ilvl w:val="0"/>
          <w:numId w:val="2"/>
        </w:numPr>
        <w:rPr>
          <w:i/>
          <w:iCs/>
          <w:lang w:val="en-GB"/>
          <w:rPrChange w:id="1323" w:author="ZSI" w:date="2022-02-24T00:22:00Z">
            <w:rPr>
              <w:lang w:val="en-US"/>
            </w:rPr>
          </w:rPrChange>
        </w:rPr>
      </w:pPr>
      <w:r w:rsidRPr="00584A8D">
        <w:rPr>
          <w:i/>
          <w:iCs/>
          <w:lang w:val="en-GB"/>
          <w:rPrChange w:id="1324" w:author="ZSI" w:date="2022-02-24T00:22:00Z">
            <w:rPr>
              <w:lang w:val="en-US"/>
            </w:rPr>
          </w:rPrChange>
        </w:rPr>
        <w:t>Open Science concepts</w:t>
      </w:r>
    </w:p>
    <w:p w14:paraId="1463BC1D" w14:textId="1E93D5AC" w:rsidR="008128A0" w:rsidRPr="00584A8D" w:rsidRDefault="008128A0" w:rsidP="004C5D5B">
      <w:pPr>
        <w:pStyle w:val="ListParagraph"/>
        <w:numPr>
          <w:ilvl w:val="0"/>
          <w:numId w:val="2"/>
        </w:numPr>
        <w:rPr>
          <w:i/>
          <w:iCs/>
          <w:lang w:val="en-GB"/>
          <w:rPrChange w:id="1325" w:author="ZSI" w:date="2022-02-24T00:22:00Z">
            <w:rPr>
              <w:lang w:val="en-US"/>
            </w:rPr>
          </w:rPrChange>
        </w:rPr>
      </w:pPr>
      <w:r w:rsidRPr="00584A8D">
        <w:rPr>
          <w:i/>
          <w:iCs/>
          <w:lang w:val="en-GB"/>
          <w:rPrChange w:id="1326" w:author="ZSI" w:date="2022-02-24T00:22:00Z">
            <w:rPr>
              <w:lang w:val="en-US"/>
            </w:rPr>
          </w:rPrChange>
        </w:rPr>
        <w:t xml:space="preserve">Policy </w:t>
      </w:r>
      <w:del w:id="1327" w:author="ZSI" w:date="2022-02-24T00:22:00Z">
        <w:r w:rsidRPr="00584A8D" w:rsidDel="00584A8D">
          <w:rPr>
            <w:i/>
            <w:iCs/>
            <w:lang w:val="en-GB"/>
            <w:rPrChange w:id="1328" w:author="ZSI" w:date="2022-02-24T00:22:00Z">
              <w:rPr>
                <w:lang w:val="en-US"/>
              </w:rPr>
            </w:rPrChange>
          </w:rPr>
          <w:delText>Uptake</w:delText>
        </w:r>
      </w:del>
      <w:ins w:id="1329" w:author="ZSI" w:date="2022-02-24T00:22:00Z">
        <w:r w:rsidR="00584A8D" w:rsidRPr="00584A8D">
          <w:rPr>
            <w:i/>
            <w:iCs/>
            <w:lang w:val="en-GB"/>
            <w:rPrChange w:id="1330" w:author="ZSI" w:date="2022-02-24T00:22:00Z">
              <w:rPr>
                <w:lang w:val="en-GB"/>
              </w:rPr>
            </w:rPrChange>
          </w:rPr>
          <w:t>u</w:t>
        </w:r>
        <w:r w:rsidR="00584A8D" w:rsidRPr="00584A8D">
          <w:rPr>
            <w:i/>
            <w:iCs/>
            <w:lang w:val="en-GB"/>
            <w:rPrChange w:id="1331" w:author="ZSI" w:date="2022-02-24T00:22:00Z">
              <w:rPr>
                <w:lang w:val="en-US"/>
              </w:rPr>
            </w:rPrChange>
          </w:rPr>
          <w:t>ptake</w:t>
        </w:r>
      </w:ins>
    </w:p>
    <w:p w14:paraId="76960103" w14:textId="1C7A0228" w:rsidR="008128A0" w:rsidRPr="008E1C19" w:rsidRDefault="008128A0" w:rsidP="008128A0">
      <w:pPr>
        <w:pStyle w:val="ListParagraph"/>
        <w:rPr>
          <w:lang w:val="en-GB"/>
          <w:rPrChange w:id="1332" w:author="Utku B. Demir" w:date="2022-02-23T16:47:00Z">
            <w:rPr>
              <w:lang w:val="en-US"/>
            </w:rPr>
          </w:rPrChange>
        </w:rPr>
      </w:pPr>
    </w:p>
    <w:p w14:paraId="0FB16857" w14:textId="4B900FB4" w:rsidR="008128A0" w:rsidRPr="008E1C19" w:rsidRDefault="00584A8D" w:rsidP="008128A0">
      <w:pPr>
        <w:rPr>
          <w:lang w:val="en-GB"/>
          <w:rPrChange w:id="1333" w:author="Utku B. Demir" w:date="2022-02-23T16:47:00Z">
            <w:rPr>
              <w:lang w:val="en-US"/>
            </w:rPr>
          </w:rPrChange>
        </w:rPr>
      </w:pPr>
      <w:ins w:id="1334" w:author="ZSI" w:date="2022-02-24T00:23:00Z">
        <w:r>
          <w:rPr>
            <w:lang w:val="en-GB"/>
          </w:rPr>
          <w:t>We have used t</w:t>
        </w:r>
      </w:ins>
      <w:del w:id="1335" w:author="ZSI" w:date="2022-02-24T00:22:00Z">
        <w:r w:rsidR="008128A0" w:rsidRPr="008E1C19" w:rsidDel="00584A8D">
          <w:rPr>
            <w:lang w:val="en-GB"/>
            <w:rPrChange w:id="1336" w:author="Utku B. Demir" w:date="2022-02-23T16:47:00Z">
              <w:rPr>
                <w:lang w:val="en-US"/>
              </w:rPr>
            </w:rPrChange>
          </w:rPr>
          <w:delText xml:space="preserve">Also </w:delText>
        </w:r>
      </w:del>
      <w:del w:id="1337" w:author="ZSI" w:date="2022-02-24T00:23:00Z">
        <w:r w:rsidR="008128A0" w:rsidRPr="008E1C19" w:rsidDel="00584A8D">
          <w:rPr>
            <w:lang w:val="en-GB"/>
            <w:rPrChange w:id="1338" w:author="Utku B. Demir" w:date="2022-02-23T16:47:00Z">
              <w:rPr>
                <w:lang w:val="en-US"/>
              </w:rPr>
            </w:rPrChange>
          </w:rPr>
          <w:delText>t</w:delText>
        </w:r>
      </w:del>
      <w:r w:rsidR="008128A0" w:rsidRPr="008E1C19">
        <w:rPr>
          <w:lang w:val="en-GB"/>
          <w:rPrChange w:id="1339" w:author="Utku B. Demir" w:date="2022-02-23T16:47:00Z">
            <w:rPr>
              <w:lang w:val="en-US"/>
            </w:rPr>
          </w:rPrChange>
        </w:rPr>
        <w:t>he variable</w:t>
      </w:r>
      <w:del w:id="1340" w:author="ZSI" w:date="2022-02-24T00:23:00Z">
        <w:r w:rsidR="008128A0" w:rsidRPr="008E1C19" w:rsidDel="00584A8D">
          <w:rPr>
            <w:lang w:val="en-GB"/>
            <w:rPrChange w:id="1341" w:author="Utku B. Demir" w:date="2022-02-23T16:47:00Z">
              <w:rPr>
                <w:lang w:val="en-US"/>
              </w:rPr>
            </w:rPrChange>
          </w:rPr>
          <w:delText>s</w:delText>
        </w:r>
      </w:del>
      <w:del w:id="1342" w:author="ZSI" w:date="2022-02-24T00:22:00Z">
        <w:r w:rsidR="008128A0" w:rsidRPr="008E1C19" w:rsidDel="00584A8D">
          <w:rPr>
            <w:lang w:val="en-GB"/>
            <w:rPrChange w:id="1343" w:author="Utku B. Demir" w:date="2022-02-23T16:47:00Z">
              <w:rPr>
                <w:lang w:val="en-US"/>
              </w:rPr>
            </w:rPrChange>
          </w:rPr>
          <w:delText>,</w:delText>
        </w:r>
      </w:del>
      <w:r w:rsidR="008128A0" w:rsidRPr="008E1C19">
        <w:rPr>
          <w:lang w:val="en-GB"/>
          <w:rPrChange w:id="1344" w:author="Utku B. Demir" w:date="2022-02-23T16:47:00Z">
            <w:rPr>
              <w:lang w:val="en-US"/>
            </w:rPr>
          </w:rPrChange>
        </w:rPr>
        <w:t xml:space="preserve"> </w:t>
      </w:r>
      <w:r w:rsidR="008128A0" w:rsidRPr="008E1C19">
        <w:rPr>
          <w:i/>
          <w:iCs/>
          <w:lang w:val="en-GB"/>
          <w:rPrChange w:id="1345" w:author="Utku B. Demir" w:date="2022-02-23T16:47:00Z">
            <w:rPr>
              <w:i/>
              <w:iCs/>
              <w:lang w:val="en-US"/>
            </w:rPr>
          </w:rPrChange>
        </w:rPr>
        <w:t>contribution to SI (self-asse</w:t>
      </w:r>
      <w:ins w:id="1346" w:author="ZSI" w:date="2022-02-24T00:22:00Z">
        <w:r>
          <w:rPr>
            <w:i/>
            <w:iCs/>
            <w:lang w:val="en-GB"/>
          </w:rPr>
          <w:t>s</w:t>
        </w:r>
      </w:ins>
      <w:r w:rsidR="008128A0" w:rsidRPr="008E1C19">
        <w:rPr>
          <w:i/>
          <w:iCs/>
          <w:lang w:val="en-GB"/>
          <w:rPrChange w:id="1347" w:author="Utku B. Demir" w:date="2022-02-23T16:47:00Z">
            <w:rPr>
              <w:i/>
              <w:iCs/>
              <w:lang w:val="en-US"/>
            </w:rPr>
          </w:rPrChange>
        </w:rPr>
        <w:t xml:space="preserve">sment) </w:t>
      </w:r>
      <w:del w:id="1348" w:author="ZSI" w:date="2022-02-24T00:23:00Z">
        <w:r w:rsidR="008128A0" w:rsidRPr="008E1C19" w:rsidDel="00584A8D">
          <w:rPr>
            <w:lang w:val="en-GB"/>
            <w:rPrChange w:id="1349" w:author="Utku B. Demir" w:date="2022-02-23T16:47:00Z">
              <w:rPr>
                <w:lang w:val="en-US"/>
              </w:rPr>
            </w:rPrChange>
          </w:rPr>
          <w:delText xml:space="preserve">it will be </w:delText>
        </w:r>
      </w:del>
      <w:ins w:id="1350" w:author="ZSI" w:date="2022-02-24T00:23:00Z">
        <w:r>
          <w:rPr>
            <w:lang w:val="en-GB"/>
          </w:rPr>
          <w:t xml:space="preserve">as </w:t>
        </w:r>
      </w:ins>
      <w:r w:rsidR="008128A0" w:rsidRPr="008E1C19">
        <w:rPr>
          <w:lang w:val="en-GB"/>
          <w:rPrChange w:id="1351" w:author="Utku B. Demir" w:date="2022-02-23T16:47:00Z">
            <w:rPr>
              <w:lang w:val="en-US"/>
            </w:rPr>
          </w:rPrChange>
        </w:rPr>
        <w:t xml:space="preserve">a comparison </w:t>
      </w:r>
      <w:del w:id="1352" w:author="ZSI" w:date="2022-02-24T00:23:00Z">
        <w:r w:rsidR="008128A0" w:rsidRPr="008E1C19" w:rsidDel="00584A8D">
          <w:rPr>
            <w:lang w:val="en-GB"/>
            <w:rPrChange w:id="1353" w:author="Utku B. Demir" w:date="2022-02-23T16:47:00Z">
              <w:rPr>
                <w:lang w:val="en-US"/>
              </w:rPr>
            </w:rPrChange>
          </w:rPr>
          <w:delText xml:space="preserve">variable </w:delText>
        </w:r>
      </w:del>
      <w:r w:rsidR="008128A0" w:rsidRPr="008E1C19">
        <w:rPr>
          <w:lang w:val="en-GB"/>
          <w:rPrChange w:id="1354" w:author="Utku B. Demir" w:date="2022-02-23T16:47:00Z">
            <w:rPr>
              <w:lang w:val="en-US"/>
            </w:rPr>
          </w:rPrChange>
        </w:rPr>
        <w:t xml:space="preserve">for the </w:t>
      </w:r>
      <w:ins w:id="1355" w:author="ZSI" w:date="2022-02-24T00:23:00Z">
        <w:r>
          <w:rPr>
            <w:lang w:val="en-GB"/>
          </w:rPr>
          <w:t xml:space="preserve">calculated </w:t>
        </w:r>
      </w:ins>
      <w:r w:rsidR="008128A0" w:rsidRPr="008E1C19">
        <w:rPr>
          <w:lang w:val="en-GB"/>
          <w:rPrChange w:id="1356" w:author="Utku B. Demir" w:date="2022-02-23T16:47:00Z">
            <w:rPr>
              <w:lang w:val="en-US"/>
            </w:rPr>
          </w:rPrChange>
        </w:rPr>
        <w:t>SI-</w:t>
      </w:r>
      <w:del w:id="1357" w:author="ZSI" w:date="2022-02-24T00:23:00Z">
        <w:r w:rsidR="008128A0" w:rsidRPr="008E1C19" w:rsidDel="00584A8D">
          <w:rPr>
            <w:lang w:val="en-GB"/>
            <w:rPrChange w:id="1358" w:author="Utku B. Demir" w:date="2022-02-23T16:47:00Z">
              <w:rPr>
                <w:lang w:val="en-US"/>
              </w:rPr>
            </w:rPrChange>
          </w:rPr>
          <w:delText xml:space="preserve">index </w:delText>
        </w:r>
      </w:del>
      <w:ins w:id="1359" w:author="ZSI" w:date="2022-02-24T00:23:00Z">
        <w:r>
          <w:rPr>
            <w:lang w:val="en-GB"/>
          </w:rPr>
          <w:t>I</w:t>
        </w:r>
        <w:r w:rsidRPr="008E1C19">
          <w:rPr>
            <w:lang w:val="en-GB"/>
            <w:rPrChange w:id="1360" w:author="Utku B. Demir" w:date="2022-02-23T16:47:00Z">
              <w:rPr>
                <w:lang w:val="en-US"/>
              </w:rPr>
            </w:rPrChange>
          </w:rPr>
          <w:t xml:space="preserve">ndex </w:t>
        </w:r>
        <w:r>
          <w:rPr>
            <w:lang w:val="en-GB"/>
          </w:rPr>
          <w:t xml:space="preserve">which </w:t>
        </w:r>
      </w:ins>
      <w:ins w:id="1361" w:author="ZSI" w:date="2022-02-24T00:24:00Z">
        <w:r>
          <w:rPr>
            <w:lang w:val="en-GB"/>
          </w:rPr>
          <w:t xml:space="preserve">was </w:t>
        </w:r>
      </w:ins>
      <w:r w:rsidR="008128A0" w:rsidRPr="008E1C19">
        <w:rPr>
          <w:lang w:val="en-GB"/>
          <w:rPrChange w:id="1362" w:author="Utku B. Demir" w:date="2022-02-23T16:47:00Z">
            <w:rPr>
              <w:lang w:val="en-US"/>
            </w:rPr>
          </w:rPrChange>
        </w:rPr>
        <w:t xml:space="preserve">generated by </w:t>
      </w:r>
      <w:del w:id="1363" w:author="ZSI" w:date="2022-02-24T00:24:00Z">
        <w:r w:rsidR="008128A0" w:rsidRPr="008E1C19" w:rsidDel="00584A8D">
          <w:rPr>
            <w:lang w:val="en-GB"/>
            <w:rPrChange w:id="1364" w:author="Utku B. Demir" w:date="2022-02-23T16:47:00Z">
              <w:rPr>
                <w:lang w:val="en-US"/>
              </w:rPr>
            </w:rPrChange>
          </w:rPr>
          <w:delText>the modelling process</w:delText>
        </w:r>
      </w:del>
      <w:ins w:id="1365" w:author="ZSI" w:date="2022-02-24T00:24:00Z">
        <w:r>
          <w:rPr>
            <w:lang w:val="en-GB"/>
          </w:rPr>
          <w:t xml:space="preserve">our model. The same is true for </w:t>
        </w:r>
      </w:ins>
      <w:del w:id="1366" w:author="ZSI" w:date="2022-02-24T00:24:00Z">
        <w:r w:rsidR="000D5503" w:rsidRPr="008E1C19" w:rsidDel="00584A8D">
          <w:rPr>
            <w:lang w:val="en-GB"/>
            <w:rPrChange w:id="1367" w:author="Utku B. Demir" w:date="2022-02-23T16:47:00Z">
              <w:rPr>
                <w:lang w:val="en-US"/>
              </w:rPr>
            </w:rPrChange>
          </w:rPr>
          <w:delText xml:space="preserve"> and </w:delText>
        </w:r>
      </w:del>
      <w:r w:rsidR="000D5503" w:rsidRPr="00584A8D">
        <w:rPr>
          <w:i/>
          <w:iCs/>
          <w:lang w:val="en-GB"/>
          <w:rPrChange w:id="1368" w:author="ZSI" w:date="2022-02-24T00:24:00Z">
            <w:rPr>
              <w:lang w:val="en-US"/>
            </w:rPr>
          </w:rPrChange>
        </w:rPr>
        <w:t>interdisciplinary involvement</w:t>
      </w:r>
      <w:r w:rsidR="000D5503" w:rsidRPr="008E1C19">
        <w:rPr>
          <w:lang w:val="en-GB"/>
          <w:rPrChange w:id="1369" w:author="Utku B. Demir" w:date="2022-02-23T16:47:00Z">
            <w:rPr>
              <w:lang w:val="en-US"/>
            </w:rPr>
          </w:rPrChange>
        </w:rPr>
        <w:t xml:space="preserve"> (participation of the researchers from other disciplines) because it was also a comparison variable for the </w:t>
      </w:r>
      <w:commentRangeStart w:id="1370"/>
      <w:r w:rsidR="000D5503" w:rsidRPr="008E1C19">
        <w:rPr>
          <w:lang w:val="en-GB"/>
          <w:rPrChange w:id="1371" w:author="Utku B. Demir" w:date="2022-02-23T16:47:00Z">
            <w:rPr>
              <w:lang w:val="en-US"/>
            </w:rPr>
          </w:rPrChange>
        </w:rPr>
        <w:t>transdisciplinary involvement, removed from modelling process</w:t>
      </w:r>
      <w:commentRangeEnd w:id="1370"/>
      <w:r w:rsidR="00A30681">
        <w:rPr>
          <w:rStyle w:val="CommentReference"/>
        </w:rPr>
        <w:commentReference w:id="1370"/>
      </w:r>
      <w:ins w:id="1372" w:author="ZSI" w:date="2022-02-24T00:26:00Z">
        <w:r w:rsidR="00A30681">
          <w:rPr>
            <w:lang w:val="en-GB"/>
          </w:rPr>
          <w:t>.</w:t>
        </w:r>
      </w:ins>
      <w:del w:id="1373" w:author="ZSI" w:date="2022-02-24T00:26:00Z">
        <w:r w:rsidR="000D5503" w:rsidRPr="008E1C19" w:rsidDel="00A30681">
          <w:rPr>
            <w:lang w:val="en-GB"/>
            <w:rPrChange w:id="1374" w:author="Utku B. Demir" w:date="2022-02-23T16:47:00Z">
              <w:rPr>
                <w:lang w:val="en-US"/>
              </w:rPr>
            </w:rPrChange>
          </w:rPr>
          <w:delText xml:space="preserve">. </w:delText>
        </w:r>
        <w:r w:rsidR="008128A0" w:rsidRPr="008E1C19" w:rsidDel="00A30681">
          <w:rPr>
            <w:i/>
            <w:iCs/>
            <w:lang w:val="en-GB"/>
            <w:rPrChange w:id="1375" w:author="Utku B. Demir" w:date="2022-02-23T16:47:00Z">
              <w:rPr>
                <w:i/>
                <w:iCs/>
                <w:lang w:val="en-US"/>
              </w:rPr>
            </w:rPrChange>
          </w:rPr>
          <w:delText xml:space="preserve"> </w:delText>
        </w:r>
      </w:del>
    </w:p>
    <w:p w14:paraId="4DDF4393" w14:textId="5B345F47" w:rsidR="00245D56" w:rsidRPr="008E1C19" w:rsidRDefault="00245D56" w:rsidP="000D5503">
      <w:pPr>
        <w:rPr>
          <w:lang w:val="en-GB"/>
          <w:rPrChange w:id="1376" w:author="Utku B. Demir" w:date="2022-02-23T16:47:00Z">
            <w:rPr>
              <w:lang w:val="en-US"/>
            </w:rPr>
          </w:rPrChange>
        </w:rPr>
      </w:pPr>
    </w:p>
    <w:p w14:paraId="033820B5" w14:textId="7BA109CC" w:rsidR="000D5503" w:rsidRPr="008E1C19" w:rsidRDefault="00D40756" w:rsidP="000D5503">
      <w:pPr>
        <w:rPr>
          <w:lang w:val="en-GB"/>
          <w:rPrChange w:id="1377" w:author="Utku B. Demir" w:date="2022-02-23T16:47:00Z">
            <w:rPr>
              <w:lang w:val="en-US"/>
            </w:rPr>
          </w:rPrChange>
        </w:rPr>
      </w:pPr>
      <w:r w:rsidRPr="008E1C19">
        <w:rPr>
          <w:lang w:val="en-GB"/>
          <w:rPrChange w:id="1378" w:author="Utku B. Demir" w:date="2022-02-23T16:47:00Z">
            <w:rPr>
              <w:lang w:val="en-US"/>
            </w:rPr>
          </w:rPrChange>
        </w:rPr>
        <w:t xml:space="preserve">After the feature elimination process further modelling has been carried out by </w:t>
      </w:r>
      <w:r w:rsidR="00FF52F7" w:rsidRPr="008E1C19">
        <w:rPr>
          <w:lang w:val="en-GB"/>
          <w:rPrChange w:id="1379" w:author="Utku B. Demir" w:date="2022-02-23T16:47:00Z">
            <w:rPr>
              <w:lang w:val="en-US"/>
            </w:rPr>
          </w:rPrChange>
        </w:rPr>
        <w:t>E</w:t>
      </w:r>
      <w:r w:rsidRPr="008E1C19">
        <w:rPr>
          <w:lang w:val="en-GB"/>
          <w:rPrChange w:id="1380" w:author="Utku B. Demir" w:date="2022-02-23T16:47:00Z">
            <w:rPr>
              <w:lang w:val="en-US"/>
            </w:rPr>
          </w:rPrChange>
        </w:rPr>
        <w:t>xplanatory</w:t>
      </w:r>
      <w:r w:rsidR="00FF52F7" w:rsidRPr="008E1C19">
        <w:rPr>
          <w:lang w:val="en-GB"/>
          <w:rPrChange w:id="1381" w:author="Utku B. Demir" w:date="2022-02-23T16:47:00Z">
            <w:rPr>
              <w:lang w:val="en-US"/>
            </w:rPr>
          </w:rPrChange>
        </w:rPr>
        <w:t xml:space="preserve"> (EFA) and Confirmatory (CFA) Factor Analysis processes. In the explanatory phase after testing the optimal number </w:t>
      </w:r>
      <w:r w:rsidR="003E220F" w:rsidRPr="008E1C19">
        <w:rPr>
          <w:lang w:val="en-GB"/>
          <w:rPrChange w:id="1382" w:author="Utku B. Demir" w:date="2022-02-23T16:47:00Z">
            <w:rPr>
              <w:lang w:val="en-US"/>
            </w:rPr>
          </w:rPrChange>
        </w:rPr>
        <w:t>of factors (eigenvalue analysis, elbow method on scree plot</w:t>
      </w:r>
      <w:r w:rsidR="00B53865" w:rsidRPr="008E1C19">
        <w:rPr>
          <w:lang w:val="en-GB"/>
          <w:rPrChange w:id="1383" w:author="Utku B. Demir" w:date="2022-02-23T16:47:00Z">
            <w:rPr>
              <w:lang w:val="en-US"/>
            </w:rPr>
          </w:rPrChange>
        </w:rPr>
        <w:t xml:space="preserve"> returned 8 as the optimal number</w:t>
      </w:r>
      <w:r w:rsidR="003E220F" w:rsidRPr="008E1C19">
        <w:rPr>
          <w:lang w:val="en-GB"/>
          <w:rPrChange w:id="1384" w:author="Utku B. Demir" w:date="2022-02-23T16:47:00Z">
            <w:rPr>
              <w:lang w:val="en-US"/>
            </w:rPr>
          </w:rPrChange>
        </w:rPr>
        <w:t>)</w:t>
      </w:r>
      <w:r w:rsidR="00B53865" w:rsidRPr="008E1C19">
        <w:rPr>
          <w:lang w:val="en-GB"/>
          <w:rPrChange w:id="1385" w:author="Utku B. Demir" w:date="2022-02-23T16:47:00Z">
            <w:rPr>
              <w:lang w:val="en-US"/>
            </w:rPr>
          </w:rPrChange>
        </w:rPr>
        <w:t xml:space="preserve"> </w:t>
      </w:r>
      <w:del w:id="1386" w:author="ZSI" w:date="2022-02-23T23:50:00Z">
        <w:r w:rsidR="00B53865" w:rsidRPr="008E1C19" w:rsidDel="00584A8D">
          <w:rPr>
            <w:lang w:val="en-GB"/>
            <w:rPrChange w:id="1387" w:author="Utku B. Demir" w:date="2022-02-23T16:47:00Z">
              <w:rPr>
                <w:lang w:val="en-US"/>
              </w:rPr>
            </w:rPrChange>
          </w:rPr>
          <w:delText xml:space="preserve"> </w:delText>
        </w:r>
      </w:del>
      <w:r w:rsidR="00FF52F7" w:rsidRPr="008E1C19">
        <w:rPr>
          <w:lang w:val="en-GB"/>
          <w:rPrChange w:id="1388" w:author="Utku B. Demir" w:date="2022-02-23T16:47:00Z">
            <w:rPr>
              <w:lang w:val="en-US"/>
            </w:rPr>
          </w:rPrChange>
        </w:rPr>
        <w:t>6 different modelling approaches have been formulated</w:t>
      </w:r>
      <w:r w:rsidR="00B53865" w:rsidRPr="008E1C19">
        <w:rPr>
          <w:lang w:val="en-GB"/>
          <w:rPrChange w:id="1389" w:author="Utku B. Demir" w:date="2022-02-23T16:47:00Z">
            <w:rPr>
              <w:lang w:val="en-US"/>
            </w:rPr>
          </w:rPrChange>
        </w:rPr>
        <w:t xml:space="preserve">. The best fitting/performing </w:t>
      </w:r>
      <w:r w:rsidR="007A7550" w:rsidRPr="008E1C19">
        <w:rPr>
          <w:lang w:val="en-GB"/>
          <w:rPrChange w:id="1390" w:author="Utku B. Demir" w:date="2022-02-23T16:47:00Z">
            <w:rPr>
              <w:lang w:val="en-US"/>
            </w:rPr>
          </w:rPrChange>
        </w:rPr>
        <w:t>3</w:t>
      </w:r>
      <w:r w:rsidR="00B53865" w:rsidRPr="008E1C19">
        <w:rPr>
          <w:lang w:val="en-GB"/>
          <w:rPrChange w:id="1391" w:author="Utku B. Demir" w:date="2022-02-23T16:47:00Z">
            <w:rPr>
              <w:lang w:val="en-US"/>
            </w:rPr>
          </w:rPrChange>
        </w:rPr>
        <w:t xml:space="preserve"> models had the following characteristics:</w:t>
      </w:r>
      <w:commentRangeEnd w:id="1176"/>
      <w:r w:rsidR="006539F9">
        <w:rPr>
          <w:rStyle w:val="CommentReference"/>
        </w:rPr>
        <w:commentReference w:id="1176"/>
      </w:r>
    </w:p>
    <w:p w14:paraId="3246F0B9" w14:textId="668DC225" w:rsidR="00B53865" w:rsidRPr="008E1C19" w:rsidRDefault="00B53865" w:rsidP="000D5503">
      <w:pPr>
        <w:rPr>
          <w:lang w:val="en-GB"/>
          <w:rPrChange w:id="1392" w:author="Utku B. Demir" w:date="2022-02-23T16:47:00Z">
            <w:rPr>
              <w:lang w:val="en-US"/>
            </w:rPr>
          </w:rPrChange>
        </w:rPr>
      </w:pPr>
    </w:p>
    <w:p w14:paraId="675DF695" w14:textId="5629E093" w:rsidR="00B53865" w:rsidRPr="008E1C19" w:rsidRDefault="00B53865" w:rsidP="00B53865">
      <w:pPr>
        <w:pStyle w:val="ListParagraph"/>
        <w:numPr>
          <w:ilvl w:val="0"/>
          <w:numId w:val="4"/>
        </w:numPr>
        <w:rPr>
          <w:lang w:val="en-GB"/>
          <w:rPrChange w:id="1393" w:author="Utku B. Demir" w:date="2022-02-23T16:47:00Z">
            <w:rPr>
              <w:lang w:val="en-US"/>
            </w:rPr>
          </w:rPrChange>
        </w:rPr>
      </w:pPr>
      <w:r w:rsidRPr="008E1C19">
        <w:rPr>
          <w:lang w:val="en-GB"/>
          <w:rPrChange w:id="1394" w:author="Utku B. Demir" w:date="2022-02-23T16:47:00Z">
            <w:rPr>
              <w:lang w:val="en-US"/>
            </w:rPr>
          </w:rPrChange>
        </w:rPr>
        <w:t>A completely EFA driven model, following the exact clustering of the features by EFA</w:t>
      </w:r>
    </w:p>
    <w:p w14:paraId="3DBA4F41" w14:textId="77777777" w:rsidR="007A7550" w:rsidRPr="008E1C19" w:rsidRDefault="00B53865" w:rsidP="00B53865">
      <w:pPr>
        <w:pStyle w:val="ListParagraph"/>
        <w:numPr>
          <w:ilvl w:val="0"/>
          <w:numId w:val="4"/>
        </w:numPr>
        <w:rPr>
          <w:lang w:val="en-GB"/>
          <w:rPrChange w:id="1395" w:author="Utku B. Demir" w:date="2022-02-23T16:47:00Z">
            <w:rPr>
              <w:lang w:val="en-US"/>
            </w:rPr>
          </w:rPrChange>
        </w:rPr>
      </w:pPr>
      <w:commentRangeStart w:id="1396"/>
      <w:r w:rsidRPr="008E1C19">
        <w:rPr>
          <w:lang w:val="en-GB"/>
          <w:rPrChange w:id="1397" w:author="Utku B. Demir" w:date="2022-02-23T16:47:00Z">
            <w:rPr>
              <w:lang w:val="en-US"/>
            </w:rPr>
          </w:rPrChange>
        </w:rPr>
        <w:t>Semi-theory</w:t>
      </w:r>
      <w:r w:rsidR="0054320E" w:rsidRPr="008E1C19">
        <w:rPr>
          <w:lang w:val="en-GB"/>
          <w:rPrChange w:id="1398" w:author="Utku B. Demir" w:date="2022-02-23T16:47:00Z">
            <w:rPr>
              <w:lang w:val="en-US"/>
            </w:rPr>
          </w:rPrChange>
        </w:rPr>
        <w:t>-driven</w:t>
      </w:r>
      <w:commentRangeEnd w:id="1396"/>
      <w:r w:rsidR="00584A8D">
        <w:rPr>
          <w:rStyle w:val="CommentReference"/>
        </w:rPr>
        <w:commentReference w:id="1396"/>
      </w:r>
      <w:r w:rsidR="0054320E" w:rsidRPr="008E1C19">
        <w:rPr>
          <w:lang w:val="en-GB"/>
          <w:rPrChange w:id="1399" w:author="Utku B. Demir" w:date="2022-02-23T16:47:00Z">
            <w:rPr>
              <w:lang w:val="en-US"/>
            </w:rPr>
          </w:rPrChange>
        </w:rPr>
        <w:t xml:space="preserve"> model; after the analysis of factor loadings some of the variables which were not correlating too strong with the other factor members moved to </w:t>
      </w:r>
      <w:r w:rsidR="007A7550" w:rsidRPr="008E1C19">
        <w:rPr>
          <w:lang w:val="en-GB"/>
          <w:rPrChange w:id="1400" w:author="Utku B. Demir" w:date="2022-02-23T16:47:00Z">
            <w:rPr>
              <w:lang w:val="en-US"/>
            </w:rPr>
          </w:rPrChange>
        </w:rPr>
        <w:t>the factors which were better fitting from the theoretical perspective of this study.</w:t>
      </w:r>
    </w:p>
    <w:p w14:paraId="1F99467D" w14:textId="65594C4B" w:rsidR="00B53865" w:rsidRPr="008E1C19" w:rsidRDefault="0054320E" w:rsidP="00B53865">
      <w:pPr>
        <w:pStyle w:val="ListParagraph"/>
        <w:numPr>
          <w:ilvl w:val="0"/>
          <w:numId w:val="4"/>
        </w:numPr>
        <w:rPr>
          <w:lang w:val="en-GB"/>
          <w:rPrChange w:id="1401" w:author="Utku B. Demir" w:date="2022-02-23T16:47:00Z">
            <w:rPr>
              <w:lang w:val="en-US"/>
            </w:rPr>
          </w:rPrChange>
        </w:rPr>
      </w:pPr>
      <w:r w:rsidRPr="008E1C19">
        <w:rPr>
          <w:lang w:val="en-GB"/>
          <w:rPrChange w:id="1402" w:author="Utku B. Demir" w:date="2022-02-23T16:47:00Z">
            <w:rPr>
              <w:lang w:val="en-US"/>
            </w:rPr>
          </w:rPrChange>
        </w:rPr>
        <w:t xml:space="preserve"> </w:t>
      </w:r>
      <w:r w:rsidR="007A7550" w:rsidRPr="008E1C19">
        <w:rPr>
          <w:lang w:val="en-GB"/>
          <w:rPrChange w:id="1403" w:author="Utku B. Demir" w:date="2022-02-23T16:47:00Z">
            <w:rPr>
              <w:lang w:val="en-US"/>
            </w:rPr>
          </w:rPrChange>
        </w:rPr>
        <w:t xml:space="preserve">A completely PFA driven model where variables scaled by their </w:t>
      </w:r>
      <w:r w:rsidR="007A7550" w:rsidRPr="008E1C19">
        <w:rPr>
          <w:i/>
          <w:iCs/>
          <w:lang w:val="en-GB"/>
          <w:rPrChange w:id="1404" w:author="Utku B. Demir" w:date="2022-02-23T16:47:00Z">
            <w:rPr>
              <w:i/>
              <w:iCs/>
              <w:lang w:val="en-US"/>
            </w:rPr>
          </w:rPrChange>
        </w:rPr>
        <w:t>feature importance</w:t>
      </w:r>
      <w:r w:rsidR="007A7550" w:rsidRPr="008E1C19">
        <w:rPr>
          <w:lang w:val="en-GB"/>
          <w:rPrChange w:id="1405" w:author="Utku B. Demir" w:date="2022-02-23T16:47:00Z">
            <w:rPr>
              <w:lang w:val="en-US"/>
            </w:rPr>
          </w:rPrChange>
        </w:rPr>
        <w:t xml:space="preserve"> determined through PFA iteration.</w:t>
      </w:r>
    </w:p>
    <w:p w14:paraId="6D19A3A1" w14:textId="77777777" w:rsidR="00667B53" w:rsidRPr="008E1C19" w:rsidRDefault="00667B53" w:rsidP="007A7550">
      <w:pPr>
        <w:rPr>
          <w:lang w:val="en-GB"/>
          <w:rPrChange w:id="1406" w:author="Utku B. Demir" w:date="2022-02-23T16:47:00Z">
            <w:rPr>
              <w:lang w:val="en-US"/>
            </w:rPr>
          </w:rPrChange>
        </w:rPr>
      </w:pPr>
    </w:p>
    <w:p w14:paraId="2DD0C093" w14:textId="67444B3C" w:rsidR="007A7550" w:rsidRPr="008E1C19" w:rsidRDefault="00584A8D" w:rsidP="007A7550">
      <w:pPr>
        <w:rPr>
          <w:lang w:val="en-GB"/>
          <w:rPrChange w:id="1407" w:author="Utku B. Demir" w:date="2022-02-23T16:47:00Z">
            <w:rPr>
              <w:lang w:val="en-US"/>
            </w:rPr>
          </w:rPrChange>
        </w:rPr>
      </w:pPr>
      <w:ins w:id="1408" w:author="ZSI" w:date="2022-02-23T23:50:00Z">
        <w:r>
          <w:rPr>
            <w:lang w:val="en-GB"/>
          </w:rPr>
          <w:t xml:space="preserve">The </w:t>
        </w:r>
      </w:ins>
      <w:del w:id="1409" w:author="ZSI" w:date="2022-02-23T23:50:00Z">
        <w:r w:rsidR="00667B53" w:rsidRPr="008E1C19" w:rsidDel="00584A8D">
          <w:rPr>
            <w:lang w:val="en-GB"/>
            <w:rPrChange w:id="1410" w:author="Utku B. Demir" w:date="2022-02-23T16:47:00Z">
              <w:rPr>
                <w:lang w:val="en-US"/>
              </w:rPr>
            </w:rPrChange>
          </w:rPr>
          <w:delText>Semi</w:delText>
        </w:r>
      </w:del>
      <w:ins w:id="1411" w:author="ZSI" w:date="2022-02-23T23:50:00Z">
        <w:r>
          <w:rPr>
            <w:lang w:val="en-GB"/>
          </w:rPr>
          <w:t>s</w:t>
        </w:r>
        <w:r w:rsidRPr="008E1C19">
          <w:rPr>
            <w:lang w:val="en-GB"/>
            <w:rPrChange w:id="1412" w:author="Utku B. Demir" w:date="2022-02-23T16:47:00Z">
              <w:rPr>
                <w:lang w:val="en-US"/>
              </w:rPr>
            </w:rPrChange>
          </w:rPr>
          <w:t>emi</w:t>
        </w:r>
      </w:ins>
      <w:r w:rsidR="00667B53" w:rsidRPr="008E1C19">
        <w:rPr>
          <w:lang w:val="en-GB"/>
          <w:rPrChange w:id="1413" w:author="Utku B. Demir" w:date="2022-02-23T16:47:00Z">
            <w:rPr>
              <w:lang w:val="en-US"/>
            </w:rPr>
          </w:rPrChange>
        </w:rPr>
        <w:t>-theory-driven model was the best performing model out of its other counterparts, 8 features of the model include the following variables</w:t>
      </w:r>
      <w:commentRangeStart w:id="1414"/>
      <w:commentRangeStart w:id="1415"/>
      <w:r w:rsidR="00667B53" w:rsidRPr="008E1C19">
        <w:rPr>
          <w:rStyle w:val="FootnoteReference"/>
          <w:lang w:val="en-GB"/>
          <w:rPrChange w:id="1416" w:author="Utku B. Demir" w:date="2022-02-23T16:47:00Z">
            <w:rPr>
              <w:rStyle w:val="FootnoteReference"/>
              <w:lang w:val="en-US"/>
            </w:rPr>
          </w:rPrChange>
        </w:rPr>
        <w:footnoteReference w:id="14"/>
      </w:r>
      <w:commentRangeEnd w:id="1414"/>
      <w:commentRangeEnd w:id="1415"/>
      <w:r w:rsidR="00EB1D8D" w:rsidRPr="008E1C19">
        <w:rPr>
          <w:rStyle w:val="CommentReference"/>
          <w:lang w:val="en-GB"/>
          <w:rPrChange w:id="1417" w:author="Utku B. Demir" w:date="2022-02-23T16:47:00Z">
            <w:rPr>
              <w:rStyle w:val="CommentReference"/>
            </w:rPr>
          </w:rPrChange>
        </w:rPr>
        <w:commentReference w:id="1414"/>
      </w:r>
      <w:r w:rsidR="00EB1D8D" w:rsidRPr="008E1C19">
        <w:rPr>
          <w:rStyle w:val="CommentReference"/>
          <w:lang w:val="en-GB"/>
          <w:rPrChange w:id="1418" w:author="Utku B. Demir" w:date="2022-02-23T16:47:00Z">
            <w:rPr>
              <w:rStyle w:val="CommentReference"/>
            </w:rPr>
          </w:rPrChange>
        </w:rPr>
        <w:commentReference w:id="1415"/>
      </w:r>
      <w:r w:rsidR="00061887" w:rsidRPr="008E1C19">
        <w:rPr>
          <w:lang w:val="en-GB"/>
          <w:rPrChange w:id="1419" w:author="Utku B. Demir" w:date="2022-02-23T16:47:00Z">
            <w:rPr>
              <w:lang w:val="en-US"/>
            </w:rPr>
          </w:rPrChange>
        </w:rPr>
        <w:t xml:space="preserve">. </w:t>
      </w:r>
    </w:p>
    <w:p w14:paraId="2482902F" w14:textId="61F9E859" w:rsidR="00424591" w:rsidRPr="008E1C19" w:rsidRDefault="00424591" w:rsidP="007A7550">
      <w:pPr>
        <w:rPr>
          <w:lang w:val="en-GB"/>
          <w:rPrChange w:id="1420" w:author="Utku B. Demir" w:date="2022-02-23T16:47:00Z">
            <w:rPr>
              <w:lang w:val="en-US"/>
            </w:rPr>
          </w:rPrChange>
        </w:rPr>
      </w:pPr>
    </w:p>
    <w:tbl>
      <w:tblPr>
        <w:tblStyle w:val="TableGrid"/>
        <w:tblW w:w="0" w:type="auto"/>
        <w:tblLayout w:type="fixed"/>
        <w:tblLook w:val="04A0" w:firstRow="1" w:lastRow="0" w:firstColumn="1" w:lastColumn="0" w:noHBand="0" w:noVBand="1"/>
      </w:tblPr>
      <w:tblGrid>
        <w:gridCol w:w="2616"/>
        <w:gridCol w:w="2341"/>
        <w:gridCol w:w="992"/>
        <w:gridCol w:w="277"/>
        <w:gridCol w:w="465"/>
        <w:gridCol w:w="465"/>
        <w:gridCol w:w="465"/>
        <w:gridCol w:w="465"/>
        <w:gridCol w:w="465"/>
        <w:gridCol w:w="465"/>
      </w:tblGrid>
      <w:tr w:rsidR="0000177A" w:rsidRPr="008E1C19" w14:paraId="3B538E1A" w14:textId="77777777" w:rsidTr="0000177A">
        <w:tc>
          <w:tcPr>
            <w:tcW w:w="2616" w:type="dxa"/>
          </w:tcPr>
          <w:p w14:paraId="3E081F08" w14:textId="0F7314DB" w:rsidR="00F57171" w:rsidRPr="008E1C19" w:rsidRDefault="00F57171" w:rsidP="007A7550">
            <w:pPr>
              <w:rPr>
                <w:b/>
                <w:bCs/>
                <w:lang w:val="en-GB"/>
                <w:rPrChange w:id="1421" w:author="Utku B. Demir" w:date="2022-02-23T16:47:00Z">
                  <w:rPr>
                    <w:b/>
                    <w:bCs/>
                    <w:lang w:val="en-US"/>
                  </w:rPr>
                </w:rPrChange>
              </w:rPr>
            </w:pPr>
            <w:r w:rsidRPr="008E1C19">
              <w:rPr>
                <w:b/>
                <w:bCs/>
                <w:lang w:val="en-GB"/>
                <w:rPrChange w:id="1422" w:author="Utku B. Demir" w:date="2022-02-23T16:47:00Z">
                  <w:rPr>
                    <w:b/>
                    <w:bCs/>
                    <w:lang w:val="en-US"/>
                  </w:rPr>
                </w:rPrChange>
              </w:rPr>
              <w:t xml:space="preserve">SI &amp; </w:t>
            </w:r>
            <w:proofErr w:type="spellStart"/>
            <w:r w:rsidRPr="008E1C19">
              <w:rPr>
                <w:b/>
                <w:bCs/>
                <w:lang w:val="en-GB"/>
                <w:rPrChange w:id="1423" w:author="Utku B. Demir" w:date="2022-02-23T16:47:00Z">
                  <w:rPr>
                    <w:b/>
                    <w:bCs/>
                    <w:lang w:val="en-US"/>
                  </w:rPr>
                </w:rPrChange>
              </w:rPr>
              <w:t>Trandisciplinarity</w:t>
            </w:r>
            <w:proofErr w:type="spellEnd"/>
            <w:r w:rsidRPr="008E1C19">
              <w:rPr>
                <w:b/>
                <w:bCs/>
                <w:lang w:val="en-GB"/>
                <w:rPrChange w:id="1424" w:author="Utku B. Demir" w:date="2022-02-23T16:47:00Z">
                  <w:rPr>
                    <w:b/>
                    <w:bCs/>
                    <w:lang w:val="en-US"/>
                  </w:rPr>
                </w:rPrChange>
              </w:rPr>
              <w:t xml:space="preserve"> Familiarity</w:t>
            </w:r>
          </w:p>
        </w:tc>
        <w:tc>
          <w:tcPr>
            <w:tcW w:w="2341" w:type="dxa"/>
          </w:tcPr>
          <w:p w14:paraId="589B56DD" w14:textId="492DF914" w:rsidR="00F57171" w:rsidRPr="008E1C19" w:rsidRDefault="00F57171" w:rsidP="007A7550">
            <w:pPr>
              <w:rPr>
                <w:b/>
                <w:bCs/>
                <w:lang w:val="en-GB"/>
                <w:rPrChange w:id="1425" w:author="Utku B. Demir" w:date="2022-02-23T16:47:00Z">
                  <w:rPr>
                    <w:b/>
                    <w:bCs/>
                    <w:lang w:val="en-US"/>
                  </w:rPr>
                </w:rPrChange>
              </w:rPr>
            </w:pPr>
            <w:r w:rsidRPr="008E1C19">
              <w:rPr>
                <w:b/>
                <w:bCs/>
                <w:lang w:val="en-GB"/>
                <w:rPrChange w:id="1426" w:author="Utku B. Demir" w:date="2022-02-23T16:47:00Z">
                  <w:rPr>
                    <w:b/>
                    <w:bCs/>
                    <w:lang w:val="en-US"/>
                  </w:rPr>
                </w:rPrChange>
              </w:rPr>
              <w:t>Intention &amp; Agency</w:t>
            </w:r>
          </w:p>
        </w:tc>
        <w:tc>
          <w:tcPr>
            <w:tcW w:w="992" w:type="dxa"/>
          </w:tcPr>
          <w:p w14:paraId="5A6037C5" w14:textId="3AABDDFE" w:rsidR="00F57171" w:rsidRPr="008E1C19" w:rsidRDefault="0000177A" w:rsidP="007A7550">
            <w:pPr>
              <w:rPr>
                <w:lang w:val="en-GB"/>
                <w:rPrChange w:id="1427" w:author="Utku B. Demir" w:date="2022-02-23T16:47:00Z">
                  <w:rPr>
                    <w:lang w:val="en-US"/>
                  </w:rPr>
                </w:rPrChange>
              </w:rPr>
            </w:pPr>
            <w:proofErr w:type="spellStart"/>
            <w:r w:rsidRPr="008E1C19">
              <w:rPr>
                <w:lang w:val="en-GB"/>
                <w:rPrChange w:id="1428" w:author="Utku B. Demir" w:date="2022-02-23T16:47:00Z">
                  <w:rPr>
                    <w:lang w:val="en-US"/>
                  </w:rPr>
                </w:rPrChange>
              </w:rPr>
              <w:t>transdisciplinary_apects</w:t>
            </w:r>
            <w:proofErr w:type="spellEnd"/>
          </w:p>
        </w:tc>
        <w:tc>
          <w:tcPr>
            <w:tcW w:w="277" w:type="dxa"/>
          </w:tcPr>
          <w:p w14:paraId="38487874" w14:textId="77777777" w:rsidR="00F57171" w:rsidRPr="008E1C19" w:rsidRDefault="00F57171" w:rsidP="007A7550">
            <w:pPr>
              <w:rPr>
                <w:lang w:val="en-GB"/>
                <w:rPrChange w:id="1429" w:author="Utku B. Demir" w:date="2022-02-23T16:47:00Z">
                  <w:rPr>
                    <w:lang w:val="en-US"/>
                  </w:rPr>
                </w:rPrChange>
              </w:rPr>
            </w:pPr>
          </w:p>
        </w:tc>
        <w:tc>
          <w:tcPr>
            <w:tcW w:w="465" w:type="dxa"/>
          </w:tcPr>
          <w:p w14:paraId="4F41C598" w14:textId="77777777" w:rsidR="00F57171" w:rsidRPr="008E1C19" w:rsidRDefault="00F57171" w:rsidP="007A7550">
            <w:pPr>
              <w:rPr>
                <w:lang w:val="en-GB"/>
                <w:rPrChange w:id="1430" w:author="Utku B. Demir" w:date="2022-02-23T16:47:00Z">
                  <w:rPr>
                    <w:lang w:val="en-US"/>
                  </w:rPr>
                </w:rPrChange>
              </w:rPr>
            </w:pPr>
          </w:p>
        </w:tc>
        <w:tc>
          <w:tcPr>
            <w:tcW w:w="465" w:type="dxa"/>
          </w:tcPr>
          <w:p w14:paraId="29462EB0" w14:textId="77777777" w:rsidR="00F57171" w:rsidRPr="008E1C19" w:rsidRDefault="00F57171" w:rsidP="007A7550">
            <w:pPr>
              <w:rPr>
                <w:lang w:val="en-GB"/>
                <w:rPrChange w:id="1431" w:author="Utku B. Demir" w:date="2022-02-23T16:47:00Z">
                  <w:rPr>
                    <w:lang w:val="en-US"/>
                  </w:rPr>
                </w:rPrChange>
              </w:rPr>
            </w:pPr>
          </w:p>
        </w:tc>
        <w:tc>
          <w:tcPr>
            <w:tcW w:w="465" w:type="dxa"/>
          </w:tcPr>
          <w:p w14:paraId="0479E0F2" w14:textId="77777777" w:rsidR="00F57171" w:rsidRPr="008E1C19" w:rsidRDefault="00F57171" w:rsidP="007A7550">
            <w:pPr>
              <w:rPr>
                <w:lang w:val="en-GB"/>
                <w:rPrChange w:id="1432" w:author="Utku B. Demir" w:date="2022-02-23T16:47:00Z">
                  <w:rPr>
                    <w:lang w:val="en-US"/>
                  </w:rPr>
                </w:rPrChange>
              </w:rPr>
            </w:pPr>
          </w:p>
        </w:tc>
        <w:tc>
          <w:tcPr>
            <w:tcW w:w="465" w:type="dxa"/>
          </w:tcPr>
          <w:p w14:paraId="52B75092" w14:textId="77777777" w:rsidR="00F57171" w:rsidRPr="008E1C19" w:rsidRDefault="00F57171" w:rsidP="007A7550">
            <w:pPr>
              <w:rPr>
                <w:lang w:val="en-GB"/>
                <w:rPrChange w:id="1433" w:author="Utku B. Demir" w:date="2022-02-23T16:47:00Z">
                  <w:rPr>
                    <w:lang w:val="en-US"/>
                  </w:rPr>
                </w:rPrChange>
              </w:rPr>
            </w:pPr>
          </w:p>
        </w:tc>
        <w:tc>
          <w:tcPr>
            <w:tcW w:w="465" w:type="dxa"/>
          </w:tcPr>
          <w:p w14:paraId="5D9AD4C4" w14:textId="77777777" w:rsidR="00F57171" w:rsidRPr="008E1C19" w:rsidRDefault="00F57171" w:rsidP="007A7550">
            <w:pPr>
              <w:rPr>
                <w:lang w:val="en-GB"/>
                <w:rPrChange w:id="1434" w:author="Utku B. Demir" w:date="2022-02-23T16:47:00Z">
                  <w:rPr>
                    <w:lang w:val="en-US"/>
                  </w:rPr>
                </w:rPrChange>
              </w:rPr>
            </w:pPr>
          </w:p>
        </w:tc>
        <w:tc>
          <w:tcPr>
            <w:tcW w:w="465" w:type="dxa"/>
          </w:tcPr>
          <w:p w14:paraId="17E15A58" w14:textId="77777777" w:rsidR="00F57171" w:rsidRPr="008E1C19" w:rsidRDefault="00F57171" w:rsidP="007A7550">
            <w:pPr>
              <w:rPr>
                <w:lang w:val="en-GB"/>
                <w:rPrChange w:id="1435" w:author="Utku B. Demir" w:date="2022-02-23T16:47:00Z">
                  <w:rPr>
                    <w:lang w:val="en-US"/>
                  </w:rPr>
                </w:rPrChange>
              </w:rPr>
            </w:pPr>
          </w:p>
        </w:tc>
      </w:tr>
      <w:tr w:rsidR="0000177A" w:rsidRPr="008E1C19" w14:paraId="5C62F91A" w14:textId="77777777" w:rsidTr="0000177A">
        <w:tc>
          <w:tcPr>
            <w:tcW w:w="2616" w:type="dxa"/>
          </w:tcPr>
          <w:p w14:paraId="0F7F54C3" w14:textId="28C31C36" w:rsidR="00F57171" w:rsidRPr="008E1C19" w:rsidRDefault="00F57171" w:rsidP="007A7550">
            <w:pPr>
              <w:rPr>
                <w:lang w:val="en-GB"/>
                <w:rPrChange w:id="1436" w:author="Utku B. Demir" w:date="2022-02-23T16:47:00Z">
                  <w:rPr>
                    <w:lang w:val="en-US"/>
                  </w:rPr>
                </w:rPrChange>
              </w:rPr>
            </w:pPr>
            <w:proofErr w:type="spellStart"/>
            <w:r w:rsidRPr="008E1C19">
              <w:rPr>
                <w:lang w:val="en-GB"/>
                <w:rPrChange w:id="1437" w:author="Utku B. Demir" w:date="2022-02-23T16:47:00Z">
                  <w:rPr>
                    <w:lang w:val="en-US"/>
                  </w:rPr>
                </w:rPrChange>
              </w:rPr>
              <w:t>familiarWithSI.response</w:t>
            </w:r>
            <w:proofErr w:type="spellEnd"/>
            <w:r w:rsidRPr="008E1C19">
              <w:rPr>
                <w:lang w:val="en-GB"/>
                <w:rPrChange w:id="1438" w:author="Utku B. Demir" w:date="2022-02-23T16:47:00Z">
                  <w:rPr>
                    <w:lang w:val="en-US"/>
                  </w:rPr>
                </w:rPrChange>
              </w:rPr>
              <w:t>.</w:t>
            </w:r>
          </w:p>
        </w:tc>
        <w:tc>
          <w:tcPr>
            <w:tcW w:w="2341" w:type="dxa"/>
          </w:tcPr>
          <w:p w14:paraId="22E38419" w14:textId="402112A6" w:rsidR="00F57171" w:rsidRPr="008E1C19" w:rsidRDefault="00F57171" w:rsidP="007A7550">
            <w:pPr>
              <w:rPr>
                <w:lang w:val="en-GB"/>
                <w:rPrChange w:id="1439" w:author="Utku B. Demir" w:date="2022-02-23T16:47:00Z">
                  <w:rPr>
                    <w:lang w:val="en-US"/>
                  </w:rPr>
                </w:rPrChange>
              </w:rPr>
            </w:pPr>
            <w:proofErr w:type="spellStart"/>
            <w:proofErr w:type="gramStart"/>
            <w:r w:rsidRPr="008E1C19">
              <w:rPr>
                <w:lang w:val="en-GB"/>
                <w:rPrChange w:id="1440" w:author="Utku B. Demir" w:date="2022-02-23T16:47:00Z">
                  <w:rPr>
                    <w:lang w:val="en-US"/>
                  </w:rPr>
                </w:rPrChange>
              </w:rPr>
              <w:t>motivation.welfare</w:t>
            </w:r>
            <w:proofErr w:type="spellEnd"/>
            <w:proofErr w:type="gramEnd"/>
            <w:r w:rsidRPr="008E1C19">
              <w:rPr>
                <w:lang w:val="en-GB"/>
                <w:rPrChange w:id="1441" w:author="Utku B. Demir" w:date="2022-02-23T16:47:00Z">
                  <w:rPr>
                    <w:lang w:val="en-US"/>
                  </w:rPr>
                </w:rPrChange>
              </w:rPr>
              <w:t>.</w:t>
            </w:r>
          </w:p>
        </w:tc>
        <w:tc>
          <w:tcPr>
            <w:tcW w:w="992" w:type="dxa"/>
          </w:tcPr>
          <w:p w14:paraId="0D4F82F6" w14:textId="77777777" w:rsidR="00F57171" w:rsidRPr="008E1C19" w:rsidRDefault="00F57171" w:rsidP="007A7550">
            <w:pPr>
              <w:rPr>
                <w:lang w:val="en-GB"/>
                <w:rPrChange w:id="1442" w:author="Utku B. Demir" w:date="2022-02-23T16:47:00Z">
                  <w:rPr>
                    <w:lang w:val="en-US"/>
                  </w:rPr>
                </w:rPrChange>
              </w:rPr>
            </w:pPr>
          </w:p>
        </w:tc>
        <w:tc>
          <w:tcPr>
            <w:tcW w:w="277" w:type="dxa"/>
          </w:tcPr>
          <w:p w14:paraId="3E5FBC9B" w14:textId="77777777" w:rsidR="00F57171" w:rsidRPr="008E1C19" w:rsidRDefault="00F57171" w:rsidP="007A7550">
            <w:pPr>
              <w:rPr>
                <w:lang w:val="en-GB"/>
                <w:rPrChange w:id="1443" w:author="Utku B. Demir" w:date="2022-02-23T16:47:00Z">
                  <w:rPr>
                    <w:lang w:val="en-US"/>
                  </w:rPr>
                </w:rPrChange>
              </w:rPr>
            </w:pPr>
          </w:p>
        </w:tc>
        <w:tc>
          <w:tcPr>
            <w:tcW w:w="465" w:type="dxa"/>
          </w:tcPr>
          <w:p w14:paraId="79D36AB6" w14:textId="77777777" w:rsidR="00F57171" w:rsidRPr="008E1C19" w:rsidRDefault="00F57171" w:rsidP="007A7550">
            <w:pPr>
              <w:rPr>
                <w:lang w:val="en-GB"/>
                <w:rPrChange w:id="1444" w:author="Utku B. Demir" w:date="2022-02-23T16:47:00Z">
                  <w:rPr>
                    <w:lang w:val="en-US"/>
                  </w:rPr>
                </w:rPrChange>
              </w:rPr>
            </w:pPr>
          </w:p>
        </w:tc>
        <w:tc>
          <w:tcPr>
            <w:tcW w:w="465" w:type="dxa"/>
          </w:tcPr>
          <w:p w14:paraId="3EB1B13E" w14:textId="77777777" w:rsidR="00F57171" w:rsidRPr="008E1C19" w:rsidRDefault="00F57171" w:rsidP="007A7550">
            <w:pPr>
              <w:rPr>
                <w:lang w:val="en-GB"/>
                <w:rPrChange w:id="1445" w:author="Utku B. Demir" w:date="2022-02-23T16:47:00Z">
                  <w:rPr>
                    <w:lang w:val="en-US"/>
                  </w:rPr>
                </w:rPrChange>
              </w:rPr>
            </w:pPr>
          </w:p>
        </w:tc>
        <w:tc>
          <w:tcPr>
            <w:tcW w:w="465" w:type="dxa"/>
          </w:tcPr>
          <w:p w14:paraId="41E96B5E" w14:textId="77777777" w:rsidR="00F57171" w:rsidRPr="008E1C19" w:rsidRDefault="00F57171" w:rsidP="007A7550">
            <w:pPr>
              <w:rPr>
                <w:lang w:val="en-GB"/>
                <w:rPrChange w:id="1446" w:author="Utku B. Demir" w:date="2022-02-23T16:47:00Z">
                  <w:rPr>
                    <w:lang w:val="en-US"/>
                  </w:rPr>
                </w:rPrChange>
              </w:rPr>
            </w:pPr>
          </w:p>
        </w:tc>
        <w:tc>
          <w:tcPr>
            <w:tcW w:w="465" w:type="dxa"/>
          </w:tcPr>
          <w:p w14:paraId="32C8D8CE" w14:textId="77777777" w:rsidR="00F57171" w:rsidRPr="008E1C19" w:rsidRDefault="00F57171" w:rsidP="007A7550">
            <w:pPr>
              <w:rPr>
                <w:lang w:val="en-GB"/>
                <w:rPrChange w:id="1447" w:author="Utku B. Demir" w:date="2022-02-23T16:47:00Z">
                  <w:rPr>
                    <w:lang w:val="en-US"/>
                  </w:rPr>
                </w:rPrChange>
              </w:rPr>
            </w:pPr>
          </w:p>
        </w:tc>
        <w:tc>
          <w:tcPr>
            <w:tcW w:w="465" w:type="dxa"/>
          </w:tcPr>
          <w:p w14:paraId="5E3220A4" w14:textId="77777777" w:rsidR="00F57171" w:rsidRPr="008E1C19" w:rsidRDefault="00F57171" w:rsidP="007A7550">
            <w:pPr>
              <w:rPr>
                <w:lang w:val="en-GB"/>
                <w:rPrChange w:id="1448" w:author="Utku B. Demir" w:date="2022-02-23T16:47:00Z">
                  <w:rPr>
                    <w:lang w:val="en-US"/>
                  </w:rPr>
                </w:rPrChange>
              </w:rPr>
            </w:pPr>
          </w:p>
        </w:tc>
        <w:tc>
          <w:tcPr>
            <w:tcW w:w="465" w:type="dxa"/>
          </w:tcPr>
          <w:p w14:paraId="441B0A32" w14:textId="77777777" w:rsidR="00F57171" w:rsidRPr="008E1C19" w:rsidRDefault="00F57171" w:rsidP="007A7550">
            <w:pPr>
              <w:rPr>
                <w:lang w:val="en-GB"/>
                <w:rPrChange w:id="1449" w:author="Utku B. Demir" w:date="2022-02-23T16:47:00Z">
                  <w:rPr>
                    <w:lang w:val="en-US"/>
                  </w:rPr>
                </w:rPrChange>
              </w:rPr>
            </w:pPr>
          </w:p>
        </w:tc>
      </w:tr>
      <w:tr w:rsidR="0000177A" w:rsidRPr="008E1C19" w14:paraId="630BE86D" w14:textId="77777777" w:rsidTr="0000177A">
        <w:tc>
          <w:tcPr>
            <w:tcW w:w="2616" w:type="dxa"/>
          </w:tcPr>
          <w:p w14:paraId="5BFB4B96" w14:textId="3F165A4E" w:rsidR="00F57171" w:rsidRPr="008E1C19" w:rsidRDefault="00F57171" w:rsidP="00F57171">
            <w:pPr>
              <w:rPr>
                <w:lang w:val="en-GB"/>
                <w:rPrChange w:id="1450" w:author="Utku B. Demir" w:date="2022-02-23T16:47:00Z">
                  <w:rPr>
                    <w:lang w:val="en-US"/>
                  </w:rPr>
                </w:rPrChange>
              </w:rPr>
            </w:pPr>
            <w:proofErr w:type="spellStart"/>
            <w:r w:rsidRPr="008E1C19">
              <w:rPr>
                <w:lang w:val="en-GB"/>
                <w:rPrChange w:id="1451" w:author="Utku B. Demir" w:date="2022-02-23T16:47:00Z">
                  <w:rPr>
                    <w:lang w:val="en-US"/>
                  </w:rPr>
                </w:rPrChange>
              </w:rPr>
              <w:t>transdisciplinaryExp.rate</w:t>
            </w:r>
            <w:proofErr w:type="spellEnd"/>
            <w:r w:rsidRPr="008E1C19">
              <w:rPr>
                <w:lang w:val="en-GB"/>
                <w:rPrChange w:id="1452" w:author="Utku B. Demir" w:date="2022-02-23T16:47:00Z">
                  <w:rPr>
                    <w:lang w:val="en-US"/>
                  </w:rPr>
                </w:rPrChange>
              </w:rPr>
              <w:t>.</w:t>
            </w:r>
          </w:p>
        </w:tc>
        <w:tc>
          <w:tcPr>
            <w:tcW w:w="2341" w:type="dxa"/>
          </w:tcPr>
          <w:p w14:paraId="528F9DF8" w14:textId="5A39C9DD" w:rsidR="00F57171" w:rsidRPr="008E1C19" w:rsidRDefault="00F57171" w:rsidP="00F57171">
            <w:pPr>
              <w:rPr>
                <w:lang w:val="en-GB"/>
                <w:rPrChange w:id="1453" w:author="Utku B. Demir" w:date="2022-02-23T16:47:00Z">
                  <w:rPr>
                    <w:lang w:val="en-US"/>
                  </w:rPr>
                </w:rPrChange>
              </w:rPr>
            </w:pPr>
            <w:proofErr w:type="spellStart"/>
            <w:r w:rsidRPr="008E1C19">
              <w:rPr>
                <w:lang w:val="en-GB"/>
                <w:rPrChange w:id="1454" w:author="Utku B. Demir" w:date="2022-02-23T16:47:00Z">
                  <w:rPr>
                    <w:lang w:val="en-US"/>
                  </w:rPr>
                </w:rPrChange>
              </w:rPr>
              <w:t>benefitForNonAcademy</w:t>
            </w:r>
            <w:proofErr w:type="spellEnd"/>
          </w:p>
        </w:tc>
        <w:tc>
          <w:tcPr>
            <w:tcW w:w="992" w:type="dxa"/>
          </w:tcPr>
          <w:p w14:paraId="6AAC232F" w14:textId="77777777" w:rsidR="00F57171" w:rsidRPr="008E1C19" w:rsidRDefault="00F57171" w:rsidP="00F57171">
            <w:pPr>
              <w:rPr>
                <w:lang w:val="en-GB"/>
                <w:rPrChange w:id="1455" w:author="Utku B. Demir" w:date="2022-02-23T16:47:00Z">
                  <w:rPr>
                    <w:lang w:val="en-US"/>
                  </w:rPr>
                </w:rPrChange>
              </w:rPr>
            </w:pPr>
          </w:p>
        </w:tc>
        <w:tc>
          <w:tcPr>
            <w:tcW w:w="277" w:type="dxa"/>
          </w:tcPr>
          <w:p w14:paraId="68CEB816" w14:textId="77777777" w:rsidR="00F57171" w:rsidRPr="008E1C19" w:rsidRDefault="00F57171" w:rsidP="00F57171">
            <w:pPr>
              <w:rPr>
                <w:lang w:val="en-GB"/>
                <w:rPrChange w:id="1456" w:author="Utku B. Demir" w:date="2022-02-23T16:47:00Z">
                  <w:rPr>
                    <w:lang w:val="en-US"/>
                  </w:rPr>
                </w:rPrChange>
              </w:rPr>
            </w:pPr>
          </w:p>
        </w:tc>
        <w:tc>
          <w:tcPr>
            <w:tcW w:w="465" w:type="dxa"/>
          </w:tcPr>
          <w:p w14:paraId="5D79010D" w14:textId="77777777" w:rsidR="00F57171" w:rsidRPr="008E1C19" w:rsidRDefault="00F57171" w:rsidP="00F57171">
            <w:pPr>
              <w:rPr>
                <w:lang w:val="en-GB"/>
                <w:rPrChange w:id="1457" w:author="Utku B. Demir" w:date="2022-02-23T16:47:00Z">
                  <w:rPr>
                    <w:lang w:val="en-US"/>
                  </w:rPr>
                </w:rPrChange>
              </w:rPr>
            </w:pPr>
          </w:p>
        </w:tc>
        <w:tc>
          <w:tcPr>
            <w:tcW w:w="465" w:type="dxa"/>
          </w:tcPr>
          <w:p w14:paraId="062A407E" w14:textId="77777777" w:rsidR="00F57171" w:rsidRPr="008E1C19" w:rsidRDefault="00F57171" w:rsidP="00F57171">
            <w:pPr>
              <w:rPr>
                <w:lang w:val="en-GB"/>
                <w:rPrChange w:id="1458" w:author="Utku B. Demir" w:date="2022-02-23T16:47:00Z">
                  <w:rPr>
                    <w:lang w:val="en-US"/>
                  </w:rPr>
                </w:rPrChange>
              </w:rPr>
            </w:pPr>
          </w:p>
        </w:tc>
        <w:tc>
          <w:tcPr>
            <w:tcW w:w="465" w:type="dxa"/>
          </w:tcPr>
          <w:p w14:paraId="1DF8E36A" w14:textId="77777777" w:rsidR="00F57171" w:rsidRPr="008E1C19" w:rsidRDefault="00F57171" w:rsidP="00F57171">
            <w:pPr>
              <w:rPr>
                <w:lang w:val="en-GB"/>
                <w:rPrChange w:id="1459" w:author="Utku B. Demir" w:date="2022-02-23T16:47:00Z">
                  <w:rPr>
                    <w:lang w:val="en-US"/>
                  </w:rPr>
                </w:rPrChange>
              </w:rPr>
            </w:pPr>
          </w:p>
        </w:tc>
        <w:tc>
          <w:tcPr>
            <w:tcW w:w="465" w:type="dxa"/>
          </w:tcPr>
          <w:p w14:paraId="7039117A" w14:textId="77777777" w:rsidR="00F57171" w:rsidRPr="008E1C19" w:rsidRDefault="00F57171" w:rsidP="00F57171">
            <w:pPr>
              <w:rPr>
                <w:lang w:val="en-GB"/>
                <w:rPrChange w:id="1460" w:author="Utku B. Demir" w:date="2022-02-23T16:47:00Z">
                  <w:rPr>
                    <w:lang w:val="en-US"/>
                  </w:rPr>
                </w:rPrChange>
              </w:rPr>
            </w:pPr>
          </w:p>
        </w:tc>
        <w:tc>
          <w:tcPr>
            <w:tcW w:w="465" w:type="dxa"/>
          </w:tcPr>
          <w:p w14:paraId="58606975" w14:textId="77777777" w:rsidR="00F57171" w:rsidRPr="008E1C19" w:rsidRDefault="00F57171" w:rsidP="00F57171">
            <w:pPr>
              <w:rPr>
                <w:lang w:val="en-GB"/>
                <w:rPrChange w:id="1461" w:author="Utku B. Demir" w:date="2022-02-23T16:47:00Z">
                  <w:rPr>
                    <w:lang w:val="en-US"/>
                  </w:rPr>
                </w:rPrChange>
              </w:rPr>
            </w:pPr>
          </w:p>
        </w:tc>
        <w:tc>
          <w:tcPr>
            <w:tcW w:w="465" w:type="dxa"/>
          </w:tcPr>
          <w:p w14:paraId="05BA9C54" w14:textId="77777777" w:rsidR="00F57171" w:rsidRPr="008E1C19" w:rsidRDefault="00F57171" w:rsidP="00F57171">
            <w:pPr>
              <w:rPr>
                <w:lang w:val="en-GB"/>
                <w:rPrChange w:id="1462" w:author="Utku B. Demir" w:date="2022-02-23T16:47:00Z">
                  <w:rPr>
                    <w:lang w:val="en-US"/>
                  </w:rPr>
                </w:rPrChange>
              </w:rPr>
            </w:pPr>
          </w:p>
        </w:tc>
      </w:tr>
      <w:tr w:rsidR="0000177A" w:rsidRPr="008E1C19" w14:paraId="503009B7" w14:textId="77777777" w:rsidTr="0000177A">
        <w:tc>
          <w:tcPr>
            <w:tcW w:w="2616" w:type="dxa"/>
          </w:tcPr>
          <w:p w14:paraId="5AE09A5A" w14:textId="77777777" w:rsidR="00F57171" w:rsidRPr="008E1C19" w:rsidRDefault="00F57171" w:rsidP="00F57171">
            <w:pPr>
              <w:rPr>
                <w:lang w:val="en-GB"/>
                <w:rPrChange w:id="1463" w:author="Utku B. Demir" w:date="2022-02-23T16:47:00Z">
                  <w:rPr>
                    <w:lang w:val="en-US"/>
                  </w:rPr>
                </w:rPrChange>
              </w:rPr>
            </w:pPr>
          </w:p>
        </w:tc>
        <w:tc>
          <w:tcPr>
            <w:tcW w:w="2341" w:type="dxa"/>
          </w:tcPr>
          <w:p w14:paraId="758E5917" w14:textId="6A6D4AF0" w:rsidR="00F57171" w:rsidRPr="008E1C19" w:rsidRDefault="00F57171" w:rsidP="00F57171">
            <w:pPr>
              <w:rPr>
                <w:lang w:val="en-GB"/>
                <w:rPrChange w:id="1464" w:author="Utku B. Demir" w:date="2022-02-23T16:47:00Z">
                  <w:rPr>
                    <w:lang w:val="en-US"/>
                  </w:rPr>
                </w:rPrChange>
              </w:rPr>
            </w:pPr>
            <w:proofErr w:type="spellStart"/>
            <w:r w:rsidRPr="008E1C19">
              <w:rPr>
                <w:lang w:val="en-GB"/>
                <w:rPrChange w:id="1465" w:author="Utku B. Demir" w:date="2022-02-23T16:47:00Z">
                  <w:rPr>
                    <w:lang w:val="en-US"/>
                  </w:rPr>
                </w:rPrChange>
              </w:rPr>
              <w:t>impulseForNonAcad.soc</w:t>
            </w:r>
            <w:proofErr w:type="spellEnd"/>
            <w:r w:rsidRPr="008E1C19">
              <w:rPr>
                <w:lang w:val="en-GB"/>
                <w:rPrChange w:id="1466" w:author="Utku B. Demir" w:date="2022-02-23T16:47:00Z">
                  <w:rPr>
                    <w:lang w:val="en-US"/>
                  </w:rPr>
                </w:rPrChange>
              </w:rPr>
              <w:t>.</w:t>
            </w:r>
          </w:p>
        </w:tc>
        <w:tc>
          <w:tcPr>
            <w:tcW w:w="992" w:type="dxa"/>
          </w:tcPr>
          <w:p w14:paraId="70FCC4DC" w14:textId="77777777" w:rsidR="00F57171" w:rsidRPr="008E1C19" w:rsidRDefault="00F57171" w:rsidP="00F57171">
            <w:pPr>
              <w:rPr>
                <w:lang w:val="en-GB"/>
                <w:rPrChange w:id="1467" w:author="Utku B. Demir" w:date="2022-02-23T16:47:00Z">
                  <w:rPr>
                    <w:lang w:val="en-US"/>
                  </w:rPr>
                </w:rPrChange>
              </w:rPr>
            </w:pPr>
          </w:p>
        </w:tc>
        <w:tc>
          <w:tcPr>
            <w:tcW w:w="277" w:type="dxa"/>
          </w:tcPr>
          <w:p w14:paraId="2C190F5A" w14:textId="77777777" w:rsidR="00F57171" w:rsidRPr="008E1C19" w:rsidRDefault="00F57171" w:rsidP="00F57171">
            <w:pPr>
              <w:rPr>
                <w:lang w:val="en-GB"/>
                <w:rPrChange w:id="1468" w:author="Utku B. Demir" w:date="2022-02-23T16:47:00Z">
                  <w:rPr>
                    <w:lang w:val="en-US"/>
                  </w:rPr>
                </w:rPrChange>
              </w:rPr>
            </w:pPr>
          </w:p>
        </w:tc>
        <w:tc>
          <w:tcPr>
            <w:tcW w:w="465" w:type="dxa"/>
          </w:tcPr>
          <w:p w14:paraId="586ECB08" w14:textId="77777777" w:rsidR="00F57171" w:rsidRPr="008E1C19" w:rsidRDefault="00F57171" w:rsidP="00F57171">
            <w:pPr>
              <w:rPr>
                <w:lang w:val="en-GB"/>
                <w:rPrChange w:id="1469" w:author="Utku B. Demir" w:date="2022-02-23T16:47:00Z">
                  <w:rPr>
                    <w:lang w:val="en-US"/>
                  </w:rPr>
                </w:rPrChange>
              </w:rPr>
            </w:pPr>
          </w:p>
        </w:tc>
        <w:tc>
          <w:tcPr>
            <w:tcW w:w="465" w:type="dxa"/>
          </w:tcPr>
          <w:p w14:paraId="2D6FDBDB" w14:textId="77777777" w:rsidR="00F57171" w:rsidRPr="008E1C19" w:rsidRDefault="00F57171" w:rsidP="00F57171">
            <w:pPr>
              <w:rPr>
                <w:lang w:val="en-GB"/>
                <w:rPrChange w:id="1470" w:author="Utku B. Demir" w:date="2022-02-23T16:47:00Z">
                  <w:rPr>
                    <w:lang w:val="en-US"/>
                  </w:rPr>
                </w:rPrChange>
              </w:rPr>
            </w:pPr>
          </w:p>
        </w:tc>
        <w:tc>
          <w:tcPr>
            <w:tcW w:w="465" w:type="dxa"/>
          </w:tcPr>
          <w:p w14:paraId="37523441" w14:textId="77777777" w:rsidR="00F57171" w:rsidRPr="008E1C19" w:rsidRDefault="00F57171" w:rsidP="00F57171">
            <w:pPr>
              <w:rPr>
                <w:lang w:val="en-GB"/>
                <w:rPrChange w:id="1471" w:author="Utku B. Demir" w:date="2022-02-23T16:47:00Z">
                  <w:rPr>
                    <w:lang w:val="en-US"/>
                  </w:rPr>
                </w:rPrChange>
              </w:rPr>
            </w:pPr>
          </w:p>
        </w:tc>
        <w:tc>
          <w:tcPr>
            <w:tcW w:w="465" w:type="dxa"/>
          </w:tcPr>
          <w:p w14:paraId="67AB7754" w14:textId="77777777" w:rsidR="00F57171" w:rsidRPr="008E1C19" w:rsidRDefault="00F57171" w:rsidP="00F57171">
            <w:pPr>
              <w:rPr>
                <w:lang w:val="en-GB"/>
                <w:rPrChange w:id="1472" w:author="Utku B. Demir" w:date="2022-02-23T16:47:00Z">
                  <w:rPr>
                    <w:lang w:val="en-US"/>
                  </w:rPr>
                </w:rPrChange>
              </w:rPr>
            </w:pPr>
          </w:p>
        </w:tc>
        <w:tc>
          <w:tcPr>
            <w:tcW w:w="465" w:type="dxa"/>
          </w:tcPr>
          <w:p w14:paraId="380DC9ED" w14:textId="77777777" w:rsidR="00F57171" w:rsidRPr="008E1C19" w:rsidRDefault="00F57171" w:rsidP="00F57171">
            <w:pPr>
              <w:rPr>
                <w:lang w:val="en-GB"/>
                <w:rPrChange w:id="1473" w:author="Utku B. Demir" w:date="2022-02-23T16:47:00Z">
                  <w:rPr>
                    <w:lang w:val="en-US"/>
                  </w:rPr>
                </w:rPrChange>
              </w:rPr>
            </w:pPr>
          </w:p>
        </w:tc>
        <w:tc>
          <w:tcPr>
            <w:tcW w:w="465" w:type="dxa"/>
          </w:tcPr>
          <w:p w14:paraId="04085EF8" w14:textId="77777777" w:rsidR="00F57171" w:rsidRPr="008E1C19" w:rsidRDefault="00F57171" w:rsidP="00F57171">
            <w:pPr>
              <w:rPr>
                <w:lang w:val="en-GB"/>
                <w:rPrChange w:id="1474" w:author="Utku B. Demir" w:date="2022-02-23T16:47:00Z">
                  <w:rPr>
                    <w:lang w:val="en-US"/>
                  </w:rPr>
                </w:rPrChange>
              </w:rPr>
            </w:pPr>
          </w:p>
        </w:tc>
      </w:tr>
      <w:tr w:rsidR="0000177A" w:rsidRPr="008E1C19" w14:paraId="7B39035B" w14:textId="77777777" w:rsidTr="0000177A">
        <w:tc>
          <w:tcPr>
            <w:tcW w:w="2616" w:type="dxa"/>
          </w:tcPr>
          <w:p w14:paraId="5DF17F1B" w14:textId="77777777" w:rsidR="00F57171" w:rsidRPr="008E1C19" w:rsidRDefault="00F57171" w:rsidP="00F57171">
            <w:pPr>
              <w:rPr>
                <w:lang w:val="en-GB"/>
                <w:rPrChange w:id="1475" w:author="Utku B. Demir" w:date="2022-02-23T16:47:00Z">
                  <w:rPr>
                    <w:lang w:val="en-US"/>
                  </w:rPr>
                </w:rPrChange>
              </w:rPr>
            </w:pPr>
          </w:p>
        </w:tc>
        <w:tc>
          <w:tcPr>
            <w:tcW w:w="2341" w:type="dxa"/>
          </w:tcPr>
          <w:p w14:paraId="14A60F8B" w14:textId="6F18F23D" w:rsidR="00F57171" w:rsidRPr="008E1C19" w:rsidRDefault="00F57171" w:rsidP="00F57171">
            <w:pPr>
              <w:rPr>
                <w:lang w:val="en-GB"/>
                <w:rPrChange w:id="1476" w:author="Utku B. Demir" w:date="2022-02-23T16:47:00Z">
                  <w:rPr>
                    <w:lang w:val="en-US"/>
                  </w:rPr>
                </w:rPrChange>
              </w:rPr>
            </w:pPr>
            <w:proofErr w:type="spellStart"/>
            <w:r w:rsidRPr="008E1C19">
              <w:rPr>
                <w:lang w:val="en-GB"/>
                <w:rPrChange w:id="1477" w:author="Utku B. Demir" w:date="2022-02-23T16:47:00Z">
                  <w:rPr>
                    <w:lang w:val="en-US"/>
                  </w:rPr>
                </w:rPrChange>
              </w:rPr>
              <w:t>targetGroupsGoals.improve</w:t>
            </w:r>
            <w:proofErr w:type="spellEnd"/>
            <w:r w:rsidRPr="008E1C19">
              <w:rPr>
                <w:lang w:val="en-GB"/>
                <w:rPrChange w:id="1478" w:author="Utku B. Demir" w:date="2022-02-23T16:47:00Z">
                  <w:rPr>
                    <w:lang w:val="en-US"/>
                  </w:rPr>
                </w:rPrChange>
              </w:rPr>
              <w:t>.</w:t>
            </w:r>
          </w:p>
        </w:tc>
        <w:tc>
          <w:tcPr>
            <w:tcW w:w="992" w:type="dxa"/>
          </w:tcPr>
          <w:p w14:paraId="41AF0E14" w14:textId="77777777" w:rsidR="00F57171" w:rsidRPr="008E1C19" w:rsidRDefault="00F57171" w:rsidP="00F57171">
            <w:pPr>
              <w:rPr>
                <w:lang w:val="en-GB"/>
                <w:rPrChange w:id="1479" w:author="Utku B. Demir" w:date="2022-02-23T16:47:00Z">
                  <w:rPr>
                    <w:lang w:val="en-US"/>
                  </w:rPr>
                </w:rPrChange>
              </w:rPr>
            </w:pPr>
          </w:p>
        </w:tc>
        <w:tc>
          <w:tcPr>
            <w:tcW w:w="277" w:type="dxa"/>
          </w:tcPr>
          <w:p w14:paraId="73BBF326" w14:textId="77777777" w:rsidR="00F57171" w:rsidRPr="008E1C19" w:rsidRDefault="00F57171" w:rsidP="00F57171">
            <w:pPr>
              <w:rPr>
                <w:lang w:val="en-GB"/>
                <w:rPrChange w:id="1480" w:author="Utku B. Demir" w:date="2022-02-23T16:47:00Z">
                  <w:rPr>
                    <w:lang w:val="en-US"/>
                  </w:rPr>
                </w:rPrChange>
              </w:rPr>
            </w:pPr>
          </w:p>
        </w:tc>
        <w:tc>
          <w:tcPr>
            <w:tcW w:w="465" w:type="dxa"/>
          </w:tcPr>
          <w:p w14:paraId="0C6BE980" w14:textId="77777777" w:rsidR="00F57171" w:rsidRPr="008E1C19" w:rsidRDefault="00F57171" w:rsidP="00F57171">
            <w:pPr>
              <w:rPr>
                <w:lang w:val="en-GB"/>
                <w:rPrChange w:id="1481" w:author="Utku B. Demir" w:date="2022-02-23T16:47:00Z">
                  <w:rPr>
                    <w:lang w:val="en-US"/>
                  </w:rPr>
                </w:rPrChange>
              </w:rPr>
            </w:pPr>
          </w:p>
        </w:tc>
        <w:tc>
          <w:tcPr>
            <w:tcW w:w="465" w:type="dxa"/>
          </w:tcPr>
          <w:p w14:paraId="22E98E2C" w14:textId="77777777" w:rsidR="00F57171" w:rsidRPr="008E1C19" w:rsidRDefault="00F57171" w:rsidP="00F57171">
            <w:pPr>
              <w:rPr>
                <w:lang w:val="en-GB"/>
                <w:rPrChange w:id="1482" w:author="Utku B. Demir" w:date="2022-02-23T16:47:00Z">
                  <w:rPr>
                    <w:lang w:val="en-US"/>
                  </w:rPr>
                </w:rPrChange>
              </w:rPr>
            </w:pPr>
          </w:p>
        </w:tc>
        <w:tc>
          <w:tcPr>
            <w:tcW w:w="465" w:type="dxa"/>
          </w:tcPr>
          <w:p w14:paraId="74FFEA13" w14:textId="77777777" w:rsidR="00F57171" w:rsidRPr="008E1C19" w:rsidRDefault="00F57171" w:rsidP="00F57171">
            <w:pPr>
              <w:rPr>
                <w:lang w:val="en-GB"/>
                <w:rPrChange w:id="1483" w:author="Utku B. Demir" w:date="2022-02-23T16:47:00Z">
                  <w:rPr>
                    <w:lang w:val="en-US"/>
                  </w:rPr>
                </w:rPrChange>
              </w:rPr>
            </w:pPr>
          </w:p>
        </w:tc>
        <w:tc>
          <w:tcPr>
            <w:tcW w:w="465" w:type="dxa"/>
          </w:tcPr>
          <w:p w14:paraId="18C3CEAB" w14:textId="77777777" w:rsidR="00F57171" w:rsidRPr="008E1C19" w:rsidRDefault="00F57171" w:rsidP="00F57171">
            <w:pPr>
              <w:rPr>
                <w:lang w:val="en-GB"/>
                <w:rPrChange w:id="1484" w:author="Utku B. Demir" w:date="2022-02-23T16:47:00Z">
                  <w:rPr>
                    <w:lang w:val="en-US"/>
                  </w:rPr>
                </w:rPrChange>
              </w:rPr>
            </w:pPr>
          </w:p>
        </w:tc>
        <w:tc>
          <w:tcPr>
            <w:tcW w:w="465" w:type="dxa"/>
          </w:tcPr>
          <w:p w14:paraId="2ADC4206" w14:textId="77777777" w:rsidR="00F57171" w:rsidRPr="008E1C19" w:rsidRDefault="00F57171" w:rsidP="00F57171">
            <w:pPr>
              <w:rPr>
                <w:lang w:val="en-GB"/>
                <w:rPrChange w:id="1485" w:author="Utku B. Demir" w:date="2022-02-23T16:47:00Z">
                  <w:rPr>
                    <w:lang w:val="en-US"/>
                  </w:rPr>
                </w:rPrChange>
              </w:rPr>
            </w:pPr>
          </w:p>
        </w:tc>
        <w:tc>
          <w:tcPr>
            <w:tcW w:w="465" w:type="dxa"/>
          </w:tcPr>
          <w:p w14:paraId="5EDDBA18" w14:textId="77777777" w:rsidR="00F57171" w:rsidRPr="008E1C19" w:rsidRDefault="00F57171" w:rsidP="00F57171">
            <w:pPr>
              <w:rPr>
                <w:lang w:val="en-GB"/>
                <w:rPrChange w:id="1486" w:author="Utku B. Demir" w:date="2022-02-23T16:47:00Z">
                  <w:rPr>
                    <w:lang w:val="en-US"/>
                  </w:rPr>
                </w:rPrChange>
              </w:rPr>
            </w:pPr>
          </w:p>
        </w:tc>
      </w:tr>
      <w:tr w:rsidR="0000177A" w:rsidRPr="008E1C19" w14:paraId="2F37C67B" w14:textId="77777777" w:rsidTr="0000177A">
        <w:tc>
          <w:tcPr>
            <w:tcW w:w="2616" w:type="dxa"/>
          </w:tcPr>
          <w:p w14:paraId="5542B5B0" w14:textId="77777777" w:rsidR="00F57171" w:rsidRPr="008E1C19" w:rsidRDefault="00F57171" w:rsidP="00F57171">
            <w:pPr>
              <w:rPr>
                <w:lang w:val="en-GB"/>
                <w:rPrChange w:id="1487" w:author="Utku B. Demir" w:date="2022-02-23T16:47:00Z">
                  <w:rPr>
                    <w:lang w:val="en-US"/>
                  </w:rPr>
                </w:rPrChange>
              </w:rPr>
            </w:pPr>
          </w:p>
        </w:tc>
        <w:tc>
          <w:tcPr>
            <w:tcW w:w="2341" w:type="dxa"/>
          </w:tcPr>
          <w:p w14:paraId="7B41160C" w14:textId="59237AE4" w:rsidR="00F57171" w:rsidRPr="008E1C19" w:rsidRDefault="0000177A" w:rsidP="00F57171">
            <w:pPr>
              <w:rPr>
                <w:lang w:val="en-GB"/>
                <w:rPrChange w:id="1488" w:author="Utku B. Demir" w:date="2022-02-23T16:47:00Z">
                  <w:rPr>
                    <w:lang w:val="en-US"/>
                  </w:rPr>
                </w:rPrChange>
              </w:rPr>
            </w:pPr>
            <w:proofErr w:type="spellStart"/>
            <w:r w:rsidRPr="008E1C19">
              <w:rPr>
                <w:lang w:val="en-GB"/>
                <w:rPrChange w:id="1489" w:author="Utku B. Demir" w:date="2022-02-23T16:47:00Z">
                  <w:rPr>
                    <w:lang w:val="en-US"/>
                  </w:rPr>
                </w:rPrChange>
              </w:rPr>
              <w:t>impulseForNonAcad.health</w:t>
            </w:r>
            <w:proofErr w:type="spellEnd"/>
            <w:r w:rsidRPr="008E1C19">
              <w:rPr>
                <w:lang w:val="en-GB"/>
                <w:rPrChange w:id="1490" w:author="Utku B. Demir" w:date="2022-02-23T16:47:00Z">
                  <w:rPr>
                    <w:lang w:val="en-US"/>
                  </w:rPr>
                </w:rPrChange>
              </w:rPr>
              <w:t>.</w:t>
            </w:r>
          </w:p>
        </w:tc>
        <w:tc>
          <w:tcPr>
            <w:tcW w:w="992" w:type="dxa"/>
          </w:tcPr>
          <w:p w14:paraId="0AF7C6E5" w14:textId="77777777" w:rsidR="00F57171" w:rsidRPr="008E1C19" w:rsidRDefault="00F57171" w:rsidP="00F57171">
            <w:pPr>
              <w:rPr>
                <w:lang w:val="en-GB"/>
                <w:rPrChange w:id="1491" w:author="Utku B. Demir" w:date="2022-02-23T16:47:00Z">
                  <w:rPr>
                    <w:lang w:val="en-US"/>
                  </w:rPr>
                </w:rPrChange>
              </w:rPr>
            </w:pPr>
          </w:p>
        </w:tc>
        <w:tc>
          <w:tcPr>
            <w:tcW w:w="277" w:type="dxa"/>
          </w:tcPr>
          <w:p w14:paraId="5E95EE78" w14:textId="77777777" w:rsidR="00F57171" w:rsidRPr="008E1C19" w:rsidRDefault="00F57171" w:rsidP="00F57171">
            <w:pPr>
              <w:rPr>
                <w:lang w:val="en-GB"/>
                <w:rPrChange w:id="1492" w:author="Utku B. Demir" w:date="2022-02-23T16:47:00Z">
                  <w:rPr>
                    <w:lang w:val="en-US"/>
                  </w:rPr>
                </w:rPrChange>
              </w:rPr>
            </w:pPr>
          </w:p>
        </w:tc>
        <w:tc>
          <w:tcPr>
            <w:tcW w:w="465" w:type="dxa"/>
          </w:tcPr>
          <w:p w14:paraId="38EA6309" w14:textId="77777777" w:rsidR="00F57171" w:rsidRPr="008E1C19" w:rsidRDefault="00F57171" w:rsidP="00F57171">
            <w:pPr>
              <w:rPr>
                <w:lang w:val="en-GB"/>
                <w:rPrChange w:id="1493" w:author="Utku B. Demir" w:date="2022-02-23T16:47:00Z">
                  <w:rPr>
                    <w:lang w:val="en-US"/>
                  </w:rPr>
                </w:rPrChange>
              </w:rPr>
            </w:pPr>
          </w:p>
        </w:tc>
        <w:tc>
          <w:tcPr>
            <w:tcW w:w="465" w:type="dxa"/>
          </w:tcPr>
          <w:p w14:paraId="12E62A43" w14:textId="77777777" w:rsidR="00F57171" w:rsidRPr="008E1C19" w:rsidRDefault="00F57171" w:rsidP="00F57171">
            <w:pPr>
              <w:rPr>
                <w:lang w:val="en-GB"/>
                <w:rPrChange w:id="1494" w:author="Utku B. Demir" w:date="2022-02-23T16:47:00Z">
                  <w:rPr>
                    <w:lang w:val="en-US"/>
                  </w:rPr>
                </w:rPrChange>
              </w:rPr>
            </w:pPr>
          </w:p>
        </w:tc>
        <w:tc>
          <w:tcPr>
            <w:tcW w:w="465" w:type="dxa"/>
          </w:tcPr>
          <w:p w14:paraId="22F00596" w14:textId="77777777" w:rsidR="00F57171" w:rsidRPr="008E1C19" w:rsidRDefault="00F57171" w:rsidP="00F57171">
            <w:pPr>
              <w:rPr>
                <w:lang w:val="en-GB"/>
                <w:rPrChange w:id="1495" w:author="Utku B. Demir" w:date="2022-02-23T16:47:00Z">
                  <w:rPr>
                    <w:lang w:val="en-US"/>
                  </w:rPr>
                </w:rPrChange>
              </w:rPr>
            </w:pPr>
          </w:p>
        </w:tc>
        <w:tc>
          <w:tcPr>
            <w:tcW w:w="465" w:type="dxa"/>
          </w:tcPr>
          <w:p w14:paraId="6D131CA3" w14:textId="77777777" w:rsidR="00F57171" w:rsidRPr="008E1C19" w:rsidRDefault="00F57171" w:rsidP="00F57171">
            <w:pPr>
              <w:rPr>
                <w:lang w:val="en-GB"/>
                <w:rPrChange w:id="1496" w:author="Utku B. Demir" w:date="2022-02-23T16:47:00Z">
                  <w:rPr>
                    <w:lang w:val="en-US"/>
                  </w:rPr>
                </w:rPrChange>
              </w:rPr>
            </w:pPr>
          </w:p>
        </w:tc>
        <w:tc>
          <w:tcPr>
            <w:tcW w:w="465" w:type="dxa"/>
          </w:tcPr>
          <w:p w14:paraId="113E8E8E" w14:textId="77777777" w:rsidR="00F57171" w:rsidRPr="008E1C19" w:rsidRDefault="00F57171" w:rsidP="00F57171">
            <w:pPr>
              <w:rPr>
                <w:lang w:val="en-GB"/>
                <w:rPrChange w:id="1497" w:author="Utku B. Demir" w:date="2022-02-23T16:47:00Z">
                  <w:rPr>
                    <w:lang w:val="en-US"/>
                  </w:rPr>
                </w:rPrChange>
              </w:rPr>
            </w:pPr>
          </w:p>
        </w:tc>
        <w:tc>
          <w:tcPr>
            <w:tcW w:w="465" w:type="dxa"/>
          </w:tcPr>
          <w:p w14:paraId="27EFA272" w14:textId="77777777" w:rsidR="00F57171" w:rsidRPr="008E1C19" w:rsidRDefault="00F57171" w:rsidP="00F57171">
            <w:pPr>
              <w:rPr>
                <w:lang w:val="en-GB"/>
                <w:rPrChange w:id="1498" w:author="Utku B. Demir" w:date="2022-02-23T16:47:00Z">
                  <w:rPr>
                    <w:lang w:val="en-US"/>
                  </w:rPr>
                </w:rPrChange>
              </w:rPr>
            </w:pPr>
          </w:p>
        </w:tc>
      </w:tr>
      <w:tr w:rsidR="0000177A" w:rsidRPr="008E1C19" w14:paraId="6312C302" w14:textId="77777777" w:rsidTr="0000177A">
        <w:tc>
          <w:tcPr>
            <w:tcW w:w="2616" w:type="dxa"/>
          </w:tcPr>
          <w:p w14:paraId="09C63913" w14:textId="77777777" w:rsidR="00F57171" w:rsidRPr="008E1C19" w:rsidRDefault="00F57171" w:rsidP="00F57171">
            <w:pPr>
              <w:rPr>
                <w:lang w:val="en-GB"/>
                <w:rPrChange w:id="1499" w:author="Utku B. Demir" w:date="2022-02-23T16:47:00Z">
                  <w:rPr>
                    <w:lang w:val="en-US"/>
                  </w:rPr>
                </w:rPrChange>
              </w:rPr>
            </w:pPr>
          </w:p>
        </w:tc>
        <w:tc>
          <w:tcPr>
            <w:tcW w:w="2341" w:type="dxa"/>
          </w:tcPr>
          <w:p w14:paraId="14883FF5" w14:textId="0B40E667" w:rsidR="00F57171" w:rsidRPr="008E1C19" w:rsidRDefault="0000177A" w:rsidP="00F57171">
            <w:pPr>
              <w:rPr>
                <w:lang w:val="en-GB"/>
                <w:rPrChange w:id="1500" w:author="Utku B. Demir" w:date="2022-02-23T16:47:00Z">
                  <w:rPr>
                    <w:lang w:val="en-US"/>
                  </w:rPr>
                </w:rPrChange>
              </w:rPr>
            </w:pPr>
            <w:proofErr w:type="spellStart"/>
            <w:r w:rsidRPr="008E1C19">
              <w:rPr>
                <w:lang w:val="en-GB"/>
                <w:rPrChange w:id="1501" w:author="Utku B. Demir" w:date="2022-02-23T16:47:00Z">
                  <w:rPr>
                    <w:lang w:val="en-US"/>
                  </w:rPr>
                </w:rPrChange>
              </w:rPr>
              <w:t>impulseForNonAcad.ecol</w:t>
            </w:r>
            <w:proofErr w:type="spellEnd"/>
            <w:r w:rsidRPr="008E1C19">
              <w:rPr>
                <w:lang w:val="en-GB"/>
                <w:rPrChange w:id="1502" w:author="Utku B. Demir" w:date="2022-02-23T16:47:00Z">
                  <w:rPr>
                    <w:lang w:val="en-US"/>
                  </w:rPr>
                </w:rPrChange>
              </w:rPr>
              <w:t>.</w:t>
            </w:r>
          </w:p>
        </w:tc>
        <w:tc>
          <w:tcPr>
            <w:tcW w:w="992" w:type="dxa"/>
          </w:tcPr>
          <w:p w14:paraId="4A0A5A5E" w14:textId="77777777" w:rsidR="00F57171" w:rsidRPr="008E1C19" w:rsidRDefault="00F57171" w:rsidP="00F57171">
            <w:pPr>
              <w:rPr>
                <w:lang w:val="en-GB"/>
                <w:rPrChange w:id="1503" w:author="Utku B. Demir" w:date="2022-02-23T16:47:00Z">
                  <w:rPr>
                    <w:lang w:val="en-US"/>
                  </w:rPr>
                </w:rPrChange>
              </w:rPr>
            </w:pPr>
          </w:p>
        </w:tc>
        <w:tc>
          <w:tcPr>
            <w:tcW w:w="277" w:type="dxa"/>
          </w:tcPr>
          <w:p w14:paraId="0A39A31D" w14:textId="77777777" w:rsidR="00F57171" w:rsidRPr="008E1C19" w:rsidRDefault="00F57171" w:rsidP="00F57171">
            <w:pPr>
              <w:rPr>
                <w:lang w:val="en-GB"/>
                <w:rPrChange w:id="1504" w:author="Utku B. Demir" w:date="2022-02-23T16:47:00Z">
                  <w:rPr>
                    <w:lang w:val="en-US"/>
                  </w:rPr>
                </w:rPrChange>
              </w:rPr>
            </w:pPr>
          </w:p>
        </w:tc>
        <w:tc>
          <w:tcPr>
            <w:tcW w:w="465" w:type="dxa"/>
          </w:tcPr>
          <w:p w14:paraId="603356A4" w14:textId="77777777" w:rsidR="00F57171" w:rsidRPr="008E1C19" w:rsidRDefault="00F57171" w:rsidP="00F57171">
            <w:pPr>
              <w:rPr>
                <w:lang w:val="en-GB"/>
                <w:rPrChange w:id="1505" w:author="Utku B. Demir" w:date="2022-02-23T16:47:00Z">
                  <w:rPr>
                    <w:lang w:val="en-US"/>
                  </w:rPr>
                </w:rPrChange>
              </w:rPr>
            </w:pPr>
          </w:p>
        </w:tc>
        <w:tc>
          <w:tcPr>
            <w:tcW w:w="465" w:type="dxa"/>
          </w:tcPr>
          <w:p w14:paraId="2C8FB9E1" w14:textId="77777777" w:rsidR="00F57171" w:rsidRPr="008E1C19" w:rsidRDefault="00F57171" w:rsidP="00F57171">
            <w:pPr>
              <w:rPr>
                <w:lang w:val="en-GB"/>
                <w:rPrChange w:id="1506" w:author="Utku B. Demir" w:date="2022-02-23T16:47:00Z">
                  <w:rPr>
                    <w:lang w:val="en-US"/>
                  </w:rPr>
                </w:rPrChange>
              </w:rPr>
            </w:pPr>
          </w:p>
        </w:tc>
        <w:tc>
          <w:tcPr>
            <w:tcW w:w="465" w:type="dxa"/>
          </w:tcPr>
          <w:p w14:paraId="20DAC096" w14:textId="77777777" w:rsidR="00F57171" w:rsidRPr="008E1C19" w:rsidRDefault="00F57171" w:rsidP="00F57171">
            <w:pPr>
              <w:rPr>
                <w:lang w:val="en-GB"/>
                <w:rPrChange w:id="1507" w:author="Utku B. Demir" w:date="2022-02-23T16:47:00Z">
                  <w:rPr>
                    <w:lang w:val="en-US"/>
                  </w:rPr>
                </w:rPrChange>
              </w:rPr>
            </w:pPr>
          </w:p>
        </w:tc>
        <w:tc>
          <w:tcPr>
            <w:tcW w:w="465" w:type="dxa"/>
          </w:tcPr>
          <w:p w14:paraId="031AF7CA" w14:textId="77777777" w:rsidR="00F57171" w:rsidRPr="008E1C19" w:rsidRDefault="00F57171" w:rsidP="00F57171">
            <w:pPr>
              <w:rPr>
                <w:lang w:val="en-GB"/>
                <w:rPrChange w:id="1508" w:author="Utku B. Demir" w:date="2022-02-23T16:47:00Z">
                  <w:rPr>
                    <w:lang w:val="en-US"/>
                  </w:rPr>
                </w:rPrChange>
              </w:rPr>
            </w:pPr>
          </w:p>
        </w:tc>
        <w:tc>
          <w:tcPr>
            <w:tcW w:w="465" w:type="dxa"/>
          </w:tcPr>
          <w:p w14:paraId="3CA0A3D3" w14:textId="77777777" w:rsidR="00F57171" w:rsidRPr="008E1C19" w:rsidRDefault="00F57171" w:rsidP="00F57171">
            <w:pPr>
              <w:rPr>
                <w:lang w:val="en-GB"/>
                <w:rPrChange w:id="1509" w:author="Utku B. Demir" w:date="2022-02-23T16:47:00Z">
                  <w:rPr>
                    <w:lang w:val="en-US"/>
                  </w:rPr>
                </w:rPrChange>
              </w:rPr>
            </w:pPr>
          </w:p>
        </w:tc>
        <w:tc>
          <w:tcPr>
            <w:tcW w:w="465" w:type="dxa"/>
          </w:tcPr>
          <w:p w14:paraId="79B9AC45" w14:textId="77777777" w:rsidR="00F57171" w:rsidRPr="008E1C19" w:rsidRDefault="00F57171" w:rsidP="00F57171">
            <w:pPr>
              <w:rPr>
                <w:lang w:val="en-GB"/>
                <w:rPrChange w:id="1510" w:author="Utku B. Demir" w:date="2022-02-23T16:47:00Z">
                  <w:rPr>
                    <w:lang w:val="en-US"/>
                  </w:rPr>
                </w:rPrChange>
              </w:rPr>
            </w:pPr>
          </w:p>
        </w:tc>
      </w:tr>
    </w:tbl>
    <w:p w14:paraId="4B539C23" w14:textId="77777777" w:rsidR="00424591" w:rsidRPr="008E1C19" w:rsidRDefault="00424591" w:rsidP="007A7550">
      <w:pPr>
        <w:rPr>
          <w:lang w:val="en-GB"/>
          <w:rPrChange w:id="1511" w:author="Utku B. Demir" w:date="2022-02-23T16:47:00Z">
            <w:rPr>
              <w:lang w:val="en-US"/>
            </w:rPr>
          </w:rPrChange>
        </w:rPr>
      </w:pPr>
    </w:p>
    <w:p w14:paraId="6E6033C4" w14:textId="7BAEDADD" w:rsidR="00061887" w:rsidRPr="008E1C19" w:rsidRDefault="00061887" w:rsidP="007A7550">
      <w:pPr>
        <w:rPr>
          <w:lang w:val="en-GB"/>
          <w:rPrChange w:id="1512" w:author="Utku B. Demir" w:date="2022-02-23T16:47:00Z">
            <w:rPr>
              <w:lang w:val="en-US"/>
            </w:rPr>
          </w:rPrChange>
        </w:rPr>
      </w:pPr>
    </w:p>
    <w:p w14:paraId="2F256288" w14:textId="3B7F660B" w:rsidR="006B7ECC" w:rsidRPr="008E1C19" w:rsidRDefault="00061887" w:rsidP="006B7ECC">
      <w:pPr>
        <w:keepNext/>
        <w:rPr>
          <w:lang w:val="en-GB"/>
          <w:rPrChange w:id="1513" w:author="Utku B. Demir" w:date="2022-02-23T16:47:00Z">
            <w:rPr/>
          </w:rPrChange>
        </w:rPr>
      </w:pPr>
      <w:r w:rsidRPr="008E1C19">
        <w:rPr>
          <w:lang w:val="en-GB"/>
          <w:rPrChange w:id="1514" w:author="Utku B. Demir" w:date="2022-02-23T16:47:00Z">
            <w:rPr>
              <w:lang w:val="en-US"/>
            </w:rPr>
          </w:rPrChange>
        </w:rPr>
        <w:t>As a further comparison</w:t>
      </w:r>
      <w:r w:rsidR="006B7ECC" w:rsidRPr="008E1C19">
        <w:rPr>
          <w:lang w:val="en-GB"/>
          <w:rPrChange w:id="1515" w:author="Utku B. Demir" w:date="2022-02-23T16:47:00Z">
            <w:rPr>
              <w:lang w:val="en-US"/>
            </w:rPr>
          </w:rPrChange>
        </w:rPr>
        <w:t xml:space="preserve"> of SI-index derived from the most performant model (semi-theory-driven model)</w:t>
      </w:r>
      <w:r w:rsidRPr="008E1C19">
        <w:rPr>
          <w:lang w:val="en-GB"/>
          <w:rPrChange w:id="1516" w:author="Utku B. Demir" w:date="2022-02-23T16:47:00Z">
            <w:rPr>
              <w:lang w:val="en-US"/>
            </w:rPr>
          </w:rPrChange>
        </w:rPr>
        <w:t xml:space="preserve"> </w:t>
      </w:r>
      <w:r w:rsidR="00772E21" w:rsidRPr="008E1C19">
        <w:rPr>
          <w:lang w:val="en-GB"/>
          <w:rPrChange w:id="1517" w:author="Utku B. Demir" w:date="2022-02-23T16:47:00Z">
            <w:rPr>
              <w:lang w:val="en-US"/>
            </w:rPr>
          </w:rPrChange>
        </w:rPr>
        <w:t xml:space="preserve">with the </w:t>
      </w:r>
      <w:r w:rsidR="006B7ECC" w:rsidRPr="008E1C19">
        <w:rPr>
          <w:lang w:val="en-GB"/>
          <w:rPrChange w:id="1518" w:author="Utku B. Demir" w:date="2022-02-23T16:47:00Z">
            <w:rPr>
              <w:lang w:val="en-US"/>
            </w:rPr>
          </w:rPrChange>
        </w:rPr>
        <w:t xml:space="preserve">self-assessment SI-Rate can be seen on </w:t>
      </w:r>
      <w:r w:rsidR="006B7ECC" w:rsidRPr="008E1C19">
        <w:rPr>
          <w:lang w:val="en-GB"/>
          <w:rPrChange w:id="1519" w:author="Utku B. Demir" w:date="2022-02-23T16:47:00Z">
            <w:rPr>
              <w:lang w:val="en-US"/>
            </w:rPr>
          </w:rPrChange>
        </w:rPr>
        <w:fldChar w:fldCharType="begin"/>
      </w:r>
      <w:r w:rsidR="006B7ECC" w:rsidRPr="008E1C19">
        <w:rPr>
          <w:lang w:val="en-GB"/>
          <w:rPrChange w:id="1520" w:author="Utku B. Demir" w:date="2022-02-23T16:47:00Z">
            <w:rPr>
              <w:lang w:val="en-US"/>
            </w:rPr>
          </w:rPrChange>
        </w:rPr>
        <w:instrText xml:space="preserve"> REF _Ref95730677 \h </w:instrText>
      </w:r>
      <w:r w:rsidR="006B7ECC" w:rsidRPr="00864098">
        <w:rPr>
          <w:lang w:val="en-GB"/>
        </w:rPr>
      </w:r>
      <w:r w:rsidR="006B7ECC" w:rsidRPr="008E1C19">
        <w:rPr>
          <w:lang w:val="en-GB"/>
          <w:rPrChange w:id="1521" w:author="Utku B. Demir" w:date="2022-02-23T16:47:00Z">
            <w:rPr>
              <w:lang w:val="en-US"/>
            </w:rPr>
          </w:rPrChange>
        </w:rPr>
        <w:fldChar w:fldCharType="separate"/>
      </w:r>
      <w:r w:rsidR="006B7ECC" w:rsidRPr="008E1C19">
        <w:rPr>
          <w:lang w:val="en-GB"/>
          <w:rPrChange w:id="1522" w:author="Utku B. Demir" w:date="2022-02-23T16:47:00Z">
            <w:rPr/>
          </w:rPrChange>
        </w:rPr>
        <w:t xml:space="preserve">Figure </w:t>
      </w:r>
      <w:r w:rsidR="006B7ECC" w:rsidRPr="008E1C19">
        <w:rPr>
          <w:noProof/>
          <w:lang w:val="en-GB"/>
          <w:rPrChange w:id="1523" w:author="Utku B. Demir" w:date="2022-02-23T16:47:00Z">
            <w:rPr>
              <w:noProof/>
            </w:rPr>
          </w:rPrChange>
        </w:rPr>
        <w:t>24</w:t>
      </w:r>
      <w:r w:rsidR="006B7ECC" w:rsidRPr="008E1C19">
        <w:rPr>
          <w:lang w:val="en-GB"/>
          <w:rPrChange w:id="1524" w:author="Utku B. Demir" w:date="2022-02-23T16:47:00Z">
            <w:rPr>
              <w:lang w:val="en-US"/>
            </w:rPr>
          </w:rPrChange>
        </w:rPr>
        <w:fldChar w:fldCharType="end"/>
      </w:r>
      <w:r w:rsidR="006B7ECC" w:rsidRPr="008E1C19">
        <w:rPr>
          <w:lang w:val="en-GB"/>
          <w:rPrChange w:id="1525" w:author="Utku B. Demir" w:date="2022-02-23T16:47:00Z">
            <w:rPr>
              <w:lang w:val="en-US"/>
            </w:rPr>
          </w:rPrChange>
        </w:rPr>
        <w:t xml:space="preserve">. Variables are not </w:t>
      </w:r>
      <w:r w:rsidR="006B7ECC" w:rsidRPr="008E1C19">
        <w:rPr>
          <w:lang w:val="en-GB"/>
          <w:rPrChange w:id="1526" w:author="Utku B. Demir" w:date="2022-02-23T16:47:00Z">
            <w:rPr>
              <w:lang w:val="en-US"/>
            </w:rPr>
          </w:rPrChange>
        </w:rPr>
        <w:lastRenderedPageBreak/>
        <w:t>identical but they show a relatively strong correlation (rho = 0.7).</w:t>
      </w:r>
      <w:r w:rsidR="00772E21" w:rsidRPr="008E1C19">
        <w:rPr>
          <w:noProof/>
          <w:lang w:val="en-GB"/>
          <w:rPrChange w:id="1527" w:author="Utku B. Demir" w:date="2022-02-23T16:47:00Z">
            <w:rPr>
              <w:noProof/>
              <w:lang w:val="en-US"/>
            </w:rPr>
          </w:rPrChange>
        </w:rPr>
        <w:drawing>
          <wp:inline distT="0" distB="0" distL="0" distR="0" wp14:anchorId="402B18F7" wp14:editId="37C6924B">
            <wp:extent cx="5731510" cy="2292350"/>
            <wp:effectExtent l="0" t="0" r="0" b="6350"/>
            <wp:docPr id="97" name="Graphic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Graphic 97"/>
                    <pic:cNvPicPr/>
                  </pic:nvPicPr>
                  <pic:blipFill>
                    <a:blip r:embed="rId71">
                      <a:extLst>
                        <a:ext uri="{28A0092B-C50C-407E-A947-70E740481C1C}">
                          <a14:useLocalDpi xmlns:a14="http://schemas.microsoft.com/office/drawing/2010/main" val="0"/>
                        </a:ext>
                        <a:ext uri="{96DAC541-7B7A-43D3-8B79-37D633B846F1}">
                          <asvg:svgBlip xmlns:asvg="http://schemas.microsoft.com/office/drawing/2016/SVG/main" r:embed="rId72"/>
                        </a:ext>
                      </a:extLst>
                    </a:blip>
                    <a:stretch>
                      <a:fillRect/>
                    </a:stretch>
                  </pic:blipFill>
                  <pic:spPr>
                    <a:xfrm>
                      <a:off x="0" y="0"/>
                      <a:ext cx="5731510" cy="2292350"/>
                    </a:xfrm>
                    <a:prstGeom prst="rect">
                      <a:avLst/>
                    </a:prstGeom>
                  </pic:spPr>
                </pic:pic>
              </a:graphicData>
            </a:graphic>
          </wp:inline>
        </w:drawing>
      </w:r>
    </w:p>
    <w:p w14:paraId="1EB2063E" w14:textId="2206E6F7" w:rsidR="00061887" w:rsidRPr="008E1C19" w:rsidRDefault="006B7ECC" w:rsidP="006B7ECC">
      <w:pPr>
        <w:pStyle w:val="Caption"/>
        <w:rPr>
          <w:lang w:val="en-GB"/>
          <w:rPrChange w:id="1528" w:author="Utku B. Demir" w:date="2022-02-23T16:47:00Z">
            <w:rPr>
              <w:lang w:val="en-US"/>
            </w:rPr>
          </w:rPrChange>
        </w:rPr>
      </w:pPr>
      <w:bookmarkStart w:id="1529" w:name="_Ref95730677"/>
      <w:r w:rsidRPr="008E1C19">
        <w:rPr>
          <w:lang w:val="en-GB"/>
          <w:rPrChange w:id="1530" w:author="Utku B. Demir" w:date="2022-02-23T16:47:00Z">
            <w:rPr/>
          </w:rPrChange>
        </w:rPr>
        <w:t xml:space="preserve">Figure </w:t>
      </w:r>
      <w:r w:rsidR="00E913EA" w:rsidRPr="008E1C19">
        <w:rPr>
          <w:lang w:val="en-GB"/>
          <w:rPrChange w:id="1531" w:author="Utku B. Demir" w:date="2022-02-23T16:47:00Z">
            <w:rPr/>
          </w:rPrChange>
        </w:rPr>
        <w:fldChar w:fldCharType="begin"/>
      </w:r>
      <w:r w:rsidR="00E913EA" w:rsidRPr="008E1C19">
        <w:rPr>
          <w:lang w:val="en-GB"/>
          <w:rPrChange w:id="1532" w:author="Utku B. Demir" w:date="2022-02-23T16:47:00Z">
            <w:rPr/>
          </w:rPrChange>
        </w:rPr>
        <w:instrText xml:space="preserve"> SEQ Figure \* ARABIC </w:instrText>
      </w:r>
      <w:r w:rsidR="00E913EA" w:rsidRPr="008E1C19">
        <w:rPr>
          <w:lang w:val="en-GB"/>
          <w:rPrChange w:id="1533" w:author="Utku B. Demir" w:date="2022-02-23T16:47:00Z">
            <w:rPr>
              <w:noProof/>
            </w:rPr>
          </w:rPrChange>
        </w:rPr>
        <w:fldChar w:fldCharType="separate"/>
      </w:r>
      <w:ins w:id="1534" w:author="Utku B. Demir" w:date="2022-02-23T19:47:00Z">
        <w:r w:rsidR="00916DE1">
          <w:rPr>
            <w:noProof/>
            <w:lang w:val="en-GB"/>
          </w:rPr>
          <w:t>25</w:t>
        </w:r>
      </w:ins>
      <w:del w:id="1535" w:author="Utku B. Demir" w:date="2022-02-23T19:47:00Z">
        <w:r w:rsidRPr="008E1C19" w:rsidDel="00916DE1">
          <w:rPr>
            <w:noProof/>
            <w:lang w:val="en-GB"/>
            <w:rPrChange w:id="1536" w:author="Utku B. Demir" w:date="2022-02-23T16:47:00Z">
              <w:rPr>
                <w:noProof/>
              </w:rPr>
            </w:rPrChange>
          </w:rPr>
          <w:delText>24</w:delText>
        </w:r>
      </w:del>
      <w:r w:rsidR="00E913EA" w:rsidRPr="008E1C19">
        <w:rPr>
          <w:noProof/>
          <w:lang w:val="en-GB"/>
          <w:rPrChange w:id="1537" w:author="Utku B. Demir" w:date="2022-02-23T16:47:00Z">
            <w:rPr>
              <w:noProof/>
            </w:rPr>
          </w:rPrChange>
        </w:rPr>
        <w:fldChar w:fldCharType="end"/>
      </w:r>
      <w:bookmarkEnd w:id="1529"/>
      <w:r w:rsidRPr="008E1C19">
        <w:rPr>
          <w:lang w:val="en-GB"/>
          <w:rPrChange w:id="1538" w:author="Utku B. Demir" w:date="2022-02-23T16:47:00Z">
            <w:rPr>
              <w:lang w:val="en-US"/>
            </w:rPr>
          </w:rPrChange>
        </w:rPr>
        <w:t>: Relation between self-assessment SI-</w:t>
      </w:r>
      <w:r w:rsidRPr="00E775BA">
        <w:rPr>
          <w:highlight w:val="yellow"/>
          <w:lang w:val="en-GB"/>
          <w:rPrChange w:id="1539" w:author="ZSI" w:date="2022-02-24T02:51:00Z">
            <w:rPr>
              <w:lang w:val="en-US"/>
            </w:rPr>
          </w:rPrChange>
        </w:rPr>
        <w:t>rate</w:t>
      </w:r>
      <w:r w:rsidRPr="008E1C19">
        <w:rPr>
          <w:lang w:val="en-GB"/>
          <w:rPrChange w:id="1540" w:author="Utku B. Demir" w:date="2022-02-23T16:47:00Z">
            <w:rPr>
              <w:lang w:val="en-US"/>
            </w:rPr>
          </w:rPrChange>
        </w:rPr>
        <w:t xml:space="preserve"> and theory driven SI-index</w:t>
      </w:r>
    </w:p>
    <w:p w14:paraId="6DA26FB1" w14:textId="6E940DE4" w:rsidR="006E2F92" w:rsidRPr="008E1C19" w:rsidRDefault="006E2F92" w:rsidP="006E2F92">
      <w:pPr>
        <w:rPr>
          <w:lang w:val="en-GB"/>
          <w:rPrChange w:id="1541" w:author="Utku B. Demir" w:date="2022-02-23T16:47:00Z">
            <w:rPr>
              <w:lang w:val="en-US"/>
            </w:rPr>
          </w:rPrChange>
        </w:rPr>
      </w:pPr>
    </w:p>
    <w:sectPr w:rsidR="006E2F92" w:rsidRPr="008E1C19">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 w:author="ZSI" w:date="2022-02-24T01:47:00Z" w:initials="ZSI">
    <w:p w14:paraId="0ED9D7FA" w14:textId="43E69297" w:rsidR="00FD1F6F" w:rsidRPr="00FD1F6F" w:rsidRDefault="00FD1F6F">
      <w:pPr>
        <w:pStyle w:val="CommentText"/>
        <w:rPr>
          <w:lang w:val="en-GB"/>
        </w:rPr>
      </w:pPr>
      <w:r>
        <w:rPr>
          <w:rStyle w:val="CommentReference"/>
        </w:rPr>
        <w:annotationRef/>
      </w:r>
      <w:r>
        <w:rPr>
          <w:lang w:val="en-GB"/>
        </w:rPr>
        <w:t>we need to clarify whether the survey itself will be described elsewhere (incl. methodology), i.e. we focus in this chapter on the analysis, or whether we need to accommodate it here as well</w:t>
      </w:r>
    </w:p>
  </w:comment>
  <w:comment w:id="34" w:author="Utku B. Demir" w:date="2022-02-23T16:49:00Z" w:initials="ubd">
    <w:p w14:paraId="0B47ADE1" w14:textId="77777777" w:rsidR="003869F6" w:rsidRDefault="003869F6" w:rsidP="003869F6">
      <w:r>
        <w:rPr>
          <w:rStyle w:val="CommentReference"/>
        </w:rPr>
        <w:annotationRef/>
      </w:r>
      <w:r>
        <w:rPr>
          <w:sz w:val="20"/>
          <w:szCs w:val="20"/>
        </w:rPr>
        <w:t>Add abbreviation glossary</w:t>
      </w:r>
    </w:p>
  </w:comment>
  <w:comment w:id="36" w:author="Utku B. Demir" w:date="2022-02-23T16:49:00Z" w:initials="ubd">
    <w:p w14:paraId="6426A757" w14:textId="77777777" w:rsidR="00935285" w:rsidRDefault="00935285" w:rsidP="006C33D0">
      <w:r>
        <w:rPr>
          <w:rStyle w:val="CommentReference"/>
        </w:rPr>
        <w:annotationRef/>
      </w:r>
      <w:r>
        <w:rPr>
          <w:sz w:val="20"/>
          <w:szCs w:val="20"/>
        </w:rPr>
        <w:t>Add abbreviation glossary</w:t>
      </w:r>
    </w:p>
  </w:comment>
  <w:comment w:id="40" w:author="Utku B. Demir" w:date="2022-02-23T13:50:00Z" w:initials="ubd">
    <w:p w14:paraId="3A7E19DB" w14:textId="39EEAB4B" w:rsidR="008E1C19" w:rsidRDefault="008E1C19" w:rsidP="008E1C19">
      <w:r>
        <w:rPr>
          <w:rStyle w:val="CommentReference"/>
        </w:rPr>
        <w:annotationRef/>
      </w:r>
      <w:r>
        <w:rPr>
          <w:sz w:val="20"/>
          <w:szCs w:val="20"/>
        </w:rPr>
        <w:t>@utku: We don’t need this part but if we decide to keep it, expand it to give at least a glimpse into the research process.</w:t>
      </w:r>
    </w:p>
  </w:comment>
  <w:comment w:id="41" w:author="Utku B. Demir" w:date="2022-02-24T04:25:00Z" w:initials="ubd">
    <w:p w14:paraId="28B451C9" w14:textId="77777777" w:rsidR="00864098" w:rsidRDefault="00864098" w:rsidP="00922C47">
      <w:r>
        <w:rPr>
          <w:rStyle w:val="CommentReference"/>
        </w:rPr>
        <w:annotationRef/>
      </w:r>
      <w:r>
        <w:rPr>
          <w:sz w:val="20"/>
          <w:szCs w:val="20"/>
        </w:rPr>
        <w:t>Add cross-reference here</w:t>
      </w:r>
    </w:p>
  </w:comment>
  <w:comment w:id="42" w:author="ZSI" w:date="2022-02-24T02:04:00Z" w:initials="ZSI">
    <w:p w14:paraId="2A5F8431" w14:textId="0BCC99BA" w:rsidR="006F1A0C" w:rsidRPr="006F1A0C" w:rsidRDefault="006F1A0C">
      <w:pPr>
        <w:pStyle w:val="CommentText"/>
        <w:rPr>
          <w:lang w:val="en-GB"/>
        </w:rPr>
      </w:pPr>
      <w:r>
        <w:rPr>
          <w:rStyle w:val="CommentReference"/>
        </w:rPr>
        <w:annotationRef/>
      </w:r>
      <w:r>
        <w:rPr>
          <w:lang w:val="en-GB"/>
        </w:rPr>
        <w:t>Check if this is a suitable portrayal</w:t>
      </w:r>
    </w:p>
  </w:comment>
  <w:comment w:id="44" w:author="ZSI" w:date="2022-02-24T02:07:00Z" w:initials="ZSI">
    <w:p w14:paraId="6A5553C9" w14:textId="2E04EA7C" w:rsidR="006F1A0C" w:rsidRPr="006F1A0C" w:rsidRDefault="006F1A0C">
      <w:pPr>
        <w:pStyle w:val="CommentText"/>
        <w:rPr>
          <w:lang w:val="en-GB"/>
        </w:rPr>
      </w:pPr>
      <w:r>
        <w:rPr>
          <w:rStyle w:val="CommentReference"/>
        </w:rPr>
        <w:annotationRef/>
      </w:r>
      <w:r>
        <w:rPr>
          <w:lang w:val="en-GB"/>
        </w:rPr>
        <w:t>Check if this is the right term</w:t>
      </w:r>
    </w:p>
  </w:comment>
  <w:comment w:id="49" w:author="ZSI" w:date="2022-02-24T00:31:00Z" w:initials="ZSI">
    <w:p w14:paraId="36C34FE7" w14:textId="3D33AF28" w:rsidR="00D36D92" w:rsidRPr="00D36D92" w:rsidRDefault="00D36D92">
      <w:pPr>
        <w:pStyle w:val="CommentText"/>
        <w:rPr>
          <w:lang w:val="en-GB"/>
        </w:rPr>
      </w:pPr>
      <w:r>
        <w:rPr>
          <w:rStyle w:val="CommentReference"/>
        </w:rPr>
        <w:annotationRef/>
      </w:r>
      <w:r>
        <w:rPr>
          <w:lang w:val="en-GB"/>
        </w:rPr>
        <w:t xml:space="preserve">I’m quite sure that </w:t>
      </w:r>
      <w:r w:rsidRPr="00D36D92">
        <w:rPr>
          <w:i/>
          <w:iCs/>
          <w:lang w:val="en-GB"/>
        </w:rPr>
        <w:t>appliance</w:t>
      </w:r>
      <w:r>
        <w:rPr>
          <w:lang w:val="en-GB"/>
        </w:rPr>
        <w:t xml:space="preserve"> is not a good word in this context; </w:t>
      </w:r>
      <w:r>
        <w:rPr>
          <w:i/>
          <w:iCs/>
          <w:lang w:val="en-GB"/>
        </w:rPr>
        <w:t>application</w:t>
      </w:r>
      <w:r>
        <w:rPr>
          <w:lang w:val="en-GB"/>
        </w:rPr>
        <w:t xml:space="preserve"> may not be not much better but it sounds less wrong; is there another, more suitable word?</w:t>
      </w:r>
    </w:p>
  </w:comment>
  <w:comment w:id="53" w:author="ZSI" w:date="2022-02-24T02:11:00Z" w:initials="ZSI">
    <w:p w14:paraId="07278E36" w14:textId="65CBF85C" w:rsidR="008E68E0" w:rsidRPr="008E68E0" w:rsidRDefault="008E68E0">
      <w:pPr>
        <w:pStyle w:val="CommentText"/>
        <w:rPr>
          <w:lang w:val="en-GB"/>
        </w:rPr>
      </w:pPr>
      <w:r>
        <w:rPr>
          <w:rStyle w:val="CommentReference"/>
        </w:rPr>
        <w:annotationRef/>
      </w:r>
      <w:r>
        <w:rPr>
          <w:lang w:val="en-GB"/>
        </w:rPr>
        <w:t>state what kind of insight(s) the SI-Index could provide</w:t>
      </w:r>
    </w:p>
  </w:comment>
  <w:comment w:id="67" w:author="Utku B. Demir" w:date="2022-02-10T13:13:00Z" w:initials="ubd">
    <w:p w14:paraId="59690F79" w14:textId="77777777" w:rsidR="00776E92" w:rsidRDefault="00D71BC8" w:rsidP="00C30E19">
      <w:r>
        <w:rPr>
          <w:rStyle w:val="CommentReference"/>
        </w:rPr>
        <w:annotationRef/>
      </w:r>
      <w:r w:rsidR="00776E92">
        <w:rPr>
          <w:sz w:val="20"/>
          <w:szCs w:val="20"/>
        </w:rPr>
        <w:t xml:space="preserve">&lt;!-- TODO: Description --&gt; </w:t>
      </w:r>
      <w:r w:rsidR="00776E92">
        <w:rPr>
          <w:sz w:val="20"/>
          <w:szCs w:val="20"/>
        </w:rPr>
        <w:cr/>
      </w:r>
      <w:r w:rsidR="00776E92">
        <w:rPr>
          <w:sz w:val="20"/>
          <w:szCs w:val="20"/>
        </w:rPr>
        <w:cr/>
        <w:t xml:space="preserve">&lt;!-- TODO: Mention SI as the abbr. of social innocation--&gt; </w:t>
      </w:r>
    </w:p>
    <w:p w14:paraId="2E836E20" w14:textId="77777777" w:rsidR="00776E92" w:rsidRDefault="00776E92" w:rsidP="00C30E19"/>
    <w:p w14:paraId="03247AF3" w14:textId="77777777" w:rsidR="00776E92" w:rsidRDefault="00776E92" w:rsidP="00C30E19">
      <w:r>
        <w:rPr>
          <w:sz w:val="20"/>
          <w:szCs w:val="20"/>
        </w:rPr>
        <w:t xml:space="preserve">&lt;!-- TODO: We used non parametric tests, why? Explain —&gt; </w:t>
      </w:r>
    </w:p>
    <w:p w14:paraId="298D6E08" w14:textId="77777777" w:rsidR="00776E92" w:rsidRDefault="00776E92" w:rsidP="00C30E19"/>
  </w:comment>
  <w:comment w:id="111" w:author="ZSI" w:date="2022-02-24T00:50:00Z" w:initials="ZSI">
    <w:p w14:paraId="36937DEF" w14:textId="4199B1C4" w:rsidR="00C65C4C" w:rsidRPr="00C65C4C" w:rsidRDefault="00C65C4C">
      <w:pPr>
        <w:pStyle w:val="CommentText"/>
        <w:rPr>
          <w:lang w:val="en-GB"/>
        </w:rPr>
      </w:pPr>
      <w:r>
        <w:rPr>
          <w:rStyle w:val="CommentReference"/>
        </w:rPr>
        <w:annotationRef/>
      </w:r>
      <w:r>
        <w:rPr>
          <w:lang w:val="en-GB"/>
        </w:rPr>
        <w:t xml:space="preserve">specify </w:t>
      </w:r>
      <w:r w:rsidRPr="00C65C4C">
        <w:rPr>
          <w:i/>
          <w:iCs/>
          <w:lang w:val="en-GB"/>
        </w:rPr>
        <w:t>vertical inclusion</w:t>
      </w:r>
      <w:r>
        <w:rPr>
          <w:lang w:val="en-GB"/>
        </w:rPr>
        <w:t xml:space="preserve"> in research</w:t>
      </w:r>
    </w:p>
  </w:comment>
  <w:comment w:id="137" w:author="ZSI" w:date="2022-02-24T00:52:00Z" w:initials="ZSI">
    <w:p w14:paraId="137BA4D1" w14:textId="3D1F54FD" w:rsidR="00C65C4C" w:rsidRPr="00C65C4C" w:rsidRDefault="00C65C4C">
      <w:pPr>
        <w:pStyle w:val="CommentText"/>
        <w:rPr>
          <w:lang w:val="en-GB"/>
        </w:rPr>
      </w:pPr>
      <w:r>
        <w:rPr>
          <w:rStyle w:val="CommentReference"/>
        </w:rPr>
        <w:annotationRef/>
      </w:r>
      <w:r>
        <w:rPr>
          <w:lang w:val="en-GB"/>
        </w:rPr>
        <w:t>careful: we are not examining SI-related research! quite the other way around, i.e. we’re examining how much SI is in the funded research or what its contribution to SI is …</w:t>
      </w:r>
    </w:p>
  </w:comment>
  <w:comment w:id="125" w:author="ZSI" w:date="2022-02-24T00:58:00Z" w:initials="ZSI">
    <w:p w14:paraId="5657B9DC" w14:textId="77777777" w:rsidR="00C65C4C" w:rsidRDefault="00C65C4C">
      <w:pPr>
        <w:pStyle w:val="CommentText"/>
        <w:rPr>
          <w:lang w:val="en-GB"/>
        </w:rPr>
      </w:pPr>
      <w:r>
        <w:rPr>
          <w:rStyle w:val="CommentReference"/>
        </w:rPr>
        <w:annotationRef/>
      </w:r>
      <w:r>
        <w:rPr>
          <w:lang w:val="en-GB"/>
        </w:rPr>
        <w:t>I would move this sentence into a footnote</w:t>
      </w:r>
    </w:p>
    <w:p w14:paraId="30993E34" w14:textId="1E7250E4" w:rsidR="00C65C4C" w:rsidRPr="00C65C4C" w:rsidRDefault="00C65C4C">
      <w:pPr>
        <w:pStyle w:val="CommentText"/>
        <w:rPr>
          <w:lang w:val="en-GB"/>
        </w:rPr>
      </w:pPr>
      <w:r>
        <w:rPr>
          <w:lang w:val="en-GB"/>
        </w:rPr>
        <w:t xml:space="preserve">If you want to contrast our approach to what is defined in literature, you should start the next sentence accordingly (e.g. </w:t>
      </w:r>
      <w:r w:rsidRPr="00C65C4C">
        <w:rPr>
          <w:i/>
          <w:iCs/>
          <w:lang w:val="en-GB"/>
        </w:rPr>
        <w:t>In contrast</w:t>
      </w:r>
      <w:r>
        <w:rPr>
          <w:i/>
          <w:iCs/>
          <w:lang w:val="en-GB"/>
        </w:rPr>
        <w:t xml:space="preserve"> to what is stated in SI literature</w:t>
      </w:r>
      <w:r>
        <w:rPr>
          <w:lang w:val="en-GB"/>
        </w:rPr>
        <w:t>[insert footnote here]</w:t>
      </w:r>
      <w:r w:rsidRPr="00C65C4C">
        <w:rPr>
          <w:i/>
          <w:iCs/>
          <w:lang w:val="en-GB"/>
        </w:rPr>
        <w:t>, our … does not …</w:t>
      </w:r>
      <w:r>
        <w:rPr>
          <w:lang w:val="en-GB"/>
        </w:rPr>
        <w:t>)</w:t>
      </w:r>
    </w:p>
  </w:comment>
  <w:comment w:id="150" w:author="ZSI" w:date="2022-02-24T00:57:00Z" w:initials="ZSI">
    <w:p w14:paraId="2520A2FA" w14:textId="77777777" w:rsidR="00C65C4C" w:rsidRDefault="00C65C4C">
      <w:pPr>
        <w:pStyle w:val="CommentText"/>
        <w:rPr>
          <w:lang w:val="en-GB"/>
        </w:rPr>
      </w:pPr>
      <w:r>
        <w:rPr>
          <w:rStyle w:val="CommentReference"/>
        </w:rPr>
        <w:annotationRef/>
      </w:r>
      <w:r>
        <w:rPr>
          <w:lang w:val="en-GB"/>
        </w:rPr>
        <w:t xml:space="preserve">our approach is not hypothetical </w:t>
      </w:r>
      <w:r w:rsidRPr="00C65C4C">
        <w:rPr>
          <mc:AlternateContent>
            <mc:Choice Requires="w16se"/>
            <mc:Fallback>
              <w:rFonts w:ascii="Segoe UI Emoji" w:eastAsia="Segoe UI Emoji" w:hAnsi="Segoe UI Emoji" w:cs="Segoe UI Emoji"/>
            </mc:Fallback>
          </mc:AlternateContent>
          <w:lang w:val="en-GB"/>
        </w:rPr>
        <mc:AlternateContent>
          <mc:Choice Requires="w16se">
            <w16se:symEx w16se:font="Segoe UI Emoji" w16se:char="1F609"/>
          </mc:Choice>
          <mc:Fallback>
            <w:t>😉</w:t>
          </mc:Fallback>
        </mc:AlternateContent>
      </w:r>
    </w:p>
    <w:p w14:paraId="627FF1A0" w14:textId="1EE6C0C8" w:rsidR="00204496" w:rsidRPr="00C65C4C" w:rsidRDefault="00204496" w:rsidP="00204496">
      <w:pPr>
        <w:pStyle w:val="CommentText"/>
        <w:numPr>
          <w:ilvl w:val="0"/>
          <w:numId w:val="6"/>
        </w:numPr>
        <w:rPr>
          <w:lang w:val="en-GB"/>
        </w:rPr>
      </w:pPr>
      <w:r>
        <w:rPr>
          <w:lang w:val="en-GB"/>
        </w:rPr>
        <w:t>find a more suitable term, e.g. our hypotheses do not …; or Based on the data; or In our understanding, Taking … into account, …; etc.</w:t>
      </w:r>
    </w:p>
  </w:comment>
  <w:comment w:id="210" w:author="ZSI" w:date="2022-02-24T00:40:00Z" w:initials="ZSI">
    <w:p w14:paraId="17E50DAA" w14:textId="77777777" w:rsidR="007A576B" w:rsidRDefault="007A576B">
      <w:pPr>
        <w:pStyle w:val="CommentText"/>
        <w:rPr>
          <w:lang w:val="en-GB"/>
        </w:rPr>
      </w:pPr>
      <w:r>
        <w:rPr>
          <w:rStyle w:val="CommentReference"/>
        </w:rPr>
        <w:annotationRef/>
      </w:r>
      <w:r>
        <w:rPr>
          <w:lang w:val="en-GB"/>
        </w:rPr>
        <w:t>“with”, not “of” – small words but big difference!</w:t>
      </w:r>
    </w:p>
    <w:p w14:paraId="1B422B2E" w14:textId="77777777" w:rsidR="007A576B" w:rsidRDefault="007A576B">
      <w:pPr>
        <w:pStyle w:val="CommentText"/>
        <w:rPr>
          <w:lang w:val="en-GB"/>
        </w:rPr>
      </w:pPr>
    </w:p>
    <w:p w14:paraId="2D814967" w14:textId="4CE4DA4F" w:rsidR="007A576B" w:rsidRPr="007A576B" w:rsidRDefault="007A576B">
      <w:pPr>
        <w:pStyle w:val="CommentText"/>
        <w:rPr>
          <w:lang w:val="en-GB"/>
        </w:rPr>
      </w:pPr>
      <w:r>
        <w:rPr>
          <w:lang w:val="en-GB"/>
        </w:rPr>
        <w:t>Please keep this consistent – e.g. the charts are labelled correctly</w:t>
      </w:r>
    </w:p>
  </w:comment>
  <w:comment w:id="219" w:author="ZSI" w:date="2022-02-24T01:06:00Z" w:initials="ZSI">
    <w:p w14:paraId="382A26EC" w14:textId="77777777" w:rsidR="00003520" w:rsidRDefault="00003520">
      <w:pPr>
        <w:pStyle w:val="CommentText"/>
        <w:rPr>
          <w:i/>
          <w:iCs/>
          <w:lang w:val="en-GB"/>
        </w:rPr>
      </w:pPr>
      <w:r>
        <w:rPr>
          <w:rStyle w:val="CommentReference"/>
        </w:rPr>
        <w:annotationRef/>
      </w:r>
      <w:r>
        <w:rPr>
          <w:lang w:val="en-GB"/>
        </w:rPr>
        <w:t xml:space="preserve">we should try to remain matter-of-fact, e.g. something can be </w:t>
      </w:r>
      <w:r w:rsidRPr="00003520">
        <w:rPr>
          <w:i/>
          <w:iCs/>
          <w:lang w:val="en-GB"/>
        </w:rPr>
        <w:t>informative in terms of …</w:t>
      </w:r>
    </w:p>
    <w:p w14:paraId="1DE6A1B7" w14:textId="4BDD28B0" w:rsidR="00003520" w:rsidRPr="00003520" w:rsidRDefault="00003520">
      <w:pPr>
        <w:pStyle w:val="CommentText"/>
        <w:rPr>
          <w:lang w:val="en-GB"/>
        </w:rPr>
      </w:pPr>
      <w:r>
        <w:rPr>
          <w:i/>
          <w:iCs/>
          <w:lang w:val="en-GB"/>
        </w:rPr>
        <w:t>The responses regarding the</w:t>
      </w:r>
      <w:r w:rsidRPr="00003520">
        <w:rPr>
          <w:i/>
          <w:iCs/>
          <w:lang w:val="en-GB"/>
        </w:rPr>
        <w:t xml:space="preserve"> </w:t>
      </w:r>
      <w:r>
        <w:rPr>
          <w:i/>
          <w:iCs/>
          <w:lang w:val="en-GB"/>
        </w:rPr>
        <w:t>familiarity with SI are interesting insofar as …</w:t>
      </w:r>
      <w:r>
        <w:rPr>
          <w:lang w:val="en-GB"/>
        </w:rPr>
        <w:t xml:space="preserve"> would be possible but even that I would avoid …</w:t>
      </w:r>
    </w:p>
  </w:comment>
  <w:comment w:id="316" w:author="Utku B. Demir" w:date="2022-02-23T17:39:00Z" w:initials="ubd">
    <w:p w14:paraId="1A100270" w14:textId="77777777" w:rsidR="001A3D09" w:rsidRDefault="001A3D09" w:rsidP="0044598A">
      <w:r>
        <w:rPr>
          <w:rStyle w:val="CommentReference"/>
        </w:rPr>
        <w:annotationRef/>
      </w:r>
      <w:r>
        <w:rPr>
          <w:sz w:val="20"/>
          <w:szCs w:val="20"/>
        </w:rPr>
        <w:t>Tell them where to find this section.</w:t>
      </w:r>
    </w:p>
  </w:comment>
  <w:comment w:id="328" w:author="Utku B. Demir" w:date="2022-02-10T13:13:00Z" w:initials="ubd">
    <w:p w14:paraId="74A78FC1" w14:textId="733A4572" w:rsidR="00D71BC8" w:rsidRDefault="00D71BC8" w:rsidP="00182218">
      <w:r>
        <w:rPr>
          <w:rStyle w:val="CommentReference"/>
        </w:rPr>
        <w:annotationRef/>
      </w:r>
      <w:r>
        <w:rPr>
          <w:sz w:val="20"/>
          <w:szCs w:val="20"/>
        </w:rPr>
        <w:t>A1</w:t>
      </w:r>
    </w:p>
  </w:comment>
  <w:comment w:id="383" w:author="Utku B. Demir" w:date="2022-02-23T18:24:00Z" w:initials="ubd">
    <w:p w14:paraId="5F788FBB" w14:textId="77777777" w:rsidR="00672F49" w:rsidRDefault="00672F49" w:rsidP="009A4860">
      <w:r>
        <w:rPr>
          <w:rStyle w:val="CommentReference"/>
        </w:rPr>
        <w:annotationRef/>
      </w:r>
      <w:r>
        <w:rPr>
          <w:sz w:val="20"/>
          <w:szCs w:val="20"/>
        </w:rPr>
        <w:t>Citation needed (Franz 2012a)</w:t>
      </w:r>
    </w:p>
  </w:comment>
  <w:comment w:id="384" w:author="ZSI" w:date="2022-02-24T02:19:00Z" w:initials="ZSI">
    <w:p w14:paraId="11245956" w14:textId="58DFF05E" w:rsidR="00EA42EB" w:rsidRPr="00EA42EB" w:rsidRDefault="00EA42EB">
      <w:pPr>
        <w:pStyle w:val="CommentText"/>
        <w:rPr>
          <w:lang w:val="en-GB"/>
        </w:rPr>
      </w:pPr>
      <w:r>
        <w:rPr>
          <w:rStyle w:val="CommentReference"/>
        </w:rPr>
        <w:annotationRef/>
      </w:r>
      <w:r>
        <w:rPr>
          <w:lang w:val="en-GB"/>
        </w:rPr>
        <w:t>imply? cause? …</w:t>
      </w:r>
    </w:p>
  </w:comment>
  <w:comment w:id="385" w:author="ZSI" w:date="2022-02-24T02:20:00Z" w:initials="ZSI">
    <w:p w14:paraId="77FF9942" w14:textId="4020F221" w:rsidR="00EA42EB" w:rsidRDefault="00EA42EB">
      <w:pPr>
        <w:pStyle w:val="CommentText"/>
        <w:rPr>
          <w:lang w:val="en-GB"/>
        </w:rPr>
      </w:pPr>
      <w:r w:rsidRPr="00EA42EB">
        <w:rPr>
          <w:rStyle w:val="CommentReference"/>
          <w:i/>
          <w:iCs/>
        </w:rPr>
        <w:annotationRef/>
      </w:r>
      <w:r>
        <w:rPr>
          <w:lang w:val="en-GB"/>
        </w:rPr>
        <w:t>something is missing here; maybe something like … h</w:t>
      </w:r>
      <w:r w:rsidRPr="00EA42EB">
        <w:rPr>
          <w:i/>
          <w:iCs/>
          <w:lang w:val="en-GB"/>
        </w:rPr>
        <w:t>igher chances for SI to occur in research projects</w:t>
      </w:r>
      <w:r>
        <w:rPr>
          <w:lang w:val="en-GB"/>
        </w:rPr>
        <w:t>?</w:t>
      </w:r>
    </w:p>
    <w:p w14:paraId="4AF5A87D" w14:textId="4FD45918" w:rsidR="00EA42EB" w:rsidRDefault="00EA42EB">
      <w:pPr>
        <w:pStyle w:val="CommentText"/>
        <w:rPr>
          <w:lang w:val="en-GB"/>
        </w:rPr>
      </w:pPr>
      <w:r>
        <w:rPr>
          <w:lang w:val="en-GB"/>
        </w:rPr>
        <w:t xml:space="preserve">or </w:t>
      </w:r>
      <w:r w:rsidRPr="00EA42EB">
        <w:rPr>
          <w:i/>
          <w:iCs/>
          <w:lang w:val="en-GB"/>
        </w:rPr>
        <w:t xml:space="preserve">higher chances of a </w:t>
      </w:r>
      <w:r>
        <w:rPr>
          <w:i/>
          <w:iCs/>
          <w:lang w:val="en-GB"/>
        </w:rPr>
        <w:t xml:space="preserve">research </w:t>
      </w:r>
      <w:r w:rsidRPr="00EA42EB">
        <w:rPr>
          <w:i/>
          <w:iCs/>
          <w:lang w:val="en-GB"/>
        </w:rPr>
        <w:t>project to … SI</w:t>
      </w:r>
    </w:p>
    <w:p w14:paraId="01FBBA73" w14:textId="00B34235" w:rsidR="00EA42EB" w:rsidRPr="00EA42EB" w:rsidRDefault="00EA42EB">
      <w:pPr>
        <w:pStyle w:val="CommentText"/>
        <w:rPr>
          <w:lang w:val="en-GB"/>
        </w:rPr>
      </w:pPr>
    </w:p>
  </w:comment>
  <w:comment w:id="395" w:author="Utku B. Demir" w:date="2022-02-23T18:36:00Z" w:initials="ubd">
    <w:p w14:paraId="249BEAFB" w14:textId="77777777" w:rsidR="00C644D4" w:rsidRDefault="00C644D4" w:rsidP="00D1249C">
      <w:r>
        <w:rPr>
          <w:rStyle w:val="CommentReference"/>
        </w:rPr>
        <w:annotationRef/>
      </w:r>
      <w:r>
        <w:rPr>
          <w:sz w:val="20"/>
          <w:szCs w:val="20"/>
        </w:rPr>
        <w:t>Importance and explanation of those variables</w:t>
      </w:r>
    </w:p>
  </w:comment>
  <w:comment w:id="399" w:author="ZSI" w:date="2022-02-24T02:24:00Z" w:initials="ZSI">
    <w:p w14:paraId="7D341FF5" w14:textId="77777777" w:rsidR="009C525D" w:rsidRDefault="009C525D">
      <w:pPr>
        <w:pStyle w:val="CommentText"/>
        <w:rPr>
          <w:lang w:val="en-GB"/>
        </w:rPr>
      </w:pPr>
      <w:r>
        <w:rPr>
          <w:rStyle w:val="CommentReference"/>
        </w:rPr>
        <w:annotationRef/>
      </w:r>
      <w:r>
        <w:rPr>
          <w:lang w:val="en-GB"/>
        </w:rPr>
        <w:t>Why does figure 2 show the motivation to understand a phenomenon? Isn’t that the academic motivation?</w:t>
      </w:r>
    </w:p>
    <w:p w14:paraId="78706BFF" w14:textId="77777777" w:rsidR="0029161D" w:rsidRDefault="0029161D">
      <w:pPr>
        <w:pStyle w:val="CommentText"/>
        <w:rPr>
          <w:lang w:val="en-GB"/>
        </w:rPr>
      </w:pPr>
    </w:p>
    <w:p w14:paraId="6A6EBF64" w14:textId="77777777" w:rsidR="0029161D" w:rsidRDefault="0029161D">
      <w:pPr>
        <w:pStyle w:val="CommentText"/>
        <w:rPr>
          <w:lang w:val="en-GB"/>
        </w:rPr>
      </w:pPr>
      <w:r>
        <w:rPr>
          <w:lang w:val="en-GB"/>
        </w:rPr>
        <w:t xml:space="preserve">The other was </w:t>
      </w:r>
      <w:r w:rsidRPr="0029161D">
        <w:rPr>
          <w:i/>
          <w:iCs/>
          <w:lang w:val="en-GB"/>
        </w:rPr>
        <w:t>directly address a natural, technical, economic, or social problem</w:t>
      </w:r>
      <w:r>
        <w:rPr>
          <w:lang w:val="en-GB"/>
        </w:rPr>
        <w:t>; but, since it didn’t correspond highly we can either put it into a footnote or leave it out completely</w:t>
      </w:r>
    </w:p>
    <w:p w14:paraId="0B9EBB91" w14:textId="77777777" w:rsidR="0029161D" w:rsidRDefault="0029161D">
      <w:pPr>
        <w:pStyle w:val="CommentText"/>
        <w:rPr>
          <w:lang w:val="en-GB"/>
        </w:rPr>
      </w:pPr>
    </w:p>
    <w:p w14:paraId="7FC359DF" w14:textId="15650301" w:rsidR="0029161D" w:rsidRPr="009C525D" w:rsidRDefault="0029161D">
      <w:pPr>
        <w:pStyle w:val="CommentText"/>
        <w:rPr>
          <w:lang w:val="en-GB"/>
        </w:rPr>
      </w:pPr>
      <w:r>
        <w:rPr>
          <w:lang w:val="en-GB"/>
        </w:rPr>
        <w:t>In any case, we should think about removing “phenomenon” as well since it’s the academic motivation that everybody has</w:t>
      </w:r>
    </w:p>
  </w:comment>
  <w:comment w:id="401" w:author="ZSI" w:date="2022-02-24T02:16:00Z" w:initials="ZSI">
    <w:p w14:paraId="4F677B2C" w14:textId="772D2BC4" w:rsidR="00EA42EB" w:rsidRPr="00EA42EB" w:rsidRDefault="00EA42EB">
      <w:pPr>
        <w:pStyle w:val="CommentText"/>
        <w:rPr>
          <w:lang w:val="en-GB"/>
        </w:rPr>
      </w:pPr>
      <w:r>
        <w:rPr>
          <w:rStyle w:val="CommentReference"/>
        </w:rPr>
        <w:annotationRef/>
      </w:r>
      <w:r>
        <w:rPr>
          <w:lang w:val="en-GB"/>
        </w:rPr>
        <w:t xml:space="preserve">Again, this is a cardinal error: there is no “rate” … it’s a rating which we do not need to mention at all b/c all you do in a survey is basically ask participants to rate things </w:t>
      </w:r>
      <w:r w:rsidRPr="00EA42EB">
        <w:rPr>
          <mc:AlternateContent>
            <mc:Choice Requires="w16se"/>
            <mc:Fallback>
              <w:rFonts w:ascii="Segoe UI Emoji" w:eastAsia="Segoe UI Emoji" w:hAnsi="Segoe UI Emoji" w:cs="Segoe UI Emoji"/>
            </mc:Fallback>
          </mc:AlternateContent>
          <w:lang w:val="en-GB"/>
        </w:rPr>
        <mc:AlternateContent>
          <mc:Choice Requires="w16se">
            <w16se:symEx w16se:font="Segoe UI Emoji" w16se:char="1F609"/>
          </mc:Choice>
          <mc:Fallback>
            <w:t>😉</w:t>
          </mc:Fallback>
        </mc:AlternateContent>
      </w:r>
    </w:p>
  </w:comment>
  <w:comment w:id="426" w:author="ZSI" w:date="2022-02-24T02:36:00Z" w:initials="ZSI">
    <w:p w14:paraId="7FB74E9A" w14:textId="09C67061" w:rsidR="000A7EB7" w:rsidRPr="000A7EB7" w:rsidRDefault="000A7EB7">
      <w:pPr>
        <w:pStyle w:val="CommentText"/>
        <w:rPr>
          <w:lang w:val="en-GB"/>
        </w:rPr>
      </w:pPr>
      <w:r>
        <w:rPr>
          <w:rStyle w:val="CommentReference"/>
        </w:rPr>
        <w:annotationRef/>
      </w:r>
      <w:r>
        <w:rPr>
          <w:rStyle w:val="CommentReference"/>
          <w:lang w:val="en-GB"/>
        </w:rPr>
        <w:t>h</w:t>
      </w:r>
      <w:r>
        <w:rPr>
          <w:lang w:val="en-GB"/>
        </w:rPr>
        <w:t>uman condition is shown</w:t>
      </w:r>
    </w:p>
  </w:comment>
  <w:comment w:id="498" w:author="Utku B. Demir" w:date="2022-02-11T01:09:00Z" w:initials="ubd">
    <w:p w14:paraId="3A0BEC3D" w14:textId="0C92646C" w:rsidR="00B253E0" w:rsidRDefault="00B253E0" w:rsidP="0035762D">
      <w:r>
        <w:rPr>
          <w:rStyle w:val="CommentReference"/>
        </w:rPr>
        <w:annotationRef/>
      </w:r>
      <w:r>
        <w:rPr>
          <w:sz w:val="20"/>
          <w:szCs w:val="20"/>
        </w:rPr>
        <w:t>Mention p-values?</w:t>
      </w:r>
    </w:p>
  </w:comment>
  <w:comment w:id="508" w:author="Utku B. Demir" w:date="2022-02-11T08:30:00Z" w:initials="ubd">
    <w:p w14:paraId="10E62541" w14:textId="77777777" w:rsidR="005F0A05" w:rsidRDefault="005F0A05" w:rsidP="00472894">
      <w:r>
        <w:rPr>
          <w:rStyle w:val="CommentReference"/>
        </w:rPr>
        <w:annotationRef/>
      </w:r>
      <w:r>
        <w:rPr>
          <w:sz w:val="20"/>
          <w:szCs w:val="20"/>
        </w:rPr>
        <w:t>Describe A1/A2</w:t>
      </w:r>
    </w:p>
  </w:comment>
  <w:comment w:id="549" w:author="ZSI" w:date="2022-02-24T02:42:00Z" w:initials="ZSI">
    <w:p w14:paraId="6DF83C85" w14:textId="77777777" w:rsidR="003D1B94" w:rsidRDefault="003D1B94">
      <w:pPr>
        <w:pStyle w:val="CommentText"/>
        <w:rPr>
          <w:lang w:val="en-GB"/>
        </w:rPr>
      </w:pPr>
      <w:r>
        <w:rPr>
          <w:rStyle w:val="CommentReference"/>
        </w:rPr>
        <w:annotationRef/>
      </w:r>
      <w:r>
        <w:rPr>
          <w:lang w:val="en-GB"/>
        </w:rPr>
        <w:t>Is this a term defined in the literature?</w:t>
      </w:r>
    </w:p>
    <w:p w14:paraId="34B457DE" w14:textId="77777777" w:rsidR="003D1B94" w:rsidRDefault="003D1B94">
      <w:pPr>
        <w:pStyle w:val="CommentText"/>
        <w:rPr>
          <w:lang w:val="en-GB"/>
        </w:rPr>
      </w:pPr>
      <w:r>
        <w:rPr>
          <w:lang w:val="en-GB"/>
        </w:rPr>
        <w:t>If it is self-coined, maybe put it differently:</w:t>
      </w:r>
    </w:p>
    <w:p w14:paraId="69A596EA" w14:textId="1DA3B543" w:rsidR="003D1B94" w:rsidRPr="003D1B94" w:rsidRDefault="003D1B94">
      <w:pPr>
        <w:pStyle w:val="CommentText"/>
        <w:rPr>
          <w:i/>
          <w:iCs/>
          <w:lang w:val="en-GB"/>
        </w:rPr>
      </w:pPr>
      <w:r>
        <w:rPr>
          <w:i/>
          <w:iCs/>
          <w:lang w:val="en-GB"/>
        </w:rPr>
        <w:t>A hypothesis based on available SI literature …</w:t>
      </w:r>
    </w:p>
  </w:comment>
  <w:comment w:id="550" w:author="Utku B. Demir" w:date="2022-02-11T10:20:00Z" w:initials="ubd">
    <w:p w14:paraId="32C7F2BB" w14:textId="77777777" w:rsidR="00196ED8" w:rsidRDefault="00196ED8" w:rsidP="00F27E5D">
      <w:r>
        <w:rPr>
          <w:rStyle w:val="CommentReference"/>
        </w:rPr>
        <w:annotationRef/>
      </w:r>
      <w:r>
        <w:rPr>
          <w:sz w:val="20"/>
          <w:szCs w:val="20"/>
        </w:rPr>
        <w:t>Indicate the hypotheses with [H] ???</w:t>
      </w:r>
    </w:p>
  </w:comment>
  <w:comment w:id="586" w:author="Utku B. Demir" w:date="2022-02-11T11:37:00Z" w:initials="ubd">
    <w:p w14:paraId="0E98CF29" w14:textId="77777777" w:rsidR="00A14774" w:rsidRDefault="00A14774" w:rsidP="00AF47EF">
      <w:r>
        <w:rPr>
          <w:rStyle w:val="CommentReference"/>
        </w:rPr>
        <w:annotationRef/>
      </w:r>
      <w:r>
        <w:rPr>
          <w:sz w:val="20"/>
          <w:szCs w:val="20"/>
        </w:rPr>
        <w:t>Describe C1 and explain we will be using this one at the end of the study for the final hypothesis.</w:t>
      </w:r>
    </w:p>
  </w:comment>
  <w:comment w:id="606" w:author="Utku B. Demir" w:date="2022-02-23T19:53:00Z" w:initials="ubd">
    <w:p w14:paraId="71093D96" w14:textId="77777777" w:rsidR="00677684" w:rsidRDefault="00677684" w:rsidP="00A8434D">
      <w:r>
        <w:rPr>
          <w:rStyle w:val="CommentReference"/>
        </w:rPr>
        <w:annotationRef/>
      </w:r>
      <w:r>
        <w:rPr>
          <w:sz w:val="20"/>
          <w:szCs w:val="20"/>
        </w:rPr>
        <w:t>Mention where to find the model and the index.</w:t>
      </w:r>
    </w:p>
  </w:comment>
  <w:comment w:id="623" w:author="Utku B. Demir" w:date="2022-02-23T20:28:00Z" w:initials="ubd">
    <w:p w14:paraId="5791556C" w14:textId="77777777" w:rsidR="00CC4B80" w:rsidRDefault="00CC4B80" w:rsidP="00C64783">
      <w:r>
        <w:rPr>
          <w:rStyle w:val="CommentReference"/>
        </w:rPr>
        <w:annotationRef/>
      </w:r>
      <w:r>
        <w:rPr>
          <w:sz w:val="20"/>
          <w:szCs w:val="20"/>
        </w:rPr>
        <w:t>For the demonstration, see … section</w:t>
      </w:r>
    </w:p>
  </w:comment>
  <w:comment w:id="627" w:author="Utku B. Demir" w:date="2022-02-11T11:56:00Z" w:initials="ubd">
    <w:p w14:paraId="5E92BE8D" w14:textId="7D86F65C" w:rsidR="00FF2BA4" w:rsidRDefault="00FF2BA4" w:rsidP="007E09D0">
      <w:r>
        <w:rPr>
          <w:rStyle w:val="CommentReference"/>
        </w:rPr>
        <w:annotationRef/>
      </w:r>
      <w:r>
        <w:rPr>
          <w:sz w:val="20"/>
          <w:szCs w:val="20"/>
        </w:rPr>
        <w:t>Describe Intention &amp; Agency</w:t>
      </w:r>
    </w:p>
  </w:comment>
  <w:comment w:id="628" w:author="Utku B. Demir" w:date="2022-02-12T00:47:00Z" w:initials="ubd">
    <w:p w14:paraId="4CAFB83F" w14:textId="77777777" w:rsidR="00071801" w:rsidRDefault="00071801" w:rsidP="0067079A">
      <w:r>
        <w:rPr>
          <w:rStyle w:val="CommentReference"/>
        </w:rPr>
        <w:annotationRef/>
      </w:r>
      <w:r>
        <w:rPr>
          <w:sz w:val="20"/>
          <w:szCs w:val="20"/>
        </w:rPr>
        <w:t>This section was actually called “Solution Orientation” on the MiroBoard. Keep it or change it?</w:t>
      </w:r>
    </w:p>
  </w:comment>
  <w:comment w:id="634" w:author="ZSI" w:date="2022-02-24T02:48:00Z" w:initials="ZSI">
    <w:p w14:paraId="72108AA8" w14:textId="0261AB4C" w:rsidR="00CE2598" w:rsidRPr="00CE2598" w:rsidRDefault="00CE2598">
      <w:pPr>
        <w:pStyle w:val="CommentText"/>
        <w:rPr>
          <w:lang w:val="en-GB"/>
        </w:rPr>
      </w:pPr>
      <w:r>
        <w:rPr>
          <w:rStyle w:val="CommentReference"/>
        </w:rPr>
        <w:annotationRef/>
      </w:r>
      <w:r>
        <w:rPr>
          <w:lang w:val="en-GB"/>
        </w:rPr>
        <w:t>Again: rating, not rate</w:t>
      </w:r>
    </w:p>
  </w:comment>
  <w:comment w:id="640" w:author="Utku B. Demir" w:date="2022-02-11T12:47:00Z" w:initials="ubd">
    <w:p w14:paraId="40BE3136" w14:textId="0C3C1B50" w:rsidR="00135B3C" w:rsidRDefault="00135B3C" w:rsidP="004C3773">
      <w:r>
        <w:rPr>
          <w:rStyle w:val="CommentReference"/>
        </w:rPr>
        <w:annotationRef/>
      </w:r>
      <w:r>
        <w:rPr>
          <w:sz w:val="20"/>
          <w:szCs w:val="20"/>
        </w:rPr>
        <w:t>Include all of the motivation types instead</w:t>
      </w:r>
    </w:p>
  </w:comment>
  <w:comment w:id="649" w:author="Utku B. Demir" w:date="2022-02-11T22:11:00Z" w:initials="ubd">
    <w:p w14:paraId="099DE8FF" w14:textId="77777777" w:rsidR="002960C7" w:rsidRDefault="002960C7" w:rsidP="00940F8F">
      <w:r>
        <w:rPr>
          <w:rStyle w:val="CommentReference"/>
        </w:rPr>
        <w:annotationRef/>
      </w:r>
      <w:r>
        <w:rPr>
          <w:sz w:val="20"/>
          <w:szCs w:val="20"/>
        </w:rPr>
        <w:t>Continue after deciding which D1 variables should be involved here</w:t>
      </w:r>
    </w:p>
  </w:comment>
  <w:comment w:id="668" w:author="Utku B. Demir" w:date="2022-02-12T01:11:00Z" w:initials="ubd">
    <w:p w14:paraId="2845088F" w14:textId="77777777" w:rsidR="00083E03" w:rsidRDefault="00083E03" w:rsidP="007F2F8E">
      <w:r>
        <w:rPr>
          <w:rStyle w:val="CommentReference"/>
        </w:rPr>
        <w:annotationRef/>
      </w:r>
      <w:r>
        <w:rPr>
          <w:sz w:val="20"/>
          <w:szCs w:val="20"/>
        </w:rPr>
        <w:t>complete the sentence, is this part necessary?</w:t>
      </w:r>
    </w:p>
  </w:comment>
  <w:comment w:id="671" w:author="Utku B. Demir" w:date="2022-02-12T01:17:00Z" w:initials="ubd">
    <w:p w14:paraId="48EBE0D1" w14:textId="77777777" w:rsidR="00EC0DD3" w:rsidRDefault="00EC0DD3" w:rsidP="00427F9B">
      <w:r>
        <w:rPr>
          <w:rStyle w:val="CommentReference"/>
        </w:rPr>
        <w:annotationRef/>
      </w:r>
      <w:r>
        <w:rPr>
          <w:sz w:val="20"/>
          <w:szCs w:val="20"/>
        </w:rPr>
        <w:t>effective, central, ???</w:t>
      </w:r>
    </w:p>
  </w:comment>
  <w:comment w:id="675" w:author="Utku B. Demir" w:date="2022-02-12T03:03:00Z" w:initials="ubd">
    <w:p w14:paraId="6EEE5866" w14:textId="77777777" w:rsidR="005657D2" w:rsidRDefault="005657D2" w:rsidP="00E2433B">
      <w:r>
        <w:rPr>
          <w:rStyle w:val="CommentReference"/>
        </w:rPr>
        <w:annotationRef/>
      </w:r>
      <w:r>
        <w:rPr>
          <w:sz w:val="20"/>
          <w:szCs w:val="20"/>
        </w:rPr>
        <w:t>Explain or include in the last variable?</w:t>
      </w:r>
    </w:p>
  </w:comment>
  <w:comment w:id="678" w:author="Utku B. Demir" w:date="2022-02-12T03:14:00Z" w:initials="ubd">
    <w:p w14:paraId="1EE69750" w14:textId="77777777" w:rsidR="00EA67FA" w:rsidRDefault="00EA67FA" w:rsidP="001A7221">
      <w:r>
        <w:rPr>
          <w:rStyle w:val="CommentReference"/>
        </w:rPr>
        <w:annotationRef/>
      </w:r>
      <w:r>
        <w:rPr>
          <w:sz w:val="20"/>
          <w:szCs w:val="20"/>
        </w:rPr>
        <w:t>Explain</w:t>
      </w:r>
    </w:p>
  </w:comment>
  <w:comment w:id="684" w:author="Utku B. Demir" w:date="2022-02-12T03:39:00Z" w:initials="ubd">
    <w:p w14:paraId="3522E283" w14:textId="77777777" w:rsidR="00E210C8" w:rsidRDefault="00E210C8" w:rsidP="008177EC">
      <w:r>
        <w:rPr>
          <w:rStyle w:val="CommentReference"/>
        </w:rPr>
        <w:annotationRef/>
      </w:r>
      <w:r>
        <w:rPr>
          <w:sz w:val="20"/>
          <w:szCs w:val="20"/>
        </w:rPr>
        <w:t>Explain further.</w:t>
      </w:r>
    </w:p>
  </w:comment>
  <w:comment w:id="685" w:author="Utku B. Demir" w:date="2022-02-12T11:27:00Z" w:initials="ubd">
    <w:p w14:paraId="0644F2E2" w14:textId="77777777" w:rsidR="0075479A" w:rsidRDefault="0075479A" w:rsidP="002A7B05">
      <w:r>
        <w:rPr>
          <w:rStyle w:val="CommentReference"/>
        </w:rPr>
        <w:annotationRef/>
      </w:r>
      <w:r>
        <w:rPr>
          <w:sz w:val="20"/>
          <w:szCs w:val="20"/>
        </w:rPr>
        <w:t>Insert the same order as the previous one</w:t>
      </w:r>
    </w:p>
  </w:comment>
  <w:comment w:id="698" w:author="Utku B. Demir" w:date="2022-02-13T11:55:00Z" w:initials="ubd">
    <w:p w14:paraId="47E37FEB" w14:textId="77777777" w:rsidR="00BB6E71" w:rsidRDefault="00BB6E71" w:rsidP="004E7708">
      <w:r>
        <w:rPr>
          <w:rStyle w:val="CommentReference"/>
        </w:rPr>
        <w:annotationRef/>
      </w:r>
      <w:r>
        <w:rPr>
          <w:sz w:val="20"/>
          <w:szCs w:val="20"/>
        </w:rPr>
        <w:t>Citation needed</w:t>
      </w:r>
    </w:p>
  </w:comment>
  <w:comment w:id="704" w:author="Utku B. Demir" w:date="2022-02-13T11:55:00Z" w:initials="ubd">
    <w:p w14:paraId="1634E6F3" w14:textId="77777777" w:rsidR="00BB6E71" w:rsidRDefault="00BB6E71" w:rsidP="00B77D62">
      <w:r>
        <w:rPr>
          <w:rStyle w:val="CommentReference"/>
        </w:rPr>
        <w:annotationRef/>
      </w:r>
      <w:r>
        <w:rPr>
          <w:sz w:val="20"/>
          <w:szCs w:val="20"/>
        </w:rPr>
        <w:t>Cross reference</w:t>
      </w:r>
    </w:p>
  </w:comment>
  <w:comment w:id="717" w:author="Utku B. Demir" w:date="2022-02-13T12:06:00Z" w:initials="ubd">
    <w:p w14:paraId="7B588A20" w14:textId="77777777" w:rsidR="00BC6514" w:rsidRDefault="00BC6514" w:rsidP="00BC6514">
      <w:r>
        <w:rPr>
          <w:rStyle w:val="CommentReference"/>
        </w:rPr>
        <w:annotationRef/>
      </w:r>
      <w:r>
        <w:rPr>
          <w:sz w:val="20"/>
          <w:szCs w:val="20"/>
        </w:rPr>
        <w:t>H does not make sense?</w:t>
      </w:r>
    </w:p>
  </w:comment>
  <w:comment w:id="756" w:author="Utku B. Demir" w:date="2022-02-13T21:36:00Z" w:initials="ubd">
    <w:p w14:paraId="6BD9D088" w14:textId="77777777" w:rsidR="00454860" w:rsidRDefault="00454860" w:rsidP="00767C92">
      <w:r>
        <w:rPr>
          <w:rStyle w:val="CommentReference"/>
        </w:rPr>
        <w:annotationRef/>
      </w:r>
      <w:r>
        <w:rPr>
          <w:sz w:val="20"/>
          <w:szCs w:val="20"/>
        </w:rPr>
        <w:t>Only hypothesis I got was the relation with SI-familiarity but we have already used this option a couple of times. I don’t want to repeat the same thing one more time</w:t>
      </w:r>
    </w:p>
    <w:p w14:paraId="1E21D6DD" w14:textId="77777777" w:rsidR="00454860" w:rsidRDefault="00454860" w:rsidP="00767C92"/>
    <w:p w14:paraId="133C8DAA" w14:textId="77777777" w:rsidR="00454860" w:rsidRDefault="00454860" w:rsidP="00767C92">
      <w:r>
        <w:rPr>
          <w:sz w:val="20"/>
          <w:szCs w:val="20"/>
        </w:rPr>
        <w:t>Any other suggestions?</w:t>
      </w:r>
    </w:p>
  </w:comment>
  <w:comment w:id="763" w:author="Utku B. Demir" w:date="2022-02-13T21:39:00Z" w:initials="ubd">
    <w:p w14:paraId="22901F81" w14:textId="77777777" w:rsidR="00454860" w:rsidRDefault="00454860" w:rsidP="000F3482">
      <w:r>
        <w:rPr>
          <w:rStyle w:val="CommentReference"/>
        </w:rPr>
        <w:annotationRef/>
      </w:r>
      <w:r>
        <w:rPr>
          <w:sz w:val="20"/>
          <w:szCs w:val="20"/>
        </w:rPr>
        <w:t>Write an introduction</w:t>
      </w:r>
    </w:p>
  </w:comment>
  <w:comment w:id="810" w:author="Utku B. Demir" w:date="2022-02-13T22:53:00Z" w:initials="ubd">
    <w:p w14:paraId="57ED989A" w14:textId="77777777" w:rsidR="00E42659" w:rsidRDefault="00E42659" w:rsidP="00A06D23">
      <w:r>
        <w:rPr>
          <w:rStyle w:val="CommentReference"/>
        </w:rPr>
        <w:annotationRef/>
      </w:r>
      <w:r>
        <w:rPr>
          <w:sz w:val="20"/>
          <w:szCs w:val="20"/>
        </w:rPr>
        <w:t xml:space="preserve">Kind of unnecessary test </w:t>
      </w:r>
    </w:p>
  </w:comment>
  <w:comment w:id="816" w:author="Utku B. Demir" w:date="2022-02-13T23:44:00Z" w:initials="ubd">
    <w:p w14:paraId="0F446E06" w14:textId="77777777" w:rsidR="00E17035" w:rsidRDefault="00E17035" w:rsidP="000959BB">
      <w:r>
        <w:rPr>
          <w:rStyle w:val="CommentReference"/>
        </w:rPr>
        <w:annotationRef/>
      </w:r>
      <w:r>
        <w:rPr>
          <w:sz w:val="20"/>
          <w:szCs w:val="20"/>
        </w:rPr>
        <w:t>We don’t have any hypotheses that make sense for these ones, comeback and fill these parts</w:t>
      </w:r>
    </w:p>
  </w:comment>
  <w:comment w:id="850" w:author="Utku B. Demir" w:date="2022-02-13T23:44:00Z" w:initials="ubd">
    <w:p w14:paraId="51BEAC5E" w14:textId="77777777" w:rsidR="00E17035" w:rsidRDefault="00E17035" w:rsidP="00E06F83">
      <w:r>
        <w:rPr>
          <w:rStyle w:val="CommentReference"/>
        </w:rPr>
        <w:annotationRef/>
      </w:r>
      <w:r>
        <w:rPr>
          <w:sz w:val="20"/>
          <w:szCs w:val="20"/>
        </w:rPr>
        <w:t>Broaden the description?</w:t>
      </w:r>
    </w:p>
  </w:comment>
  <w:comment w:id="856" w:author="Utku B. Demir" w:date="2022-02-14T02:30:00Z" w:initials="ubd">
    <w:p w14:paraId="06D80653" w14:textId="77777777" w:rsidR="00E97060" w:rsidRDefault="00E97060" w:rsidP="00990B43">
      <w:r>
        <w:rPr>
          <w:rStyle w:val="CommentReference"/>
        </w:rPr>
        <w:annotationRef/>
      </w:r>
      <w:r>
        <w:rPr>
          <w:sz w:val="20"/>
          <w:szCs w:val="20"/>
        </w:rPr>
        <w:t>Doesn’t make much sense? Discuss and come back.</w:t>
      </w:r>
    </w:p>
  </w:comment>
  <w:comment w:id="881" w:author="Utku B. Demir" w:date="2022-02-14T04:11:00Z" w:initials="ubd">
    <w:p w14:paraId="3ECE645F" w14:textId="77777777" w:rsidR="00860C84" w:rsidRDefault="00860C84" w:rsidP="00837D1D">
      <w:r>
        <w:rPr>
          <w:rStyle w:val="CommentReference"/>
        </w:rPr>
        <w:annotationRef/>
      </w:r>
      <w:r>
        <w:rPr>
          <w:sz w:val="20"/>
          <w:szCs w:val="20"/>
        </w:rPr>
        <w:t>Citation needed about the types of intended effects here.</w:t>
      </w:r>
    </w:p>
  </w:comment>
  <w:comment w:id="896" w:author="Utku B. Demir" w:date="2022-02-14T04:11:00Z" w:initials="ubd">
    <w:p w14:paraId="2515E2B8" w14:textId="77777777" w:rsidR="003407A0" w:rsidRDefault="003407A0" w:rsidP="00440E3C">
      <w:r>
        <w:rPr>
          <w:rStyle w:val="CommentReference"/>
        </w:rPr>
        <w:annotationRef/>
      </w:r>
      <w:r>
        <w:rPr>
          <w:sz w:val="20"/>
          <w:szCs w:val="20"/>
        </w:rPr>
        <w:t>This one just doesn’t work “Especially considering the relatively distinct distribution under representatives from policy-making organisations and public administration, we assume that [H] higher levels evidence based decision making goals  </w:t>
      </w:r>
    </w:p>
    <w:p w14:paraId="53A76B42" w14:textId="77777777" w:rsidR="003407A0" w:rsidRDefault="003407A0" w:rsidP="00440E3C">
      <w:r>
        <w:rPr>
          <w:sz w:val="20"/>
          <w:szCs w:val="20"/>
        </w:rPr>
        <w:t>“</w:t>
      </w:r>
    </w:p>
  </w:comment>
  <w:comment w:id="903" w:author="Utku B. Demir" w:date="2022-02-14T04:51:00Z" w:initials="ubd">
    <w:p w14:paraId="1649469C" w14:textId="77777777" w:rsidR="00D942A2" w:rsidRDefault="00D942A2" w:rsidP="00AB5633">
      <w:r>
        <w:rPr>
          <w:rStyle w:val="CommentReference"/>
        </w:rPr>
        <w:annotationRef/>
      </w:r>
      <w:r>
        <w:rPr>
          <w:sz w:val="20"/>
          <w:szCs w:val="20"/>
        </w:rPr>
        <w:t>Remove the correlations from the same cluster</w:t>
      </w:r>
    </w:p>
  </w:comment>
  <w:comment w:id="904" w:author="Utku B. Demir" w:date="2022-02-14T04:57:00Z" w:initials="ubd">
    <w:p w14:paraId="2135F018" w14:textId="77777777" w:rsidR="00AD0AC3" w:rsidRDefault="00AD0AC3" w:rsidP="00554D3B">
      <w:r>
        <w:rPr>
          <w:rStyle w:val="CommentReference"/>
        </w:rPr>
        <w:annotationRef/>
      </w:r>
      <w:r>
        <w:rPr>
          <w:sz w:val="20"/>
          <w:szCs w:val="20"/>
        </w:rPr>
        <w:t>Btw, this doesnt make much sense either. What are we even displaying here?</w:t>
      </w:r>
    </w:p>
  </w:comment>
  <w:comment w:id="930" w:author="Utku B. Demir" w:date="2022-02-14T04:58:00Z" w:initials="ubd">
    <w:p w14:paraId="736D99C8" w14:textId="77777777" w:rsidR="00AD0AC3" w:rsidRDefault="00AD0AC3" w:rsidP="00795BEA">
      <w:r>
        <w:rPr>
          <w:rStyle w:val="CommentReference"/>
        </w:rPr>
        <w:annotationRef/>
      </w:r>
      <w:r>
        <w:rPr>
          <w:sz w:val="20"/>
          <w:szCs w:val="20"/>
        </w:rPr>
        <w:t>Explain further if we decide to keep it.</w:t>
      </w:r>
    </w:p>
  </w:comment>
  <w:comment w:id="969" w:author="Utku B. Demir" w:date="2022-02-14T05:43:00Z" w:initials="ubd">
    <w:p w14:paraId="5A62929D" w14:textId="77777777" w:rsidR="00C85032" w:rsidRDefault="00C85032" w:rsidP="00C02A9E">
      <w:r>
        <w:rPr>
          <w:rStyle w:val="CommentReference"/>
        </w:rPr>
        <w:annotationRef/>
      </w:r>
      <w:r>
        <w:rPr>
          <w:sz w:val="20"/>
          <w:szCs w:val="20"/>
        </w:rPr>
        <w:t>The distribution is not good enough for an hypothesis test</w:t>
      </w:r>
    </w:p>
  </w:comment>
  <w:comment w:id="999" w:author="Utku B. Demir" w:date="2022-02-14T06:04:00Z" w:initials="ubd">
    <w:p w14:paraId="5035F43C" w14:textId="77777777" w:rsidR="00637308" w:rsidRDefault="00637308" w:rsidP="00335825">
      <w:r>
        <w:rPr>
          <w:rStyle w:val="CommentReference"/>
        </w:rPr>
        <w:annotationRef/>
      </w:r>
      <w:r>
        <w:rPr>
          <w:sz w:val="20"/>
          <w:szCs w:val="20"/>
        </w:rPr>
        <w:t>Not enough observations, should we test it?</w:t>
      </w:r>
    </w:p>
  </w:comment>
  <w:comment w:id="1106" w:author="Utku B. Demir" w:date="2022-02-14T07:55:00Z" w:initials="ubd">
    <w:p w14:paraId="296D3032" w14:textId="77777777" w:rsidR="00BA3D9D" w:rsidRDefault="00BA3D9D" w:rsidP="003E464A">
      <w:r>
        <w:rPr>
          <w:rStyle w:val="CommentReference"/>
        </w:rPr>
        <w:annotationRef/>
      </w:r>
      <w:r>
        <w:rPr>
          <w:sz w:val="20"/>
          <w:szCs w:val="20"/>
        </w:rPr>
        <w:t>Describe and add hypothesis?</w:t>
      </w:r>
    </w:p>
  </w:comment>
  <w:comment w:id="1168" w:author="ZSI" w:date="2022-02-24T00:00:00Z" w:initials="ZSI">
    <w:p w14:paraId="3F019C7A" w14:textId="65FAB2DE" w:rsidR="00584A8D" w:rsidRPr="00584A8D" w:rsidRDefault="00584A8D">
      <w:pPr>
        <w:pStyle w:val="CommentText"/>
        <w:rPr>
          <w:lang w:val="en-GB"/>
        </w:rPr>
      </w:pPr>
      <w:r>
        <w:rPr>
          <w:rStyle w:val="CommentReference"/>
        </w:rPr>
        <w:annotationRef/>
      </w:r>
      <w:r>
        <w:rPr>
          <w:lang w:val="en-GB"/>
        </w:rPr>
        <w:t>Not sure what you mean by “preset features”</w:t>
      </w:r>
    </w:p>
  </w:comment>
  <w:comment w:id="1266" w:author="Utku B. Demir" w:date="2022-02-14T08:27:00Z" w:initials="ubd">
    <w:p w14:paraId="39382DB3" w14:textId="77777777" w:rsidR="00245D56" w:rsidRDefault="00245D56" w:rsidP="00901119">
      <w:r>
        <w:rPr>
          <w:rStyle w:val="CommentReference"/>
        </w:rPr>
        <w:annotationRef/>
      </w:r>
      <w:r>
        <w:rPr>
          <w:sz w:val="20"/>
          <w:szCs w:val="20"/>
        </w:rPr>
        <w:t>Maybe too much.</w:t>
      </w:r>
    </w:p>
  </w:comment>
  <w:comment w:id="1370" w:author="ZSI" w:date="2022-02-24T00:26:00Z" w:initials="ZSI">
    <w:p w14:paraId="7AC7F5B8" w14:textId="1E4E7349" w:rsidR="00A30681" w:rsidRPr="00A30681" w:rsidRDefault="00A30681">
      <w:pPr>
        <w:pStyle w:val="CommentText"/>
        <w:rPr>
          <w:lang w:val="en-GB"/>
        </w:rPr>
      </w:pPr>
      <w:r>
        <w:rPr>
          <w:rStyle w:val="CommentReference"/>
        </w:rPr>
        <w:annotationRef/>
      </w:r>
      <w:r>
        <w:rPr>
          <w:lang w:val="en-GB"/>
        </w:rPr>
        <w:t xml:space="preserve">I don’t understand this part; does it mean that you use </w:t>
      </w:r>
      <w:r>
        <w:rPr>
          <w:i/>
          <w:iCs/>
          <w:lang w:val="en-GB"/>
        </w:rPr>
        <w:t>interdisciplinary involvement</w:t>
      </w:r>
      <w:r>
        <w:rPr>
          <w:lang w:val="en-GB"/>
        </w:rPr>
        <w:t xml:space="preserve"> because </w:t>
      </w:r>
      <w:r>
        <w:rPr>
          <w:i/>
          <w:iCs/>
          <w:lang w:val="en-GB"/>
        </w:rPr>
        <w:t>transdisciplinary involvement</w:t>
      </w:r>
      <w:r>
        <w:rPr>
          <w:lang w:val="en-GB"/>
        </w:rPr>
        <w:t xml:space="preserve"> is no longer available for comparison?</w:t>
      </w:r>
    </w:p>
  </w:comment>
  <w:comment w:id="1176" w:author="ZSI" w:date="2022-02-24T00:29:00Z" w:initials="ZSI">
    <w:p w14:paraId="36E63A64" w14:textId="54D5DF56" w:rsidR="006539F9" w:rsidRPr="006539F9" w:rsidRDefault="006539F9">
      <w:pPr>
        <w:pStyle w:val="CommentText"/>
        <w:rPr>
          <w:lang w:val="en-GB"/>
        </w:rPr>
      </w:pPr>
      <w:r>
        <w:rPr>
          <w:rStyle w:val="CommentReference"/>
        </w:rPr>
        <w:annotationRef/>
      </w:r>
      <w:r>
        <w:rPr>
          <w:lang w:val="en-GB"/>
        </w:rPr>
        <w:t>Most of this should go into the methodology section; here, we should only list the main steps and refer to the methodology section for details; this section should mainly describe the outcome</w:t>
      </w:r>
    </w:p>
  </w:comment>
  <w:comment w:id="1396" w:author="ZSI" w:date="2022-02-23T23:50:00Z" w:initials="ZSI">
    <w:p w14:paraId="203B066B" w14:textId="6A600677" w:rsidR="00584A8D" w:rsidRPr="00584A8D" w:rsidRDefault="00584A8D">
      <w:pPr>
        <w:pStyle w:val="CommentText"/>
        <w:rPr>
          <w:lang w:val="en-GB"/>
        </w:rPr>
      </w:pPr>
      <w:r>
        <w:rPr>
          <w:rStyle w:val="CommentReference"/>
        </w:rPr>
        <w:annotationRef/>
      </w:r>
      <w:r>
        <w:rPr>
          <w:rStyle w:val="CommentReference"/>
          <w:lang w:val="en-GB"/>
        </w:rPr>
        <w:t>Is this a term actually defined in the literature or is it a self-coined one? If it’s the latter, we should find a more suitable one – “semi-“ sounds like it’s only partly based on sound knowledge, the other half is arbitrary …</w:t>
      </w:r>
    </w:p>
  </w:comment>
  <w:comment w:id="1414" w:author="Utku B. Demir" w:date="2022-02-14T09:34:00Z" w:initials="ubd">
    <w:p w14:paraId="0E404DEA" w14:textId="77777777" w:rsidR="00EB1D8D" w:rsidRDefault="00EB1D8D" w:rsidP="00C5649D">
      <w:r>
        <w:rPr>
          <w:rStyle w:val="CommentReference"/>
        </w:rPr>
        <w:annotationRef/>
      </w:r>
      <w:r>
        <w:rPr>
          <w:sz w:val="20"/>
          <w:szCs w:val="20"/>
        </w:rPr>
        <w:t>Insert the final hypothesis</w:t>
      </w:r>
    </w:p>
  </w:comment>
  <w:comment w:id="1415" w:author="Utku B. Demir" w:date="2022-02-14T09:34:00Z" w:initials="ubd">
    <w:p w14:paraId="3915F58A" w14:textId="53F9C666" w:rsidR="00EB1D8D" w:rsidRDefault="00EB1D8D" w:rsidP="003A7D72">
      <w:r>
        <w:rPr>
          <w:rStyle w:val="CommentReference"/>
        </w:rPr>
        <w:annotationRef/>
      </w:r>
      <w:r>
        <w:rPr>
          <w:sz w:val="20"/>
          <w:szCs w:val="20"/>
        </w:rPr>
        <w:t>Insert a good table here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ED9D7FA" w15:done="0"/>
  <w15:commentEx w15:paraId="0B47ADE1" w15:done="0"/>
  <w15:commentEx w15:paraId="6426A757" w15:done="0"/>
  <w15:commentEx w15:paraId="3A7E19DB" w15:done="0"/>
  <w15:commentEx w15:paraId="28B451C9" w15:done="0"/>
  <w15:commentEx w15:paraId="2A5F8431" w15:done="1"/>
  <w15:commentEx w15:paraId="6A5553C9" w15:done="0"/>
  <w15:commentEx w15:paraId="36C34FE7" w15:done="0"/>
  <w15:commentEx w15:paraId="07278E36" w15:done="0"/>
  <w15:commentEx w15:paraId="298D6E08" w15:done="0"/>
  <w15:commentEx w15:paraId="36937DEF" w15:done="0"/>
  <w15:commentEx w15:paraId="137BA4D1" w15:done="0"/>
  <w15:commentEx w15:paraId="30993E34" w15:done="0"/>
  <w15:commentEx w15:paraId="627FF1A0" w15:done="0"/>
  <w15:commentEx w15:paraId="2D814967" w15:done="0"/>
  <w15:commentEx w15:paraId="1DE6A1B7" w15:done="0"/>
  <w15:commentEx w15:paraId="1A100270" w15:done="0"/>
  <w15:commentEx w15:paraId="74A78FC1" w15:done="0"/>
  <w15:commentEx w15:paraId="5F788FBB" w15:done="0"/>
  <w15:commentEx w15:paraId="11245956" w15:done="0"/>
  <w15:commentEx w15:paraId="01FBBA73" w15:done="0"/>
  <w15:commentEx w15:paraId="249BEAFB" w15:done="0"/>
  <w15:commentEx w15:paraId="7FC359DF" w15:done="0"/>
  <w15:commentEx w15:paraId="4F677B2C" w15:done="0"/>
  <w15:commentEx w15:paraId="7FB74E9A" w15:done="0"/>
  <w15:commentEx w15:paraId="3A0BEC3D" w15:done="0"/>
  <w15:commentEx w15:paraId="10E62541" w15:done="0"/>
  <w15:commentEx w15:paraId="69A596EA" w15:done="0"/>
  <w15:commentEx w15:paraId="32C7F2BB" w15:done="0"/>
  <w15:commentEx w15:paraId="0E98CF29" w15:done="0"/>
  <w15:commentEx w15:paraId="71093D96" w15:done="0"/>
  <w15:commentEx w15:paraId="5791556C" w15:done="0"/>
  <w15:commentEx w15:paraId="5E92BE8D" w15:done="0"/>
  <w15:commentEx w15:paraId="4CAFB83F" w15:done="0"/>
  <w15:commentEx w15:paraId="72108AA8" w15:done="0"/>
  <w15:commentEx w15:paraId="40BE3136" w15:done="0"/>
  <w15:commentEx w15:paraId="099DE8FF" w15:done="0"/>
  <w15:commentEx w15:paraId="2845088F" w15:done="0"/>
  <w15:commentEx w15:paraId="48EBE0D1" w15:done="0"/>
  <w15:commentEx w15:paraId="6EEE5866" w15:done="0"/>
  <w15:commentEx w15:paraId="1EE69750" w15:done="0"/>
  <w15:commentEx w15:paraId="3522E283" w15:done="0"/>
  <w15:commentEx w15:paraId="0644F2E2" w15:done="0"/>
  <w15:commentEx w15:paraId="47E37FEB" w15:done="0"/>
  <w15:commentEx w15:paraId="1634E6F3" w15:done="0"/>
  <w15:commentEx w15:paraId="7B588A20" w15:done="0"/>
  <w15:commentEx w15:paraId="133C8DAA" w15:done="0"/>
  <w15:commentEx w15:paraId="22901F81" w15:done="0"/>
  <w15:commentEx w15:paraId="57ED989A" w15:done="0"/>
  <w15:commentEx w15:paraId="0F446E06" w15:done="0"/>
  <w15:commentEx w15:paraId="51BEAC5E" w15:done="0"/>
  <w15:commentEx w15:paraId="06D80653" w15:done="0"/>
  <w15:commentEx w15:paraId="3ECE645F" w15:done="0"/>
  <w15:commentEx w15:paraId="53A76B42" w15:done="0"/>
  <w15:commentEx w15:paraId="1649469C" w15:done="0"/>
  <w15:commentEx w15:paraId="2135F018" w15:paraIdParent="1649469C" w15:done="0"/>
  <w15:commentEx w15:paraId="736D99C8" w15:done="0"/>
  <w15:commentEx w15:paraId="5A62929D" w15:done="0"/>
  <w15:commentEx w15:paraId="5035F43C" w15:done="0"/>
  <w15:commentEx w15:paraId="296D3032" w15:done="0"/>
  <w15:commentEx w15:paraId="3F019C7A" w15:done="0"/>
  <w15:commentEx w15:paraId="39382DB3" w15:done="0"/>
  <w15:commentEx w15:paraId="7AC7F5B8" w15:done="0"/>
  <w15:commentEx w15:paraId="36E63A64" w15:done="0"/>
  <w15:commentEx w15:paraId="203B066B" w15:done="0"/>
  <w15:commentEx w15:paraId="0E404DEA" w15:done="0"/>
  <w15:commentEx w15:paraId="3915F58A"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C1623A" w16cex:dateUtc="2022-02-24T00:47:00Z"/>
  <w16cex:commentExtensible w16cex:durableId="25C15F4E" w16cex:dateUtc="2022-02-23T15:49:00Z"/>
  <w16cex:commentExtensible w16cex:durableId="25C0E3FC" w16cex:dateUtc="2022-02-23T15:49:00Z"/>
  <w16cex:commentExtensible w16cex:durableId="25C0BA2E" w16cex:dateUtc="2022-02-23T12:50:00Z"/>
  <w16cex:commentExtensible w16cex:durableId="25C18753" w16cex:dateUtc="2022-02-24T03:25:00Z"/>
  <w16cex:commentExtensible w16cex:durableId="25C16616" w16cex:dateUtc="2022-02-24T01:04:00Z"/>
  <w16cex:commentExtensible w16cex:durableId="25C166C9" w16cex:dateUtc="2022-02-24T01:07:00Z"/>
  <w16cex:commentExtensible w16cex:durableId="25C15048" w16cex:dateUtc="2022-02-23T23:31:00Z"/>
  <w16cex:commentExtensible w16cex:durableId="25C167E6" w16cex:dateUtc="2022-02-24T01:11:00Z"/>
  <w16cex:commentExtensible w16cex:durableId="25AFAA1C" w16cex:dateUtc="2022-02-10T12:13:00Z"/>
  <w16cex:commentExtensible w16cex:durableId="25C154D3" w16cex:dateUtc="2022-02-23T23:50:00Z"/>
  <w16cex:commentExtensible w16cex:durableId="25C15553" w16cex:dateUtc="2022-02-23T23:52:00Z"/>
  <w16cex:commentExtensible w16cex:durableId="25C156CC" w16cex:dateUtc="2022-02-23T23:58:00Z"/>
  <w16cex:commentExtensible w16cex:durableId="25C15680" w16cex:dateUtc="2022-02-23T23:57:00Z"/>
  <w16cex:commentExtensible w16cex:durableId="25C1527D" w16cex:dateUtc="2022-02-23T23:40:00Z"/>
  <w16cex:commentExtensible w16cex:durableId="25C158AF" w16cex:dateUtc="2022-02-24T00:06:00Z"/>
  <w16cex:commentExtensible w16cex:durableId="25C0EFD9" w16cex:dateUtc="2022-02-23T16:39:00Z"/>
  <w16cex:commentExtensible w16cex:durableId="25AFAA0F" w16cex:dateUtc="2022-02-10T12:13:00Z"/>
  <w16cex:commentExtensible w16cex:durableId="25C0FA61" w16cex:dateUtc="2022-02-23T17:24:00Z"/>
  <w16cex:commentExtensible w16cex:durableId="25C169AA" w16cex:dateUtc="2022-02-24T01:19:00Z"/>
  <w16cex:commentExtensible w16cex:durableId="25C16A03" w16cex:dateUtc="2022-02-24T01:20:00Z"/>
  <w16cex:commentExtensible w16cex:durableId="25C0FD15" w16cex:dateUtc="2022-02-23T17:36:00Z"/>
  <w16cex:commentExtensible w16cex:durableId="25C16ACC" w16cex:dateUtc="2022-02-24T01:24:00Z"/>
  <w16cex:commentExtensible w16cex:durableId="25C168E2" w16cex:dateUtc="2022-02-24T01:16:00Z"/>
  <w16cex:commentExtensible w16cex:durableId="25C16D99" w16cex:dateUtc="2022-02-24T01:36:00Z"/>
  <w16cex:commentExtensible w16cex:durableId="25B051E8" w16cex:dateUtc="2022-02-11T00:09:00Z"/>
  <w16cex:commentExtensible w16cex:durableId="25B0B943" w16cex:dateUtc="2022-02-11T07:30:00Z"/>
  <w16cex:commentExtensible w16cex:durableId="25C16F1A" w16cex:dateUtc="2022-02-24T01:42:00Z"/>
  <w16cex:commentExtensible w16cex:durableId="25B0D323" w16cex:dateUtc="2022-02-11T09:20:00Z"/>
  <w16cex:commentExtensible w16cex:durableId="25B0E537" w16cex:dateUtc="2022-02-11T10:37:00Z"/>
  <w16cex:commentExtensible w16cex:durableId="25C10F29" w16cex:dateUtc="2022-02-23T18:53:00Z"/>
  <w16cex:commentExtensible w16cex:durableId="25C11767" w16cex:dateUtc="2022-02-23T19:28:00Z"/>
  <w16cex:commentExtensible w16cex:durableId="25B0E9A1" w16cex:dateUtc="2022-02-11T10:56:00Z"/>
  <w16cex:commentExtensible w16cex:durableId="25B19E53" w16cex:dateUtc="2022-02-11T23:47:00Z"/>
  <w16cex:commentExtensible w16cex:durableId="25C17097" w16cex:dateUtc="2022-02-24T01:48:00Z"/>
  <w16cex:commentExtensible w16cex:durableId="25B0F59A" w16cex:dateUtc="2022-02-11T11:47:00Z"/>
  <w16cex:commentExtensible w16cex:durableId="25B179CA" w16cex:dateUtc="2022-02-11T21:11:00Z"/>
  <w16cex:commentExtensible w16cex:durableId="25B1A3CE" w16cex:dateUtc="2022-02-12T00:11:00Z"/>
  <w16cex:commentExtensible w16cex:durableId="25B1A554" w16cex:dateUtc="2022-02-12T00:17:00Z"/>
  <w16cex:commentExtensible w16cex:durableId="25B1BE07" w16cex:dateUtc="2022-02-12T02:03:00Z"/>
  <w16cex:commentExtensible w16cex:durableId="25B1C0A8" w16cex:dateUtc="2022-02-12T02:14:00Z"/>
  <w16cex:commentExtensible w16cex:durableId="25B1C6A3" w16cex:dateUtc="2022-02-12T02:39:00Z"/>
  <w16cex:commentExtensible w16cex:durableId="25B23426" w16cex:dateUtc="2022-02-12T10:27:00Z"/>
  <w16cex:commentExtensible w16cex:durableId="25B38C56" w16cex:dateUtc="2022-02-13T10:55:00Z"/>
  <w16cex:commentExtensible w16cex:durableId="25B38C66" w16cex:dateUtc="2022-02-13T10:55:00Z"/>
  <w16cex:commentExtensible w16cex:durableId="25B38ECC" w16cex:dateUtc="2022-02-13T11:06:00Z"/>
  <w16cex:commentExtensible w16cex:durableId="25B4149A" w16cex:dateUtc="2022-02-13T20:36:00Z"/>
  <w16cex:commentExtensible w16cex:durableId="25B41530" w16cex:dateUtc="2022-02-13T20:39:00Z"/>
  <w16cex:commentExtensible w16cex:durableId="25B4268C" w16cex:dateUtc="2022-02-13T21:53:00Z"/>
  <w16cex:commentExtensible w16cex:durableId="25B43278" w16cex:dateUtc="2022-02-13T22:44:00Z"/>
  <w16cex:commentExtensible w16cex:durableId="25B43289" w16cex:dateUtc="2022-02-13T22:44:00Z"/>
  <w16cex:commentExtensible w16cex:durableId="25B45980" w16cex:dateUtc="2022-02-14T01:30:00Z"/>
  <w16cex:commentExtensible w16cex:durableId="25B47105" w16cex:dateUtc="2022-02-14T03:11:00Z"/>
  <w16cex:commentExtensible w16cex:durableId="25B4711D" w16cex:dateUtc="2022-02-14T03:11:00Z"/>
  <w16cex:commentExtensible w16cex:durableId="25B47A8E" w16cex:dateUtc="2022-02-14T03:51:00Z"/>
  <w16cex:commentExtensible w16cex:durableId="25B47BD9" w16cex:dateUtc="2022-02-14T03:57:00Z"/>
  <w16cex:commentExtensible w16cex:durableId="25B47C25" w16cex:dateUtc="2022-02-14T03:58:00Z"/>
  <w16cex:commentExtensible w16cex:durableId="25B486BC" w16cex:dateUtc="2022-02-14T04:43:00Z"/>
  <w16cex:commentExtensible w16cex:durableId="25B48B8F" w16cex:dateUtc="2022-02-14T05:04:00Z"/>
  <w16cex:commentExtensible w16cex:durableId="25B4A5A4" w16cex:dateUtc="2022-02-14T06:55:00Z"/>
  <w16cex:commentExtensible w16cex:durableId="25C1491B" w16cex:dateUtc="2022-02-23T23:00:00Z"/>
  <w16cex:commentExtensible w16cex:durableId="25B4AD04" w16cex:dateUtc="2022-02-14T07:27:00Z"/>
  <w16cex:commentExtensible w16cex:durableId="25C14F2F" w16cex:dateUtc="2022-02-23T23:26:00Z"/>
  <w16cex:commentExtensible w16cex:durableId="25C14FCC" w16cex:dateUtc="2022-02-23T23:29:00Z"/>
  <w16cex:commentExtensible w16cex:durableId="25C146DB" w16cex:dateUtc="2022-02-23T22:50:00Z"/>
  <w16cex:commentExtensible w16cex:durableId="25B4BCD9" w16cex:dateUtc="2022-02-14T08:34:00Z"/>
  <w16cex:commentExtensible w16cex:durableId="25B4BCCB" w16cex:dateUtc="2022-02-14T08:3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ED9D7FA" w16cid:durableId="25C1623A"/>
  <w16cid:commentId w16cid:paraId="0B47ADE1" w16cid:durableId="25C15F4E"/>
  <w16cid:commentId w16cid:paraId="6426A757" w16cid:durableId="25C0E3FC"/>
  <w16cid:commentId w16cid:paraId="3A7E19DB" w16cid:durableId="25C0BA2E"/>
  <w16cid:commentId w16cid:paraId="28B451C9" w16cid:durableId="25C18753"/>
  <w16cid:commentId w16cid:paraId="2A5F8431" w16cid:durableId="25C16616"/>
  <w16cid:commentId w16cid:paraId="6A5553C9" w16cid:durableId="25C166C9"/>
  <w16cid:commentId w16cid:paraId="36C34FE7" w16cid:durableId="25C15048"/>
  <w16cid:commentId w16cid:paraId="07278E36" w16cid:durableId="25C167E6"/>
  <w16cid:commentId w16cid:paraId="298D6E08" w16cid:durableId="25AFAA1C"/>
  <w16cid:commentId w16cid:paraId="36937DEF" w16cid:durableId="25C154D3"/>
  <w16cid:commentId w16cid:paraId="137BA4D1" w16cid:durableId="25C15553"/>
  <w16cid:commentId w16cid:paraId="30993E34" w16cid:durableId="25C156CC"/>
  <w16cid:commentId w16cid:paraId="627FF1A0" w16cid:durableId="25C15680"/>
  <w16cid:commentId w16cid:paraId="2D814967" w16cid:durableId="25C1527D"/>
  <w16cid:commentId w16cid:paraId="1DE6A1B7" w16cid:durableId="25C158AF"/>
  <w16cid:commentId w16cid:paraId="1A100270" w16cid:durableId="25C0EFD9"/>
  <w16cid:commentId w16cid:paraId="74A78FC1" w16cid:durableId="25AFAA0F"/>
  <w16cid:commentId w16cid:paraId="5F788FBB" w16cid:durableId="25C0FA61"/>
  <w16cid:commentId w16cid:paraId="11245956" w16cid:durableId="25C169AA"/>
  <w16cid:commentId w16cid:paraId="01FBBA73" w16cid:durableId="25C16A03"/>
  <w16cid:commentId w16cid:paraId="249BEAFB" w16cid:durableId="25C0FD15"/>
  <w16cid:commentId w16cid:paraId="7FC359DF" w16cid:durableId="25C16ACC"/>
  <w16cid:commentId w16cid:paraId="4F677B2C" w16cid:durableId="25C168E2"/>
  <w16cid:commentId w16cid:paraId="7FB74E9A" w16cid:durableId="25C16D99"/>
  <w16cid:commentId w16cid:paraId="3A0BEC3D" w16cid:durableId="25B051E8"/>
  <w16cid:commentId w16cid:paraId="10E62541" w16cid:durableId="25B0B943"/>
  <w16cid:commentId w16cid:paraId="69A596EA" w16cid:durableId="25C16F1A"/>
  <w16cid:commentId w16cid:paraId="32C7F2BB" w16cid:durableId="25B0D323"/>
  <w16cid:commentId w16cid:paraId="0E98CF29" w16cid:durableId="25B0E537"/>
  <w16cid:commentId w16cid:paraId="71093D96" w16cid:durableId="25C10F29"/>
  <w16cid:commentId w16cid:paraId="5791556C" w16cid:durableId="25C11767"/>
  <w16cid:commentId w16cid:paraId="5E92BE8D" w16cid:durableId="25B0E9A1"/>
  <w16cid:commentId w16cid:paraId="4CAFB83F" w16cid:durableId="25B19E53"/>
  <w16cid:commentId w16cid:paraId="72108AA8" w16cid:durableId="25C17097"/>
  <w16cid:commentId w16cid:paraId="40BE3136" w16cid:durableId="25B0F59A"/>
  <w16cid:commentId w16cid:paraId="099DE8FF" w16cid:durableId="25B179CA"/>
  <w16cid:commentId w16cid:paraId="2845088F" w16cid:durableId="25B1A3CE"/>
  <w16cid:commentId w16cid:paraId="48EBE0D1" w16cid:durableId="25B1A554"/>
  <w16cid:commentId w16cid:paraId="6EEE5866" w16cid:durableId="25B1BE07"/>
  <w16cid:commentId w16cid:paraId="1EE69750" w16cid:durableId="25B1C0A8"/>
  <w16cid:commentId w16cid:paraId="3522E283" w16cid:durableId="25B1C6A3"/>
  <w16cid:commentId w16cid:paraId="0644F2E2" w16cid:durableId="25B23426"/>
  <w16cid:commentId w16cid:paraId="47E37FEB" w16cid:durableId="25B38C56"/>
  <w16cid:commentId w16cid:paraId="1634E6F3" w16cid:durableId="25B38C66"/>
  <w16cid:commentId w16cid:paraId="7B588A20" w16cid:durableId="25B38ECC"/>
  <w16cid:commentId w16cid:paraId="133C8DAA" w16cid:durableId="25B4149A"/>
  <w16cid:commentId w16cid:paraId="22901F81" w16cid:durableId="25B41530"/>
  <w16cid:commentId w16cid:paraId="57ED989A" w16cid:durableId="25B4268C"/>
  <w16cid:commentId w16cid:paraId="0F446E06" w16cid:durableId="25B43278"/>
  <w16cid:commentId w16cid:paraId="51BEAC5E" w16cid:durableId="25B43289"/>
  <w16cid:commentId w16cid:paraId="06D80653" w16cid:durableId="25B45980"/>
  <w16cid:commentId w16cid:paraId="3ECE645F" w16cid:durableId="25B47105"/>
  <w16cid:commentId w16cid:paraId="53A76B42" w16cid:durableId="25B4711D"/>
  <w16cid:commentId w16cid:paraId="1649469C" w16cid:durableId="25B47A8E"/>
  <w16cid:commentId w16cid:paraId="2135F018" w16cid:durableId="25B47BD9"/>
  <w16cid:commentId w16cid:paraId="736D99C8" w16cid:durableId="25B47C25"/>
  <w16cid:commentId w16cid:paraId="5A62929D" w16cid:durableId="25B486BC"/>
  <w16cid:commentId w16cid:paraId="5035F43C" w16cid:durableId="25B48B8F"/>
  <w16cid:commentId w16cid:paraId="296D3032" w16cid:durableId="25B4A5A4"/>
  <w16cid:commentId w16cid:paraId="3F019C7A" w16cid:durableId="25C1491B"/>
  <w16cid:commentId w16cid:paraId="39382DB3" w16cid:durableId="25B4AD04"/>
  <w16cid:commentId w16cid:paraId="7AC7F5B8" w16cid:durableId="25C14F2F"/>
  <w16cid:commentId w16cid:paraId="36E63A64" w16cid:durableId="25C14FCC"/>
  <w16cid:commentId w16cid:paraId="203B066B" w16cid:durableId="25C146DB"/>
  <w16cid:commentId w16cid:paraId="0E404DEA" w16cid:durableId="25B4BCD9"/>
  <w16cid:commentId w16cid:paraId="3915F58A" w16cid:durableId="25B4BCC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2990F13" w14:textId="77777777" w:rsidR="00F07F34" w:rsidRDefault="00F07F34" w:rsidP="0025130B">
      <w:r>
        <w:separator/>
      </w:r>
    </w:p>
  </w:endnote>
  <w:endnote w:type="continuationSeparator" w:id="0">
    <w:p w14:paraId="5FB6B9A0" w14:textId="77777777" w:rsidR="00F07F34" w:rsidRDefault="00F07F34" w:rsidP="0025130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Open Sans">
    <w:panose1 w:val="020B0606030504020204"/>
    <w:charset w:val="00"/>
    <w:family w:val="swiss"/>
    <w:pitch w:val="variable"/>
    <w:sig w:usb0="E00002EF" w:usb1="4000205B" w:usb2="00000028"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20CFFC0" w14:textId="77777777" w:rsidR="00F07F34" w:rsidRDefault="00F07F34" w:rsidP="0025130B">
      <w:r>
        <w:separator/>
      </w:r>
    </w:p>
  </w:footnote>
  <w:footnote w:type="continuationSeparator" w:id="0">
    <w:p w14:paraId="59960C15" w14:textId="77777777" w:rsidR="00F07F34" w:rsidRDefault="00F07F34" w:rsidP="0025130B">
      <w:r>
        <w:continuationSeparator/>
      </w:r>
    </w:p>
  </w:footnote>
  <w:footnote w:id="1">
    <w:p w14:paraId="0E5D4B62" w14:textId="77777777" w:rsidR="008E1C19" w:rsidRDefault="008E1C19" w:rsidP="008E1C19">
      <w:pPr>
        <w:pStyle w:val="FootnoteText"/>
        <w:rPr>
          <w:lang w:val="en-US"/>
        </w:rPr>
      </w:pPr>
      <w:r>
        <w:rPr>
          <w:rStyle w:val="FootnoteReference"/>
        </w:rPr>
        <w:footnoteRef/>
      </w:r>
      <w:r>
        <w:t xml:space="preserve"> </w:t>
      </w:r>
      <w:r w:rsidRPr="003C72E9">
        <w:rPr>
          <w:lang w:val="en-US"/>
        </w:rPr>
        <w:t xml:space="preserve">The </w:t>
      </w:r>
      <w:r>
        <w:rPr>
          <w:lang w:val="en-US"/>
        </w:rPr>
        <w:t xml:space="preserve">term scientific domain is used to refer to the overarching categories of scientific disciplines. SNF documents already include a specific classification system which we have followed throughout the analysis process, we have also tried to stay consistent with colors associated with each scientific domain on different </w:t>
      </w:r>
      <w:r w:rsidRPr="006B4237">
        <w:rPr>
          <w:lang w:val="en-GB"/>
        </w:rPr>
        <w:t>visualisations</w:t>
      </w:r>
      <w:r>
        <w:rPr>
          <w:lang w:val="en-US"/>
        </w:rPr>
        <w:t>. Those categories are as follows:</w:t>
      </w:r>
    </w:p>
    <w:p w14:paraId="2C219E7B" w14:textId="77777777" w:rsidR="008E1C19" w:rsidRDefault="008E1C19" w:rsidP="008E1C19">
      <w:pPr>
        <w:pStyle w:val="FootnoteText"/>
        <w:numPr>
          <w:ilvl w:val="0"/>
          <w:numId w:val="5"/>
        </w:numPr>
        <w:rPr>
          <w:lang w:val="en-US"/>
        </w:rPr>
      </w:pPr>
      <w:r>
        <w:rPr>
          <w:lang w:val="en-US"/>
        </w:rPr>
        <w:t>Biology and Medicine</w:t>
      </w:r>
    </w:p>
    <w:p w14:paraId="20C9B126" w14:textId="77777777" w:rsidR="008E1C19" w:rsidRDefault="008E1C19" w:rsidP="008E1C19">
      <w:pPr>
        <w:pStyle w:val="FootnoteText"/>
        <w:numPr>
          <w:ilvl w:val="0"/>
          <w:numId w:val="5"/>
        </w:numPr>
        <w:rPr>
          <w:lang w:val="en-US"/>
        </w:rPr>
      </w:pPr>
      <w:r>
        <w:rPr>
          <w:lang w:val="en-US"/>
        </w:rPr>
        <w:t>Mathematics, Natural –, and Engineering Sciences</w:t>
      </w:r>
    </w:p>
    <w:p w14:paraId="749DB7D2" w14:textId="77777777" w:rsidR="008E1C19" w:rsidRPr="003C72E9" w:rsidRDefault="008E1C19" w:rsidP="008E1C19">
      <w:pPr>
        <w:pStyle w:val="FootnoteText"/>
        <w:numPr>
          <w:ilvl w:val="0"/>
          <w:numId w:val="5"/>
        </w:numPr>
        <w:rPr>
          <w:lang w:val="en-US"/>
        </w:rPr>
      </w:pPr>
      <w:r>
        <w:rPr>
          <w:lang w:val="en-US"/>
        </w:rPr>
        <w:t xml:space="preserve">Social Sciences and Humanities </w:t>
      </w:r>
    </w:p>
  </w:footnote>
  <w:footnote w:id="2">
    <w:p w14:paraId="1DC74F52" w14:textId="2676341E" w:rsidR="00734E33" w:rsidRPr="006453D6" w:rsidRDefault="00734E33">
      <w:pPr>
        <w:pStyle w:val="FootnoteText"/>
        <w:rPr>
          <w:lang w:val="en-US"/>
          <w:rPrChange w:id="138" w:author="Utku B. Demir" w:date="2022-02-23T17:28:00Z">
            <w:rPr>
              <w:lang w:val="de-DE"/>
            </w:rPr>
          </w:rPrChange>
        </w:rPr>
      </w:pPr>
      <w:r>
        <w:rPr>
          <w:rStyle w:val="FootnoteReference"/>
        </w:rPr>
        <w:footnoteRef/>
      </w:r>
      <w:r>
        <w:t xml:space="preserve"> </w:t>
      </w:r>
      <w:ins w:id="139" w:author="Utku B. Demir" w:date="2022-02-23T17:28:00Z">
        <w:r w:rsidR="006453D6" w:rsidRPr="006453D6">
          <w:rPr>
            <w:lang w:val="en-US"/>
            <w:rPrChange w:id="140" w:author="Utku B. Demir" w:date="2022-02-23T17:28:00Z">
              <w:rPr>
                <w:lang w:val="de-DE"/>
              </w:rPr>
            </w:rPrChange>
          </w:rPr>
          <w:t xml:space="preserve">For a detailed discussion about the topic </w:t>
        </w:r>
        <w:r w:rsidR="006453D6">
          <w:rPr>
            <w:lang w:val="en-US"/>
          </w:rPr>
          <w:t>s</w:t>
        </w:r>
      </w:ins>
      <w:ins w:id="141" w:author="Utku B. Demir" w:date="2022-02-23T17:27:00Z">
        <w:r w:rsidR="006453D6" w:rsidRPr="006453D6">
          <w:rPr>
            <w:lang w:val="en-US"/>
            <w:rPrChange w:id="142" w:author="Utku B. Demir" w:date="2022-02-23T17:27:00Z">
              <w:rPr>
                <w:lang w:val="de-DE"/>
              </w:rPr>
            </w:rPrChange>
          </w:rPr>
          <w:t xml:space="preserve">ee </w:t>
        </w:r>
      </w:ins>
      <w:r>
        <w:fldChar w:fldCharType="begin"/>
      </w:r>
      <w:r>
        <w:instrText xml:space="preserve"> ADDIN ZOTERO_ITEM CSL_CITATION {"citationID":"UjRcXiVc","properties":{"formattedCitation":"Moulaert et al., {\\i{}The International Handbook on Social Innovation}.","plainCitation":"Moulaert et al., The International Handbook on Social Innovation.","noteIndex":2},"citationItems":[{"id":5917,"uris":["http://zotero.org/groups/551660/items/KFDE6DD8"],"uri":["http://zotero.org/groups/551660/items/KFDE6DD8"],"itemData":{"id":5917,"type":"book","ISBN":"978-1-84980-999-3","language":"en","note":"DOI: 10.4337/9781849809993","publisher":"Edward Elgar Publishing","source":"DOI.org (Crossref)","title":"The International Handbook on Social Innovation","URL":"http://www.elgaronline.com/view/9781849809986.xml","author":[{"family":"Moulaert","given":"Frank"},{"family":"MacCallum","given":"Diana"},{"family":"Mehmood","given":"Abid"},{"family":"Hamdouch","given":"Abdelillah"}],"accessed":{"date-parts":[["2021",4,22]]},"issued":{"date-parts":[["2013"]]},"citation-key":"moulaertInternationalHandbookSocial2013"}}],"schema":"https://github.com/citation-style-language/schema/raw/master/csl-citation.json"} </w:instrText>
      </w:r>
      <w:r>
        <w:fldChar w:fldCharType="separate"/>
      </w:r>
      <w:r w:rsidRPr="00734E33">
        <w:rPr>
          <w:rFonts w:ascii="Calibri" w:cs="Calibri"/>
          <w:lang w:val="en-GB"/>
        </w:rPr>
        <w:t>Moulaert et al.</w:t>
      </w:r>
      <w:ins w:id="143" w:author="Utku B. Demir" w:date="2022-02-23T17:28:00Z">
        <w:r w:rsidR="006453D6">
          <w:rPr>
            <w:rFonts w:ascii="Calibri" w:cs="Calibri"/>
            <w:lang w:val="en-GB"/>
          </w:rPr>
          <w:t xml:space="preserve"> (2013)</w:t>
        </w:r>
      </w:ins>
      <w:r w:rsidRPr="00734E33">
        <w:rPr>
          <w:rFonts w:ascii="Calibri" w:cs="Calibri"/>
          <w:lang w:val="en-GB"/>
        </w:rPr>
        <w:t xml:space="preserve">, </w:t>
      </w:r>
      <w:r w:rsidRPr="00734E33">
        <w:rPr>
          <w:rFonts w:ascii="Calibri" w:cs="Calibri"/>
          <w:i/>
          <w:iCs/>
          <w:lang w:val="en-GB"/>
        </w:rPr>
        <w:t>The International Handbook on Social Innovation</w:t>
      </w:r>
      <w:r w:rsidRPr="00734E33">
        <w:rPr>
          <w:rFonts w:ascii="Calibri" w:cs="Calibri"/>
          <w:lang w:val="en-GB"/>
        </w:rPr>
        <w:t>.</w:t>
      </w:r>
      <w:r>
        <w:fldChar w:fldCharType="end"/>
      </w:r>
    </w:p>
  </w:footnote>
  <w:footnote w:id="3">
    <w:p w14:paraId="527CBD95" w14:textId="42C2D3F9" w:rsidR="002B4BBA" w:rsidRPr="0025130B" w:rsidRDefault="002B4BBA" w:rsidP="002B4BBA">
      <w:pPr>
        <w:pStyle w:val="FootnoteText"/>
        <w:rPr>
          <w:lang w:val="en-US"/>
        </w:rPr>
      </w:pPr>
      <w:r>
        <w:rPr>
          <w:rStyle w:val="FootnoteReference"/>
        </w:rPr>
        <w:footnoteRef/>
      </w:r>
      <w:r>
        <w:t xml:space="preserve"> </w:t>
      </w:r>
      <w:r w:rsidRPr="0025130B">
        <w:rPr>
          <w:lang w:val="en-US"/>
        </w:rPr>
        <w:t>A</w:t>
      </w:r>
      <w:r>
        <w:t xml:space="preserve"> </w:t>
      </w:r>
      <w:r>
        <w:t>detailed analysis of these variables can be found in Section</w:t>
      </w:r>
      <w:ins w:id="411" w:author="Utku B. Demir" w:date="2022-02-23T18:27:00Z">
        <w:r w:rsidR="00672F49" w:rsidRPr="00672F49">
          <w:rPr>
            <w:lang w:val="en-US"/>
            <w:rPrChange w:id="412" w:author="Utku B. Demir" w:date="2022-02-23T18:27:00Z">
              <w:rPr>
                <w:lang w:val="de-DE"/>
              </w:rPr>
            </w:rPrChange>
          </w:rPr>
          <w:t xml:space="preserve"> </w:t>
        </w:r>
        <w:r w:rsidR="00672F49">
          <w:rPr>
            <w:lang w:val="en-US"/>
          </w:rPr>
          <w:t>3</w:t>
        </w:r>
      </w:ins>
      <w:ins w:id="413" w:author="Utku B. Demir" w:date="2022-02-23T18:25:00Z">
        <w:r w:rsidR="00672F49" w:rsidRPr="00672F49">
          <w:rPr>
            <w:lang w:val="en-US"/>
            <w:rPrChange w:id="414" w:author="Utku B. Demir" w:date="2022-02-23T18:25:00Z">
              <w:rPr>
                <w:lang w:val="de-DE"/>
              </w:rPr>
            </w:rPrChange>
          </w:rPr>
          <w:t xml:space="preserve"> </w:t>
        </w:r>
      </w:ins>
      <w:ins w:id="415" w:author="Utku B. Demir" w:date="2022-02-23T18:27:00Z">
        <w:r w:rsidR="00672F49">
          <w:rPr>
            <w:lang w:val="en-US"/>
          </w:rPr>
          <w:fldChar w:fldCharType="begin"/>
        </w:r>
        <w:r w:rsidR="00672F49">
          <w:rPr>
            <w:lang w:val="en-US"/>
          </w:rPr>
          <w:instrText xml:space="preserve"> REF _Ref96533245 \h </w:instrText>
        </w:r>
      </w:ins>
      <w:r w:rsidR="00672F49">
        <w:rPr>
          <w:lang w:val="en-US"/>
        </w:rPr>
      </w:r>
      <w:r w:rsidR="00672F49">
        <w:rPr>
          <w:lang w:val="en-US"/>
        </w:rPr>
        <w:fldChar w:fldCharType="separate"/>
      </w:r>
      <w:ins w:id="416" w:author="Utku B. Demir" w:date="2022-02-23T18:27:00Z">
        <w:r w:rsidR="00672F49" w:rsidRPr="008E1C19">
          <w:rPr>
            <w:lang w:val="en-GB"/>
          </w:rPr>
          <w:t>Intention &amp; Agency</w:t>
        </w:r>
        <w:r w:rsidR="00672F49">
          <w:rPr>
            <w:lang w:val="en-US"/>
          </w:rPr>
          <w:fldChar w:fldCharType="end"/>
        </w:r>
      </w:ins>
      <w:del w:id="417" w:author="Utku B. Demir" w:date="2022-02-23T18:27:00Z">
        <w:r w:rsidDel="00672F49">
          <w:delText xml:space="preserve"> </w:delText>
        </w:r>
        <w:r w:rsidDel="00672F49">
          <w:rPr>
            <w:i/>
            <w:iCs/>
          </w:rPr>
          <w:delText>Intention &amp; Agency</w:delText>
        </w:r>
      </w:del>
      <w:r w:rsidRPr="0025130B">
        <w:rPr>
          <w:i/>
          <w:iCs/>
          <w:lang w:val="en-US"/>
        </w:rPr>
        <w:t>.</w:t>
      </w:r>
    </w:p>
  </w:footnote>
  <w:footnote w:id="4">
    <w:p w14:paraId="6C84B66E" w14:textId="4DD519C1" w:rsidR="00AB23A3" w:rsidRPr="00FF518E" w:rsidRDefault="00AB23A3">
      <w:pPr>
        <w:pStyle w:val="FootnoteText"/>
        <w:jc w:val="both"/>
        <w:rPr>
          <w:lang w:val="en-US"/>
        </w:rPr>
        <w:pPrChange w:id="433" w:author="ZSI" w:date="2022-02-24T02:27:00Z">
          <w:pPr>
            <w:pStyle w:val="FootnoteText"/>
          </w:pPr>
        </w:pPrChange>
      </w:pPr>
      <w:r>
        <w:rPr>
          <w:rStyle w:val="FootnoteReference"/>
        </w:rPr>
        <w:footnoteRef/>
      </w:r>
      <w:r>
        <w:t xml:space="preserve"> </w:t>
      </w:r>
      <w:r w:rsidRPr="00FC531C">
        <w:rPr>
          <w:lang w:val="en-US"/>
        </w:rPr>
        <w:t xml:space="preserve">After the consideration of </w:t>
      </w:r>
      <w:r>
        <w:rPr>
          <w:lang w:val="en-US"/>
        </w:rPr>
        <w:t xml:space="preserve">dominant </w:t>
      </w:r>
      <w:r w:rsidRPr="00FC531C">
        <w:rPr>
          <w:lang w:val="en-US"/>
        </w:rPr>
        <w:t>variable types</w:t>
      </w:r>
      <w:r>
        <w:rPr>
          <w:lang w:val="en-US"/>
        </w:rPr>
        <w:t xml:space="preserve"> and distributions</w:t>
      </w:r>
      <w:ins w:id="434" w:author="ZSI" w:date="2022-02-24T02:27:00Z">
        <w:r w:rsidR="008545DC">
          <w:rPr>
            <w:lang w:val="en-US"/>
          </w:rPr>
          <w:t>,</w:t>
        </w:r>
      </w:ins>
      <w:r>
        <w:rPr>
          <w:lang w:val="en-US"/>
        </w:rPr>
        <w:t xml:space="preserve"> as well as the </w:t>
      </w:r>
      <w:proofErr w:type="gramStart"/>
      <w:r>
        <w:rPr>
          <w:lang w:val="en-US"/>
        </w:rPr>
        <w:t>often non-linear</w:t>
      </w:r>
      <w:proofErr w:type="gramEnd"/>
      <w:r>
        <w:rPr>
          <w:lang w:val="en-US"/>
        </w:rPr>
        <w:t xml:space="preserve"> relationship</w:t>
      </w:r>
      <w:del w:id="435" w:author="ZSI" w:date="2022-02-24T02:31:00Z">
        <w:r w:rsidDel="00504C85">
          <w:rPr>
            <w:lang w:val="en-US"/>
          </w:rPr>
          <w:delText>s</w:delText>
        </w:r>
      </w:del>
      <w:r>
        <w:rPr>
          <w:lang w:val="en-US"/>
        </w:rPr>
        <w:t xml:space="preserve"> between variables, Spearman correlation </w:t>
      </w:r>
      <w:ins w:id="436" w:author="ZSI" w:date="2022-02-24T02:27:00Z">
        <w:r w:rsidR="008545DC">
          <w:rPr>
            <w:lang w:val="en-US"/>
          </w:rPr>
          <w:t xml:space="preserve">was </w:t>
        </w:r>
      </w:ins>
      <w:r>
        <w:rPr>
          <w:lang w:val="en-US"/>
        </w:rPr>
        <w:t xml:space="preserve">chosen </w:t>
      </w:r>
      <w:ins w:id="437" w:author="ZSI" w:date="2022-02-24T02:27:00Z">
        <w:r w:rsidR="008545DC">
          <w:rPr>
            <w:lang w:val="en-US"/>
          </w:rPr>
          <w:t xml:space="preserve">as </w:t>
        </w:r>
      </w:ins>
      <w:del w:id="438" w:author="ZSI" w:date="2022-02-24T02:27:00Z">
        <w:r w:rsidDel="008545DC">
          <w:rPr>
            <w:lang w:val="en-US"/>
          </w:rPr>
          <w:delText xml:space="preserve">to be the </w:delText>
        </w:r>
      </w:del>
      <w:r>
        <w:rPr>
          <w:lang w:val="en-US"/>
        </w:rPr>
        <w:t xml:space="preserve">method to be applied </w:t>
      </w:r>
      <w:del w:id="439" w:author="ZSI" w:date="2022-02-24T02:28:00Z">
        <w:r w:rsidDel="008545DC">
          <w:rPr>
            <w:lang w:val="en-US"/>
          </w:rPr>
          <w:delText xml:space="preserve">in most cases </w:delText>
        </w:r>
      </w:del>
      <w:r>
        <w:rPr>
          <w:lang w:val="en-US"/>
        </w:rPr>
        <w:t xml:space="preserve">in the analysis of </w:t>
      </w:r>
      <w:ins w:id="440" w:author="ZSI" w:date="2022-02-24T02:28:00Z">
        <w:r w:rsidR="008545DC">
          <w:rPr>
            <w:lang w:val="en-US"/>
          </w:rPr>
          <w:t xml:space="preserve">most of </w:t>
        </w:r>
      </w:ins>
      <w:r>
        <w:rPr>
          <w:lang w:val="en-US"/>
        </w:rPr>
        <w:t>the survey</w:t>
      </w:r>
      <w:ins w:id="441" w:author="ZSI" w:date="2022-02-24T02:28:00Z">
        <w:r w:rsidR="008545DC">
          <w:rPr>
            <w:lang w:val="en-US"/>
          </w:rPr>
          <w:t xml:space="preserve"> data</w:t>
        </w:r>
      </w:ins>
      <w:r>
        <w:rPr>
          <w:lang w:val="en-US"/>
        </w:rPr>
        <w:t xml:space="preserve">. The correlation coefficient </w:t>
      </w:r>
      <w:del w:id="442" w:author="ZSI" w:date="2022-02-24T02:28:00Z">
        <w:r w:rsidDel="00EC1297">
          <w:rPr>
            <w:lang w:val="en-US"/>
          </w:rPr>
          <w:delText xml:space="preserve">will </w:delText>
        </w:r>
      </w:del>
      <w:ins w:id="443" w:author="ZSI" w:date="2022-02-24T02:28:00Z">
        <w:r w:rsidR="00EC1297">
          <w:rPr>
            <w:lang w:val="en-US"/>
          </w:rPr>
          <w:t xml:space="preserve">is </w:t>
        </w:r>
      </w:ins>
      <w:del w:id="444" w:author="ZSI" w:date="2022-02-24T02:28:00Z">
        <w:r w:rsidDel="00EC1297">
          <w:rPr>
            <w:lang w:val="en-US"/>
          </w:rPr>
          <w:delText>be noted with the</w:delText>
        </w:r>
      </w:del>
      <w:ins w:id="445" w:author="ZSI" w:date="2022-02-24T02:28:00Z">
        <w:r w:rsidR="00EC1297">
          <w:rPr>
            <w:lang w:val="en-US"/>
          </w:rPr>
          <w:t>indicated</w:t>
        </w:r>
      </w:ins>
      <w:ins w:id="446" w:author="ZSI" w:date="2022-02-24T02:29:00Z">
        <w:r w:rsidR="00EC1297">
          <w:rPr>
            <w:lang w:val="en-US"/>
          </w:rPr>
          <w:t xml:space="preserve"> by the</w:t>
        </w:r>
      </w:ins>
      <w:r>
        <w:rPr>
          <w:lang w:val="en-US"/>
        </w:rPr>
        <w:t xml:space="preserve"> English spelling of th</w:t>
      </w:r>
      <w:r w:rsidR="00FF518E">
        <w:rPr>
          <w:lang w:val="en-US"/>
        </w:rPr>
        <w:t>e</w:t>
      </w:r>
      <w:r>
        <w:rPr>
          <w:lang w:val="en-US"/>
        </w:rPr>
        <w:t xml:space="preserve"> common symbol of Spearman’s </w:t>
      </w:r>
      <w:r w:rsidRPr="0072021A">
        <w:rPr>
          <w:lang w:val="en-US"/>
        </w:rPr>
        <w:t>rank correlation coefficient</w:t>
      </w:r>
      <w:r>
        <w:rPr>
          <w:lang w:val="en-US"/>
        </w:rPr>
        <w:t xml:space="preserve"> symbol </w:t>
      </w:r>
      <w:r w:rsidRPr="0072021A">
        <w:rPr>
          <w:b/>
          <w:bCs/>
          <w:lang w:val="en-US"/>
        </w:rPr>
        <w:t>ρ</w:t>
      </w:r>
      <w:r>
        <w:rPr>
          <w:lang w:val="en-US"/>
        </w:rPr>
        <w:t xml:space="preserve">, </w:t>
      </w:r>
      <w:del w:id="447" w:author="ZSI" w:date="2022-02-24T02:29:00Z">
        <w:r w:rsidDel="00EC1297">
          <w:rPr>
            <w:lang w:val="en-US"/>
          </w:rPr>
          <w:delText xml:space="preserve">as </w:delText>
        </w:r>
      </w:del>
      <w:proofErr w:type="gramStart"/>
      <w:ins w:id="448" w:author="ZSI" w:date="2022-02-24T02:29:00Z">
        <w:r w:rsidR="00EC1297">
          <w:rPr>
            <w:lang w:val="en-US"/>
          </w:rPr>
          <w:t>i.e.</w:t>
        </w:r>
        <w:proofErr w:type="gramEnd"/>
        <w:r w:rsidR="00EC1297">
          <w:rPr>
            <w:lang w:val="en-US"/>
          </w:rPr>
          <w:t xml:space="preserve"> </w:t>
        </w:r>
      </w:ins>
      <w:r w:rsidRPr="00AB23A3">
        <w:rPr>
          <w:b/>
          <w:bCs/>
          <w:lang w:val="en-US"/>
        </w:rPr>
        <w:t>rho</w:t>
      </w:r>
      <w:r>
        <w:rPr>
          <w:lang w:val="en-US"/>
        </w:rPr>
        <w:t xml:space="preserve">. The reason for </w:t>
      </w:r>
      <w:del w:id="449" w:author="ZSI" w:date="2022-02-24T02:30:00Z">
        <w:r w:rsidDel="00FE105E">
          <w:rPr>
            <w:lang w:val="en-US"/>
          </w:rPr>
          <w:delText xml:space="preserve">the decision regarding the presentation of </w:delText>
        </w:r>
        <w:r w:rsidRPr="0072021A" w:rsidDel="00FE105E">
          <w:rPr>
            <w:b/>
            <w:bCs/>
            <w:lang w:val="en-US"/>
          </w:rPr>
          <w:delText>ρ</w:delText>
        </w:r>
        <w:r w:rsidDel="00FE105E">
          <w:rPr>
            <w:b/>
            <w:bCs/>
            <w:lang w:val="en-US"/>
          </w:rPr>
          <w:delText xml:space="preserve"> </w:delText>
        </w:r>
        <w:r w:rsidDel="00FE105E">
          <w:rPr>
            <w:lang w:val="en-US"/>
          </w:rPr>
          <w:delText xml:space="preserve">is to draw </w:delText>
        </w:r>
      </w:del>
      <w:ins w:id="450" w:author="ZSI" w:date="2022-02-24T02:30:00Z">
        <w:r w:rsidR="00FE105E">
          <w:rPr>
            <w:lang w:val="en-US"/>
          </w:rPr>
          <w:t xml:space="preserve">this is to clearly </w:t>
        </w:r>
      </w:ins>
      <w:del w:id="451" w:author="ZSI" w:date="2022-02-24T02:30:00Z">
        <w:r w:rsidDel="00FE105E">
          <w:rPr>
            <w:lang w:val="en-US"/>
          </w:rPr>
          <w:delText xml:space="preserve">a clear </w:delText>
        </w:r>
      </w:del>
      <w:r>
        <w:rPr>
          <w:lang w:val="en-US"/>
        </w:rPr>
        <w:t>distin</w:t>
      </w:r>
      <w:ins w:id="452" w:author="ZSI" w:date="2022-02-24T02:30:00Z">
        <w:r w:rsidR="00FE105E">
          <w:rPr>
            <w:lang w:val="en-US"/>
          </w:rPr>
          <w:t>guish</w:t>
        </w:r>
      </w:ins>
      <w:del w:id="453" w:author="ZSI" w:date="2022-02-24T02:30:00Z">
        <w:r w:rsidDel="00FE105E">
          <w:rPr>
            <w:lang w:val="en-US"/>
          </w:rPr>
          <w:delText>ction</w:delText>
        </w:r>
      </w:del>
      <w:r>
        <w:rPr>
          <w:lang w:val="en-US"/>
        </w:rPr>
        <w:t xml:space="preserve"> between </w:t>
      </w:r>
      <w:r w:rsidR="00FF518E" w:rsidRPr="0072021A">
        <w:rPr>
          <w:b/>
          <w:bCs/>
          <w:lang w:val="en-US"/>
        </w:rPr>
        <w:t>ρ</w:t>
      </w:r>
      <w:r w:rsidR="00FF518E">
        <w:rPr>
          <w:b/>
          <w:bCs/>
          <w:lang w:val="en-US"/>
        </w:rPr>
        <w:t xml:space="preserve"> (rho) </w:t>
      </w:r>
      <w:r w:rsidR="00FF518E">
        <w:rPr>
          <w:lang w:val="en-US"/>
        </w:rPr>
        <w:t xml:space="preserve">and </w:t>
      </w:r>
      <w:del w:id="454" w:author="ZSI" w:date="2022-02-24T02:31:00Z">
        <w:r w:rsidR="00FF518E" w:rsidDel="00FE105E">
          <w:rPr>
            <w:b/>
            <w:bCs/>
            <w:lang w:val="en-US"/>
          </w:rPr>
          <w:delText>p</w:delText>
        </w:r>
        <w:r w:rsidR="00FF518E" w:rsidRPr="00FE105E" w:rsidDel="00FE105E">
          <w:rPr>
            <w:lang w:val="en-US"/>
            <w:rPrChange w:id="455" w:author="ZSI" w:date="2022-02-24T02:31:00Z">
              <w:rPr>
                <w:b/>
                <w:bCs/>
                <w:lang w:val="en-US"/>
              </w:rPr>
            </w:rPrChange>
          </w:rPr>
          <w:delText xml:space="preserve"> </w:delText>
        </w:r>
      </w:del>
      <w:ins w:id="456" w:author="ZSI" w:date="2022-02-24T02:31:00Z">
        <w:r w:rsidR="00FE105E">
          <w:rPr>
            <w:b/>
            <w:bCs/>
            <w:lang w:val="en-US"/>
          </w:rPr>
          <w:t>p</w:t>
        </w:r>
        <w:r w:rsidR="00FE105E">
          <w:rPr>
            <w:lang w:val="en-US"/>
          </w:rPr>
          <w:t xml:space="preserve">, </w:t>
        </w:r>
      </w:ins>
      <w:del w:id="457" w:author="ZSI" w:date="2022-02-24T02:30:00Z">
        <w:r w:rsidR="00FF518E" w:rsidDel="00FE105E">
          <w:rPr>
            <w:lang w:val="en-US"/>
          </w:rPr>
          <w:delText xml:space="preserve">which will be also often mentioned in the parentheses </w:delText>
        </w:r>
      </w:del>
      <w:ins w:id="458" w:author="ZSI" w:date="2022-02-24T02:30:00Z">
        <w:r w:rsidR="00FE105E">
          <w:rPr>
            <w:lang w:val="en-US"/>
          </w:rPr>
          <w:t xml:space="preserve">as in </w:t>
        </w:r>
      </w:ins>
      <w:del w:id="459" w:author="ZSI" w:date="2022-02-24T02:30:00Z">
        <w:r w:rsidR="00FF518E" w:rsidDel="00FE105E">
          <w:rPr>
            <w:lang w:val="en-US"/>
          </w:rPr>
          <w:delText xml:space="preserve">as in </w:delText>
        </w:r>
      </w:del>
      <w:r w:rsidR="00FF518E">
        <w:rPr>
          <w:b/>
          <w:bCs/>
          <w:lang w:val="en-US"/>
        </w:rPr>
        <w:t>p-value</w:t>
      </w:r>
      <w:ins w:id="460" w:author="ZSI" w:date="2022-02-24T02:30:00Z">
        <w:r w:rsidR="00FE105E">
          <w:rPr>
            <w:lang w:val="en-GB"/>
          </w:rPr>
          <w:t xml:space="preserve"> </w:t>
        </w:r>
      </w:ins>
      <w:ins w:id="461" w:author="ZSI" w:date="2022-02-24T02:31:00Z">
        <w:r w:rsidR="00FE105E">
          <w:rPr>
            <w:lang w:val="en-GB"/>
          </w:rPr>
          <w:t>that</w:t>
        </w:r>
      </w:ins>
      <w:ins w:id="462" w:author="ZSI" w:date="2022-02-24T02:30:00Z">
        <w:r w:rsidR="00FE105E">
          <w:rPr>
            <w:lang w:val="en-GB"/>
          </w:rPr>
          <w:t xml:space="preserve"> </w:t>
        </w:r>
      </w:ins>
      <w:ins w:id="463" w:author="ZSI" w:date="2022-02-24T02:31:00Z">
        <w:r w:rsidR="00FE105E">
          <w:rPr>
            <w:lang w:val="en-GB"/>
          </w:rPr>
          <w:t>is</w:t>
        </w:r>
      </w:ins>
      <w:ins w:id="464" w:author="ZSI" w:date="2022-02-24T02:30:00Z">
        <w:r w:rsidR="00FE105E">
          <w:rPr>
            <w:lang w:val="en-GB"/>
          </w:rPr>
          <w:t xml:space="preserve"> </w:t>
        </w:r>
        <w:r w:rsidR="00FE105E" w:rsidRPr="00FE105E">
          <w:rPr>
            <w:lang w:val="en-GB"/>
          </w:rPr>
          <w:t xml:space="preserve">often </w:t>
        </w:r>
        <w:r w:rsidR="00FE105E">
          <w:rPr>
            <w:lang w:val="en-GB"/>
          </w:rPr>
          <w:t xml:space="preserve">be </w:t>
        </w:r>
        <w:r w:rsidR="00FE105E" w:rsidRPr="00FE105E">
          <w:rPr>
            <w:lang w:val="en-GB"/>
          </w:rPr>
          <w:t>mentioned in parentheses</w:t>
        </w:r>
      </w:ins>
      <w:r w:rsidR="00FF518E">
        <w:rPr>
          <w:lang w:val="en-US"/>
        </w:rPr>
        <w:t>.</w:t>
      </w:r>
    </w:p>
  </w:footnote>
  <w:footnote w:id="5">
    <w:p w14:paraId="5DEFCC57" w14:textId="33E90EC1" w:rsidR="009A27E1" w:rsidRPr="009A27E1" w:rsidRDefault="009A27E1">
      <w:pPr>
        <w:pStyle w:val="FootnoteText"/>
        <w:rPr>
          <w:lang w:val="en-US"/>
        </w:rPr>
      </w:pPr>
      <w:r>
        <w:rPr>
          <w:rStyle w:val="FootnoteReference"/>
        </w:rPr>
        <w:footnoteRef/>
      </w:r>
      <w:r>
        <w:t xml:space="preserve"> </w:t>
      </w:r>
      <w:r w:rsidRPr="009A27E1">
        <w:rPr>
          <w:lang w:val="en-US"/>
        </w:rPr>
        <w:t xml:space="preserve">Study wide </w:t>
      </w:r>
      <w:r w:rsidRPr="009A27E1">
        <w:rPr>
          <w:lang w:val="de-DE"/>
        </w:rPr>
        <w:t>α</w:t>
      </w:r>
      <w:r w:rsidRPr="009A27E1">
        <w:rPr>
          <w:lang w:val="en-US"/>
        </w:rPr>
        <w:t xml:space="preserve"> value is 0</w:t>
      </w:r>
      <w:r>
        <w:rPr>
          <w:lang w:val="en-US"/>
        </w:rPr>
        <w:t>.05</w:t>
      </w:r>
      <w:ins w:id="490" w:author="Utku B. Demir" w:date="2022-02-23T18:41:00Z">
        <w:r w:rsidR="00643179">
          <w:rPr>
            <w:lang w:val="en-US"/>
          </w:rPr>
          <w:t>. However</w:t>
        </w:r>
      </w:ins>
      <w:ins w:id="491" w:author="ZSI" w:date="2022-02-23T23:45:00Z">
        <w:r w:rsidR="00584A8D">
          <w:rPr>
            <w:lang w:val="en-US"/>
          </w:rPr>
          <w:t>,</w:t>
        </w:r>
      </w:ins>
      <w:ins w:id="492" w:author="Utku B. Demir" w:date="2022-02-23T18:41:00Z">
        <w:r w:rsidR="00643179">
          <w:rPr>
            <w:lang w:val="en-US"/>
          </w:rPr>
          <w:t xml:space="preserve"> considering the sample size, </w:t>
        </w:r>
      </w:ins>
      <w:ins w:id="493" w:author="Utku B. Demir" w:date="2022-02-23T18:42:00Z">
        <w:r w:rsidR="00643179">
          <w:rPr>
            <w:lang w:val="en-US"/>
          </w:rPr>
          <w:t>variable types (majority of the survey questions are measured as ordinal variables on a scale between 0-</w:t>
        </w:r>
      </w:ins>
      <w:ins w:id="494" w:author="Utku B. Demir" w:date="2022-02-23T18:43:00Z">
        <w:r w:rsidR="00643179">
          <w:rPr>
            <w:lang w:val="en-US"/>
          </w:rPr>
          <w:t xml:space="preserve">10), and variable distributions, in the </w:t>
        </w:r>
      </w:ins>
      <w:ins w:id="495" w:author="Utku B. Demir" w:date="2022-02-23T18:44:00Z">
        <w:r w:rsidR="00643179">
          <w:rPr>
            <w:lang w:val="en-US"/>
          </w:rPr>
          <w:t>case of correlation tests</w:t>
        </w:r>
        <w:r w:rsidR="00BA7422">
          <w:rPr>
            <w:lang w:val="en-US"/>
          </w:rPr>
          <w:t xml:space="preserve"> correlation with higher tests</w:t>
        </w:r>
      </w:ins>
      <w:ins w:id="496" w:author="Utku B. Demir" w:date="2022-02-23T18:45:00Z">
        <w:r w:rsidR="00BA7422">
          <w:rPr>
            <w:lang w:val="en-US"/>
          </w:rPr>
          <w:t xml:space="preserve"> are not discarded although the p-value is mentioned.</w:t>
        </w:r>
      </w:ins>
    </w:p>
  </w:footnote>
  <w:footnote w:id="6">
    <w:p w14:paraId="44E75D60" w14:textId="0E9EEC5B" w:rsidR="00654785" w:rsidRPr="00654785" w:rsidRDefault="00654785">
      <w:pPr>
        <w:pStyle w:val="FootnoteText"/>
        <w:rPr>
          <w:lang w:val="en-US"/>
          <w:rPrChange w:id="567" w:author="Utku B. Demir" w:date="2022-02-23T19:23:00Z">
            <w:rPr/>
          </w:rPrChange>
        </w:rPr>
      </w:pPr>
      <w:ins w:id="568" w:author="Utku B. Demir" w:date="2022-02-23T19:23:00Z">
        <w:r>
          <w:rPr>
            <w:rStyle w:val="FootnoteReference"/>
          </w:rPr>
          <w:footnoteRef/>
        </w:r>
        <w:r>
          <w:t xml:space="preserve"> </w:t>
        </w:r>
        <w:r w:rsidRPr="00654785">
          <w:rPr>
            <w:lang w:val="en-US"/>
            <w:rPrChange w:id="569" w:author="Utku B. Demir" w:date="2022-02-23T19:23:00Z">
              <w:rPr>
                <w:lang w:val="de-DE"/>
              </w:rPr>
            </w:rPrChange>
          </w:rPr>
          <w:t xml:space="preserve">Kruskal-Wallis </w:t>
        </w:r>
      </w:ins>
      <w:ins w:id="570" w:author="Utku B. Demir" w:date="2022-02-23T19:24:00Z">
        <w:r>
          <w:rPr>
            <w:lang w:val="en-US"/>
          </w:rPr>
          <w:t>method is a non-parametric alternative to ANOVA.</w:t>
        </w:r>
      </w:ins>
    </w:p>
  </w:footnote>
  <w:footnote w:id="7">
    <w:p w14:paraId="54DCC31E" w14:textId="0C1A6DD3" w:rsidR="00776E92" w:rsidRPr="00654785" w:rsidRDefault="00776E92" w:rsidP="00776E92">
      <w:pPr>
        <w:pStyle w:val="FootnoteText"/>
        <w:rPr>
          <w:lang w:val="en-US"/>
          <w:rPrChange w:id="571" w:author="Utku B. Demir" w:date="2022-02-23T19:25:00Z">
            <w:rPr/>
          </w:rPrChange>
        </w:rPr>
      </w:pPr>
      <w:r>
        <w:rPr>
          <w:rStyle w:val="FootnoteReference"/>
        </w:rPr>
        <w:footnoteRef/>
      </w:r>
      <w:r>
        <w:t xml:space="preserve"> Results of the pairwise comparisons using Wilcoxon </w:t>
      </w:r>
      <w:ins w:id="572" w:author="Utku B. Demir" w:date="2022-02-23T19:25:00Z">
        <w:r w:rsidR="00654785" w:rsidRPr="00654785">
          <w:rPr>
            <w:lang w:val="en-US"/>
            <w:rPrChange w:id="573" w:author="Utku B. Demir" w:date="2022-02-23T19:25:00Z">
              <w:rPr>
                <w:lang w:val="de-DE"/>
              </w:rPr>
            </w:rPrChange>
          </w:rPr>
          <w:t>R</w:t>
        </w:r>
      </w:ins>
      <w:del w:id="574" w:author="Utku B. Demir" w:date="2022-02-23T19:25:00Z">
        <w:r w:rsidDel="00654785">
          <w:delText>r</w:delText>
        </w:r>
      </w:del>
      <w:r>
        <w:t xml:space="preserve">ank </w:t>
      </w:r>
      <w:ins w:id="575" w:author="Utku B. Demir" w:date="2022-02-23T19:25:00Z">
        <w:r w:rsidR="00654785" w:rsidRPr="00654785">
          <w:rPr>
            <w:lang w:val="en-US"/>
            <w:rPrChange w:id="576" w:author="Utku B. Demir" w:date="2022-02-23T19:25:00Z">
              <w:rPr>
                <w:lang w:val="de-DE"/>
              </w:rPr>
            </w:rPrChange>
          </w:rPr>
          <w:t>S</w:t>
        </w:r>
      </w:ins>
      <w:del w:id="577" w:author="Utku B. Demir" w:date="2022-02-23T19:25:00Z">
        <w:r w:rsidDel="00654785">
          <w:delText>s</w:delText>
        </w:r>
      </w:del>
      <w:r>
        <w:t xml:space="preserve">um </w:t>
      </w:r>
      <w:ins w:id="578" w:author="Utku B. Demir" w:date="2022-02-23T19:25:00Z">
        <w:r w:rsidR="00654785" w:rsidRPr="00654785">
          <w:rPr>
            <w:lang w:val="en-US"/>
            <w:rPrChange w:id="579" w:author="Utku B. Demir" w:date="2022-02-23T19:25:00Z">
              <w:rPr>
                <w:lang w:val="de-DE"/>
              </w:rPr>
            </w:rPrChange>
          </w:rPr>
          <w:t>T</w:t>
        </w:r>
      </w:ins>
      <w:del w:id="580" w:author="Utku B. Demir" w:date="2022-02-23T19:25:00Z">
        <w:r w:rsidDel="00654785">
          <w:delText>t</w:delText>
        </w:r>
      </w:del>
      <w:r>
        <w:t xml:space="preserve">est with continuity correction </w:t>
      </w:r>
      <w:r w:rsidRPr="00776E92">
        <w:rPr>
          <w:lang w:val="en-US"/>
        </w:rPr>
        <w:t>(</w:t>
      </w:r>
      <w:r>
        <w:t>Bonferonni</w:t>
      </w:r>
      <w:r w:rsidRPr="0027131F">
        <w:rPr>
          <w:lang w:val="en-US"/>
        </w:rPr>
        <w:t>)</w:t>
      </w:r>
      <w:r>
        <w:t xml:space="preserve"> p-value adjustment yields a p-value greater than 0.05 for Mathematics, Natural-, &amp; Engineering Sciences. SSH, however, associated with p-values significantly smaller than 0.05 </w:t>
      </w:r>
      <w:r w:rsidR="0027131F" w:rsidRPr="0027131F">
        <w:rPr>
          <w:lang w:val="en-US"/>
        </w:rPr>
        <w:t xml:space="preserve">in </w:t>
      </w:r>
      <w:r w:rsidR="0027131F">
        <w:rPr>
          <w:lang w:val="en-US"/>
        </w:rPr>
        <w:t xml:space="preserve">comparison </w:t>
      </w:r>
      <w:r>
        <w:t>with both of the other domains</w:t>
      </w:r>
      <w:ins w:id="581" w:author="Utku B. Demir" w:date="2022-02-23T19:25:00Z">
        <w:r w:rsidR="00654785" w:rsidRPr="00654785">
          <w:rPr>
            <w:lang w:val="en-US"/>
            <w:rPrChange w:id="582" w:author="Utku B. Demir" w:date="2022-02-23T19:25:00Z">
              <w:rPr>
                <w:lang w:val="de-DE"/>
              </w:rPr>
            </w:rPrChange>
          </w:rPr>
          <w:t xml:space="preserve">. </w:t>
        </w:r>
        <w:r w:rsidR="00654785">
          <w:rPr>
            <w:lang w:val="en-US"/>
          </w:rPr>
          <w:t>Wilcoxon Rank Sum method can be used</w:t>
        </w:r>
        <w:del w:id="583" w:author="ZSI" w:date="2022-02-23T23:45:00Z">
          <w:r w:rsidR="00654785" w:rsidDel="00584A8D">
            <w:rPr>
              <w:lang w:val="en-US"/>
            </w:rPr>
            <w:delText xml:space="preserve"> </w:delText>
          </w:r>
        </w:del>
        <w:r w:rsidR="00654785">
          <w:rPr>
            <w:lang w:val="en-US"/>
          </w:rPr>
          <w:t xml:space="preserve"> as a non-parametric su</w:t>
        </w:r>
      </w:ins>
      <w:ins w:id="584" w:author="Utku B. Demir" w:date="2022-02-23T19:26:00Z">
        <w:r w:rsidR="00654785">
          <w:rPr>
            <w:lang w:val="en-US"/>
          </w:rPr>
          <w:t>bstitute for pairwise t-test.</w:t>
        </w:r>
      </w:ins>
      <w:ins w:id="585" w:author="Utku B. Demir" w:date="2022-02-23T19:25:00Z">
        <w:r w:rsidR="00654785">
          <w:rPr>
            <w:lang w:val="en-US"/>
          </w:rPr>
          <w:t xml:space="preserve"> </w:t>
        </w:r>
      </w:ins>
    </w:p>
  </w:footnote>
  <w:footnote w:id="8">
    <w:p w14:paraId="140A729B" w14:textId="6E7397AE" w:rsidR="00677684" w:rsidRPr="00677684" w:rsidRDefault="00677684">
      <w:pPr>
        <w:pStyle w:val="FootnoteText"/>
        <w:rPr>
          <w:lang w:val="en-US"/>
          <w:rPrChange w:id="601" w:author="Utku B. Demir" w:date="2022-02-23T19:50:00Z">
            <w:rPr/>
          </w:rPrChange>
        </w:rPr>
      </w:pPr>
      <w:ins w:id="602" w:author="Utku B. Demir" w:date="2022-02-23T19:50:00Z">
        <w:r>
          <w:rPr>
            <w:rStyle w:val="FootnoteReference"/>
          </w:rPr>
          <w:footnoteRef/>
        </w:r>
        <w:r>
          <w:t xml:space="preserve"> </w:t>
        </w:r>
        <w:r w:rsidRPr="00677684">
          <w:rPr>
            <w:lang w:val="en-US"/>
            <w:rPrChange w:id="603" w:author="Utku B. Demir" w:date="2022-02-23T19:50:00Z">
              <w:rPr>
                <w:lang w:val="de-DE"/>
              </w:rPr>
            </w:rPrChange>
          </w:rPr>
          <w:t xml:space="preserve">A statistical model has been built </w:t>
        </w:r>
        <w:r>
          <w:rPr>
            <w:lang w:val="en-US"/>
          </w:rPr>
          <w:t>to</w:t>
        </w:r>
      </w:ins>
      <w:ins w:id="604" w:author="Utku B. Demir" w:date="2022-02-23T19:51:00Z">
        <w:r>
          <w:rPr>
            <w:lang w:val="en-US"/>
          </w:rPr>
          <w:t xml:space="preserve"> assess the rate of SI through the important variables </w:t>
        </w:r>
      </w:ins>
      <w:ins w:id="605" w:author="Utku B. Demir" w:date="2022-02-23T19:52:00Z">
        <w:r>
          <w:rPr>
            <w:lang w:val="en-US"/>
          </w:rPr>
          <w:t>in the survey results.</w:t>
        </w:r>
      </w:ins>
    </w:p>
  </w:footnote>
  <w:footnote w:id="9">
    <w:p w14:paraId="0ABDCD1A" w14:textId="30B37432" w:rsidR="00442EA7" w:rsidRPr="00442EA7" w:rsidRDefault="00442EA7">
      <w:pPr>
        <w:pStyle w:val="FootnoteText"/>
        <w:rPr>
          <w:lang w:val="en-US"/>
        </w:rPr>
      </w:pPr>
      <w:r>
        <w:rPr>
          <w:rStyle w:val="FootnoteReference"/>
        </w:rPr>
        <w:footnoteRef/>
      </w:r>
      <w:r>
        <w:t xml:space="preserve"> </w:t>
      </w:r>
      <w:r w:rsidRPr="00442EA7">
        <w:rPr>
          <w:lang w:val="en-US"/>
        </w:rPr>
        <w:t>For a detailed analysis of</w:t>
      </w:r>
      <w:r>
        <w:rPr>
          <w:lang w:val="en-US"/>
        </w:rPr>
        <w:t xml:space="preserve"> the variables, see Section</w:t>
      </w:r>
      <w:ins w:id="641" w:author="Utku B. Demir" w:date="2022-02-23T22:02:00Z">
        <w:r w:rsidR="00687BD4">
          <w:rPr>
            <w:lang w:val="en-US"/>
          </w:rPr>
          <w:t xml:space="preserve"> 6</w:t>
        </w:r>
      </w:ins>
      <w:del w:id="642" w:author="Utku B. Demir" w:date="2022-02-23T22:02:00Z">
        <w:r w:rsidDel="00687BD4">
          <w:rPr>
            <w:lang w:val="en-US"/>
          </w:rPr>
          <w:delText xml:space="preserve"> </w:delText>
        </w:r>
      </w:del>
      <w:ins w:id="643" w:author="Utku B. Demir" w:date="2022-02-23T22:02:00Z">
        <w:r w:rsidR="00687BD4">
          <w:rPr>
            <w:lang w:val="en-US"/>
          </w:rPr>
          <w:t xml:space="preserve"> </w:t>
        </w:r>
        <w:r w:rsidR="00687BD4">
          <w:rPr>
            <w:lang w:val="en-US"/>
          </w:rPr>
          <w:fldChar w:fldCharType="begin"/>
        </w:r>
        <w:r w:rsidR="00687BD4">
          <w:rPr>
            <w:lang w:val="en-US"/>
          </w:rPr>
          <w:instrText xml:space="preserve"> REF _Ref96546171 \h </w:instrText>
        </w:r>
      </w:ins>
      <w:r w:rsidR="00687BD4">
        <w:rPr>
          <w:lang w:val="en-US"/>
        </w:rPr>
      </w:r>
      <w:r w:rsidR="00687BD4">
        <w:rPr>
          <w:lang w:val="en-US"/>
        </w:rPr>
        <w:fldChar w:fldCharType="separate"/>
      </w:r>
      <w:ins w:id="644" w:author="Utku B. Demir" w:date="2022-02-23T22:02:00Z">
        <w:r w:rsidR="00687BD4" w:rsidRPr="008E1C19">
          <w:rPr>
            <w:lang w:val="en-GB"/>
            <w:rPrChange w:id="645" w:author="Utku B. Demir" w:date="2022-02-23T16:47:00Z">
              <w:rPr/>
            </w:rPrChange>
          </w:rPr>
          <w:t>Outcome Orientation</w:t>
        </w:r>
        <w:r w:rsidR="00687BD4">
          <w:rPr>
            <w:lang w:val="en-US"/>
          </w:rPr>
          <w:fldChar w:fldCharType="end"/>
        </w:r>
      </w:ins>
      <w:del w:id="646" w:author="Utku B. Demir" w:date="2022-02-23T22:02:00Z">
        <w:r w:rsidRPr="00442EA7" w:rsidDel="00687BD4">
          <w:rPr>
            <w:i/>
            <w:iCs/>
            <w:lang w:val="en-US"/>
          </w:rPr>
          <w:delText>Outcome</w:delText>
        </w:r>
        <w:r w:rsidDel="00687BD4">
          <w:rPr>
            <w:i/>
            <w:iCs/>
            <w:lang w:val="en-US"/>
          </w:rPr>
          <w:delText>-</w:delText>
        </w:r>
        <w:r w:rsidRPr="00442EA7" w:rsidDel="00687BD4">
          <w:rPr>
            <w:i/>
            <w:iCs/>
            <w:lang w:val="en-US"/>
          </w:rPr>
          <w:delText>orientation</w:delText>
        </w:r>
      </w:del>
      <w:r>
        <w:rPr>
          <w:i/>
          <w:iCs/>
          <w:lang w:val="en-US"/>
        </w:rPr>
        <w:t>.</w:t>
      </w:r>
    </w:p>
  </w:footnote>
  <w:footnote w:id="10">
    <w:p w14:paraId="41E029DC" w14:textId="52A9D86F" w:rsidR="00E62B25" w:rsidRPr="00F80B8C" w:rsidRDefault="00E62B25" w:rsidP="00E62B25">
      <w:pPr>
        <w:pStyle w:val="FootnoteText"/>
        <w:rPr>
          <w:lang w:val="en-US"/>
        </w:rPr>
      </w:pPr>
      <w:r>
        <w:rPr>
          <w:rStyle w:val="FootnoteReference"/>
        </w:rPr>
        <w:footnoteRef/>
      </w:r>
      <w:r>
        <w:t xml:space="preserve"> </w:t>
      </w:r>
      <w:r>
        <w:fldChar w:fldCharType="begin"/>
      </w:r>
      <w:r w:rsidR="00734E33">
        <w:instrText xml:space="preserve"> ADDIN ZOTERO_ITEM CSL_CITATION {"citationID":"ozdpibl4","properties":{"formattedCitation":"Cargo and Mercer, \\uc0\\u8216{}The Value and Challenges of Participatory Research\\uc0\\u8217{}.","plainCitation":"Cargo and Mercer, ‘The Value and Challenges of Participatory Research’.","noteIndex":8},"citationItems":[{"id":12126,"uris":["http://zotero.org/users/4645365/items/WPXD3F4Y"],"uri":["http://zotero.org/users/4645365/items/WPXD3F4Y"],"itemData":{"id":12126,"type":"article-journal","abstract":"The increasing use of participatory research (PR) approaches to address pressing public health issues reflects PR's potential for bridging gaps between research and practice, addressing social and environmental justice and enabling people to gain control over determinants of their health. Our critical review of the PR literature culminates in the development of an integrative practice framework that features five essential domains and provides a structured process for developing and maintaining PR partnerships, designing and implementing PR efforts, and evaluating the intermediate and long-term outcomes of descriptive, etiological, and intervention PR studies. We review the empirical and nonempirical literature in the context of this practice framework to distill the key challenges and added value of PR. Advances to the practice of PR over the next decade will require establishing the effectiveness of PR in achieving health outcomes and linking PR practices, processes, and core elements to health outcomes.","container-title":"Annual Review of Public Health","DOI":"10.1146/annurev.publhealth.29.091307.083824","ISSN":"0163-7525, 1545-2093","issue":"1","journalAbbreviation":"Annu. Rev. Public Health","language":"en","page":"325-350","source":"DOI.org (Crossref)","title":"The Value and Challenges of Participatory Research: Strengthening Its Practice","title-short":"The Value and Challenges of Participatory Research","volume":"29","author":[{"family":"Cargo","given":"Margaret"},{"family":"Mercer","given":"Shawna L."}],"issued":{"date-parts":[["2008",4,1]]},"citation-key":"cargoValueChallengesParticipatory2008"}}],"schema":"https://github.com/citation-style-language/schema/raw/master/csl-citation.json"} </w:instrText>
      </w:r>
      <w:r>
        <w:fldChar w:fldCharType="separate"/>
      </w:r>
      <w:r w:rsidRPr="00F80B8C">
        <w:rPr>
          <w:rFonts w:ascii="Calibri" w:cs="Calibri"/>
          <w:lang w:val="en-GB"/>
        </w:rPr>
        <w:t>Cargo and Mercer, ‘The Value and Challenges of Participatory Research’.</w:t>
      </w:r>
      <w:r>
        <w:fldChar w:fldCharType="end"/>
      </w:r>
    </w:p>
  </w:footnote>
  <w:footnote w:id="11">
    <w:p w14:paraId="7A262989" w14:textId="2555ADE4" w:rsidR="00E34561" w:rsidRPr="00E34561" w:rsidRDefault="00E34561">
      <w:pPr>
        <w:pStyle w:val="FootnoteText"/>
        <w:rPr>
          <w:lang w:val="en-US"/>
        </w:rPr>
      </w:pPr>
      <w:r>
        <w:rPr>
          <w:rStyle w:val="FootnoteReference"/>
        </w:rPr>
        <w:footnoteRef/>
      </w:r>
      <w:r>
        <w:t xml:space="preserve"> </w:t>
      </w:r>
      <w:r w:rsidRPr="00E34561">
        <w:rPr>
          <w:lang w:val="en-US"/>
        </w:rPr>
        <w:t xml:space="preserve">The concept of scalability has been </w:t>
      </w:r>
      <w:proofErr w:type="spellStart"/>
      <w:r>
        <w:rPr>
          <w:lang w:val="en-US"/>
        </w:rPr>
        <w:t>operational</w:t>
      </w:r>
      <w:del w:id="719" w:author="ZSI" w:date="2022-02-24T01:32:00Z">
        <w:r w:rsidDel="00AB0BC8">
          <w:rPr>
            <w:lang w:val="en-US"/>
          </w:rPr>
          <w:delText>ize</w:delText>
        </w:r>
      </w:del>
      <w:ins w:id="720" w:author="ZSI" w:date="2022-02-24T01:32:00Z">
        <w:r w:rsidR="00AB0BC8">
          <w:rPr>
            <w:lang w:val="en-US"/>
          </w:rPr>
          <w:t>ise</w:t>
        </w:r>
      </w:ins>
      <w:r>
        <w:rPr>
          <w:lang w:val="en-US"/>
        </w:rPr>
        <w:t>d</w:t>
      </w:r>
      <w:proofErr w:type="spellEnd"/>
      <w:r>
        <w:rPr>
          <w:lang w:val="en-US"/>
        </w:rPr>
        <w:t xml:space="preserve"> under 3 different categories in the survey (deep -, out -, and up scalability), however, after a dimension reduction process in the analysis (explanatory and confirmatory factor analysis), it has been decided to compile the sub-variables of scalability into one single scalability variable because of the similarity of their explained variances. Either because of the similarity of concepts or because of the lack of the knowledge on different</w:t>
      </w:r>
      <w:r w:rsidR="00316CBB">
        <w:rPr>
          <w:lang w:val="en-US"/>
        </w:rPr>
        <w:t xml:space="preserve"> forms of scalability the responses under different categories were highly similar.</w:t>
      </w:r>
    </w:p>
  </w:footnote>
  <w:footnote w:id="12">
    <w:p w14:paraId="0DB95AF7" w14:textId="59AFBEDE" w:rsidR="00D942A2" w:rsidRPr="00424591" w:rsidRDefault="00D942A2">
      <w:pPr>
        <w:pStyle w:val="FootnoteText"/>
        <w:rPr>
          <w:lang w:val="en-US"/>
        </w:rPr>
      </w:pPr>
      <w:r>
        <w:rPr>
          <w:rStyle w:val="FootnoteReference"/>
        </w:rPr>
        <w:footnoteRef/>
      </w:r>
      <w:r>
        <w:t xml:space="preserve"> </w:t>
      </w:r>
      <w:r w:rsidRPr="00424591">
        <w:rPr>
          <w:lang w:val="en-US"/>
        </w:rPr>
        <w:t>Noi: Nature of Involvement.</w:t>
      </w:r>
    </w:p>
    <w:p w14:paraId="463A3951" w14:textId="26CCD23E" w:rsidR="00D942A2" w:rsidRPr="00424591" w:rsidRDefault="00D942A2">
      <w:pPr>
        <w:pStyle w:val="FootnoteText"/>
        <w:rPr>
          <w:lang w:val="en-US"/>
        </w:rPr>
      </w:pPr>
      <w:r w:rsidRPr="00424591">
        <w:rPr>
          <w:lang w:val="en-US"/>
        </w:rPr>
        <w:t>KoC: Kind of Change.</w:t>
      </w:r>
    </w:p>
  </w:footnote>
  <w:footnote w:id="13">
    <w:p w14:paraId="23BBBAA5" w14:textId="386336AA" w:rsidR="003D71CB" w:rsidRPr="003D71CB" w:rsidRDefault="003D71CB">
      <w:pPr>
        <w:pStyle w:val="FootnoteText"/>
        <w:rPr>
          <w:lang w:val="en-US"/>
        </w:rPr>
      </w:pPr>
      <w:r>
        <w:rPr>
          <w:rStyle w:val="FootnoteReference"/>
        </w:rPr>
        <w:footnoteRef/>
      </w:r>
      <w:r>
        <w:t xml:space="preserve"> </w:t>
      </w:r>
      <w:r>
        <w:fldChar w:fldCharType="begin"/>
      </w:r>
      <w:r w:rsidR="00734E33">
        <w:instrText xml:space="preserve"> ADDIN ZOTERO_ITEM CSL_CITATION {"citationID":"lBAIjfR1","properties":{"formattedCitation":"Lu et al., \\uc0\\u8216{}Feature Selection Using Principal Feature Analysis\\uc0\\u8217{}.","plainCitation":"Lu et al., ‘Feature Selection Using Principal Feature Analysis’.","noteIndex":11},"citationItems":[{"id":12024,"uris":["http://zotero.org/groups/551660/items/8YAVRUKV"],"uri":["http://zotero.org/groups/551660/items/8YAVRUKV"],"itemData":{"id":12024,"type":"paper-conference","container-title":"Proceedings of the 15th international conference on Multimedia  - MULTIMEDIA '07","DOI":"10.1145/1291233.1291297","event":"the 15th international conference","event-place":"Augsburg, Germany","ISBN":"978-1-59593-702-5","language":"en","page":"301","publisher":"ACM Press","publisher-place":"Augsburg, Germany","source":"DOI.org (Crossref)","title":"Feature selection using principal feature analysis","URL":"http://portal.acm.org/citation.cfm?doid=1291233.1291297","author":[{"family":"Lu","given":"Yijuan"},{"family":"Cohen","given":"Ira"},{"family":"Zhou","given":"Xiang Sean"},{"family":"Tian","given":"Qi"}],"accessed":{"date-parts":[["2022",1,26]]},"issued":{"date-parts":[["2007"]]},"citation-key":"luFeatureSelectionUsing2007"}}],"schema":"https://github.com/citation-style-language/schema/raw/master/csl-citation.json"} </w:instrText>
      </w:r>
      <w:r>
        <w:fldChar w:fldCharType="separate"/>
      </w:r>
      <w:r w:rsidRPr="003D71CB">
        <w:rPr>
          <w:rFonts w:ascii="Calibri" w:cs="Calibri"/>
          <w:lang w:val="en-GB"/>
        </w:rPr>
        <w:t>Lu et al., ‘Feature Selection Using Principal Feature Analysis’.</w:t>
      </w:r>
      <w:r>
        <w:fldChar w:fldCharType="end"/>
      </w:r>
      <w:r w:rsidRPr="003D71CB">
        <w:rPr>
          <w:lang w:val="en-US"/>
        </w:rPr>
        <w:t xml:space="preserve"> </w:t>
      </w:r>
    </w:p>
  </w:footnote>
  <w:footnote w:id="14">
    <w:p w14:paraId="51EA8209" w14:textId="0982C252" w:rsidR="00667B53" w:rsidRPr="00667B53" w:rsidRDefault="00667B53">
      <w:pPr>
        <w:pStyle w:val="FootnoteText"/>
        <w:rPr>
          <w:lang w:val="en-US"/>
        </w:rPr>
      </w:pPr>
      <w:r>
        <w:rPr>
          <w:rStyle w:val="FootnoteReference"/>
        </w:rPr>
        <w:footnoteRef/>
      </w:r>
      <w:r>
        <w:t xml:space="preserve"> </w:t>
      </w:r>
      <w:r w:rsidRPr="00667B53">
        <w:rPr>
          <w:lang w:val="en-US"/>
        </w:rPr>
        <w:t>Features of each model have been</w:t>
      </w:r>
      <w:r>
        <w:rPr>
          <w:lang w:val="en-US"/>
        </w:rPr>
        <w:t xml:space="preserve"> scaled according to the variance they’ve explained.</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A990"/>
    <w:multiLevelType w:val="multilevel"/>
    <w:tmpl w:val="43C8B98E"/>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20F87498"/>
    <w:multiLevelType w:val="multilevel"/>
    <w:tmpl w:val="08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 w15:restartNumberingAfterBreak="0">
    <w:nsid w:val="250B45D1"/>
    <w:multiLevelType w:val="hybridMultilevel"/>
    <w:tmpl w:val="F4E0D6B8"/>
    <w:lvl w:ilvl="0" w:tplc="9BDE0116">
      <w:numFmt w:val="bullet"/>
      <w:lvlText w:val=""/>
      <w:lvlJc w:val="left"/>
      <w:pPr>
        <w:ind w:left="720" w:hanging="360"/>
      </w:pPr>
      <w:rPr>
        <w:rFonts w:ascii="Wingdings" w:eastAsiaTheme="minorHAnsi"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3C1A60D7"/>
    <w:multiLevelType w:val="hybridMultilevel"/>
    <w:tmpl w:val="E8102D98"/>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4" w15:restartNumberingAfterBreak="0">
    <w:nsid w:val="4DA50A19"/>
    <w:multiLevelType w:val="hybridMultilevel"/>
    <w:tmpl w:val="AD983394"/>
    <w:lvl w:ilvl="0" w:tplc="45D2FED4">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7E667004"/>
    <w:multiLevelType w:val="hybridMultilevel"/>
    <w:tmpl w:val="134EEAF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
  </w:num>
  <w:num w:numId="2">
    <w:abstractNumId w:val="3"/>
  </w:num>
  <w:num w:numId="3">
    <w:abstractNumId w:val="0"/>
  </w:num>
  <w:num w:numId="4">
    <w:abstractNumId w:val="5"/>
  </w:num>
  <w:num w:numId="5">
    <w:abstractNumId w:val="4"/>
  </w:num>
  <w:num w:numId="6">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ZSI">
    <w15:presenceInfo w15:providerId="None" w15:userId="ZSI"/>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activeWritingStyle w:appName="MSWord" w:lang="en-US" w:vendorID="64" w:dllVersion="0" w:nlCheck="1" w:checkStyle="0"/>
  <w:activeWritingStyle w:appName="MSWord" w:lang="en-GB" w:vendorID="64" w:dllVersion="0" w:nlCheck="1" w:checkStyle="0"/>
  <w:activeWritingStyle w:appName="MSWord" w:lang="de-DE" w:vendorID="64" w:dllVersion="0" w:nlCheck="1" w:checkStyle="0"/>
  <w:activeWritingStyle w:appName="MSWord" w:lang="en-GB" w:vendorID="64" w:dllVersion="4096" w:nlCheck="1" w:checkStyle="0"/>
  <w:activeWritingStyle w:appName="MSWord" w:lang="en-US" w:vendorID="64" w:dllVersion="4096" w:nlCheck="1" w:checkStyle="0"/>
  <w:proofState w:spelling="clean" w:grammar="clean"/>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61EC3"/>
    <w:rsid w:val="0000177A"/>
    <w:rsid w:val="00003520"/>
    <w:rsid w:val="00010448"/>
    <w:rsid w:val="00012D71"/>
    <w:rsid w:val="00013465"/>
    <w:rsid w:val="00015FA1"/>
    <w:rsid w:val="00024B47"/>
    <w:rsid w:val="00034A00"/>
    <w:rsid w:val="00043542"/>
    <w:rsid w:val="00043F3F"/>
    <w:rsid w:val="00061887"/>
    <w:rsid w:val="00071801"/>
    <w:rsid w:val="00076820"/>
    <w:rsid w:val="00083E03"/>
    <w:rsid w:val="00086662"/>
    <w:rsid w:val="00096AF0"/>
    <w:rsid w:val="000A7EB7"/>
    <w:rsid w:val="000B0B12"/>
    <w:rsid w:val="000D5503"/>
    <w:rsid w:val="000E4EE2"/>
    <w:rsid w:val="000E5EF4"/>
    <w:rsid w:val="000F4A3A"/>
    <w:rsid w:val="000F55EB"/>
    <w:rsid w:val="001122FA"/>
    <w:rsid w:val="00126803"/>
    <w:rsid w:val="00134E8B"/>
    <w:rsid w:val="00135B3C"/>
    <w:rsid w:val="001435CB"/>
    <w:rsid w:val="00174485"/>
    <w:rsid w:val="001747B5"/>
    <w:rsid w:val="00196ED8"/>
    <w:rsid w:val="001A3D09"/>
    <w:rsid w:val="001B0AE2"/>
    <w:rsid w:val="001B1D1E"/>
    <w:rsid w:val="001B35F4"/>
    <w:rsid w:val="001E41D0"/>
    <w:rsid w:val="00203667"/>
    <w:rsid w:val="00204496"/>
    <w:rsid w:val="002119D4"/>
    <w:rsid w:val="002231BA"/>
    <w:rsid w:val="00234440"/>
    <w:rsid w:val="00245D56"/>
    <w:rsid w:val="0025130B"/>
    <w:rsid w:val="00253424"/>
    <w:rsid w:val="0025349A"/>
    <w:rsid w:val="0025729A"/>
    <w:rsid w:val="0027131F"/>
    <w:rsid w:val="0027483D"/>
    <w:rsid w:val="00281261"/>
    <w:rsid w:val="0029161D"/>
    <w:rsid w:val="002960C7"/>
    <w:rsid w:val="002B4BBA"/>
    <w:rsid w:val="002C5ED5"/>
    <w:rsid w:val="002D046D"/>
    <w:rsid w:val="002E0B24"/>
    <w:rsid w:val="00316CBB"/>
    <w:rsid w:val="00323F64"/>
    <w:rsid w:val="003346E4"/>
    <w:rsid w:val="003407A0"/>
    <w:rsid w:val="00342E75"/>
    <w:rsid w:val="003859BF"/>
    <w:rsid w:val="00386305"/>
    <w:rsid w:val="003869F6"/>
    <w:rsid w:val="00392081"/>
    <w:rsid w:val="00395644"/>
    <w:rsid w:val="00396588"/>
    <w:rsid w:val="003A18AE"/>
    <w:rsid w:val="003A19BF"/>
    <w:rsid w:val="003A30C1"/>
    <w:rsid w:val="003A65BD"/>
    <w:rsid w:val="003B53AA"/>
    <w:rsid w:val="003D1B94"/>
    <w:rsid w:val="003D71CB"/>
    <w:rsid w:val="003E220F"/>
    <w:rsid w:val="003E6802"/>
    <w:rsid w:val="00403430"/>
    <w:rsid w:val="00405063"/>
    <w:rsid w:val="00424591"/>
    <w:rsid w:val="00431EF4"/>
    <w:rsid w:val="00432A4A"/>
    <w:rsid w:val="00442EA7"/>
    <w:rsid w:val="00445659"/>
    <w:rsid w:val="00446BAF"/>
    <w:rsid w:val="00447F2E"/>
    <w:rsid w:val="00454860"/>
    <w:rsid w:val="00463F69"/>
    <w:rsid w:val="00464A94"/>
    <w:rsid w:val="004706A7"/>
    <w:rsid w:val="00471FE2"/>
    <w:rsid w:val="00472D54"/>
    <w:rsid w:val="0047697E"/>
    <w:rsid w:val="00486FBD"/>
    <w:rsid w:val="004900A0"/>
    <w:rsid w:val="004A1EDF"/>
    <w:rsid w:val="004C5D5B"/>
    <w:rsid w:val="004E6CF7"/>
    <w:rsid w:val="00504C85"/>
    <w:rsid w:val="00505FC0"/>
    <w:rsid w:val="00513E3B"/>
    <w:rsid w:val="005160F1"/>
    <w:rsid w:val="005215C9"/>
    <w:rsid w:val="00537E5A"/>
    <w:rsid w:val="0054320E"/>
    <w:rsid w:val="0054667D"/>
    <w:rsid w:val="00560A20"/>
    <w:rsid w:val="005657D2"/>
    <w:rsid w:val="00570F11"/>
    <w:rsid w:val="0058385D"/>
    <w:rsid w:val="00584A8D"/>
    <w:rsid w:val="00592CA5"/>
    <w:rsid w:val="005D5901"/>
    <w:rsid w:val="005F0A05"/>
    <w:rsid w:val="00603BCA"/>
    <w:rsid w:val="006040AA"/>
    <w:rsid w:val="00604EDC"/>
    <w:rsid w:val="006057E0"/>
    <w:rsid w:val="00607969"/>
    <w:rsid w:val="00632281"/>
    <w:rsid w:val="00637308"/>
    <w:rsid w:val="00643179"/>
    <w:rsid w:val="00643698"/>
    <w:rsid w:val="006453D6"/>
    <w:rsid w:val="006539F9"/>
    <w:rsid w:val="00654785"/>
    <w:rsid w:val="006569DE"/>
    <w:rsid w:val="00657C89"/>
    <w:rsid w:val="00660361"/>
    <w:rsid w:val="006619E1"/>
    <w:rsid w:val="006647D0"/>
    <w:rsid w:val="00665517"/>
    <w:rsid w:val="00667B53"/>
    <w:rsid w:val="00672F49"/>
    <w:rsid w:val="00675CDA"/>
    <w:rsid w:val="00677684"/>
    <w:rsid w:val="00687BD4"/>
    <w:rsid w:val="006A4FC7"/>
    <w:rsid w:val="006A50B7"/>
    <w:rsid w:val="006A56BC"/>
    <w:rsid w:val="006B0C99"/>
    <w:rsid w:val="006B7ECC"/>
    <w:rsid w:val="006E2F92"/>
    <w:rsid w:val="006F1A0C"/>
    <w:rsid w:val="006F3D9A"/>
    <w:rsid w:val="007127F9"/>
    <w:rsid w:val="0072021A"/>
    <w:rsid w:val="0072160F"/>
    <w:rsid w:val="00721B3F"/>
    <w:rsid w:val="0072533E"/>
    <w:rsid w:val="00734E33"/>
    <w:rsid w:val="00744790"/>
    <w:rsid w:val="0075479A"/>
    <w:rsid w:val="00772E21"/>
    <w:rsid w:val="00776E92"/>
    <w:rsid w:val="007770FE"/>
    <w:rsid w:val="00783DA8"/>
    <w:rsid w:val="00797C2E"/>
    <w:rsid w:val="007A4935"/>
    <w:rsid w:val="007A576B"/>
    <w:rsid w:val="007A752D"/>
    <w:rsid w:val="007A7550"/>
    <w:rsid w:val="007C16D4"/>
    <w:rsid w:val="007D27A8"/>
    <w:rsid w:val="008062F2"/>
    <w:rsid w:val="008128A0"/>
    <w:rsid w:val="00834BD5"/>
    <w:rsid w:val="0084234B"/>
    <w:rsid w:val="00843967"/>
    <w:rsid w:val="008545DC"/>
    <w:rsid w:val="00855FF3"/>
    <w:rsid w:val="00860C84"/>
    <w:rsid w:val="00864098"/>
    <w:rsid w:val="0087355D"/>
    <w:rsid w:val="00884E6D"/>
    <w:rsid w:val="008851BB"/>
    <w:rsid w:val="008A1C55"/>
    <w:rsid w:val="008A42C1"/>
    <w:rsid w:val="008C59DE"/>
    <w:rsid w:val="008E090B"/>
    <w:rsid w:val="008E1C19"/>
    <w:rsid w:val="008E68E0"/>
    <w:rsid w:val="008E7059"/>
    <w:rsid w:val="008F13A7"/>
    <w:rsid w:val="008F2004"/>
    <w:rsid w:val="00916DE1"/>
    <w:rsid w:val="00920C35"/>
    <w:rsid w:val="00926B18"/>
    <w:rsid w:val="0093414D"/>
    <w:rsid w:val="00935285"/>
    <w:rsid w:val="009377BD"/>
    <w:rsid w:val="00981472"/>
    <w:rsid w:val="00995764"/>
    <w:rsid w:val="009A063C"/>
    <w:rsid w:val="009A27E1"/>
    <w:rsid w:val="009B4226"/>
    <w:rsid w:val="009C061F"/>
    <w:rsid w:val="009C06CB"/>
    <w:rsid w:val="009C525D"/>
    <w:rsid w:val="009E7120"/>
    <w:rsid w:val="009F36CE"/>
    <w:rsid w:val="009F79A2"/>
    <w:rsid w:val="00A14774"/>
    <w:rsid w:val="00A16A02"/>
    <w:rsid w:val="00A21343"/>
    <w:rsid w:val="00A30681"/>
    <w:rsid w:val="00A661F5"/>
    <w:rsid w:val="00A7551B"/>
    <w:rsid w:val="00A7610E"/>
    <w:rsid w:val="00A825A3"/>
    <w:rsid w:val="00A972F5"/>
    <w:rsid w:val="00AA7458"/>
    <w:rsid w:val="00AB03C1"/>
    <w:rsid w:val="00AB0BC8"/>
    <w:rsid w:val="00AB23A3"/>
    <w:rsid w:val="00AC0DD7"/>
    <w:rsid w:val="00AD0AC3"/>
    <w:rsid w:val="00AF5927"/>
    <w:rsid w:val="00B253E0"/>
    <w:rsid w:val="00B410A1"/>
    <w:rsid w:val="00B53865"/>
    <w:rsid w:val="00B732DC"/>
    <w:rsid w:val="00B93219"/>
    <w:rsid w:val="00B95A58"/>
    <w:rsid w:val="00BA3D9D"/>
    <w:rsid w:val="00BA7422"/>
    <w:rsid w:val="00BB6E71"/>
    <w:rsid w:val="00BB74EF"/>
    <w:rsid w:val="00BC3252"/>
    <w:rsid w:val="00BC6514"/>
    <w:rsid w:val="00BD030B"/>
    <w:rsid w:val="00BD1A87"/>
    <w:rsid w:val="00C32D8E"/>
    <w:rsid w:val="00C37613"/>
    <w:rsid w:val="00C644D4"/>
    <w:rsid w:val="00C65C4C"/>
    <w:rsid w:val="00C76E5C"/>
    <w:rsid w:val="00C839E1"/>
    <w:rsid w:val="00C840D7"/>
    <w:rsid w:val="00C85032"/>
    <w:rsid w:val="00CA41FF"/>
    <w:rsid w:val="00CA47E5"/>
    <w:rsid w:val="00CB3A35"/>
    <w:rsid w:val="00CC2EA5"/>
    <w:rsid w:val="00CC3DAA"/>
    <w:rsid w:val="00CC4B80"/>
    <w:rsid w:val="00CE2598"/>
    <w:rsid w:val="00D14E94"/>
    <w:rsid w:val="00D1574B"/>
    <w:rsid w:val="00D16794"/>
    <w:rsid w:val="00D1736F"/>
    <w:rsid w:val="00D242FF"/>
    <w:rsid w:val="00D27FBC"/>
    <w:rsid w:val="00D30D1E"/>
    <w:rsid w:val="00D32DB6"/>
    <w:rsid w:val="00D36D92"/>
    <w:rsid w:val="00D40756"/>
    <w:rsid w:val="00D56BF5"/>
    <w:rsid w:val="00D71BC8"/>
    <w:rsid w:val="00D942A2"/>
    <w:rsid w:val="00DB2FE5"/>
    <w:rsid w:val="00DC57E8"/>
    <w:rsid w:val="00DC6490"/>
    <w:rsid w:val="00DF1FE9"/>
    <w:rsid w:val="00DF5F57"/>
    <w:rsid w:val="00E021E2"/>
    <w:rsid w:val="00E07F9E"/>
    <w:rsid w:val="00E17035"/>
    <w:rsid w:val="00E208EB"/>
    <w:rsid w:val="00E210C8"/>
    <w:rsid w:val="00E2705C"/>
    <w:rsid w:val="00E31116"/>
    <w:rsid w:val="00E34561"/>
    <w:rsid w:val="00E364F8"/>
    <w:rsid w:val="00E369A6"/>
    <w:rsid w:val="00E42659"/>
    <w:rsid w:val="00E535A8"/>
    <w:rsid w:val="00E57B7B"/>
    <w:rsid w:val="00E62B25"/>
    <w:rsid w:val="00E775BA"/>
    <w:rsid w:val="00E913EA"/>
    <w:rsid w:val="00E946A0"/>
    <w:rsid w:val="00E97060"/>
    <w:rsid w:val="00EA42EB"/>
    <w:rsid w:val="00EA67FA"/>
    <w:rsid w:val="00EB1D8D"/>
    <w:rsid w:val="00EC0DD3"/>
    <w:rsid w:val="00EC1297"/>
    <w:rsid w:val="00F07F34"/>
    <w:rsid w:val="00F14BC2"/>
    <w:rsid w:val="00F35BE7"/>
    <w:rsid w:val="00F43F97"/>
    <w:rsid w:val="00F56A15"/>
    <w:rsid w:val="00F57171"/>
    <w:rsid w:val="00F61EC3"/>
    <w:rsid w:val="00F622B1"/>
    <w:rsid w:val="00F62DC2"/>
    <w:rsid w:val="00F8083D"/>
    <w:rsid w:val="00F80B8C"/>
    <w:rsid w:val="00FA0254"/>
    <w:rsid w:val="00FB421F"/>
    <w:rsid w:val="00FC531C"/>
    <w:rsid w:val="00FD037C"/>
    <w:rsid w:val="00FD1F6F"/>
    <w:rsid w:val="00FE105E"/>
    <w:rsid w:val="00FF2710"/>
    <w:rsid w:val="00FF2BA4"/>
    <w:rsid w:val="00FF518E"/>
    <w:rsid w:val="00FF52F7"/>
    <w:rsid w:val="00FF5404"/>
  </w:rsids>
  <m:mathPr>
    <m:mathFont m:val="Cambria Math"/>
    <m:brkBin m:val="before"/>
    <m:brkBinSub m:val="--"/>
    <m:smallFrac m:val="0"/>
    <m:dispDef/>
    <m:lMargin m:val="0"/>
    <m:rMargin m:val="0"/>
    <m:defJc m:val="centerGroup"/>
    <m:wrapIndent m:val="1440"/>
    <m:intLim m:val="subSup"/>
    <m:naryLim m:val="undOvr"/>
  </m:mathPr>
  <w:themeFontLang w:val="en-A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CA222B"/>
  <w15:chartTrackingRefBased/>
  <w15:docId w15:val="{01F081B7-B359-0C45-A752-DC5CF99718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AT"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5130B"/>
    <w:pPr>
      <w:keepNext/>
      <w:keepLines/>
      <w:numPr>
        <w:numId w:val="1"/>
      </w:numPr>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BodyText"/>
    <w:link w:val="Heading2Char"/>
    <w:uiPriority w:val="9"/>
    <w:unhideWhenUsed/>
    <w:qFormat/>
    <w:rsid w:val="0025130B"/>
    <w:pPr>
      <w:keepNext/>
      <w:keepLines/>
      <w:numPr>
        <w:ilvl w:val="1"/>
        <w:numId w:val="1"/>
      </w:numPr>
      <w:spacing w:before="200"/>
      <w:outlineLvl w:val="1"/>
    </w:pPr>
    <w:rPr>
      <w:rFonts w:asciiTheme="majorHAnsi" w:eastAsiaTheme="majorEastAsia" w:hAnsiTheme="majorHAnsi" w:cstheme="majorBidi"/>
      <w:b/>
      <w:bCs/>
      <w:color w:val="4472C4" w:themeColor="accent1"/>
      <w:sz w:val="28"/>
      <w:szCs w:val="28"/>
      <w:lang w:val="en-US"/>
    </w:rPr>
  </w:style>
  <w:style w:type="paragraph" w:styleId="Heading3">
    <w:name w:val="heading 3"/>
    <w:basedOn w:val="Normal"/>
    <w:next w:val="Normal"/>
    <w:link w:val="Heading3Char"/>
    <w:uiPriority w:val="9"/>
    <w:semiHidden/>
    <w:unhideWhenUsed/>
    <w:qFormat/>
    <w:rsid w:val="00A16A02"/>
    <w:pPr>
      <w:keepNext/>
      <w:keepLines/>
      <w:numPr>
        <w:ilvl w:val="2"/>
        <w:numId w:val="1"/>
      </w:numPr>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semiHidden/>
    <w:unhideWhenUsed/>
    <w:qFormat/>
    <w:rsid w:val="00A16A02"/>
    <w:pPr>
      <w:keepNext/>
      <w:keepLines/>
      <w:numPr>
        <w:ilvl w:val="3"/>
        <w:numId w:val="1"/>
      </w:numPr>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A16A02"/>
    <w:pPr>
      <w:keepNext/>
      <w:keepLines/>
      <w:numPr>
        <w:ilvl w:val="4"/>
        <w:numId w:val="1"/>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A16A02"/>
    <w:pPr>
      <w:keepNext/>
      <w:keepLines/>
      <w:numPr>
        <w:ilvl w:val="5"/>
        <w:numId w:val="1"/>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A16A02"/>
    <w:pPr>
      <w:keepNext/>
      <w:keepLines/>
      <w:numPr>
        <w:ilvl w:val="6"/>
        <w:numId w:val="1"/>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A16A02"/>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16A02"/>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25130B"/>
    <w:rPr>
      <w:rFonts w:asciiTheme="majorHAnsi" w:eastAsiaTheme="majorEastAsia" w:hAnsiTheme="majorHAnsi" w:cstheme="majorBidi"/>
      <w:b/>
      <w:bCs/>
      <w:color w:val="4472C4" w:themeColor="accent1"/>
      <w:sz w:val="28"/>
      <w:szCs w:val="28"/>
      <w:lang w:val="en-US"/>
    </w:rPr>
  </w:style>
  <w:style w:type="paragraph" w:styleId="BodyText">
    <w:name w:val="Body Text"/>
    <w:basedOn w:val="Normal"/>
    <w:link w:val="BodyTextChar"/>
    <w:qFormat/>
    <w:rsid w:val="0025130B"/>
    <w:pPr>
      <w:spacing w:before="180" w:after="180"/>
    </w:pPr>
    <w:rPr>
      <w:lang w:val="en-US"/>
    </w:rPr>
  </w:style>
  <w:style w:type="character" w:customStyle="1" w:styleId="BodyTextChar">
    <w:name w:val="Body Text Char"/>
    <w:basedOn w:val="DefaultParagraphFont"/>
    <w:link w:val="BodyText"/>
    <w:rsid w:val="0025130B"/>
    <w:rPr>
      <w:lang w:val="en-US"/>
    </w:rPr>
  </w:style>
  <w:style w:type="paragraph" w:customStyle="1" w:styleId="FirstParagraph">
    <w:name w:val="First Paragraph"/>
    <w:basedOn w:val="BodyText"/>
    <w:next w:val="BodyText"/>
    <w:qFormat/>
    <w:rsid w:val="0025130B"/>
  </w:style>
  <w:style w:type="paragraph" w:styleId="FootnoteText">
    <w:name w:val="footnote text"/>
    <w:basedOn w:val="Normal"/>
    <w:link w:val="FootnoteTextChar"/>
    <w:uiPriority w:val="9"/>
    <w:unhideWhenUsed/>
    <w:qFormat/>
    <w:rsid w:val="0025130B"/>
    <w:rPr>
      <w:sz w:val="20"/>
      <w:szCs w:val="20"/>
    </w:rPr>
  </w:style>
  <w:style w:type="character" w:customStyle="1" w:styleId="FootnoteTextChar">
    <w:name w:val="Footnote Text Char"/>
    <w:basedOn w:val="DefaultParagraphFont"/>
    <w:link w:val="FootnoteText"/>
    <w:uiPriority w:val="9"/>
    <w:rsid w:val="0025130B"/>
    <w:rPr>
      <w:sz w:val="20"/>
      <w:szCs w:val="20"/>
    </w:rPr>
  </w:style>
  <w:style w:type="character" w:styleId="FootnoteReference">
    <w:name w:val="footnote reference"/>
    <w:basedOn w:val="DefaultParagraphFont"/>
    <w:unhideWhenUsed/>
    <w:rsid w:val="0025130B"/>
    <w:rPr>
      <w:vertAlign w:val="superscript"/>
    </w:rPr>
  </w:style>
  <w:style w:type="character" w:customStyle="1" w:styleId="Heading1Char">
    <w:name w:val="Heading 1 Char"/>
    <w:basedOn w:val="DefaultParagraphFont"/>
    <w:link w:val="Heading1"/>
    <w:uiPriority w:val="9"/>
    <w:rsid w:val="0025130B"/>
    <w:rPr>
      <w:rFonts w:asciiTheme="majorHAnsi" w:eastAsiaTheme="majorEastAsia" w:hAnsiTheme="majorHAnsi" w:cstheme="majorBidi"/>
      <w:color w:val="2F5496" w:themeColor="accent1" w:themeShade="BF"/>
      <w:sz w:val="32"/>
      <w:szCs w:val="32"/>
    </w:rPr>
  </w:style>
  <w:style w:type="character" w:styleId="CommentReference">
    <w:name w:val="annotation reference"/>
    <w:basedOn w:val="DefaultParagraphFont"/>
    <w:uiPriority w:val="99"/>
    <w:semiHidden/>
    <w:unhideWhenUsed/>
    <w:rsid w:val="00D71BC8"/>
    <w:rPr>
      <w:sz w:val="16"/>
      <w:szCs w:val="16"/>
    </w:rPr>
  </w:style>
  <w:style w:type="paragraph" w:styleId="CommentText">
    <w:name w:val="annotation text"/>
    <w:basedOn w:val="Normal"/>
    <w:link w:val="CommentTextChar"/>
    <w:uiPriority w:val="99"/>
    <w:semiHidden/>
    <w:unhideWhenUsed/>
    <w:rsid w:val="00D71BC8"/>
    <w:rPr>
      <w:sz w:val="20"/>
      <w:szCs w:val="20"/>
    </w:rPr>
  </w:style>
  <w:style w:type="character" w:customStyle="1" w:styleId="CommentTextChar">
    <w:name w:val="Comment Text Char"/>
    <w:basedOn w:val="DefaultParagraphFont"/>
    <w:link w:val="CommentText"/>
    <w:uiPriority w:val="99"/>
    <w:semiHidden/>
    <w:rsid w:val="00D71BC8"/>
    <w:rPr>
      <w:sz w:val="20"/>
      <w:szCs w:val="20"/>
    </w:rPr>
  </w:style>
  <w:style w:type="paragraph" w:styleId="CommentSubject">
    <w:name w:val="annotation subject"/>
    <w:basedOn w:val="CommentText"/>
    <w:next w:val="CommentText"/>
    <w:link w:val="CommentSubjectChar"/>
    <w:uiPriority w:val="99"/>
    <w:semiHidden/>
    <w:unhideWhenUsed/>
    <w:rsid w:val="00D71BC8"/>
    <w:rPr>
      <w:b/>
      <w:bCs/>
    </w:rPr>
  </w:style>
  <w:style w:type="character" w:customStyle="1" w:styleId="CommentSubjectChar">
    <w:name w:val="Comment Subject Char"/>
    <w:basedOn w:val="CommentTextChar"/>
    <w:link w:val="CommentSubject"/>
    <w:uiPriority w:val="99"/>
    <w:semiHidden/>
    <w:rsid w:val="00D71BC8"/>
    <w:rPr>
      <w:b/>
      <w:bCs/>
      <w:sz w:val="20"/>
      <w:szCs w:val="20"/>
    </w:rPr>
  </w:style>
  <w:style w:type="paragraph" w:styleId="Caption">
    <w:name w:val="caption"/>
    <w:basedOn w:val="Normal"/>
    <w:next w:val="Normal"/>
    <w:uiPriority w:val="35"/>
    <w:unhideWhenUsed/>
    <w:qFormat/>
    <w:rsid w:val="006F3D9A"/>
    <w:pPr>
      <w:spacing w:after="200"/>
    </w:pPr>
    <w:rPr>
      <w:i/>
      <w:iCs/>
      <w:color w:val="44546A" w:themeColor="text2"/>
      <w:sz w:val="18"/>
      <w:szCs w:val="18"/>
    </w:rPr>
  </w:style>
  <w:style w:type="character" w:styleId="PlaceholderText">
    <w:name w:val="Placeholder Text"/>
    <w:basedOn w:val="DefaultParagraphFont"/>
    <w:uiPriority w:val="99"/>
    <w:semiHidden/>
    <w:rsid w:val="00AB23A3"/>
    <w:rPr>
      <w:color w:val="808080"/>
    </w:rPr>
  </w:style>
  <w:style w:type="character" w:customStyle="1" w:styleId="Heading3Char">
    <w:name w:val="Heading 3 Char"/>
    <w:basedOn w:val="DefaultParagraphFont"/>
    <w:link w:val="Heading3"/>
    <w:uiPriority w:val="9"/>
    <w:semiHidden/>
    <w:rsid w:val="00A16A02"/>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semiHidden/>
    <w:rsid w:val="00A16A02"/>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A16A02"/>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A16A02"/>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A16A02"/>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A16A0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16A02"/>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34"/>
    <w:qFormat/>
    <w:rsid w:val="00245D56"/>
    <w:pPr>
      <w:ind w:left="720"/>
      <w:contextualSpacing/>
    </w:pPr>
  </w:style>
  <w:style w:type="table" w:styleId="TableGrid">
    <w:name w:val="Table Grid"/>
    <w:basedOn w:val="TableNormal"/>
    <w:uiPriority w:val="39"/>
    <w:rsid w:val="00F5717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8E1C1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9956472">
      <w:bodyDiv w:val="1"/>
      <w:marLeft w:val="0"/>
      <w:marRight w:val="0"/>
      <w:marTop w:val="0"/>
      <w:marBottom w:val="0"/>
      <w:divBdr>
        <w:top w:val="none" w:sz="0" w:space="0" w:color="auto"/>
        <w:left w:val="none" w:sz="0" w:space="0" w:color="auto"/>
        <w:bottom w:val="none" w:sz="0" w:space="0" w:color="auto"/>
        <w:right w:val="none" w:sz="0" w:space="0" w:color="auto"/>
      </w:divBdr>
    </w:div>
    <w:div w:id="194200480">
      <w:bodyDiv w:val="1"/>
      <w:marLeft w:val="0"/>
      <w:marRight w:val="0"/>
      <w:marTop w:val="0"/>
      <w:marBottom w:val="0"/>
      <w:divBdr>
        <w:top w:val="none" w:sz="0" w:space="0" w:color="auto"/>
        <w:left w:val="none" w:sz="0" w:space="0" w:color="auto"/>
        <w:bottom w:val="none" w:sz="0" w:space="0" w:color="auto"/>
        <w:right w:val="none" w:sz="0" w:space="0" w:color="auto"/>
      </w:divBdr>
    </w:div>
    <w:div w:id="309017551">
      <w:bodyDiv w:val="1"/>
      <w:marLeft w:val="0"/>
      <w:marRight w:val="0"/>
      <w:marTop w:val="0"/>
      <w:marBottom w:val="0"/>
      <w:divBdr>
        <w:top w:val="none" w:sz="0" w:space="0" w:color="auto"/>
        <w:left w:val="none" w:sz="0" w:space="0" w:color="auto"/>
        <w:bottom w:val="none" w:sz="0" w:space="0" w:color="auto"/>
        <w:right w:val="none" w:sz="0" w:space="0" w:color="auto"/>
      </w:divBdr>
    </w:div>
    <w:div w:id="437915220">
      <w:bodyDiv w:val="1"/>
      <w:marLeft w:val="0"/>
      <w:marRight w:val="0"/>
      <w:marTop w:val="0"/>
      <w:marBottom w:val="0"/>
      <w:divBdr>
        <w:top w:val="none" w:sz="0" w:space="0" w:color="auto"/>
        <w:left w:val="none" w:sz="0" w:space="0" w:color="auto"/>
        <w:bottom w:val="none" w:sz="0" w:space="0" w:color="auto"/>
        <w:right w:val="none" w:sz="0" w:space="0" w:color="auto"/>
      </w:divBdr>
    </w:div>
    <w:div w:id="544027449">
      <w:bodyDiv w:val="1"/>
      <w:marLeft w:val="0"/>
      <w:marRight w:val="0"/>
      <w:marTop w:val="0"/>
      <w:marBottom w:val="0"/>
      <w:divBdr>
        <w:top w:val="none" w:sz="0" w:space="0" w:color="auto"/>
        <w:left w:val="none" w:sz="0" w:space="0" w:color="auto"/>
        <w:bottom w:val="none" w:sz="0" w:space="0" w:color="auto"/>
        <w:right w:val="none" w:sz="0" w:space="0" w:color="auto"/>
      </w:divBdr>
    </w:div>
    <w:div w:id="617024762">
      <w:bodyDiv w:val="1"/>
      <w:marLeft w:val="0"/>
      <w:marRight w:val="0"/>
      <w:marTop w:val="0"/>
      <w:marBottom w:val="0"/>
      <w:divBdr>
        <w:top w:val="none" w:sz="0" w:space="0" w:color="auto"/>
        <w:left w:val="none" w:sz="0" w:space="0" w:color="auto"/>
        <w:bottom w:val="none" w:sz="0" w:space="0" w:color="auto"/>
        <w:right w:val="none" w:sz="0" w:space="0" w:color="auto"/>
      </w:divBdr>
    </w:div>
    <w:div w:id="688993947">
      <w:bodyDiv w:val="1"/>
      <w:marLeft w:val="0"/>
      <w:marRight w:val="0"/>
      <w:marTop w:val="0"/>
      <w:marBottom w:val="0"/>
      <w:divBdr>
        <w:top w:val="none" w:sz="0" w:space="0" w:color="auto"/>
        <w:left w:val="none" w:sz="0" w:space="0" w:color="auto"/>
        <w:bottom w:val="none" w:sz="0" w:space="0" w:color="auto"/>
        <w:right w:val="none" w:sz="0" w:space="0" w:color="auto"/>
      </w:divBdr>
    </w:div>
    <w:div w:id="717050903">
      <w:bodyDiv w:val="1"/>
      <w:marLeft w:val="0"/>
      <w:marRight w:val="0"/>
      <w:marTop w:val="0"/>
      <w:marBottom w:val="0"/>
      <w:divBdr>
        <w:top w:val="none" w:sz="0" w:space="0" w:color="auto"/>
        <w:left w:val="none" w:sz="0" w:space="0" w:color="auto"/>
        <w:bottom w:val="none" w:sz="0" w:space="0" w:color="auto"/>
        <w:right w:val="none" w:sz="0" w:space="0" w:color="auto"/>
      </w:divBdr>
    </w:div>
    <w:div w:id="785663912">
      <w:bodyDiv w:val="1"/>
      <w:marLeft w:val="0"/>
      <w:marRight w:val="0"/>
      <w:marTop w:val="0"/>
      <w:marBottom w:val="0"/>
      <w:divBdr>
        <w:top w:val="none" w:sz="0" w:space="0" w:color="auto"/>
        <w:left w:val="none" w:sz="0" w:space="0" w:color="auto"/>
        <w:bottom w:val="none" w:sz="0" w:space="0" w:color="auto"/>
        <w:right w:val="none" w:sz="0" w:space="0" w:color="auto"/>
      </w:divBdr>
    </w:div>
    <w:div w:id="795488374">
      <w:bodyDiv w:val="1"/>
      <w:marLeft w:val="0"/>
      <w:marRight w:val="0"/>
      <w:marTop w:val="0"/>
      <w:marBottom w:val="0"/>
      <w:divBdr>
        <w:top w:val="none" w:sz="0" w:space="0" w:color="auto"/>
        <w:left w:val="none" w:sz="0" w:space="0" w:color="auto"/>
        <w:bottom w:val="none" w:sz="0" w:space="0" w:color="auto"/>
        <w:right w:val="none" w:sz="0" w:space="0" w:color="auto"/>
      </w:divBdr>
    </w:div>
    <w:div w:id="824079848">
      <w:bodyDiv w:val="1"/>
      <w:marLeft w:val="0"/>
      <w:marRight w:val="0"/>
      <w:marTop w:val="0"/>
      <w:marBottom w:val="0"/>
      <w:divBdr>
        <w:top w:val="none" w:sz="0" w:space="0" w:color="auto"/>
        <w:left w:val="none" w:sz="0" w:space="0" w:color="auto"/>
        <w:bottom w:val="none" w:sz="0" w:space="0" w:color="auto"/>
        <w:right w:val="none" w:sz="0" w:space="0" w:color="auto"/>
      </w:divBdr>
    </w:div>
    <w:div w:id="854072241">
      <w:bodyDiv w:val="1"/>
      <w:marLeft w:val="0"/>
      <w:marRight w:val="0"/>
      <w:marTop w:val="0"/>
      <w:marBottom w:val="0"/>
      <w:divBdr>
        <w:top w:val="none" w:sz="0" w:space="0" w:color="auto"/>
        <w:left w:val="none" w:sz="0" w:space="0" w:color="auto"/>
        <w:bottom w:val="none" w:sz="0" w:space="0" w:color="auto"/>
        <w:right w:val="none" w:sz="0" w:space="0" w:color="auto"/>
      </w:divBdr>
    </w:div>
    <w:div w:id="866873839">
      <w:bodyDiv w:val="1"/>
      <w:marLeft w:val="0"/>
      <w:marRight w:val="0"/>
      <w:marTop w:val="0"/>
      <w:marBottom w:val="0"/>
      <w:divBdr>
        <w:top w:val="none" w:sz="0" w:space="0" w:color="auto"/>
        <w:left w:val="none" w:sz="0" w:space="0" w:color="auto"/>
        <w:bottom w:val="none" w:sz="0" w:space="0" w:color="auto"/>
        <w:right w:val="none" w:sz="0" w:space="0" w:color="auto"/>
      </w:divBdr>
    </w:div>
    <w:div w:id="880097122">
      <w:bodyDiv w:val="1"/>
      <w:marLeft w:val="0"/>
      <w:marRight w:val="0"/>
      <w:marTop w:val="0"/>
      <w:marBottom w:val="0"/>
      <w:divBdr>
        <w:top w:val="none" w:sz="0" w:space="0" w:color="auto"/>
        <w:left w:val="none" w:sz="0" w:space="0" w:color="auto"/>
        <w:bottom w:val="none" w:sz="0" w:space="0" w:color="auto"/>
        <w:right w:val="none" w:sz="0" w:space="0" w:color="auto"/>
      </w:divBdr>
    </w:div>
    <w:div w:id="905724191">
      <w:bodyDiv w:val="1"/>
      <w:marLeft w:val="0"/>
      <w:marRight w:val="0"/>
      <w:marTop w:val="0"/>
      <w:marBottom w:val="0"/>
      <w:divBdr>
        <w:top w:val="none" w:sz="0" w:space="0" w:color="auto"/>
        <w:left w:val="none" w:sz="0" w:space="0" w:color="auto"/>
        <w:bottom w:val="none" w:sz="0" w:space="0" w:color="auto"/>
        <w:right w:val="none" w:sz="0" w:space="0" w:color="auto"/>
      </w:divBdr>
    </w:div>
    <w:div w:id="935484027">
      <w:bodyDiv w:val="1"/>
      <w:marLeft w:val="0"/>
      <w:marRight w:val="0"/>
      <w:marTop w:val="0"/>
      <w:marBottom w:val="0"/>
      <w:divBdr>
        <w:top w:val="none" w:sz="0" w:space="0" w:color="auto"/>
        <w:left w:val="none" w:sz="0" w:space="0" w:color="auto"/>
        <w:bottom w:val="none" w:sz="0" w:space="0" w:color="auto"/>
        <w:right w:val="none" w:sz="0" w:space="0" w:color="auto"/>
      </w:divBdr>
    </w:div>
    <w:div w:id="1037701106">
      <w:bodyDiv w:val="1"/>
      <w:marLeft w:val="0"/>
      <w:marRight w:val="0"/>
      <w:marTop w:val="0"/>
      <w:marBottom w:val="0"/>
      <w:divBdr>
        <w:top w:val="none" w:sz="0" w:space="0" w:color="auto"/>
        <w:left w:val="none" w:sz="0" w:space="0" w:color="auto"/>
        <w:bottom w:val="none" w:sz="0" w:space="0" w:color="auto"/>
        <w:right w:val="none" w:sz="0" w:space="0" w:color="auto"/>
      </w:divBdr>
    </w:div>
    <w:div w:id="1138378391">
      <w:bodyDiv w:val="1"/>
      <w:marLeft w:val="0"/>
      <w:marRight w:val="0"/>
      <w:marTop w:val="0"/>
      <w:marBottom w:val="0"/>
      <w:divBdr>
        <w:top w:val="none" w:sz="0" w:space="0" w:color="auto"/>
        <w:left w:val="none" w:sz="0" w:space="0" w:color="auto"/>
        <w:bottom w:val="none" w:sz="0" w:space="0" w:color="auto"/>
        <w:right w:val="none" w:sz="0" w:space="0" w:color="auto"/>
      </w:divBdr>
      <w:divsChild>
        <w:div w:id="1280837461">
          <w:marLeft w:val="480"/>
          <w:marRight w:val="0"/>
          <w:marTop w:val="0"/>
          <w:marBottom w:val="0"/>
          <w:divBdr>
            <w:top w:val="none" w:sz="0" w:space="0" w:color="auto"/>
            <w:left w:val="none" w:sz="0" w:space="0" w:color="auto"/>
            <w:bottom w:val="none" w:sz="0" w:space="0" w:color="auto"/>
            <w:right w:val="none" w:sz="0" w:space="0" w:color="auto"/>
          </w:divBdr>
          <w:divsChild>
            <w:div w:id="427234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5621227">
      <w:bodyDiv w:val="1"/>
      <w:marLeft w:val="0"/>
      <w:marRight w:val="0"/>
      <w:marTop w:val="0"/>
      <w:marBottom w:val="0"/>
      <w:divBdr>
        <w:top w:val="none" w:sz="0" w:space="0" w:color="auto"/>
        <w:left w:val="none" w:sz="0" w:space="0" w:color="auto"/>
        <w:bottom w:val="none" w:sz="0" w:space="0" w:color="auto"/>
        <w:right w:val="none" w:sz="0" w:space="0" w:color="auto"/>
      </w:divBdr>
    </w:div>
    <w:div w:id="1669871131">
      <w:bodyDiv w:val="1"/>
      <w:marLeft w:val="0"/>
      <w:marRight w:val="0"/>
      <w:marTop w:val="0"/>
      <w:marBottom w:val="0"/>
      <w:divBdr>
        <w:top w:val="none" w:sz="0" w:space="0" w:color="auto"/>
        <w:left w:val="none" w:sz="0" w:space="0" w:color="auto"/>
        <w:bottom w:val="none" w:sz="0" w:space="0" w:color="auto"/>
        <w:right w:val="none" w:sz="0" w:space="0" w:color="auto"/>
      </w:divBdr>
    </w:div>
    <w:div w:id="1673099856">
      <w:bodyDiv w:val="1"/>
      <w:marLeft w:val="0"/>
      <w:marRight w:val="0"/>
      <w:marTop w:val="0"/>
      <w:marBottom w:val="0"/>
      <w:divBdr>
        <w:top w:val="none" w:sz="0" w:space="0" w:color="auto"/>
        <w:left w:val="none" w:sz="0" w:space="0" w:color="auto"/>
        <w:bottom w:val="none" w:sz="0" w:space="0" w:color="auto"/>
        <w:right w:val="none" w:sz="0" w:space="0" w:color="auto"/>
      </w:divBdr>
    </w:div>
    <w:div w:id="1767112982">
      <w:bodyDiv w:val="1"/>
      <w:marLeft w:val="0"/>
      <w:marRight w:val="0"/>
      <w:marTop w:val="0"/>
      <w:marBottom w:val="0"/>
      <w:divBdr>
        <w:top w:val="none" w:sz="0" w:space="0" w:color="auto"/>
        <w:left w:val="none" w:sz="0" w:space="0" w:color="auto"/>
        <w:bottom w:val="none" w:sz="0" w:space="0" w:color="auto"/>
        <w:right w:val="none" w:sz="0" w:space="0" w:color="auto"/>
      </w:divBdr>
    </w:div>
    <w:div w:id="19915948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svg"/><Relationship Id="rId21" Type="http://schemas.openxmlformats.org/officeDocument/2006/relationships/image" Target="media/image11.png"/><Relationship Id="rId42" Type="http://schemas.openxmlformats.org/officeDocument/2006/relationships/image" Target="media/image32.sv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svg"/><Relationship Id="rId2" Type="http://schemas.openxmlformats.org/officeDocument/2006/relationships/styles" Target="styles.xml"/><Relationship Id="rId16" Type="http://schemas.openxmlformats.org/officeDocument/2006/relationships/image" Target="media/image6.sv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svg"/><Relationship Id="rId32" Type="http://schemas.openxmlformats.org/officeDocument/2006/relationships/image" Target="media/image22.svg"/><Relationship Id="rId37" Type="http://schemas.openxmlformats.org/officeDocument/2006/relationships/image" Target="media/image27.png"/><Relationship Id="rId40" Type="http://schemas.openxmlformats.org/officeDocument/2006/relationships/image" Target="media/image30.sv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svg"/><Relationship Id="rId66" Type="http://schemas.openxmlformats.org/officeDocument/2006/relationships/image" Target="media/image56.svg"/><Relationship Id="rId74" Type="http://schemas.microsoft.com/office/2011/relationships/people" Target="people.xml"/><Relationship Id="rId5" Type="http://schemas.openxmlformats.org/officeDocument/2006/relationships/footnotes" Target="footnotes.xml"/><Relationship Id="rId61" Type="http://schemas.openxmlformats.org/officeDocument/2006/relationships/image" Target="media/image51.png"/><Relationship Id="rId19" Type="http://schemas.openxmlformats.org/officeDocument/2006/relationships/image" Target="media/image9.png"/><Relationship Id="rId14" Type="http://schemas.openxmlformats.org/officeDocument/2006/relationships/image" Target="media/image4.svg"/><Relationship Id="rId22" Type="http://schemas.openxmlformats.org/officeDocument/2006/relationships/image" Target="media/image12.svg"/><Relationship Id="rId27" Type="http://schemas.openxmlformats.org/officeDocument/2006/relationships/image" Target="media/image17.png"/><Relationship Id="rId30" Type="http://schemas.openxmlformats.org/officeDocument/2006/relationships/image" Target="media/image20.sv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svg"/><Relationship Id="rId56" Type="http://schemas.openxmlformats.org/officeDocument/2006/relationships/image" Target="media/image46.svg"/><Relationship Id="rId64" Type="http://schemas.openxmlformats.org/officeDocument/2006/relationships/image" Target="media/image54.svg"/><Relationship Id="rId69" Type="http://schemas.openxmlformats.org/officeDocument/2006/relationships/image" Target="media/image59.png"/><Relationship Id="rId8" Type="http://schemas.microsoft.com/office/2011/relationships/commentsExtended" Target="commentsExtended.xml"/><Relationship Id="rId51" Type="http://schemas.openxmlformats.org/officeDocument/2006/relationships/image" Target="media/image41.png"/><Relationship Id="rId72" Type="http://schemas.openxmlformats.org/officeDocument/2006/relationships/image" Target="media/image62.svg"/><Relationship Id="rId3" Type="http://schemas.openxmlformats.org/officeDocument/2006/relationships/settings" Target="settings.xml"/><Relationship Id="rId12" Type="http://schemas.openxmlformats.org/officeDocument/2006/relationships/image" Target="media/image2.sv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svg"/><Relationship Id="rId46" Type="http://schemas.openxmlformats.org/officeDocument/2006/relationships/image" Target="media/image36.sv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svg"/><Relationship Id="rId41" Type="http://schemas.openxmlformats.org/officeDocument/2006/relationships/image" Target="media/image31.png"/><Relationship Id="rId54" Type="http://schemas.openxmlformats.org/officeDocument/2006/relationships/image" Target="media/image44.svg"/><Relationship Id="rId62" Type="http://schemas.openxmlformats.org/officeDocument/2006/relationships/image" Target="media/image52.svg"/><Relationship Id="rId70" Type="http://schemas.openxmlformats.org/officeDocument/2006/relationships/image" Target="media/image60.svg"/><Relationship Id="rId75"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svg"/><Relationship Id="rId36" Type="http://schemas.openxmlformats.org/officeDocument/2006/relationships/image" Target="media/image26.svg"/><Relationship Id="rId49" Type="http://schemas.openxmlformats.org/officeDocument/2006/relationships/image" Target="media/image39.png"/><Relationship Id="rId57" Type="http://schemas.openxmlformats.org/officeDocument/2006/relationships/image" Target="media/image47.png"/><Relationship Id="rId10" Type="http://schemas.microsoft.com/office/2018/08/relationships/commentsExtensible" Target="commentsExtensible.xml"/><Relationship Id="rId31" Type="http://schemas.openxmlformats.org/officeDocument/2006/relationships/image" Target="media/image21.png"/><Relationship Id="rId44" Type="http://schemas.openxmlformats.org/officeDocument/2006/relationships/image" Target="media/image34.svg"/><Relationship Id="rId52" Type="http://schemas.openxmlformats.org/officeDocument/2006/relationships/image" Target="media/image42.svg"/><Relationship Id="rId60" Type="http://schemas.openxmlformats.org/officeDocument/2006/relationships/image" Target="media/image50.svg"/><Relationship Id="rId65" Type="http://schemas.openxmlformats.org/officeDocument/2006/relationships/image" Target="media/image55.png"/><Relationship Id="rId73" Type="http://schemas.openxmlformats.org/officeDocument/2006/relationships/fontTable" Target="fontTable.xml"/><Relationship Id="rId4" Type="http://schemas.openxmlformats.org/officeDocument/2006/relationships/webSettings" Target="webSettings.xml"/><Relationship Id="rId9" Type="http://schemas.microsoft.com/office/2016/09/relationships/commentsIds" Target="commentsIds.xml"/><Relationship Id="rId13" Type="http://schemas.openxmlformats.org/officeDocument/2006/relationships/image" Target="media/image3.png"/><Relationship Id="rId18" Type="http://schemas.openxmlformats.org/officeDocument/2006/relationships/image" Target="media/image8.svg"/><Relationship Id="rId39" Type="http://schemas.openxmlformats.org/officeDocument/2006/relationships/image" Target="media/image29.png"/><Relationship Id="rId34" Type="http://schemas.openxmlformats.org/officeDocument/2006/relationships/image" Target="media/image24.svg"/><Relationship Id="rId50" Type="http://schemas.openxmlformats.org/officeDocument/2006/relationships/image" Target="media/image40.svg"/><Relationship Id="rId55" Type="http://schemas.openxmlformats.org/officeDocument/2006/relationships/image" Target="media/image45.png"/><Relationship Id="rId7" Type="http://schemas.openxmlformats.org/officeDocument/2006/relationships/comments" Target="comments.xml"/><Relationship Id="rId71" Type="http://schemas.openxmlformats.org/officeDocument/2006/relationships/image" Target="media/image6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19</TotalTime>
  <Pages>23</Pages>
  <Words>5086</Words>
  <Characters>28992</Characters>
  <Application>Microsoft Office Word</Application>
  <DocSecurity>0</DocSecurity>
  <Lines>241</Lines>
  <Paragraphs>68</Paragraphs>
  <ScaleCrop>false</ScaleCrop>
  <HeadingPairs>
    <vt:vector size="2" baseType="variant">
      <vt:variant>
        <vt:lpstr>Title</vt:lpstr>
      </vt:variant>
      <vt:variant>
        <vt:i4>1</vt:i4>
      </vt:variant>
    </vt:vector>
  </HeadingPairs>
  <TitlesOfParts>
    <vt:vector size="1" baseType="lpstr">
      <vt:lpstr/>
    </vt:vector>
  </TitlesOfParts>
  <Company>ZSI</Company>
  <LinksUpToDate>false</LinksUpToDate>
  <CharactersWithSpaces>34010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Utku B. Demir</dc:creator>
  <cp:keywords/>
  <dc:description/>
  <cp:lastModifiedBy>Utku B. Demir</cp:lastModifiedBy>
  <cp:revision>3</cp:revision>
  <dcterms:created xsi:type="dcterms:W3CDTF">2022-02-24T02:39:00Z</dcterms:created>
  <dcterms:modified xsi:type="dcterms:W3CDTF">2022-02-24T03:37:00Z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zotero-version="5.0.96.4"&gt;&lt;session id="9FccOImO"/&gt;&lt;style id="http://www.zotero.org/styles/chicago-note-bibliography" locale="en-GB" hasBibliography="1" bibliographyStyleHasBeenSet="0"/&gt;&lt;prefs&gt;&lt;pref name="noteType" value="1"/&gt;&lt;pref n</vt:lpwstr>
  </property>
  <property fmtid="{D5CDD505-2E9C-101B-9397-08002B2CF9AE}" pid="3" name="ZOTERO_PREF_2">
    <vt:lpwstr>ame="fieldType" value="Field"/&gt;&lt;/prefs&gt;&lt;/data&gt;</vt:lpwstr>
  </property>
</Properties>
</file>