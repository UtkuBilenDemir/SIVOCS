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7" w:rightFromText="187" w:horzAnchor="margin" w:tblpXSpec="center" w:tblpYSpec="top"/>
        <w:tblW w:w="5059" w:type="pct"/>
        <w:tblCellMar>
          <w:left w:w="144" w:type="dxa"/>
          <w:right w:w="115" w:type="dxa"/>
        </w:tblCellMar>
        <w:tblLook w:val="04A0" w:firstRow="1" w:lastRow="0" w:firstColumn="1" w:lastColumn="0" w:noHBand="0" w:noVBand="1"/>
      </w:tblPr>
      <w:tblGrid>
        <w:gridCol w:w="9133"/>
      </w:tblGrid>
      <w:tr w:rsidR="00125D20" w:rsidRPr="00125D20" w14:paraId="060E8F2C" w14:textId="77777777" w:rsidTr="00F537C8">
        <w:tc>
          <w:tcPr>
            <w:tcW w:w="5000" w:type="pct"/>
            <w:tcMar>
              <w:top w:w="216" w:type="dxa"/>
              <w:left w:w="115" w:type="dxa"/>
              <w:bottom w:w="216" w:type="dxa"/>
              <w:right w:w="115" w:type="dxa"/>
            </w:tcMar>
          </w:tcPr>
          <w:p w14:paraId="3C2F8503" w14:textId="77777777" w:rsidR="00125D20" w:rsidRPr="00125D20" w:rsidRDefault="00125D20" w:rsidP="00F537C8">
            <w:pPr>
              <w:pStyle w:val="NoSpacing"/>
              <w:rPr>
                <w:rFonts w:ascii="Verdana" w:hAnsi="Verdana"/>
                <w:color w:val="2F5496" w:themeColor="accent1" w:themeShade="BF"/>
                <w:sz w:val="16"/>
                <w:szCs w:val="16"/>
                <w:lang w:val="en-GB"/>
              </w:rPr>
            </w:pPr>
            <w:bookmarkStart w:id="0" w:name="_Ref100020354"/>
            <w:r w:rsidRPr="00125D20">
              <w:rPr>
                <w:noProof/>
                <w:sz w:val="40"/>
                <w:szCs w:val="40"/>
                <w:lang w:val="en-GB"/>
              </w:rPr>
              <w:drawing>
                <wp:anchor distT="0" distB="0" distL="114300" distR="114300" simplePos="0" relativeHeight="251659264" behindDoc="1" locked="0" layoutInCell="1" allowOverlap="1" wp14:anchorId="05FA37DE" wp14:editId="3C054496">
                  <wp:simplePos x="0" y="0"/>
                  <wp:positionH relativeFrom="column">
                    <wp:posOffset>414655</wp:posOffset>
                  </wp:positionH>
                  <wp:positionV relativeFrom="paragraph">
                    <wp:posOffset>0</wp:posOffset>
                  </wp:positionV>
                  <wp:extent cx="5093970" cy="6397625"/>
                  <wp:effectExtent l="0" t="0" r="0" b="3175"/>
                  <wp:wrapTight wrapText="bothSides">
                    <wp:wrapPolygon edited="0">
                      <wp:start x="0" y="0"/>
                      <wp:lineTo x="0" y="21546"/>
                      <wp:lineTo x="21487" y="21546"/>
                      <wp:lineTo x="21487" y="0"/>
                      <wp:lineTo x="0" y="0"/>
                    </wp:wrapPolygon>
                  </wp:wrapTight>
                  <wp:docPr id="20"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Stock_000018443836Medium.jpg"/>
                          <pic:cNvPicPr/>
                        </pic:nvPicPr>
                        <pic:blipFill>
                          <a:blip r:embed="rId8">
                            <a:extLst>
                              <a:ext uri="{28A0092B-C50C-407E-A947-70E740481C1C}">
                                <a14:useLocalDpi xmlns:a14="http://schemas.microsoft.com/office/drawing/2010/main" val="0"/>
                              </a:ext>
                            </a:extLst>
                          </a:blip>
                          <a:stretch>
                            <a:fillRect/>
                          </a:stretch>
                        </pic:blipFill>
                        <pic:spPr>
                          <a:xfrm>
                            <a:off x="0" y="0"/>
                            <a:ext cx="5093970" cy="6397625"/>
                          </a:xfrm>
                          <a:prstGeom prst="rect">
                            <a:avLst/>
                          </a:prstGeom>
                        </pic:spPr>
                      </pic:pic>
                    </a:graphicData>
                  </a:graphic>
                  <wp14:sizeRelH relativeFrom="margin">
                    <wp14:pctWidth>0</wp14:pctWidth>
                  </wp14:sizeRelH>
                  <wp14:sizeRelV relativeFrom="margin">
                    <wp14:pctHeight>0</wp14:pctHeight>
                  </wp14:sizeRelV>
                </wp:anchor>
              </w:drawing>
            </w:r>
          </w:p>
        </w:tc>
      </w:tr>
      <w:tr w:rsidR="00125D20" w:rsidRPr="00125D20" w14:paraId="0049C649" w14:textId="77777777" w:rsidTr="00F537C8">
        <w:tc>
          <w:tcPr>
            <w:tcW w:w="5000" w:type="pct"/>
          </w:tcPr>
          <w:sdt>
            <w:sdtPr>
              <w:rPr>
                <w:rFonts w:ascii="Verdana" w:eastAsiaTheme="majorEastAsia" w:hAnsi="Verdana" w:cstheme="majorBidi"/>
                <w:i/>
                <w:iCs/>
                <w:color w:val="4472C4" w:themeColor="accent1"/>
                <w:sz w:val="40"/>
                <w:szCs w:val="40"/>
                <w:lang w:val="en-GB"/>
              </w:rPr>
              <w:alias w:val="Titel"/>
              <w:id w:val="13406919"/>
              <w:placeholder>
                <w:docPart w:val="5B4DEC1DAE0A4CF5BAA0B454CFDFF223"/>
              </w:placeholder>
              <w:dataBinding w:prefixMappings="xmlns:ns0='http://schemas.openxmlformats.org/package/2006/metadata/core-properties' xmlns:ns1='http://purl.org/dc/elements/1.1/'" w:xpath="/ns0:coreProperties[1]/ns1:title[1]" w:storeItemID="{6C3C8BC8-F283-45AE-878A-BAB7291924A1}"/>
              <w:text/>
            </w:sdtPr>
            <w:sdtEndPr/>
            <w:sdtContent>
              <w:p w14:paraId="77973E9B" w14:textId="71174094" w:rsidR="00125D20" w:rsidRPr="00125D20" w:rsidRDefault="00125D20" w:rsidP="00F537C8">
                <w:pPr>
                  <w:pStyle w:val="NoSpacing"/>
                  <w:spacing w:line="216" w:lineRule="auto"/>
                  <w:jc w:val="center"/>
                  <w:rPr>
                    <w:rFonts w:ascii="Verdana" w:eastAsiaTheme="majorEastAsia" w:hAnsi="Verdana" w:cstheme="majorBidi"/>
                    <w:color w:val="4472C4" w:themeColor="accent1"/>
                    <w:sz w:val="40"/>
                    <w:szCs w:val="40"/>
                    <w:lang w:val="en-GB"/>
                  </w:rPr>
                </w:pPr>
                <w:r w:rsidRPr="00125D20">
                  <w:rPr>
                    <w:rFonts w:ascii="Verdana" w:eastAsiaTheme="majorEastAsia" w:hAnsi="Verdana" w:cstheme="majorBidi"/>
                    <w:i/>
                    <w:iCs/>
                    <w:color w:val="4472C4" w:themeColor="accent1"/>
                    <w:sz w:val="40"/>
                    <w:szCs w:val="40"/>
                    <w:lang w:val="en-GB"/>
                  </w:rPr>
                  <w:t>Social Innovation as Valuation and Outcome Category of SNSF Funded Research</w:t>
                </w:r>
              </w:p>
            </w:sdtContent>
          </w:sdt>
        </w:tc>
      </w:tr>
      <w:tr w:rsidR="00125D20" w:rsidRPr="00125D20" w14:paraId="5EC8444F" w14:textId="77777777" w:rsidTr="00F537C8">
        <w:sdt>
          <w:sdtPr>
            <w:rPr>
              <w:rFonts w:ascii="Verdana" w:hAnsi="Verdana"/>
              <w:color w:val="2F5496" w:themeColor="accent1" w:themeShade="BF"/>
              <w:sz w:val="24"/>
              <w:szCs w:val="24"/>
              <w:lang w:val="en-GB"/>
            </w:rPr>
            <w:alias w:val="Untertitel"/>
            <w:id w:val="13406923"/>
            <w:placeholder>
              <w:docPart w:val="0F9B54422DA04D679FB64D64E0DADF50"/>
            </w:placeholder>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Mar>
                  <w:top w:w="216" w:type="dxa"/>
                  <w:left w:w="115" w:type="dxa"/>
                  <w:bottom w:w="216" w:type="dxa"/>
                  <w:right w:w="115" w:type="dxa"/>
                </w:tcMar>
              </w:tcPr>
              <w:p w14:paraId="2948894E" w14:textId="77EB87A2" w:rsidR="00125D20" w:rsidRPr="00125D20" w:rsidRDefault="00125D20" w:rsidP="00F537C8">
                <w:pPr>
                  <w:pStyle w:val="NoSpacing"/>
                  <w:ind w:left="1298" w:right="1266"/>
                  <w:jc w:val="center"/>
                  <w:rPr>
                    <w:rFonts w:ascii="Verdana" w:hAnsi="Verdana"/>
                    <w:color w:val="2F5496" w:themeColor="accent1" w:themeShade="BF"/>
                    <w:sz w:val="24"/>
                    <w:lang w:val="en-GB"/>
                  </w:rPr>
                </w:pPr>
                <w:r>
                  <w:rPr>
                    <w:rFonts w:ascii="Verdana" w:hAnsi="Verdana"/>
                    <w:color w:val="2F5496" w:themeColor="accent1" w:themeShade="BF"/>
                    <w:sz w:val="24"/>
                    <w:szCs w:val="24"/>
                    <w:lang w:val="en-GB"/>
                  </w:rPr>
                  <w:t>Results of the quantitative analyses</w:t>
                </w:r>
              </w:p>
            </w:tc>
          </w:sdtContent>
        </w:sdt>
      </w:tr>
    </w:tbl>
    <w:p w14:paraId="43F18428" w14:textId="77777777" w:rsidR="00125D20" w:rsidRPr="00125D20" w:rsidRDefault="00125D20" w:rsidP="00125D20">
      <w:pPr>
        <w:jc w:val="center"/>
        <w:rPr>
          <w:rFonts w:ascii="Verdana" w:eastAsiaTheme="majorEastAsia" w:hAnsi="Verdana" w:cstheme="majorBidi"/>
          <w:color w:val="4472C4" w:themeColor="accent1"/>
          <w:lang w:val="de-DE" w:eastAsia="de-AT"/>
        </w:rPr>
      </w:pPr>
      <w:r w:rsidRPr="00125D20">
        <w:rPr>
          <w:rFonts w:ascii="Verdana" w:eastAsiaTheme="majorEastAsia" w:hAnsi="Verdana" w:cstheme="majorBidi"/>
          <w:color w:val="4472C4" w:themeColor="accent1"/>
          <w:lang w:val="de-DE" w:eastAsia="de-AT"/>
        </w:rPr>
        <w:t>Zentrum für Soziale Innovation</w:t>
      </w:r>
    </w:p>
    <w:p w14:paraId="2367DD3B" w14:textId="2C8247AC" w:rsidR="00125D20" w:rsidRPr="005F19C4" w:rsidRDefault="00125D20" w:rsidP="00125D20">
      <w:pPr>
        <w:spacing w:after="120"/>
        <w:jc w:val="center"/>
        <w:rPr>
          <w:rFonts w:ascii="Verdana" w:eastAsiaTheme="majorEastAsia" w:hAnsi="Verdana" w:cstheme="majorBidi"/>
          <w:color w:val="4472C4" w:themeColor="accent1"/>
          <w:sz w:val="20"/>
          <w:szCs w:val="20"/>
          <w:lang w:val="de-DE" w:eastAsia="de-AT"/>
        </w:rPr>
      </w:pPr>
      <w:r w:rsidRPr="005F19C4">
        <w:rPr>
          <w:rFonts w:ascii="Verdana" w:eastAsiaTheme="majorEastAsia" w:hAnsi="Verdana" w:cstheme="majorBidi"/>
          <w:color w:val="4472C4" w:themeColor="accent1"/>
          <w:sz w:val="20"/>
          <w:szCs w:val="20"/>
          <w:lang w:val="de-DE" w:eastAsia="de-AT"/>
        </w:rPr>
        <w:t>April 2022</w:t>
      </w:r>
    </w:p>
    <w:p w14:paraId="629EED15" w14:textId="1D0465B5" w:rsidR="00125D20" w:rsidRPr="005F19C4" w:rsidRDefault="00125D20">
      <w:pPr>
        <w:rPr>
          <w:rFonts w:ascii="Verdana" w:hAnsi="Verdana"/>
          <w:lang w:val="de-DE"/>
        </w:rPr>
      </w:pPr>
      <w:r w:rsidRPr="005F19C4">
        <w:rPr>
          <w:rFonts w:ascii="Verdana" w:hAnsi="Verdana"/>
          <w:lang w:val="de-DE"/>
        </w:rPr>
        <w:br w:type="page"/>
      </w:r>
    </w:p>
    <w:p w14:paraId="4CBE8A86" w14:textId="44D5123E" w:rsidR="00125D20" w:rsidRPr="005F19C4" w:rsidRDefault="00125D20" w:rsidP="00125D20">
      <w:pPr>
        <w:rPr>
          <w:rFonts w:ascii="Verdana" w:hAnsi="Verdana"/>
          <w:lang w:val="de-DE"/>
        </w:rPr>
      </w:pPr>
    </w:p>
    <w:bookmarkStart w:id="1" w:name="_Toc100567166" w:displacedByCustomXml="next"/>
    <w:sdt>
      <w:sdtPr>
        <w:rPr>
          <w:rFonts w:asciiTheme="minorHAnsi" w:eastAsiaTheme="minorHAnsi" w:hAnsiTheme="minorHAnsi" w:cstheme="minorBidi"/>
          <w:color w:val="auto"/>
          <w:sz w:val="24"/>
          <w:szCs w:val="24"/>
          <w:lang w:eastAsia="en-US"/>
        </w:rPr>
        <w:id w:val="1191575670"/>
        <w:docPartObj>
          <w:docPartGallery w:val="Table of Contents"/>
          <w:docPartUnique/>
        </w:docPartObj>
      </w:sdtPr>
      <w:sdtEndPr>
        <w:rPr>
          <w:b/>
          <w:bCs/>
        </w:rPr>
      </w:sdtEndPr>
      <w:sdtContent>
        <w:p w14:paraId="24B62317" w14:textId="65B31D99" w:rsidR="00E867F2" w:rsidRDefault="00E867F2" w:rsidP="0088575B">
          <w:pPr>
            <w:pStyle w:val="TOCHeading"/>
            <w:outlineLvl w:val="0"/>
          </w:pPr>
          <w:r>
            <w:t>Contents</w:t>
          </w:r>
          <w:bookmarkEnd w:id="1"/>
        </w:p>
        <w:p w14:paraId="79AD1943" w14:textId="1595F405" w:rsidR="00FA2B2B" w:rsidRDefault="00E867F2">
          <w:pPr>
            <w:pStyle w:val="TOC1"/>
            <w:tabs>
              <w:tab w:val="right" w:leader="dot" w:pos="9016"/>
            </w:tabs>
            <w:rPr>
              <w:rFonts w:eastAsiaTheme="minorEastAsia"/>
              <w:noProof/>
              <w:sz w:val="22"/>
              <w:szCs w:val="22"/>
              <w:lang w:eastAsia="en-GB"/>
            </w:rPr>
          </w:pPr>
          <w:r>
            <w:fldChar w:fldCharType="begin"/>
          </w:r>
          <w:r>
            <w:instrText xml:space="preserve"> TOC \o "1-3" \h \z \u </w:instrText>
          </w:r>
          <w:r>
            <w:fldChar w:fldCharType="separate"/>
          </w:r>
          <w:hyperlink w:anchor="_Toc100567166" w:history="1">
            <w:r w:rsidR="00FA2B2B" w:rsidRPr="002F4EA3">
              <w:rPr>
                <w:rStyle w:val="Hyperlink"/>
                <w:noProof/>
              </w:rPr>
              <w:t>Contents</w:t>
            </w:r>
            <w:r w:rsidR="00FA2B2B">
              <w:rPr>
                <w:noProof/>
                <w:webHidden/>
              </w:rPr>
              <w:tab/>
            </w:r>
            <w:r w:rsidR="00FA2B2B">
              <w:rPr>
                <w:noProof/>
                <w:webHidden/>
              </w:rPr>
              <w:fldChar w:fldCharType="begin"/>
            </w:r>
            <w:r w:rsidR="00FA2B2B">
              <w:rPr>
                <w:noProof/>
                <w:webHidden/>
              </w:rPr>
              <w:instrText xml:space="preserve"> PAGEREF _Toc100567166 \h </w:instrText>
            </w:r>
            <w:r w:rsidR="00FA2B2B">
              <w:rPr>
                <w:noProof/>
                <w:webHidden/>
              </w:rPr>
            </w:r>
            <w:r w:rsidR="00FA2B2B">
              <w:rPr>
                <w:noProof/>
                <w:webHidden/>
              </w:rPr>
              <w:fldChar w:fldCharType="separate"/>
            </w:r>
            <w:r w:rsidR="000959DE">
              <w:rPr>
                <w:noProof/>
                <w:webHidden/>
              </w:rPr>
              <w:t>2</w:t>
            </w:r>
            <w:r w:rsidR="00FA2B2B">
              <w:rPr>
                <w:noProof/>
                <w:webHidden/>
              </w:rPr>
              <w:fldChar w:fldCharType="end"/>
            </w:r>
          </w:hyperlink>
        </w:p>
        <w:p w14:paraId="00AF0B51" w14:textId="5C09019A" w:rsidR="00FA2B2B" w:rsidRDefault="00DA67DB">
          <w:pPr>
            <w:pStyle w:val="TOC1"/>
            <w:tabs>
              <w:tab w:val="right" w:leader="dot" w:pos="9016"/>
            </w:tabs>
            <w:rPr>
              <w:rFonts w:eastAsiaTheme="minorEastAsia"/>
              <w:noProof/>
              <w:sz w:val="22"/>
              <w:szCs w:val="22"/>
              <w:lang w:eastAsia="en-GB"/>
            </w:rPr>
          </w:pPr>
          <w:hyperlink w:anchor="_Toc100567167" w:history="1">
            <w:r w:rsidR="00FA2B2B" w:rsidRPr="002F4EA3">
              <w:rPr>
                <w:rStyle w:val="Hyperlink"/>
                <w:rFonts w:ascii="Verdana" w:hAnsi="Verdana"/>
                <w:noProof/>
              </w:rPr>
              <w:t>Table of Figures</w:t>
            </w:r>
            <w:r w:rsidR="00FA2B2B">
              <w:rPr>
                <w:noProof/>
                <w:webHidden/>
              </w:rPr>
              <w:tab/>
            </w:r>
            <w:r w:rsidR="00FA2B2B">
              <w:rPr>
                <w:noProof/>
                <w:webHidden/>
              </w:rPr>
              <w:fldChar w:fldCharType="begin"/>
            </w:r>
            <w:r w:rsidR="00FA2B2B">
              <w:rPr>
                <w:noProof/>
                <w:webHidden/>
              </w:rPr>
              <w:instrText xml:space="preserve"> PAGEREF _Toc100567167 \h </w:instrText>
            </w:r>
            <w:r w:rsidR="00FA2B2B">
              <w:rPr>
                <w:noProof/>
                <w:webHidden/>
              </w:rPr>
            </w:r>
            <w:r w:rsidR="00FA2B2B">
              <w:rPr>
                <w:noProof/>
                <w:webHidden/>
              </w:rPr>
              <w:fldChar w:fldCharType="separate"/>
            </w:r>
            <w:r w:rsidR="000959DE">
              <w:rPr>
                <w:noProof/>
                <w:webHidden/>
              </w:rPr>
              <w:t>4</w:t>
            </w:r>
            <w:r w:rsidR="00FA2B2B">
              <w:rPr>
                <w:noProof/>
                <w:webHidden/>
              </w:rPr>
              <w:fldChar w:fldCharType="end"/>
            </w:r>
          </w:hyperlink>
        </w:p>
        <w:p w14:paraId="5651CC29" w14:textId="77486F41" w:rsidR="00FA2B2B" w:rsidRDefault="00DA67DB">
          <w:pPr>
            <w:pStyle w:val="TOC1"/>
            <w:tabs>
              <w:tab w:val="right" w:leader="dot" w:pos="9016"/>
            </w:tabs>
            <w:rPr>
              <w:rFonts w:eastAsiaTheme="minorEastAsia"/>
              <w:noProof/>
              <w:sz w:val="22"/>
              <w:szCs w:val="22"/>
              <w:lang w:eastAsia="en-GB"/>
            </w:rPr>
          </w:pPr>
          <w:hyperlink w:anchor="_Toc100567168" w:history="1">
            <w:r w:rsidR="00FA2B2B" w:rsidRPr="002F4EA3">
              <w:rPr>
                <w:rStyle w:val="Hyperlink"/>
                <w:rFonts w:ascii="Verdana" w:hAnsi="Verdana"/>
                <w:noProof/>
              </w:rPr>
              <w:t>Table of Tables</w:t>
            </w:r>
            <w:r w:rsidR="00FA2B2B">
              <w:rPr>
                <w:noProof/>
                <w:webHidden/>
              </w:rPr>
              <w:tab/>
            </w:r>
            <w:r w:rsidR="00FA2B2B">
              <w:rPr>
                <w:noProof/>
                <w:webHidden/>
              </w:rPr>
              <w:fldChar w:fldCharType="begin"/>
            </w:r>
            <w:r w:rsidR="00FA2B2B">
              <w:rPr>
                <w:noProof/>
                <w:webHidden/>
              </w:rPr>
              <w:instrText xml:space="preserve"> PAGEREF _Toc100567168 \h </w:instrText>
            </w:r>
            <w:r w:rsidR="00FA2B2B">
              <w:rPr>
                <w:noProof/>
                <w:webHidden/>
              </w:rPr>
            </w:r>
            <w:r w:rsidR="00FA2B2B">
              <w:rPr>
                <w:noProof/>
                <w:webHidden/>
              </w:rPr>
              <w:fldChar w:fldCharType="separate"/>
            </w:r>
            <w:r w:rsidR="000959DE">
              <w:rPr>
                <w:noProof/>
                <w:webHidden/>
              </w:rPr>
              <w:t>5</w:t>
            </w:r>
            <w:r w:rsidR="00FA2B2B">
              <w:rPr>
                <w:noProof/>
                <w:webHidden/>
              </w:rPr>
              <w:fldChar w:fldCharType="end"/>
            </w:r>
          </w:hyperlink>
        </w:p>
        <w:p w14:paraId="1B122168" w14:textId="42BF9129" w:rsidR="00FA2B2B" w:rsidRDefault="00DA67DB">
          <w:pPr>
            <w:pStyle w:val="TOC1"/>
            <w:tabs>
              <w:tab w:val="left" w:pos="480"/>
              <w:tab w:val="right" w:leader="dot" w:pos="9016"/>
            </w:tabs>
            <w:rPr>
              <w:rFonts w:eastAsiaTheme="minorEastAsia"/>
              <w:noProof/>
              <w:sz w:val="22"/>
              <w:szCs w:val="22"/>
              <w:lang w:eastAsia="en-GB"/>
            </w:rPr>
          </w:pPr>
          <w:hyperlink w:anchor="_Toc100567169" w:history="1">
            <w:r w:rsidR="00FA2B2B" w:rsidRPr="002F4EA3">
              <w:rPr>
                <w:rStyle w:val="Hyperlink"/>
                <w:noProof/>
              </w:rPr>
              <w:t>1</w:t>
            </w:r>
            <w:r w:rsidR="00FA2B2B">
              <w:rPr>
                <w:rFonts w:eastAsiaTheme="minorEastAsia"/>
                <w:noProof/>
                <w:sz w:val="22"/>
                <w:szCs w:val="22"/>
                <w:lang w:eastAsia="en-GB"/>
              </w:rPr>
              <w:tab/>
            </w:r>
            <w:r w:rsidR="00FA2B2B" w:rsidRPr="002F4EA3">
              <w:rPr>
                <w:rStyle w:val="Hyperlink"/>
                <w:noProof/>
              </w:rPr>
              <w:t>Introduction</w:t>
            </w:r>
            <w:r w:rsidR="00FA2B2B">
              <w:rPr>
                <w:noProof/>
                <w:webHidden/>
              </w:rPr>
              <w:tab/>
            </w:r>
            <w:r w:rsidR="00FA2B2B">
              <w:rPr>
                <w:noProof/>
                <w:webHidden/>
              </w:rPr>
              <w:fldChar w:fldCharType="begin"/>
            </w:r>
            <w:r w:rsidR="00FA2B2B">
              <w:rPr>
                <w:noProof/>
                <w:webHidden/>
              </w:rPr>
              <w:instrText xml:space="preserve"> PAGEREF _Toc100567169 \h </w:instrText>
            </w:r>
            <w:r w:rsidR="00FA2B2B">
              <w:rPr>
                <w:noProof/>
                <w:webHidden/>
              </w:rPr>
            </w:r>
            <w:r w:rsidR="00FA2B2B">
              <w:rPr>
                <w:noProof/>
                <w:webHidden/>
              </w:rPr>
              <w:fldChar w:fldCharType="separate"/>
            </w:r>
            <w:r w:rsidR="000959DE">
              <w:rPr>
                <w:noProof/>
                <w:webHidden/>
              </w:rPr>
              <w:t>6</w:t>
            </w:r>
            <w:r w:rsidR="00FA2B2B">
              <w:rPr>
                <w:noProof/>
                <w:webHidden/>
              </w:rPr>
              <w:fldChar w:fldCharType="end"/>
            </w:r>
          </w:hyperlink>
        </w:p>
        <w:p w14:paraId="21984FED" w14:textId="4647D358" w:rsidR="00FA2B2B" w:rsidRDefault="00DA67DB">
          <w:pPr>
            <w:pStyle w:val="TOC2"/>
            <w:tabs>
              <w:tab w:val="left" w:pos="880"/>
              <w:tab w:val="right" w:leader="dot" w:pos="9016"/>
            </w:tabs>
            <w:rPr>
              <w:rFonts w:eastAsiaTheme="minorEastAsia"/>
              <w:noProof/>
              <w:sz w:val="22"/>
              <w:szCs w:val="22"/>
              <w:lang w:eastAsia="en-GB"/>
            </w:rPr>
          </w:pPr>
          <w:hyperlink w:anchor="_Toc100567170" w:history="1">
            <w:r w:rsidR="00FA2B2B" w:rsidRPr="002F4EA3">
              <w:rPr>
                <w:rStyle w:val="Hyperlink"/>
                <w:noProof/>
              </w:rPr>
              <w:t>1.1</w:t>
            </w:r>
            <w:r w:rsidR="00FA2B2B">
              <w:rPr>
                <w:rFonts w:eastAsiaTheme="minorEastAsia"/>
                <w:noProof/>
                <w:sz w:val="22"/>
                <w:szCs w:val="22"/>
                <w:lang w:eastAsia="en-GB"/>
              </w:rPr>
              <w:tab/>
            </w:r>
            <w:r w:rsidR="00FA2B2B" w:rsidRPr="002F4EA3">
              <w:rPr>
                <w:rStyle w:val="Hyperlink"/>
                <w:noProof/>
              </w:rPr>
              <w:t>The online survey: sampling &amp; respondents</w:t>
            </w:r>
            <w:r w:rsidR="00FA2B2B">
              <w:rPr>
                <w:noProof/>
                <w:webHidden/>
              </w:rPr>
              <w:tab/>
            </w:r>
            <w:r w:rsidR="00FA2B2B">
              <w:rPr>
                <w:noProof/>
                <w:webHidden/>
              </w:rPr>
              <w:fldChar w:fldCharType="begin"/>
            </w:r>
            <w:r w:rsidR="00FA2B2B">
              <w:rPr>
                <w:noProof/>
                <w:webHidden/>
              </w:rPr>
              <w:instrText xml:space="preserve"> PAGEREF _Toc100567170 \h </w:instrText>
            </w:r>
            <w:r w:rsidR="00FA2B2B">
              <w:rPr>
                <w:noProof/>
                <w:webHidden/>
              </w:rPr>
            </w:r>
            <w:r w:rsidR="00FA2B2B">
              <w:rPr>
                <w:noProof/>
                <w:webHidden/>
              </w:rPr>
              <w:fldChar w:fldCharType="separate"/>
            </w:r>
            <w:r w:rsidR="000959DE">
              <w:rPr>
                <w:noProof/>
                <w:webHidden/>
              </w:rPr>
              <w:t>6</w:t>
            </w:r>
            <w:r w:rsidR="00FA2B2B">
              <w:rPr>
                <w:noProof/>
                <w:webHidden/>
              </w:rPr>
              <w:fldChar w:fldCharType="end"/>
            </w:r>
          </w:hyperlink>
        </w:p>
        <w:p w14:paraId="6B3EF2F7" w14:textId="70AD4331" w:rsidR="00FA2B2B" w:rsidRDefault="00DA67DB">
          <w:pPr>
            <w:pStyle w:val="TOC1"/>
            <w:tabs>
              <w:tab w:val="left" w:pos="480"/>
              <w:tab w:val="right" w:leader="dot" w:pos="9016"/>
            </w:tabs>
            <w:rPr>
              <w:rFonts w:eastAsiaTheme="minorEastAsia"/>
              <w:noProof/>
              <w:sz w:val="22"/>
              <w:szCs w:val="22"/>
              <w:lang w:eastAsia="en-GB"/>
            </w:rPr>
          </w:pPr>
          <w:hyperlink w:anchor="_Toc100567171" w:history="1">
            <w:r w:rsidR="00FA2B2B" w:rsidRPr="002F4EA3">
              <w:rPr>
                <w:rStyle w:val="Hyperlink"/>
                <w:noProof/>
              </w:rPr>
              <w:t>2</w:t>
            </w:r>
            <w:r w:rsidR="00FA2B2B">
              <w:rPr>
                <w:rFonts w:eastAsiaTheme="minorEastAsia"/>
                <w:noProof/>
                <w:sz w:val="22"/>
                <w:szCs w:val="22"/>
                <w:lang w:eastAsia="en-GB"/>
              </w:rPr>
              <w:tab/>
            </w:r>
            <w:r w:rsidR="00FA2B2B" w:rsidRPr="002F4EA3">
              <w:rPr>
                <w:rStyle w:val="Hyperlink"/>
                <w:noProof/>
              </w:rPr>
              <w:t>Methodology</w:t>
            </w:r>
            <w:r w:rsidR="00FA2B2B">
              <w:rPr>
                <w:noProof/>
                <w:webHidden/>
              </w:rPr>
              <w:tab/>
            </w:r>
            <w:r w:rsidR="00FA2B2B">
              <w:rPr>
                <w:noProof/>
                <w:webHidden/>
              </w:rPr>
              <w:fldChar w:fldCharType="begin"/>
            </w:r>
            <w:r w:rsidR="00FA2B2B">
              <w:rPr>
                <w:noProof/>
                <w:webHidden/>
              </w:rPr>
              <w:instrText xml:space="preserve"> PAGEREF _Toc100567171 \h </w:instrText>
            </w:r>
            <w:r w:rsidR="00FA2B2B">
              <w:rPr>
                <w:noProof/>
                <w:webHidden/>
              </w:rPr>
            </w:r>
            <w:r w:rsidR="00FA2B2B">
              <w:rPr>
                <w:noProof/>
                <w:webHidden/>
              </w:rPr>
              <w:fldChar w:fldCharType="separate"/>
            </w:r>
            <w:r w:rsidR="000959DE">
              <w:rPr>
                <w:noProof/>
                <w:webHidden/>
              </w:rPr>
              <w:t>8</w:t>
            </w:r>
            <w:r w:rsidR="00FA2B2B">
              <w:rPr>
                <w:noProof/>
                <w:webHidden/>
              </w:rPr>
              <w:fldChar w:fldCharType="end"/>
            </w:r>
          </w:hyperlink>
        </w:p>
        <w:p w14:paraId="68FBCC96" w14:textId="5335CB63" w:rsidR="00FA2B2B" w:rsidRDefault="00DA67DB">
          <w:pPr>
            <w:pStyle w:val="TOC1"/>
            <w:tabs>
              <w:tab w:val="left" w:pos="480"/>
              <w:tab w:val="right" w:leader="dot" w:pos="9016"/>
            </w:tabs>
            <w:rPr>
              <w:rFonts w:eastAsiaTheme="minorEastAsia"/>
              <w:noProof/>
              <w:sz w:val="22"/>
              <w:szCs w:val="22"/>
              <w:lang w:eastAsia="en-GB"/>
            </w:rPr>
          </w:pPr>
          <w:hyperlink w:anchor="_Toc100567172" w:history="1">
            <w:r w:rsidR="00FA2B2B" w:rsidRPr="002F4EA3">
              <w:rPr>
                <w:rStyle w:val="Hyperlink"/>
                <w:noProof/>
              </w:rPr>
              <w:t>3</w:t>
            </w:r>
            <w:r w:rsidR="00FA2B2B">
              <w:rPr>
                <w:rFonts w:eastAsiaTheme="minorEastAsia"/>
                <w:noProof/>
                <w:sz w:val="22"/>
                <w:szCs w:val="22"/>
                <w:lang w:eastAsia="en-GB"/>
              </w:rPr>
              <w:tab/>
            </w:r>
            <w:r w:rsidR="00FA2B2B" w:rsidRPr="002F4EA3">
              <w:rPr>
                <w:rStyle w:val="Hyperlink"/>
                <w:noProof/>
              </w:rPr>
              <w:t>Analysis of the survey questions</w:t>
            </w:r>
            <w:r w:rsidR="00FA2B2B">
              <w:rPr>
                <w:noProof/>
                <w:webHidden/>
              </w:rPr>
              <w:tab/>
            </w:r>
            <w:r w:rsidR="00FA2B2B">
              <w:rPr>
                <w:noProof/>
                <w:webHidden/>
              </w:rPr>
              <w:fldChar w:fldCharType="begin"/>
            </w:r>
            <w:r w:rsidR="00FA2B2B">
              <w:rPr>
                <w:noProof/>
                <w:webHidden/>
              </w:rPr>
              <w:instrText xml:space="preserve"> PAGEREF _Toc100567172 \h </w:instrText>
            </w:r>
            <w:r w:rsidR="00FA2B2B">
              <w:rPr>
                <w:noProof/>
                <w:webHidden/>
              </w:rPr>
            </w:r>
            <w:r w:rsidR="00FA2B2B">
              <w:rPr>
                <w:noProof/>
                <w:webHidden/>
              </w:rPr>
              <w:fldChar w:fldCharType="separate"/>
            </w:r>
            <w:r w:rsidR="000959DE">
              <w:rPr>
                <w:noProof/>
                <w:webHidden/>
              </w:rPr>
              <w:t>9</w:t>
            </w:r>
            <w:r w:rsidR="00FA2B2B">
              <w:rPr>
                <w:noProof/>
                <w:webHidden/>
              </w:rPr>
              <w:fldChar w:fldCharType="end"/>
            </w:r>
          </w:hyperlink>
        </w:p>
        <w:p w14:paraId="1EE49533" w14:textId="11E23FEA" w:rsidR="00FA2B2B" w:rsidRDefault="00DA67DB">
          <w:pPr>
            <w:pStyle w:val="TOC2"/>
            <w:tabs>
              <w:tab w:val="left" w:pos="880"/>
              <w:tab w:val="right" w:leader="dot" w:pos="9016"/>
            </w:tabs>
            <w:rPr>
              <w:rFonts w:eastAsiaTheme="minorEastAsia"/>
              <w:noProof/>
              <w:sz w:val="22"/>
              <w:szCs w:val="22"/>
              <w:lang w:eastAsia="en-GB"/>
            </w:rPr>
          </w:pPr>
          <w:hyperlink w:anchor="_Toc100567173" w:history="1">
            <w:r w:rsidR="00FA2B2B" w:rsidRPr="002F4EA3">
              <w:rPr>
                <w:rStyle w:val="Hyperlink"/>
                <w:noProof/>
              </w:rPr>
              <w:t>3.1</w:t>
            </w:r>
            <w:r w:rsidR="00FA2B2B">
              <w:rPr>
                <w:rFonts w:eastAsiaTheme="minorEastAsia"/>
                <w:noProof/>
                <w:sz w:val="22"/>
                <w:szCs w:val="22"/>
                <w:lang w:eastAsia="en-GB"/>
              </w:rPr>
              <w:tab/>
            </w:r>
            <w:r w:rsidR="00FA2B2B" w:rsidRPr="002F4EA3">
              <w:rPr>
                <w:rStyle w:val="Hyperlink"/>
                <w:noProof/>
              </w:rPr>
              <w:t>Age/ Academic Age</w:t>
            </w:r>
            <w:r w:rsidR="00FA2B2B">
              <w:rPr>
                <w:noProof/>
                <w:webHidden/>
              </w:rPr>
              <w:tab/>
            </w:r>
            <w:r w:rsidR="00FA2B2B">
              <w:rPr>
                <w:noProof/>
                <w:webHidden/>
              </w:rPr>
              <w:fldChar w:fldCharType="begin"/>
            </w:r>
            <w:r w:rsidR="00FA2B2B">
              <w:rPr>
                <w:noProof/>
                <w:webHidden/>
              </w:rPr>
              <w:instrText xml:space="preserve"> PAGEREF _Toc100567173 \h </w:instrText>
            </w:r>
            <w:r w:rsidR="00FA2B2B">
              <w:rPr>
                <w:noProof/>
                <w:webHidden/>
              </w:rPr>
            </w:r>
            <w:r w:rsidR="00FA2B2B">
              <w:rPr>
                <w:noProof/>
                <w:webHidden/>
              </w:rPr>
              <w:fldChar w:fldCharType="separate"/>
            </w:r>
            <w:r w:rsidR="000959DE">
              <w:rPr>
                <w:noProof/>
                <w:webHidden/>
              </w:rPr>
              <w:t>9</w:t>
            </w:r>
            <w:r w:rsidR="00FA2B2B">
              <w:rPr>
                <w:noProof/>
                <w:webHidden/>
              </w:rPr>
              <w:fldChar w:fldCharType="end"/>
            </w:r>
          </w:hyperlink>
        </w:p>
        <w:p w14:paraId="423C7EEC" w14:textId="29A64FF7" w:rsidR="00FA2B2B" w:rsidRDefault="00DA67DB">
          <w:pPr>
            <w:pStyle w:val="TOC2"/>
            <w:tabs>
              <w:tab w:val="left" w:pos="880"/>
              <w:tab w:val="right" w:leader="dot" w:pos="9016"/>
            </w:tabs>
            <w:rPr>
              <w:rFonts w:eastAsiaTheme="minorEastAsia"/>
              <w:noProof/>
              <w:sz w:val="22"/>
              <w:szCs w:val="22"/>
              <w:lang w:eastAsia="en-GB"/>
            </w:rPr>
          </w:pPr>
          <w:hyperlink w:anchor="_Toc100567174" w:history="1">
            <w:r w:rsidR="00FA2B2B" w:rsidRPr="002F4EA3">
              <w:rPr>
                <w:rStyle w:val="Hyperlink"/>
                <w:noProof/>
              </w:rPr>
              <w:t>3.2</w:t>
            </w:r>
            <w:r w:rsidR="00FA2B2B">
              <w:rPr>
                <w:rFonts w:eastAsiaTheme="minorEastAsia"/>
                <w:noProof/>
                <w:sz w:val="22"/>
                <w:szCs w:val="22"/>
                <w:lang w:eastAsia="en-GB"/>
              </w:rPr>
              <w:tab/>
            </w:r>
            <w:r w:rsidR="00FA2B2B" w:rsidRPr="002F4EA3">
              <w:rPr>
                <w:rStyle w:val="Hyperlink"/>
                <w:noProof/>
              </w:rPr>
              <w:t>Familiarity with transdisciplinarity research and SI</w:t>
            </w:r>
            <w:r w:rsidR="00FA2B2B">
              <w:rPr>
                <w:noProof/>
                <w:webHidden/>
              </w:rPr>
              <w:tab/>
            </w:r>
            <w:r w:rsidR="00FA2B2B">
              <w:rPr>
                <w:noProof/>
                <w:webHidden/>
              </w:rPr>
              <w:fldChar w:fldCharType="begin"/>
            </w:r>
            <w:r w:rsidR="00FA2B2B">
              <w:rPr>
                <w:noProof/>
                <w:webHidden/>
              </w:rPr>
              <w:instrText xml:space="preserve"> PAGEREF _Toc100567174 \h </w:instrText>
            </w:r>
            <w:r w:rsidR="00FA2B2B">
              <w:rPr>
                <w:noProof/>
                <w:webHidden/>
              </w:rPr>
            </w:r>
            <w:r w:rsidR="00FA2B2B">
              <w:rPr>
                <w:noProof/>
                <w:webHidden/>
              </w:rPr>
              <w:fldChar w:fldCharType="separate"/>
            </w:r>
            <w:r w:rsidR="000959DE">
              <w:rPr>
                <w:noProof/>
                <w:webHidden/>
              </w:rPr>
              <w:t>10</w:t>
            </w:r>
            <w:r w:rsidR="00FA2B2B">
              <w:rPr>
                <w:noProof/>
                <w:webHidden/>
              </w:rPr>
              <w:fldChar w:fldCharType="end"/>
            </w:r>
          </w:hyperlink>
        </w:p>
        <w:p w14:paraId="25DE02D2" w14:textId="4FAD25F2" w:rsidR="00FA2B2B" w:rsidRDefault="00DA67DB">
          <w:pPr>
            <w:pStyle w:val="TOC3"/>
            <w:tabs>
              <w:tab w:val="left" w:pos="1320"/>
              <w:tab w:val="right" w:leader="dot" w:pos="9016"/>
            </w:tabs>
            <w:rPr>
              <w:rFonts w:eastAsiaTheme="minorEastAsia"/>
              <w:noProof/>
              <w:sz w:val="22"/>
              <w:szCs w:val="22"/>
              <w:lang w:eastAsia="en-GB"/>
            </w:rPr>
          </w:pPr>
          <w:hyperlink w:anchor="_Toc100567175" w:history="1">
            <w:r w:rsidR="00FA2B2B" w:rsidRPr="002F4EA3">
              <w:rPr>
                <w:rStyle w:val="Hyperlink"/>
                <w:noProof/>
              </w:rPr>
              <w:t>3.2.1</w:t>
            </w:r>
            <w:r w:rsidR="00FA2B2B">
              <w:rPr>
                <w:rFonts w:eastAsiaTheme="minorEastAsia"/>
                <w:noProof/>
                <w:sz w:val="22"/>
                <w:szCs w:val="22"/>
                <w:lang w:eastAsia="en-GB"/>
              </w:rPr>
              <w:tab/>
            </w:r>
            <w:r w:rsidR="00FA2B2B" w:rsidRPr="002F4EA3">
              <w:rPr>
                <w:rStyle w:val="Hyperlink"/>
                <w:noProof/>
              </w:rPr>
              <w:t>Respondents’</w:t>
            </w:r>
            <w:r w:rsidR="00FA2B2B" w:rsidRPr="002F4EA3">
              <w:rPr>
                <w:rStyle w:val="Hyperlink"/>
                <w:i/>
                <w:iCs/>
                <w:noProof/>
              </w:rPr>
              <w:t xml:space="preserve"> experience with</w:t>
            </w:r>
            <w:r w:rsidR="00FA2B2B" w:rsidRPr="002F4EA3">
              <w:rPr>
                <w:rStyle w:val="Hyperlink"/>
                <w:noProof/>
              </w:rPr>
              <w:t xml:space="preserve"> </w:t>
            </w:r>
            <w:r w:rsidR="00FA2B2B" w:rsidRPr="002F4EA3">
              <w:rPr>
                <w:rStyle w:val="Hyperlink"/>
                <w:i/>
                <w:iCs/>
                <w:noProof/>
              </w:rPr>
              <w:t>transdisciplinary research</w:t>
            </w:r>
            <w:r w:rsidR="00FA2B2B" w:rsidRPr="002F4EA3">
              <w:rPr>
                <w:rStyle w:val="Hyperlink"/>
                <w:noProof/>
              </w:rPr>
              <w:t xml:space="preserve"> and </w:t>
            </w:r>
            <w:r w:rsidR="00FA2B2B" w:rsidRPr="002F4EA3">
              <w:rPr>
                <w:rStyle w:val="Hyperlink"/>
                <w:i/>
                <w:iCs/>
                <w:noProof/>
              </w:rPr>
              <w:t>age</w:t>
            </w:r>
            <w:r w:rsidR="00FA2B2B">
              <w:rPr>
                <w:noProof/>
                <w:webHidden/>
              </w:rPr>
              <w:tab/>
            </w:r>
            <w:r w:rsidR="00FA2B2B">
              <w:rPr>
                <w:noProof/>
                <w:webHidden/>
              </w:rPr>
              <w:fldChar w:fldCharType="begin"/>
            </w:r>
            <w:r w:rsidR="00FA2B2B">
              <w:rPr>
                <w:noProof/>
                <w:webHidden/>
              </w:rPr>
              <w:instrText xml:space="preserve"> PAGEREF _Toc100567175 \h </w:instrText>
            </w:r>
            <w:r w:rsidR="00FA2B2B">
              <w:rPr>
                <w:noProof/>
                <w:webHidden/>
              </w:rPr>
            </w:r>
            <w:r w:rsidR="00FA2B2B">
              <w:rPr>
                <w:noProof/>
                <w:webHidden/>
              </w:rPr>
              <w:fldChar w:fldCharType="separate"/>
            </w:r>
            <w:r w:rsidR="000959DE">
              <w:rPr>
                <w:noProof/>
                <w:webHidden/>
              </w:rPr>
              <w:t>12</w:t>
            </w:r>
            <w:r w:rsidR="00FA2B2B">
              <w:rPr>
                <w:noProof/>
                <w:webHidden/>
              </w:rPr>
              <w:fldChar w:fldCharType="end"/>
            </w:r>
          </w:hyperlink>
        </w:p>
        <w:p w14:paraId="511EF905" w14:textId="42B52941" w:rsidR="00FA2B2B" w:rsidRDefault="00DA67DB">
          <w:pPr>
            <w:pStyle w:val="TOC3"/>
            <w:tabs>
              <w:tab w:val="left" w:pos="1320"/>
              <w:tab w:val="right" w:leader="dot" w:pos="9016"/>
            </w:tabs>
            <w:rPr>
              <w:rFonts w:eastAsiaTheme="minorEastAsia"/>
              <w:noProof/>
              <w:sz w:val="22"/>
              <w:szCs w:val="22"/>
              <w:lang w:eastAsia="en-GB"/>
            </w:rPr>
          </w:pPr>
          <w:hyperlink w:anchor="_Toc100567176" w:history="1">
            <w:r w:rsidR="00FA2B2B" w:rsidRPr="002F4EA3">
              <w:rPr>
                <w:rStyle w:val="Hyperlink"/>
                <w:i/>
                <w:iCs/>
                <w:noProof/>
              </w:rPr>
              <w:t>3.2.2</w:t>
            </w:r>
            <w:r w:rsidR="00FA2B2B">
              <w:rPr>
                <w:rFonts w:eastAsiaTheme="minorEastAsia"/>
                <w:noProof/>
                <w:sz w:val="22"/>
                <w:szCs w:val="22"/>
                <w:lang w:eastAsia="en-GB"/>
              </w:rPr>
              <w:tab/>
            </w:r>
            <w:r w:rsidR="00FA2B2B" w:rsidRPr="002F4EA3">
              <w:rPr>
                <w:rStyle w:val="Hyperlink"/>
                <w:noProof/>
              </w:rPr>
              <w:t xml:space="preserve">Respondents’ </w:t>
            </w:r>
            <w:r w:rsidR="00FA2B2B" w:rsidRPr="002F4EA3">
              <w:rPr>
                <w:rStyle w:val="Hyperlink"/>
                <w:i/>
                <w:iCs/>
                <w:noProof/>
              </w:rPr>
              <w:t>familiarity with social innovation</w:t>
            </w:r>
            <w:r w:rsidR="00FA2B2B" w:rsidRPr="002F4EA3">
              <w:rPr>
                <w:rStyle w:val="Hyperlink"/>
                <w:noProof/>
              </w:rPr>
              <w:t xml:space="preserve"> and </w:t>
            </w:r>
            <w:r w:rsidR="00FA2B2B" w:rsidRPr="002F4EA3">
              <w:rPr>
                <w:rStyle w:val="Hyperlink"/>
                <w:i/>
                <w:iCs/>
                <w:noProof/>
              </w:rPr>
              <w:t>scientific domains</w:t>
            </w:r>
            <w:r w:rsidR="00FA2B2B">
              <w:rPr>
                <w:noProof/>
                <w:webHidden/>
              </w:rPr>
              <w:tab/>
            </w:r>
            <w:r w:rsidR="00FA2B2B">
              <w:rPr>
                <w:noProof/>
                <w:webHidden/>
              </w:rPr>
              <w:fldChar w:fldCharType="begin"/>
            </w:r>
            <w:r w:rsidR="00FA2B2B">
              <w:rPr>
                <w:noProof/>
                <w:webHidden/>
              </w:rPr>
              <w:instrText xml:space="preserve"> PAGEREF _Toc100567176 \h </w:instrText>
            </w:r>
            <w:r w:rsidR="00FA2B2B">
              <w:rPr>
                <w:noProof/>
                <w:webHidden/>
              </w:rPr>
            </w:r>
            <w:r w:rsidR="00FA2B2B">
              <w:rPr>
                <w:noProof/>
                <w:webHidden/>
              </w:rPr>
              <w:fldChar w:fldCharType="separate"/>
            </w:r>
            <w:r w:rsidR="000959DE">
              <w:rPr>
                <w:noProof/>
                <w:webHidden/>
              </w:rPr>
              <w:t>13</w:t>
            </w:r>
            <w:r w:rsidR="00FA2B2B">
              <w:rPr>
                <w:noProof/>
                <w:webHidden/>
              </w:rPr>
              <w:fldChar w:fldCharType="end"/>
            </w:r>
          </w:hyperlink>
        </w:p>
        <w:p w14:paraId="2C4420A4" w14:textId="0236CBB7" w:rsidR="00FA2B2B" w:rsidRDefault="00DA67DB">
          <w:pPr>
            <w:pStyle w:val="TOC3"/>
            <w:tabs>
              <w:tab w:val="left" w:pos="1320"/>
              <w:tab w:val="right" w:leader="dot" w:pos="9016"/>
            </w:tabs>
            <w:rPr>
              <w:rFonts w:eastAsiaTheme="minorEastAsia"/>
              <w:noProof/>
              <w:sz w:val="22"/>
              <w:szCs w:val="22"/>
              <w:lang w:eastAsia="en-GB"/>
            </w:rPr>
          </w:pPr>
          <w:hyperlink w:anchor="_Toc100567177" w:history="1">
            <w:r w:rsidR="00FA2B2B" w:rsidRPr="002F4EA3">
              <w:rPr>
                <w:rStyle w:val="Hyperlink"/>
                <w:noProof/>
              </w:rPr>
              <w:t>3.2.3</w:t>
            </w:r>
            <w:r w:rsidR="00FA2B2B">
              <w:rPr>
                <w:rFonts w:eastAsiaTheme="minorEastAsia"/>
                <w:noProof/>
                <w:sz w:val="22"/>
                <w:szCs w:val="22"/>
                <w:lang w:eastAsia="en-GB"/>
              </w:rPr>
              <w:tab/>
            </w:r>
            <w:r w:rsidR="00FA2B2B" w:rsidRPr="002F4EA3">
              <w:rPr>
                <w:rStyle w:val="Hyperlink"/>
                <w:noProof/>
              </w:rPr>
              <w:t>Project’s contribution to SI (self-assessment)</w:t>
            </w:r>
            <w:r w:rsidR="00FA2B2B">
              <w:rPr>
                <w:noProof/>
                <w:webHidden/>
              </w:rPr>
              <w:tab/>
            </w:r>
            <w:r w:rsidR="00FA2B2B">
              <w:rPr>
                <w:noProof/>
                <w:webHidden/>
              </w:rPr>
              <w:fldChar w:fldCharType="begin"/>
            </w:r>
            <w:r w:rsidR="00FA2B2B">
              <w:rPr>
                <w:noProof/>
                <w:webHidden/>
              </w:rPr>
              <w:instrText xml:space="preserve"> PAGEREF _Toc100567177 \h </w:instrText>
            </w:r>
            <w:r w:rsidR="00FA2B2B">
              <w:rPr>
                <w:noProof/>
                <w:webHidden/>
              </w:rPr>
            </w:r>
            <w:r w:rsidR="00FA2B2B">
              <w:rPr>
                <w:noProof/>
                <w:webHidden/>
              </w:rPr>
              <w:fldChar w:fldCharType="separate"/>
            </w:r>
            <w:r w:rsidR="000959DE">
              <w:rPr>
                <w:noProof/>
                <w:webHidden/>
              </w:rPr>
              <w:t>13</w:t>
            </w:r>
            <w:r w:rsidR="00FA2B2B">
              <w:rPr>
                <w:noProof/>
                <w:webHidden/>
              </w:rPr>
              <w:fldChar w:fldCharType="end"/>
            </w:r>
          </w:hyperlink>
        </w:p>
        <w:p w14:paraId="4CA4F5AA" w14:textId="12857737" w:rsidR="00FA2B2B" w:rsidRDefault="00DA67DB">
          <w:pPr>
            <w:pStyle w:val="TOC2"/>
            <w:tabs>
              <w:tab w:val="left" w:pos="880"/>
              <w:tab w:val="right" w:leader="dot" w:pos="9016"/>
            </w:tabs>
            <w:rPr>
              <w:rFonts w:eastAsiaTheme="minorEastAsia"/>
              <w:noProof/>
              <w:sz w:val="22"/>
              <w:szCs w:val="22"/>
              <w:lang w:eastAsia="en-GB"/>
            </w:rPr>
          </w:pPr>
          <w:hyperlink w:anchor="_Toc100567178" w:history="1">
            <w:r w:rsidR="00FA2B2B" w:rsidRPr="002F4EA3">
              <w:rPr>
                <w:rStyle w:val="Hyperlink"/>
                <w:noProof/>
              </w:rPr>
              <w:t>3.3</w:t>
            </w:r>
            <w:r w:rsidR="00FA2B2B">
              <w:rPr>
                <w:rFonts w:eastAsiaTheme="minorEastAsia"/>
                <w:noProof/>
                <w:sz w:val="22"/>
                <w:szCs w:val="22"/>
                <w:lang w:eastAsia="en-GB"/>
              </w:rPr>
              <w:tab/>
            </w:r>
            <w:r w:rsidR="00FA2B2B" w:rsidRPr="002F4EA3">
              <w:rPr>
                <w:rStyle w:val="Hyperlink"/>
                <w:noProof/>
              </w:rPr>
              <w:t>Intention &amp; Agency</w:t>
            </w:r>
            <w:r w:rsidR="00FA2B2B">
              <w:rPr>
                <w:noProof/>
                <w:webHidden/>
              </w:rPr>
              <w:tab/>
            </w:r>
            <w:r w:rsidR="00FA2B2B">
              <w:rPr>
                <w:noProof/>
                <w:webHidden/>
              </w:rPr>
              <w:fldChar w:fldCharType="begin"/>
            </w:r>
            <w:r w:rsidR="00FA2B2B">
              <w:rPr>
                <w:noProof/>
                <w:webHidden/>
              </w:rPr>
              <w:instrText xml:space="preserve"> PAGEREF _Toc100567178 \h </w:instrText>
            </w:r>
            <w:r w:rsidR="00FA2B2B">
              <w:rPr>
                <w:noProof/>
                <w:webHidden/>
              </w:rPr>
            </w:r>
            <w:r w:rsidR="00FA2B2B">
              <w:rPr>
                <w:noProof/>
                <w:webHidden/>
              </w:rPr>
              <w:fldChar w:fldCharType="separate"/>
            </w:r>
            <w:r w:rsidR="000959DE">
              <w:rPr>
                <w:noProof/>
                <w:webHidden/>
              </w:rPr>
              <w:t>15</w:t>
            </w:r>
            <w:r w:rsidR="00FA2B2B">
              <w:rPr>
                <w:noProof/>
                <w:webHidden/>
              </w:rPr>
              <w:fldChar w:fldCharType="end"/>
            </w:r>
          </w:hyperlink>
        </w:p>
        <w:p w14:paraId="6F715C89" w14:textId="6E0A6D53" w:rsidR="00FA2B2B" w:rsidRDefault="00DA67DB">
          <w:pPr>
            <w:pStyle w:val="TOC3"/>
            <w:tabs>
              <w:tab w:val="left" w:pos="1320"/>
              <w:tab w:val="right" w:leader="dot" w:pos="9016"/>
            </w:tabs>
            <w:rPr>
              <w:rFonts w:eastAsiaTheme="minorEastAsia"/>
              <w:noProof/>
              <w:sz w:val="22"/>
              <w:szCs w:val="22"/>
              <w:lang w:eastAsia="en-GB"/>
            </w:rPr>
          </w:pPr>
          <w:hyperlink w:anchor="_Toc100567179" w:history="1">
            <w:r w:rsidR="00FA2B2B" w:rsidRPr="002F4EA3">
              <w:rPr>
                <w:rStyle w:val="Hyperlink"/>
                <w:noProof/>
              </w:rPr>
              <w:t>3.3.1</w:t>
            </w:r>
            <w:r w:rsidR="00FA2B2B">
              <w:rPr>
                <w:rFonts w:eastAsiaTheme="minorEastAsia"/>
                <w:noProof/>
                <w:sz w:val="22"/>
                <w:szCs w:val="22"/>
                <w:lang w:eastAsia="en-GB"/>
              </w:rPr>
              <w:tab/>
            </w:r>
            <w:r w:rsidR="00FA2B2B" w:rsidRPr="002F4EA3">
              <w:rPr>
                <w:rStyle w:val="Hyperlink"/>
                <w:noProof/>
              </w:rPr>
              <w:t>Motivation types</w:t>
            </w:r>
            <w:r w:rsidR="00FA2B2B">
              <w:rPr>
                <w:noProof/>
                <w:webHidden/>
              </w:rPr>
              <w:tab/>
            </w:r>
            <w:r w:rsidR="00FA2B2B">
              <w:rPr>
                <w:noProof/>
                <w:webHidden/>
              </w:rPr>
              <w:fldChar w:fldCharType="begin"/>
            </w:r>
            <w:r w:rsidR="00FA2B2B">
              <w:rPr>
                <w:noProof/>
                <w:webHidden/>
              </w:rPr>
              <w:instrText xml:space="preserve"> PAGEREF _Toc100567179 \h </w:instrText>
            </w:r>
            <w:r w:rsidR="00FA2B2B">
              <w:rPr>
                <w:noProof/>
                <w:webHidden/>
              </w:rPr>
            </w:r>
            <w:r w:rsidR="00FA2B2B">
              <w:rPr>
                <w:noProof/>
                <w:webHidden/>
              </w:rPr>
              <w:fldChar w:fldCharType="separate"/>
            </w:r>
            <w:r w:rsidR="000959DE">
              <w:rPr>
                <w:noProof/>
                <w:webHidden/>
              </w:rPr>
              <w:t>15</w:t>
            </w:r>
            <w:r w:rsidR="00FA2B2B">
              <w:rPr>
                <w:noProof/>
                <w:webHidden/>
              </w:rPr>
              <w:fldChar w:fldCharType="end"/>
            </w:r>
          </w:hyperlink>
        </w:p>
        <w:p w14:paraId="6AF7F58B" w14:textId="214F7B92" w:rsidR="00FA2B2B" w:rsidRDefault="00DA67DB">
          <w:pPr>
            <w:pStyle w:val="TOC3"/>
            <w:tabs>
              <w:tab w:val="left" w:pos="1320"/>
              <w:tab w:val="right" w:leader="dot" w:pos="9016"/>
            </w:tabs>
            <w:rPr>
              <w:rFonts w:eastAsiaTheme="minorEastAsia"/>
              <w:noProof/>
              <w:sz w:val="22"/>
              <w:szCs w:val="22"/>
              <w:lang w:eastAsia="en-GB"/>
            </w:rPr>
          </w:pPr>
          <w:hyperlink w:anchor="_Toc100567180" w:history="1">
            <w:r w:rsidR="00FA2B2B" w:rsidRPr="002F4EA3">
              <w:rPr>
                <w:rStyle w:val="Hyperlink"/>
                <w:noProof/>
              </w:rPr>
              <w:t>3.3.2</w:t>
            </w:r>
            <w:r w:rsidR="00FA2B2B">
              <w:rPr>
                <w:rFonts w:eastAsiaTheme="minorEastAsia"/>
                <w:noProof/>
                <w:sz w:val="22"/>
                <w:szCs w:val="22"/>
                <w:lang w:eastAsia="en-GB"/>
              </w:rPr>
              <w:tab/>
            </w:r>
            <w:r w:rsidR="00FA2B2B" w:rsidRPr="002F4EA3">
              <w:rPr>
                <w:rStyle w:val="Hyperlink"/>
                <w:noProof/>
              </w:rPr>
              <w:t>Intention to benefit the non-academic world</w:t>
            </w:r>
            <w:r w:rsidR="00FA2B2B">
              <w:rPr>
                <w:noProof/>
                <w:webHidden/>
              </w:rPr>
              <w:tab/>
            </w:r>
            <w:r w:rsidR="00FA2B2B">
              <w:rPr>
                <w:noProof/>
                <w:webHidden/>
              </w:rPr>
              <w:fldChar w:fldCharType="begin"/>
            </w:r>
            <w:r w:rsidR="00FA2B2B">
              <w:rPr>
                <w:noProof/>
                <w:webHidden/>
              </w:rPr>
              <w:instrText xml:space="preserve"> PAGEREF _Toc100567180 \h </w:instrText>
            </w:r>
            <w:r w:rsidR="00FA2B2B">
              <w:rPr>
                <w:noProof/>
                <w:webHidden/>
              </w:rPr>
            </w:r>
            <w:r w:rsidR="00FA2B2B">
              <w:rPr>
                <w:noProof/>
                <w:webHidden/>
              </w:rPr>
              <w:fldChar w:fldCharType="separate"/>
            </w:r>
            <w:r w:rsidR="000959DE">
              <w:rPr>
                <w:noProof/>
                <w:webHidden/>
              </w:rPr>
              <w:t>16</w:t>
            </w:r>
            <w:r w:rsidR="00FA2B2B">
              <w:rPr>
                <w:noProof/>
                <w:webHidden/>
              </w:rPr>
              <w:fldChar w:fldCharType="end"/>
            </w:r>
          </w:hyperlink>
        </w:p>
        <w:p w14:paraId="4593C66A" w14:textId="361DAB40" w:rsidR="00FA2B2B" w:rsidRDefault="00DA67DB">
          <w:pPr>
            <w:pStyle w:val="TOC2"/>
            <w:tabs>
              <w:tab w:val="left" w:pos="880"/>
              <w:tab w:val="right" w:leader="dot" w:pos="9016"/>
            </w:tabs>
            <w:rPr>
              <w:rFonts w:eastAsiaTheme="minorEastAsia"/>
              <w:noProof/>
              <w:sz w:val="22"/>
              <w:szCs w:val="22"/>
              <w:lang w:eastAsia="en-GB"/>
            </w:rPr>
          </w:pPr>
          <w:hyperlink w:anchor="_Toc100567181" w:history="1">
            <w:r w:rsidR="00FA2B2B" w:rsidRPr="002F4EA3">
              <w:rPr>
                <w:rStyle w:val="Hyperlink"/>
                <w:noProof/>
              </w:rPr>
              <w:t>3.4</w:t>
            </w:r>
            <w:r w:rsidR="00FA2B2B">
              <w:rPr>
                <w:rFonts w:eastAsiaTheme="minorEastAsia"/>
                <w:noProof/>
                <w:sz w:val="22"/>
                <w:szCs w:val="22"/>
                <w:lang w:eastAsia="en-GB"/>
              </w:rPr>
              <w:tab/>
            </w:r>
            <w:r w:rsidR="00FA2B2B" w:rsidRPr="002F4EA3">
              <w:rPr>
                <w:rStyle w:val="Hyperlink"/>
                <w:noProof/>
              </w:rPr>
              <w:t>Actors &amp; Networks</w:t>
            </w:r>
            <w:r w:rsidR="00FA2B2B">
              <w:rPr>
                <w:noProof/>
                <w:webHidden/>
              </w:rPr>
              <w:tab/>
            </w:r>
            <w:r w:rsidR="00FA2B2B">
              <w:rPr>
                <w:noProof/>
                <w:webHidden/>
              </w:rPr>
              <w:fldChar w:fldCharType="begin"/>
            </w:r>
            <w:r w:rsidR="00FA2B2B">
              <w:rPr>
                <w:noProof/>
                <w:webHidden/>
              </w:rPr>
              <w:instrText xml:space="preserve"> PAGEREF _Toc100567181 \h </w:instrText>
            </w:r>
            <w:r w:rsidR="00FA2B2B">
              <w:rPr>
                <w:noProof/>
                <w:webHidden/>
              </w:rPr>
            </w:r>
            <w:r w:rsidR="00FA2B2B">
              <w:rPr>
                <w:noProof/>
                <w:webHidden/>
              </w:rPr>
              <w:fldChar w:fldCharType="separate"/>
            </w:r>
            <w:r w:rsidR="000959DE">
              <w:rPr>
                <w:noProof/>
                <w:webHidden/>
              </w:rPr>
              <w:t>21</w:t>
            </w:r>
            <w:r w:rsidR="00FA2B2B">
              <w:rPr>
                <w:noProof/>
                <w:webHidden/>
              </w:rPr>
              <w:fldChar w:fldCharType="end"/>
            </w:r>
          </w:hyperlink>
        </w:p>
        <w:p w14:paraId="512FA028" w14:textId="4034433E" w:rsidR="00FA2B2B" w:rsidRDefault="00DA67DB">
          <w:pPr>
            <w:pStyle w:val="TOC3"/>
            <w:tabs>
              <w:tab w:val="left" w:pos="1320"/>
              <w:tab w:val="right" w:leader="dot" w:pos="9016"/>
            </w:tabs>
            <w:rPr>
              <w:rFonts w:eastAsiaTheme="minorEastAsia"/>
              <w:noProof/>
              <w:sz w:val="22"/>
              <w:szCs w:val="22"/>
              <w:lang w:eastAsia="en-GB"/>
            </w:rPr>
          </w:pPr>
          <w:hyperlink w:anchor="_Toc100567182" w:history="1">
            <w:r w:rsidR="00FA2B2B" w:rsidRPr="002F4EA3">
              <w:rPr>
                <w:rStyle w:val="Hyperlink"/>
                <w:noProof/>
              </w:rPr>
              <w:t>3.4.1</w:t>
            </w:r>
            <w:r w:rsidR="00FA2B2B">
              <w:rPr>
                <w:rFonts w:eastAsiaTheme="minorEastAsia"/>
                <w:noProof/>
                <w:sz w:val="22"/>
                <w:szCs w:val="22"/>
                <w:lang w:eastAsia="en-GB"/>
              </w:rPr>
              <w:tab/>
            </w:r>
            <w:r w:rsidR="00FA2B2B" w:rsidRPr="002F4EA3">
              <w:rPr>
                <w:rStyle w:val="Hyperlink"/>
                <w:noProof/>
              </w:rPr>
              <w:t>Level and nature of inter-/transdisciplinary involvement</w:t>
            </w:r>
            <w:r w:rsidR="00FA2B2B">
              <w:rPr>
                <w:noProof/>
                <w:webHidden/>
              </w:rPr>
              <w:tab/>
            </w:r>
            <w:r w:rsidR="00FA2B2B">
              <w:rPr>
                <w:noProof/>
                <w:webHidden/>
              </w:rPr>
              <w:fldChar w:fldCharType="begin"/>
            </w:r>
            <w:r w:rsidR="00FA2B2B">
              <w:rPr>
                <w:noProof/>
                <w:webHidden/>
              </w:rPr>
              <w:instrText xml:space="preserve"> PAGEREF _Toc100567182 \h </w:instrText>
            </w:r>
            <w:r w:rsidR="00FA2B2B">
              <w:rPr>
                <w:noProof/>
                <w:webHidden/>
              </w:rPr>
            </w:r>
            <w:r w:rsidR="00FA2B2B">
              <w:rPr>
                <w:noProof/>
                <w:webHidden/>
              </w:rPr>
              <w:fldChar w:fldCharType="separate"/>
            </w:r>
            <w:r w:rsidR="000959DE">
              <w:rPr>
                <w:noProof/>
                <w:webHidden/>
              </w:rPr>
              <w:t>21</w:t>
            </w:r>
            <w:r w:rsidR="00FA2B2B">
              <w:rPr>
                <w:noProof/>
                <w:webHidden/>
              </w:rPr>
              <w:fldChar w:fldCharType="end"/>
            </w:r>
          </w:hyperlink>
        </w:p>
        <w:p w14:paraId="2B1FFB98" w14:textId="36623771" w:rsidR="00FA2B2B" w:rsidRDefault="00DA67DB">
          <w:pPr>
            <w:pStyle w:val="TOC3"/>
            <w:tabs>
              <w:tab w:val="left" w:pos="1320"/>
              <w:tab w:val="right" w:leader="dot" w:pos="9016"/>
            </w:tabs>
            <w:rPr>
              <w:rFonts w:eastAsiaTheme="minorEastAsia"/>
              <w:noProof/>
              <w:sz w:val="22"/>
              <w:szCs w:val="22"/>
              <w:lang w:eastAsia="en-GB"/>
            </w:rPr>
          </w:pPr>
          <w:hyperlink w:anchor="_Toc100567183" w:history="1">
            <w:r w:rsidR="00FA2B2B" w:rsidRPr="002F4EA3">
              <w:rPr>
                <w:rStyle w:val="Hyperlink"/>
                <w:noProof/>
              </w:rPr>
              <w:t>3.4.2</w:t>
            </w:r>
            <w:r w:rsidR="00FA2B2B">
              <w:rPr>
                <w:rFonts w:eastAsiaTheme="minorEastAsia"/>
                <w:noProof/>
                <w:sz w:val="22"/>
                <w:szCs w:val="22"/>
                <w:lang w:eastAsia="en-GB"/>
              </w:rPr>
              <w:tab/>
            </w:r>
            <w:r w:rsidR="00FA2B2B" w:rsidRPr="002F4EA3">
              <w:rPr>
                <w:rStyle w:val="Hyperlink"/>
                <w:noProof/>
              </w:rPr>
              <w:t>Goals with regard to target groups</w:t>
            </w:r>
            <w:r w:rsidR="00FA2B2B">
              <w:rPr>
                <w:noProof/>
                <w:webHidden/>
              </w:rPr>
              <w:tab/>
            </w:r>
            <w:r w:rsidR="00FA2B2B">
              <w:rPr>
                <w:noProof/>
                <w:webHidden/>
              </w:rPr>
              <w:fldChar w:fldCharType="begin"/>
            </w:r>
            <w:r w:rsidR="00FA2B2B">
              <w:rPr>
                <w:noProof/>
                <w:webHidden/>
              </w:rPr>
              <w:instrText xml:space="preserve"> PAGEREF _Toc100567183 \h </w:instrText>
            </w:r>
            <w:r w:rsidR="00FA2B2B">
              <w:rPr>
                <w:noProof/>
                <w:webHidden/>
              </w:rPr>
            </w:r>
            <w:r w:rsidR="00FA2B2B">
              <w:rPr>
                <w:noProof/>
                <w:webHidden/>
              </w:rPr>
              <w:fldChar w:fldCharType="separate"/>
            </w:r>
            <w:r w:rsidR="000959DE">
              <w:rPr>
                <w:noProof/>
                <w:webHidden/>
              </w:rPr>
              <w:t>25</w:t>
            </w:r>
            <w:r w:rsidR="00FA2B2B">
              <w:rPr>
                <w:noProof/>
                <w:webHidden/>
              </w:rPr>
              <w:fldChar w:fldCharType="end"/>
            </w:r>
          </w:hyperlink>
        </w:p>
        <w:p w14:paraId="0503C0A0" w14:textId="1E326178" w:rsidR="00FA2B2B" w:rsidRDefault="00DA67DB">
          <w:pPr>
            <w:pStyle w:val="TOC2"/>
            <w:tabs>
              <w:tab w:val="left" w:pos="880"/>
              <w:tab w:val="right" w:leader="dot" w:pos="9016"/>
            </w:tabs>
            <w:rPr>
              <w:rFonts w:eastAsiaTheme="minorEastAsia"/>
              <w:noProof/>
              <w:sz w:val="22"/>
              <w:szCs w:val="22"/>
              <w:lang w:eastAsia="en-GB"/>
            </w:rPr>
          </w:pPr>
          <w:hyperlink w:anchor="_Toc100567184" w:history="1">
            <w:r w:rsidR="00FA2B2B" w:rsidRPr="002F4EA3">
              <w:rPr>
                <w:rStyle w:val="Hyperlink"/>
                <w:noProof/>
              </w:rPr>
              <w:t>3.5</w:t>
            </w:r>
            <w:r w:rsidR="00FA2B2B">
              <w:rPr>
                <w:rFonts w:eastAsiaTheme="minorEastAsia"/>
                <w:noProof/>
                <w:sz w:val="22"/>
                <w:szCs w:val="22"/>
                <w:lang w:eastAsia="en-GB"/>
              </w:rPr>
              <w:tab/>
            </w:r>
            <w:r w:rsidR="00FA2B2B" w:rsidRPr="002F4EA3">
              <w:rPr>
                <w:rStyle w:val="Hyperlink"/>
                <w:noProof/>
              </w:rPr>
              <w:t>Regulatory Framework</w:t>
            </w:r>
            <w:r w:rsidR="00FA2B2B">
              <w:rPr>
                <w:noProof/>
                <w:webHidden/>
              </w:rPr>
              <w:tab/>
            </w:r>
            <w:r w:rsidR="00FA2B2B">
              <w:rPr>
                <w:noProof/>
                <w:webHidden/>
              </w:rPr>
              <w:fldChar w:fldCharType="begin"/>
            </w:r>
            <w:r w:rsidR="00FA2B2B">
              <w:rPr>
                <w:noProof/>
                <w:webHidden/>
              </w:rPr>
              <w:instrText xml:space="preserve"> PAGEREF _Toc100567184 \h </w:instrText>
            </w:r>
            <w:r w:rsidR="00FA2B2B">
              <w:rPr>
                <w:noProof/>
                <w:webHidden/>
              </w:rPr>
            </w:r>
            <w:r w:rsidR="00FA2B2B">
              <w:rPr>
                <w:noProof/>
                <w:webHidden/>
              </w:rPr>
              <w:fldChar w:fldCharType="separate"/>
            </w:r>
            <w:r w:rsidR="000959DE">
              <w:rPr>
                <w:noProof/>
                <w:webHidden/>
              </w:rPr>
              <w:t>26</w:t>
            </w:r>
            <w:r w:rsidR="00FA2B2B">
              <w:rPr>
                <w:noProof/>
                <w:webHidden/>
              </w:rPr>
              <w:fldChar w:fldCharType="end"/>
            </w:r>
          </w:hyperlink>
        </w:p>
        <w:p w14:paraId="7C017BC2" w14:textId="4CC418E5" w:rsidR="00FA2B2B" w:rsidRDefault="00DA67DB">
          <w:pPr>
            <w:pStyle w:val="TOC3"/>
            <w:tabs>
              <w:tab w:val="left" w:pos="1320"/>
              <w:tab w:val="right" w:leader="dot" w:pos="9016"/>
            </w:tabs>
            <w:rPr>
              <w:rFonts w:eastAsiaTheme="minorEastAsia"/>
              <w:noProof/>
              <w:sz w:val="22"/>
              <w:szCs w:val="22"/>
              <w:lang w:eastAsia="en-GB"/>
            </w:rPr>
          </w:pPr>
          <w:hyperlink w:anchor="_Toc100567185" w:history="1">
            <w:r w:rsidR="00FA2B2B" w:rsidRPr="002F4EA3">
              <w:rPr>
                <w:rStyle w:val="Hyperlink"/>
                <w:noProof/>
              </w:rPr>
              <w:t>3.5.1</w:t>
            </w:r>
            <w:r w:rsidR="00FA2B2B">
              <w:rPr>
                <w:rFonts w:eastAsiaTheme="minorEastAsia"/>
                <w:noProof/>
                <w:sz w:val="22"/>
                <w:szCs w:val="22"/>
                <w:lang w:eastAsia="en-GB"/>
              </w:rPr>
              <w:tab/>
            </w:r>
            <w:r w:rsidR="00FA2B2B" w:rsidRPr="002F4EA3">
              <w:rPr>
                <w:rStyle w:val="Hyperlink"/>
                <w:noProof/>
              </w:rPr>
              <w:t>Open Science concepts</w:t>
            </w:r>
            <w:r w:rsidR="00FA2B2B">
              <w:rPr>
                <w:noProof/>
                <w:webHidden/>
              </w:rPr>
              <w:tab/>
            </w:r>
            <w:r w:rsidR="00FA2B2B">
              <w:rPr>
                <w:noProof/>
                <w:webHidden/>
              </w:rPr>
              <w:fldChar w:fldCharType="begin"/>
            </w:r>
            <w:r w:rsidR="00FA2B2B">
              <w:rPr>
                <w:noProof/>
                <w:webHidden/>
              </w:rPr>
              <w:instrText xml:space="preserve"> PAGEREF _Toc100567185 \h </w:instrText>
            </w:r>
            <w:r w:rsidR="00FA2B2B">
              <w:rPr>
                <w:noProof/>
                <w:webHidden/>
              </w:rPr>
            </w:r>
            <w:r w:rsidR="00FA2B2B">
              <w:rPr>
                <w:noProof/>
                <w:webHidden/>
              </w:rPr>
              <w:fldChar w:fldCharType="separate"/>
            </w:r>
            <w:r w:rsidR="000959DE">
              <w:rPr>
                <w:noProof/>
                <w:webHidden/>
              </w:rPr>
              <w:t>26</w:t>
            </w:r>
            <w:r w:rsidR="00FA2B2B">
              <w:rPr>
                <w:noProof/>
                <w:webHidden/>
              </w:rPr>
              <w:fldChar w:fldCharType="end"/>
            </w:r>
          </w:hyperlink>
        </w:p>
        <w:p w14:paraId="5FF5C62C" w14:textId="712A2597" w:rsidR="00FA2B2B" w:rsidRDefault="00DA67DB">
          <w:pPr>
            <w:pStyle w:val="TOC3"/>
            <w:tabs>
              <w:tab w:val="left" w:pos="1320"/>
              <w:tab w:val="right" w:leader="dot" w:pos="9016"/>
            </w:tabs>
            <w:rPr>
              <w:rFonts w:eastAsiaTheme="minorEastAsia"/>
              <w:noProof/>
              <w:sz w:val="22"/>
              <w:szCs w:val="22"/>
              <w:lang w:eastAsia="en-GB"/>
            </w:rPr>
          </w:pPr>
          <w:hyperlink w:anchor="_Toc100567186" w:history="1">
            <w:r w:rsidR="00FA2B2B" w:rsidRPr="002F4EA3">
              <w:rPr>
                <w:rStyle w:val="Hyperlink"/>
                <w:noProof/>
              </w:rPr>
              <w:t>3.5.2</w:t>
            </w:r>
            <w:r w:rsidR="00FA2B2B">
              <w:rPr>
                <w:rFonts w:eastAsiaTheme="minorEastAsia"/>
                <w:noProof/>
                <w:sz w:val="22"/>
                <w:szCs w:val="22"/>
                <w:lang w:eastAsia="en-GB"/>
              </w:rPr>
              <w:tab/>
            </w:r>
            <w:r w:rsidR="00FA2B2B" w:rsidRPr="002F4EA3">
              <w:rPr>
                <w:rStyle w:val="Hyperlink"/>
                <w:noProof/>
                <w:lang w:eastAsia="de-DE"/>
              </w:rPr>
              <w:t>Explicit consideration of gender dimension</w:t>
            </w:r>
            <w:r w:rsidR="00FA2B2B">
              <w:rPr>
                <w:noProof/>
                <w:webHidden/>
              </w:rPr>
              <w:tab/>
            </w:r>
            <w:r w:rsidR="00FA2B2B">
              <w:rPr>
                <w:noProof/>
                <w:webHidden/>
              </w:rPr>
              <w:fldChar w:fldCharType="begin"/>
            </w:r>
            <w:r w:rsidR="00FA2B2B">
              <w:rPr>
                <w:noProof/>
                <w:webHidden/>
              </w:rPr>
              <w:instrText xml:space="preserve"> PAGEREF _Toc100567186 \h </w:instrText>
            </w:r>
            <w:r w:rsidR="00FA2B2B">
              <w:rPr>
                <w:noProof/>
                <w:webHidden/>
              </w:rPr>
            </w:r>
            <w:r w:rsidR="00FA2B2B">
              <w:rPr>
                <w:noProof/>
                <w:webHidden/>
              </w:rPr>
              <w:fldChar w:fldCharType="separate"/>
            </w:r>
            <w:r w:rsidR="000959DE">
              <w:rPr>
                <w:noProof/>
                <w:webHidden/>
              </w:rPr>
              <w:t>27</w:t>
            </w:r>
            <w:r w:rsidR="00FA2B2B">
              <w:rPr>
                <w:noProof/>
                <w:webHidden/>
              </w:rPr>
              <w:fldChar w:fldCharType="end"/>
            </w:r>
          </w:hyperlink>
        </w:p>
        <w:p w14:paraId="72C07A32" w14:textId="51BC2D4D" w:rsidR="00FA2B2B" w:rsidRDefault="00DA67DB">
          <w:pPr>
            <w:pStyle w:val="TOC3"/>
            <w:tabs>
              <w:tab w:val="left" w:pos="1320"/>
              <w:tab w:val="right" w:leader="dot" w:pos="9016"/>
            </w:tabs>
            <w:rPr>
              <w:rFonts w:eastAsiaTheme="minorEastAsia"/>
              <w:noProof/>
              <w:sz w:val="22"/>
              <w:szCs w:val="22"/>
              <w:lang w:eastAsia="en-GB"/>
            </w:rPr>
          </w:pPr>
          <w:hyperlink w:anchor="_Toc100567187" w:history="1">
            <w:r w:rsidR="00FA2B2B" w:rsidRPr="002F4EA3">
              <w:rPr>
                <w:rStyle w:val="Hyperlink"/>
                <w:noProof/>
              </w:rPr>
              <w:t>3.5.3</w:t>
            </w:r>
            <w:r w:rsidR="00FA2B2B">
              <w:rPr>
                <w:rFonts w:eastAsiaTheme="minorEastAsia"/>
                <w:noProof/>
                <w:sz w:val="22"/>
                <w:szCs w:val="22"/>
                <w:lang w:eastAsia="en-GB"/>
              </w:rPr>
              <w:tab/>
            </w:r>
            <w:r w:rsidR="00FA2B2B" w:rsidRPr="002F4EA3">
              <w:rPr>
                <w:rStyle w:val="Hyperlink"/>
                <w:noProof/>
              </w:rPr>
              <w:t>Intent to support policymaking</w:t>
            </w:r>
            <w:r w:rsidR="00FA2B2B">
              <w:rPr>
                <w:noProof/>
                <w:webHidden/>
              </w:rPr>
              <w:tab/>
            </w:r>
            <w:r w:rsidR="00FA2B2B">
              <w:rPr>
                <w:noProof/>
                <w:webHidden/>
              </w:rPr>
              <w:fldChar w:fldCharType="begin"/>
            </w:r>
            <w:r w:rsidR="00FA2B2B">
              <w:rPr>
                <w:noProof/>
                <w:webHidden/>
              </w:rPr>
              <w:instrText xml:space="preserve"> PAGEREF _Toc100567187 \h </w:instrText>
            </w:r>
            <w:r w:rsidR="00FA2B2B">
              <w:rPr>
                <w:noProof/>
                <w:webHidden/>
              </w:rPr>
            </w:r>
            <w:r w:rsidR="00FA2B2B">
              <w:rPr>
                <w:noProof/>
                <w:webHidden/>
              </w:rPr>
              <w:fldChar w:fldCharType="separate"/>
            </w:r>
            <w:r w:rsidR="000959DE">
              <w:rPr>
                <w:noProof/>
                <w:webHidden/>
              </w:rPr>
              <w:t>28</w:t>
            </w:r>
            <w:r w:rsidR="00FA2B2B">
              <w:rPr>
                <w:noProof/>
                <w:webHidden/>
              </w:rPr>
              <w:fldChar w:fldCharType="end"/>
            </w:r>
          </w:hyperlink>
        </w:p>
        <w:p w14:paraId="5D1CC5CD" w14:textId="3FE8BB44" w:rsidR="00FA2B2B" w:rsidRDefault="00DA67DB">
          <w:pPr>
            <w:pStyle w:val="TOC2"/>
            <w:tabs>
              <w:tab w:val="left" w:pos="880"/>
              <w:tab w:val="right" w:leader="dot" w:pos="9016"/>
            </w:tabs>
            <w:rPr>
              <w:rFonts w:eastAsiaTheme="minorEastAsia"/>
              <w:noProof/>
              <w:sz w:val="22"/>
              <w:szCs w:val="22"/>
              <w:lang w:eastAsia="en-GB"/>
            </w:rPr>
          </w:pPr>
          <w:hyperlink w:anchor="_Toc100567188" w:history="1">
            <w:r w:rsidR="00FA2B2B" w:rsidRPr="002F4EA3">
              <w:rPr>
                <w:rStyle w:val="Hyperlink"/>
                <w:noProof/>
              </w:rPr>
              <w:t>3.6</w:t>
            </w:r>
            <w:r w:rsidR="00FA2B2B">
              <w:rPr>
                <w:rFonts w:eastAsiaTheme="minorEastAsia"/>
                <w:noProof/>
                <w:sz w:val="22"/>
                <w:szCs w:val="22"/>
                <w:lang w:eastAsia="en-GB"/>
              </w:rPr>
              <w:tab/>
            </w:r>
            <w:r w:rsidR="00FA2B2B" w:rsidRPr="002F4EA3">
              <w:rPr>
                <w:rStyle w:val="Hyperlink"/>
                <w:noProof/>
              </w:rPr>
              <w:t>Outcome Orientation</w:t>
            </w:r>
            <w:r w:rsidR="00FA2B2B">
              <w:rPr>
                <w:noProof/>
                <w:webHidden/>
              </w:rPr>
              <w:tab/>
            </w:r>
            <w:r w:rsidR="00FA2B2B">
              <w:rPr>
                <w:noProof/>
                <w:webHidden/>
              </w:rPr>
              <w:fldChar w:fldCharType="begin"/>
            </w:r>
            <w:r w:rsidR="00FA2B2B">
              <w:rPr>
                <w:noProof/>
                <w:webHidden/>
              </w:rPr>
              <w:instrText xml:space="preserve"> PAGEREF _Toc100567188 \h </w:instrText>
            </w:r>
            <w:r w:rsidR="00FA2B2B">
              <w:rPr>
                <w:noProof/>
                <w:webHidden/>
              </w:rPr>
            </w:r>
            <w:r w:rsidR="00FA2B2B">
              <w:rPr>
                <w:noProof/>
                <w:webHidden/>
              </w:rPr>
              <w:fldChar w:fldCharType="separate"/>
            </w:r>
            <w:r w:rsidR="000959DE">
              <w:rPr>
                <w:noProof/>
                <w:webHidden/>
              </w:rPr>
              <w:t>29</w:t>
            </w:r>
            <w:r w:rsidR="00FA2B2B">
              <w:rPr>
                <w:noProof/>
                <w:webHidden/>
              </w:rPr>
              <w:fldChar w:fldCharType="end"/>
            </w:r>
          </w:hyperlink>
        </w:p>
        <w:p w14:paraId="33DD2A35" w14:textId="64FF418F" w:rsidR="00FA2B2B" w:rsidRDefault="00DA67DB">
          <w:pPr>
            <w:pStyle w:val="TOC3"/>
            <w:tabs>
              <w:tab w:val="left" w:pos="1320"/>
              <w:tab w:val="right" w:leader="dot" w:pos="9016"/>
            </w:tabs>
            <w:rPr>
              <w:rFonts w:eastAsiaTheme="minorEastAsia"/>
              <w:noProof/>
              <w:sz w:val="22"/>
              <w:szCs w:val="22"/>
              <w:lang w:eastAsia="en-GB"/>
            </w:rPr>
          </w:pPr>
          <w:hyperlink w:anchor="_Toc100567189" w:history="1">
            <w:r w:rsidR="00FA2B2B" w:rsidRPr="002F4EA3">
              <w:rPr>
                <w:rStyle w:val="Hyperlink"/>
                <w:noProof/>
              </w:rPr>
              <w:t>3.6.1</w:t>
            </w:r>
            <w:r w:rsidR="00FA2B2B">
              <w:rPr>
                <w:rFonts w:eastAsiaTheme="minorEastAsia"/>
                <w:noProof/>
                <w:sz w:val="22"/>
                <w:szCs w:val="22"/>
                <w:lang w:eastAsia="en-GB"/>
              </w:rPr>
              <w:tab/>
            </w:r>
            <w:r w:rsidR="00FA2B2B" w:rsidRPr="002F4EA3">
              <w:rPr>
                <w:rStyle w:val="Hyperlink"/>
                <w:noProof/>
              </w:rPr>
              <w:t>Direct contributions to target group(s)</w:t>
            </w:r>
            <w:r w:rsidR="00FA2B2B">
              <w:rPr>
                <w:noProof/>
                <w:webHidden/>
              </w:rPr>
              <w:tab/>
            </w:r>
            <w:r w:rsidR="00FA2B2B">
              <w:rPr>
                <w:noProof/>
                <w:webHidden/>
              </w:rPr>
              <w:fldChar w:fldCharType="begin"/>
            </w:r>
            <w:r w:rsidR="00FA2B2B">
              <w:rPr>
                <w:noProof/>
                <w:webHidden/>
              </w:rPr>
              <w:instrText xml:space="preserve"> PAGEREF _Toc100567189 \h </w:instrText>
            </w:r>
            <w:r w:rsidR="00FA2B2B">
              <w:rPr>
                <w:noProof/>
                <w:webHidden/>
              </w:rPr>
            </w:r>
            <w:r w:rsidR="00FA2B2B">
              <w:rPr>
                <w:noProof/>
                <w:webHidden/>
              </w:rPr>
              <w:fldChar w:fldCharType="separate"/>
            </w:r>
            <w:r w:rsidR="000959DE">
              <w:rPr>
                <w:noProof/>
                <w:webHidden/>
              </w:rPr>
              <w:t>29</w:t>
            </w:r>
            <w:r w:rsidR="00FA2B2B">
              <w:rPr>
                <w:noProof/>
                <w:webHidden/>
              </w:rPr>
              <w:fldChar w:fldCharType="end"/>
            </w:r>
          </w:hyperlink>
        </w:p>
        <w:p w14:paraId="46A8F9D6" w14:textId="4FB1BB76" w:rsidR="00FA2B2B" w:rsidRDefault="00DA67DB">
          <w:pPr>
            <w:pStyle w:val="TOC3"/>
            <w:tabs>
              <w:tab w:val="left" w:pos="1320"/>
              <w:tab w:val="right" w:leader="dot" w:pos="9016"/>
            </w:tabs>
            <w:rPr>
              <w:rFonts w:eastAsiaTheme="minorEastAsia"/>
              <w:noProof/>
              <w:sz w:val="22"/>
              <w:szCs w:val="22"/>
              <w:lang w:eastAsia="en-GB"/>
            </w:rPr>
          </w:pPr>
          <w:hyperlink w:anchor="_Toc100567190" w:history="1">
            <w:r w:rsidR="00FA2B2B" w:rsidRPr="002F4EA3">
              <w:rPr>
                <w:rStyle w:val="Hyperlink"/>
                <w:noProof/>
              </w:rPr>
              <w:t>3.6.2</w:t>
            </w:r>
            <w:r w:rsidR="00FA2B2B">
              <w:rPr>
                <w:rFonts w:eastAsiaTheme="minorEastAsia"/>
                <w:noProof/>
                <w:sz w:val="22"/>
                <w:szCs w:val="22"/>
                <w:lang w:eastAsia="en-GB"/>
              </w:rPr>
              <w:tab/>
            </w:r>
            <w:r w:rsidR="00FA2B2B" w:rsidRPr="002F4EA3">
              <w:rPr>
                <w:rStyle w:val="Hyperlink"/>
                <w:noProof/>
              </w:rPr>
              <w:t>Intended Effects</w:t>
            </w:r>
            <w:r w:rsidR="00FA2B2B">
              <w:rPr>
                <w:noProof/>
                <w:webHidden/>
              </w:rPr>
              <w:tab/>
            </w:r>
            <w:r w:rsidR="00FA2B2B">
              <w:rPr>
                <w:noProof/>
                <w:webHidden/>
              </w:rPr>
              <w:fldChar w:fldCharType="begin"/>
            </w:r>
            <w:r w:rsidR="00FA2B2B">
              <w:rPr>
                <w:noProof/>
                <w:webHidden/>
              </w:rPr>
              <w:instrText xml:space="preserve"> PAGEREF _Toc100567190 \h </w:instrText>
            </w:r>
            <w:r w:rsidR="00FA2B2B">
              <w:rPr>
                <w:noProof/>
                <w:webHidden/>
              </w:rPr>
            </w:r>
            <w:r w:rsidR="00FA2B2B">
              <w:rPr>
                <w:noProof/>
                <w:webHidden/>
              </w:rPr>
              <w:fldChar w:fldCharType="separate"/>
            </w:r>
            <w:r w:rsidR="000959DE">
              <w:rPr>
                <w:noProof/>
                <w:webHidden/>
              </w:rPr>
              <w:t>30</w:t>
            </w:r>
            <w:r w:rsidR="00FA2B2B">
              <w:rPr>
                <w:noProof/>
                <w:webHidden/>
              </w:rPr>
              <w:fldChar w:fldCharType="end"/>
            </w:r>
          </w:hyperlink>
        </w:p>
        <w:p w14:paraId="5B8564A0" w14:textId="4EAACE2A" w:rsidR="00FA2B2B" w:rsidRDefault="00DA67DB">
          <w:pPr>
            <w:pStyle w:val="TOC3"/>
            <w:tabs>
              <w:tab w:val="left" w:pos="1320"/>
              <w:tab w:val="right" w:leader="dot" w:pos="9016"/>
            </w:tabs>
            <w:rPr>
              <w:rFonts w:eastAsiaTheme="minorEastAsia"/>
              <w:noProof/>
              <w:sz w:val="22"/>
              <w:szCs w:val="22"/>
              <w:lang w:eastAsia="en-GB"/>
            </w:rPr>
          </w:pPr>
          <w:hyperlink w:anchor="_Toc100567191" w:history="1">
            <w:r w:rsidR="00FA2B2B" w:rsidRPr="002F4EA3">
              <w:rPr>
                <w:rStyle w:val="Hyperlink"/>
                <w:noProof/>
              </w:rPr>
              <w:t>3.6.3</w:t>
            </w:r>
            <w:r w:rsidR="00FA2B2B">
              <w:rPr>
                <w:rFonts w:eastAsiaTheme="minorEastAsia"/>
                <w:noProof/>
                <w:sz w:val="22"/>
                <w:szCs w:val="22"/>
                <w:lang w:eastAsia="en-GB"/>
              </w:rPr>
              <w:tab/>
            </w:r>
            <w:r w:rsidR="00FA2B2B" w:rsidRPr="002F4EA3">
              <w:rPr>
                <w:rStyle w:val="Hyperlink"/>
                <w:noProof/>
              </w:rPr>
              <w:t>Uptake by decision-makers</w:t>
            </w:r>
            <w:r w:rsidR="00FA2B2B">
              <w:rPr>
                <w:noProof/>
                <w:webHidden/>
              </w:rPr>
              <w:tab/>
            </w:r>
            <w:r w:rsidR="00FA2B2B">
              <w:rPr>
                <w:noProof/>
                <w:webHidden/>
              </w:rPr>
              <w:fldChar w:fldCharType="begin"/>
            </w:r>
            <w:r w:rsidR="00FA2B2B">
              <w:rPr>
                <w:noProof/>
                <w:webHidden/>
              </w:rPr>
              <w:instrText xml:space="preserve"> PAGEREF _Toc100567191 \h </w:instrText>
            </w:r>
            <w:r w:rsidR="00FA2B2B">
              <w:rPr>
                <w:noProof/>
                <w:webHidden/>
              </w:rPr>
            </w:r>
            <w:r w:rsidR="00FA2B2B">
              <w:rPr>
                <w:noProof/>
                <w:webHidden/>
              </w:rPr>
              <w:fldChar w:fldCharType="separate"/>
            </w:r>
            <w:r w:rsidR="000959DE">
              <w:rPr>
                <w:noProof/>
                <w:webHidden/>
              </w:rPr>
              <w:t>32</w:t>
            </w:r>
            <w:r w:rsidR="00FA2B2B">
              <w:rPr>
                <w:noProof/>
                <w:webHidden/>
              </w:rPr>
              <w:fldChar w:fldCharType="end"/>
            </w:r>
          </w:hyperlink>
        </w:p>
        <w:p w14:paraId="27723ED2" w14:textId="57DA4995" w:rsidR="00FA2B2B" w:rsidRDefault="00DA67DB">
          <w:pPr>
            <w:pStyle w:val="TOC3"/>
            <w:tabs>
              <w:tab w:val="left" w:pos="1320"/>
              <w:tab w:val="right" w:leader="dot" w:pos="9016"/>
            </w:tabs>
            <w:rPr>
              <w:rFonts w:eastAsiaTheme="minorEastAsia"/>
              <w:noProof/>
              <w:sz w:val="22"/>
              <w:szCs w:val="22"/>
              <w:lang w:eastAsia="en-GB"/>
            </w:rPr>
          </w:pPr>
          <w:hyperlink w:anchor="_Toc100567192" w:history="1">
            <w:r w:rsidR="00FA2B2B" w:rsidRPr="002F4EA3">
              <w:rPr>
                <w:rStyle w:val="Hyperlink"/>
                <w:noProof/>
              </w:rPr>
              <w:t>3.6.4</w:t>
            </w:r>
            <w:r w:rsidR="00FA2B2B">
              <w:rPr>
                <w:rFonts w:eastAsiaTheme="minorEastAsia"/>
                <w:noProof/>
                <w:sz w:val="22"/>
                <w:szCs w:val="22"/>
                <w:lang w:eastAsia="en-GB"/>
              </w:rPr>
              <w:tab/>
            </w:r>
            <w:r w:rsidR="00FA2B2B" w:rsidRPr="002F4EA3">
              <w:rPr>
                <w:rStyle w:val="Hyperlink"/>
                <w:noProof/>
              </w:rPr>
              <w:t>Impact statements</w:t>
            </w:r>
            <w:r w:rsidR="00FA2B2B">
              <w:rPr>
                <w:noProof/>
                <w:webHidden/>
              </w:rPr>
              <w:tab/>
            </w:r>
            <w:r w:rsidR="00FA2B2B">
              <w:rPr>
                <w:noProof/>
                <w:webHidden/>
              </w:rPr>
              <w:fldChar w:fldCharType="begin"/>
            </w:r>
            <w:r w:rsidR="00FA2B2B">
              <w:rPr>
                <w:noProof/>
                <w:webHidden/>
              </w:rPr>
              <w:instrText xml:space="preserve"> PAGEREF _Toc100567192 \h </w:instrText>
            </w:r>
            <w:r w:rsidR="00FA2B2B">
              <w:rPr>
                <w:noProof/>
                <w:webHidden/>
              </w:rPr>
            </w:r>
            <w:r w:rsidR="00FA2B2B">
              <w:rPr>
                <w:noProof/>
                <w:webHidden/>
              </w:rPr>
              <w:fldChar w:fldCharType="separate"/>
            </w:r>
            <w:r w:rsidR="000959DE">
              <w:rPr>
                <w:noProof/>
                <w:webHidden/>
              </w:rPr>
              <w:t>34</w:t>
            </w:r>
            <w:r w:rsidR="00FA2B2B">
              <w:rPr>
                <w:noProof/>
                <w:webHidden/>
              </w:rPr>
              <w:fldChar w:fldCharType="end"/>
            </w:r>
          </w:hyperlink>
        </w:p>
        <w:p w14:paraId="64E0B8F5" w14:textId="49CFDBAE" w:rsidR="00FA2B2B" w:rsidRDefault="00DA67DB">
          <w:pPr>
            <w:pStyle w:val="TOC2"/>
            <w:tabs>
              <w:tab w:val="left" w:pos="880"/>
              <w:tab w:val="right" w:leader="dot" w:pos="9016"/>
            </w:tabs>
            <w:rPr>
              <w:rFonts w:eastAsiaTheme="minorEastAsia"/>
              <w:noProof/>
              <w:sz w:val="22"/>
              <w:szCs w:val="22"/>
              <w:lang w:eastAsia="en-GB"/>
            </w:rPr>
          </w:pPr>
          <w:hyperlink w:anchor="_Toc100567193" w:history="1">
            <w:r w:rsidR="00FA2B2B" w:rsidRPr="002F4EA3">
              <w:rPr>
                <w:rStyle w:val="Hyperlink"/>
                <w:noProof/>
              </w:rPr>
              <w:t>3.7</w:t>
            </w:r>
            <w:r w:rsidR="00FA2B2B">
              <w:rPr>
                <w:rFonts w:eastAsiaTheme="minorEastAsia"/>
                <w:noProof/>
                <w:sz w:val="22"/>
                <w:szCs w:val="22"/>
                <w:lang w:eastAsia="en-GB"/>
              </w:rPr>
              <w:tab/>
            </w:r>
            <w:r w:rsidR="00FA2B2B" w:rsidRPr="002F4EA3">
              <w:rPr>
                <w:rStyle w:val="Hyperlink"/>
                <w:noProof/>
              </w:rPr>
              <w:t>Dissemination and Exploitation</w:t>
            </w:r>
            <w:r w:rsidR="00FA2B2B">
              <w:rPr>
                <w:noProof/>
                <w:webHidden/>
              </w:rPr>
              <w:tab/>
            </w:r>
            <w:r w:rsidR="00FA2B2B">
              <w:rPr>
                <w:noProof/>
                <w:webHidden/>
              </w:rPr>
              <w:fldChar w:fldCharType="begin"/>
            </w:r>
            <w:r w:rsidR="00FA2B2B">
              <w:rPr>
                <w:noProof/>
                <w:webHidden/>
              </w:rPr>
              <w:instrText xml:space="preserve"> PAGEREF _Toc100567193 \h </w:instrText>
            </w:r>
            <w:r w:rsidR="00FA2B2B">
              <w:rPr>
                <w:noProof/>
                <w:webHidden/>
              </w:rPr>
            </w:r>
            <w:r w:rsidR="00FA2B2B">
              <w:rPr>
                <w:noProof/>
                <w:webHidden/>
              </w:rPr>
              <w:fldChar w:fldCharType="separate"/>
            </w:r>
            <w:r w:rsidR="000959DE">
              <w:rPr>
                <w:noProof/>
                <w:webHidden/>
              </w:rPr>
              <w:t>36</w:t>
            </w:r>
            <w:r w:rsidR="00FA2B2B">
              <w:rPr>
                <w:noProof/>
                <w:webHidden/>
              </w:rPr>
              <w:fldChar w:fldCharType="end"/>
            </w:r>
          </w:hyperlink>
        </w:p>
        <w:p w14:paraId="1C247176" w14:textId="0B03EA43" w:rsidR="00FA2B2B" w:rsidRDefault="00DA67DB">
          <w:pPr>
            <w:pStyle w:val="TOC3"/>
            <w:tabs>
              <w:tab w:val="left" w:pos="1320"/>
              <w:tab w:val="right" w:leader="dot" w:pos="9016"/>
            </w:tabs>
            <w:rPr>
              <w:rFonts w:eastAsiaTheme="minorEastAsia"/>
              <w:noProof/>
              <w:sz w:val="22"/>
              <w:szCs w:val="22"/>
              <w:lang w:eastAsia="en-GB"/>
            </w:rPr>
          </w:pPr>
          <w:hyperlink w:anchor="_Toc100567194" w:history="1">
            <w:r w:rsidR="00FA2B2B" w:rsidRPr="002F4EA3">
              <w:rPr>
                <w:rStyle w:val="Hyperlink"/>
                <w:noProof/>
              </w:rPr>
              <w:t>3.7.1</w:t>
            </w:r>
            <w:r w:rsidR="00FA2B2B">
              <w:rPr>
                <w:rFonts w:eastAsiaTheme="minorEastAsia"/>
                <w:noProof/>
                <w:sz w:val="22"/>
                <w:szCs w:val="22"/>
                <w:lang w:eastAsia="en-GB"/>
              </w:rPr>
              <w:tab/>
            </w:r>
            <w:r w:rsidR="00FA2B2B" w:rsidRPr="002F4EA3">
              <w:rPr>
                <w:rStyle w:val="Hyperlink"/>
                <w:noProof/>
              </w:rPr>
              <w:t>Dissemination Channels</w:t>
            </w:r>
            <w:r w:rsidR="00FA2B2B">
              <w:rPr>
                <w:noProof/>
                <w:webHidden/>
              </w:rPr>
              <w:tab/>
            </w:r>
            <w:r w:rsidR="00FA2B2B">
              <w:rPr>
                <w:noProof/>
                <w:webHidden/>
              </w:rPr>
              <w:fldChar w:fldCharType="begin"/>
            </w:r>
            <w:r w:rsidR="00FA2B2B">
              <w:rPr>
                <w:noProof/>
                <w:webHidden/>
              </w:rPr>
              <w:instrText xml:space="preserve"> PAGEREF _Toc100567194 \h </w:instrText>
            </w:r>
            <w:r w:rsidR="00FA2B2B">
              <w:rPr>
                <w:noProof/>
                <w:webHidden/>
              </w:rPr>
            </w:r>
            <w:r w:rsidR="00FA2B2B">
              <w:rPr>
                <w:noProof/>
                <w:webHidden/>
              </w:rPr>
              <w:fldChar w:fldCharType="separate"/>
            </w:r>
            <w:r w:rsidR="000959DE">
              <w:rPr>
                <w:noProof/>
                <w:webHidden/>
              </w:rPr>
              <w:t>36</w:t>
            </w:r>
            <w:r w:rsidR="00FA2B2B">
              <w:rPr>
                <w:noProof/>
                <w:webHidden/>
              </w:rPr>
              <w:fldChar w:fldCharType="end"/>
            </w:r>
          </w:hyperlink>
        </w:p>
        <w:p w14:paraId="3D218945" w14:textId="7509274C" w:rsidR="00FA2B2B" w:rsidRDefault="00DA67DB">
          <w:pPr>
            <w:pStyle w:val="TOC3"/>
            <w:tabs>
              <w:tab w:val="left" w:pos="1320"/>
              <w:tab w:val="right" w:leader="dot" w:pos="9016"/>
            </w:tabs>
            <w:rPr>
              <w:rFonts w:eastAsiaTheme="minorEastAsia"/>
              <w:noProof/>
              <w:sz w:val="22"/>
              <w:szCs w:val="22"/>
              <w:lang w:eastAsia="en-GB"/>
            </w:rPr>
          </w:pPr>
          <w:hyperlink w:anchor="_Toc100567195" w:history="1">
            <w:r w:rsidR="00FA2B2B" w:rsidRPr="002F4EA3">
              <w:rPr>
                <w:rStyle w:val="Hyperlink"/>
                <w:noProof/>
              </w:rPr>
              <w:t>3.7.2</w:t>
            </w:r>
            <w:r w:rsidR="00FA2B2B">
              <w:rPr>
                <w:rFonts w:eastAsiaTheme="minorEastAsia"/>
                <w:noProof/>
                <w:sz w:val="22"/>
                <w:szCs w:val="22"/>
                <w:lang w:eastAsia="en-GB"/>
              </w:rPr>
              <w:tab/>
            </w:r>
            <w:r w:rsidR="00FA2B2B" w:rsidRPr="002F4EA3">
              <w:rPr>
                <w:rStyle w:val="Hyperlink"/>
                <w:noProof/>
              </w:rPr>
              <w:t>Scalability</w:t>
            </w:r>
            <w:r w:rsidR="00FA2B2B">
              <w:rPr>
                <w:noProof/>
                <w:webHidden/>
              </w:rPr>
              <w:tab/>
            </w:r>
            <w:r w:rsidR="00FA2B2B">
              <w:rPr>
                <w:noProof/>
                <w:webHidden/>
              </w:rPr>
              <w:fldChar w:fldCharType="begin"/>
            </w:r>
            <w:r w:rsidR="00FA2B2B">
              <w:rPr>
                <w:noProof/>
                <w:webHidden/>
              </w:rPr>
              <w:instrText xml:space="preserve"> PAGEREF _Toc100567195 \h </w:instrText>
            </w:r>
            <w:r w:rsidR="00FA2B2B">
              <w:rPr>
                <w:noProof/>
                <w:webHidden/>
              </w:rPr>
            </w:r>
            <w:r w:rsidR="00FA2B2B">
              <w:rPr>
                <w:noProof/>
                <w:webHidden/>
              </w:rPr>
              <w:fldChar w:fldCharType="separate"/>
            </w:r>
            <w:r w:rsidR="000959DE">
              <w:rPr>
                <w:noProof/>
                <w:webHidden/>
              </w:rPr>
              <w:t>37</w:t>
            </w:r>
            <w:r w:rsidR="00FA2B2B">
              <w:rPr>
                <w:noProof/>
                <w:webHidden/>
              </w:rPr>
              <w:fldChar w:fldCharType="end"/>
            </w:r>
          </w:hyperlink>
        </w:p>
        <w:p w14:paraId="4A9BE7E5" w14:textId="50A913D3" w:rsidR="00FA2B2B" w:rsidRDefault="00DA67DB">
          <w:pPr>
            <w:pStyle w:val="TOC1"/>
            <w:tabs>
              <w:tab w:val="left" w:pos="480"/>
              <w:tab w:val="right" w:leader="dot" w:pos="9016"/>
            </w:tabs>
            <w:rPr>
              <w:rFonts w:eastAsiaTheme="minorEastAsia"/>
              <w:noProof/>
              <w:sz w:val="22"/>
              <w:szCs w:val="22"/>
              <w:lang w:eastAsia="en-GB"/>
            </w:rPr>
          </w:pPr>
          <w:hyperlink w:anchor="_Toc100567196" w:history="1">
            <w:r w:rsidR="00FA2B2B" w:rsidRPr="002F4EA3">
              <w:rPr>
                <w:rStyle w:val="Hyperlink"/>
                <w:noProof/>
              </w:rPr>
              <w:t>4</w:t>
            </w:r>
            <w:r w:rsidR="00FA2B2B">
              <w:rPr>
                <w:rFonts w:eastAsiaTheme="minorEastAsia"/>
                <w:noProof/>
                <w:sz w:val="22"/>
                <w:szCs w:val="22"/>
                <w:lang w:eastAsia="en-GB"/>
              </w:rPr>
              <w:tab/>
            </w:r>
            <w:r w:rsidR="00FA2B2B" w:rsidRPr="002F4EA3">
              <w:rPr>
                <w:rStyle w:val="Hyperlink"/>
                <w:noProof/>
              </w:rPr>
              <w:t>Hypotheses</w:t>
            </w:r>
            <w:r w:rsidR="00FA2B2B">
              <w:rPr>
                <w:noProof/>
                <w:webHidden/>
              </w:rPr>
              <w:tab/>
            </w:r>
            <w:r w:rsidR="00FA2B2B">
              <w:rPr>
                <w:noProof/>
                <w:webHidden/>
              </w:rPr>
              <w:fldChar w:fldCharType="begin"/>
            </w:r>
            <w:r w:rsidR="00FA2B2B">
              <w:rPr>
                <w:noProof/>
                <w:webHidden/>
              </w:rPr>
              <w:instrText xml:space="preserve"> PAGEREF _Toc100567196 \h </w:instrText>
            </w:r>
            <w:r w:rsidR="00FA2B2B">
              <w:rPr>
                <w:noProof/>
                <w:webHidden/>
              </w:rPr>
            </w:r>
            <w:r w:rsidR="00FA2B2B">
              <w:rPr>
                <w:noProof/>
                <w:webHidden/>
              </w:rPr>
              <w:fldChar w:fldCharType="separate"/>
            </w:r>
            <w:r w:rsidR="000959DE">
              <w:rPr>
                <w:noProof/>
                <w:webHidden/>
              </w:rPr>
              <w:t>38</w:t>
            </w:r>
            <w:r w:rsidR="00FA2B2B">
              <w:rPr>
                <w:noProof/>
                <w:webHidden/>
              </w:rPr>
              <w:fldChar w:fldCharType="end"/>
            </w:r>
          </w:hyperlink>
        </w:p>
        <w:p w14:paraId="5A1C0F23" w14:textId="6C538E9C" w:rsidR="00FA2B2B" w:rsidRDefault="00DA67DB">
          <w:pPr>
            <w:pStyle w:val="TOC3"/>
            <w:tabs>
              <w:tab w:val="left" w:pos="1320"/>
              <w:tab w:val="right" w:leader="dot" w:pos="9016"/>
            </w:tabs>
            <w:rPr>
              <w:rFonts w:eastAsiaTheme="minorEastAsia"/>
              <w:noProof/>
              <w:sz w:val="22"/>
              <w:szCs w:val="22"/>
              <w:lang w:eastAsia="en-GB"/>
            </w:rPr>
          </w:pPr>
          <w:hyperlink w:anchor="_Toc100567197" w:history="1">
            <w:r w:rsidR="00FA2B2B" w:rsidRPr="002F4EA3">
              <w:rPr>
                <w:rStyle w:val="Hyperlink"/>
                <w:noProof/>
              </w:rPr>
              <w:t>4.1.1</w:t>
            </w:r>
            <w:r w:rsidR="00FA2B2B">
              <w:rPr>
                <w:rFonts w:eastAsiaTheme="minorEastAsia"/>
                <w:noProof/>
                <w:sz w:val="22"/>
                <w:szCs w:val="22"/>
                <w:lang w:eastAsia="en-GB"/>
              </w:rPr>
              <w:tab/>
            </w:r>
            <w:r w:rsidR="00FA2B2B" w:rsidRPr="002F4EA3">
              <w:rPr>
                <w:rStyle w:val="Hyperlink"/>
                <w:noProof/>
              </w:rPr>
              <w:t>Transdisciplinary experience &amp; motivation to affect change outside of academia</w:t>
            </w:r>
            <w:r w:rsidR="00FA2B2B">
              <w:rPr>
                <w:noProof/>
                <w:webHidden/>
              </w:rPr>
              <w:tab/>
            </w:r>
            <w:r w:rsidR="00FA2B2B">
              <w:rPr>
                <w:noProof/>
                <w:webHidden/>
              </w:rPr>
              <w:fldChar w:fldCharType="begin"/>
            </w:r>
            <w:r w:rsidR="00FA2B2B">
              <w:rPr>
                <w:noProof/>
                <w:webHidden/>
              </w:rPr>
              <w:instrText xml:space="preserve"> PAGEREF _Toc100567197 \h </w:instrText>
            </w:r>
            <w:r w:rsidR="00FA2B2B">
              <w:rPr>
                <w:noProof/>
                <w:webHidden/>
              </w:rPr>
            </w:r>
            <w:r w:rsidR="00FA2B2B">
              <w:rPr>
                <w:noProof/>
                <w:webHidden/>
              </w:rPr>
              <w:fldChar w:fldCharType="separate"/>
            </w:r>
            <w:r w:rsidR="000959DE">
              <w:rPr>
                <w:noProof/>
                <w:webHidden/>
              </w:rPr>
              <w:t>38</w:t>
            </w:r>
            <w:r w:rsidR="00FA2B2B">
              <w:rPr>
                <w:noProof/>
                <w:webHidden/>
              </w:rPr>
              <w:fldChar w:fldCharType="end"/>
            </w:r>
          </w:hyperlink>
        </w:p>
        <w:p w14:paraId="017D8E7B" w14:textId="0C861321" w:rsidR="00FA2B2B" w:rsidRDefault="00DA67DB">
          <w:pPr>
            <w:pStyle w:val="TOC3"/>
            <w:tabs>
              <w:tab w:val="left" w:pos="1320"/>
              <w:tab w:val="right" w:leader="dot" w:pos="9016"/>
            </w:tabs>
            <w:rPr>
              <w:rFonts w:eastAsiaTheme="minorEastAsia"/>
              <w:noProof/>
              <w:sz w:val="22"/>
              <w:szCs w:val="22"/>
              <w:lang w:eastAsia="en-GB"/>
            </w:rPr>
          </w:pPr>
          <w:hyperlink w:anchor="_Toc100567198" w:history="1">
            <w:r w:rsidR="00FA2B2B" w:rsidRPr="002F4EA3">
              <w:rPr>
                <w:rStyle w:val="Hyperlink"/>
                <w:noProof/>
              </w:rPr>
              <w:t>4.1.2</w:t>
            </w:r>
            <w:r w:rsidR="00FA2B2B">
              <w:rPr>
                <w:rFonts w:eastAsiaTheme="minorEastAsia"/>
                <w:noProof/>
                <w:sz w:val="22"/>
                <w:szCs w:val="22"/>
                <w:lang w:eastAsia="en-GB"/>
              </w:rPr>
              <w:tab/>
            </w:r>
            <w:r w:rsidR="00FA2B2B" w:rsidRPr="002F4EA3">
              <w:rPr>
                <w:rStyle w:val="Hyperlink"/>
                <w:noProof/>
              </w:rPr>
              <w:t xml:space="preserve">Dependence of </w:t>
            </w:r>
            <w:r w:rsidR="00FA2B2B" w:rsidRPr="002F4EA3">
              <w:rPr>
                <w:rStyle w:val="Hyperlink"/>
                <w:i/>
                <w:iCs/>
                <w:noProof/>
              </w:rPr>
              <w:t>familiarity with SI</w:t>
            </w:r>
            <w:r w:rsidR="00FA2B2B" w:rsidRPr="002F4EA3">
              <w:rPr>
                <w:rStyle w:val="Hyperlink"/>
                <w:noProof/>
              </w:rPr>
              <w:t xml:space="preserve"> on research domains</w:t>
            </w:r>
            <w:r w:rsidR="00FA2B2B">
              <w:rPr>
                <w:noProof/>
                <w:webHidden/>
              </w:rPr>
              <w:tab/>
            </w:r>
            <w:r w:rsidR="00FA2B2B">
              <w:rPr>
                <w:noProof/>
                <w:webHidden/>
              </w:rPr>
              <w:fldChar w:fldCharType="begin"/>
            </w:r>
            <w:r w:rsidR="00FA2B2B">
              <w:rPr>
                <w:noProof/>
                <w:webHidden/>
              </w:rPr>
              <w:instrText xml:space="preserve"> PAGEREF _Toc100567198 \h </w:instrText>
            </w:r>
            <w:r w:rsidR="00FA2B2B">
              <w:rPr>
                <w:noProof/>
                <w:webHidden/>
              </w:rPr>
            </w:r>
            <w:r w:rsidR="00FA2B2B">
              <w:rPr>
                <w:noProof/>
                <w:webHidden/>
              </w:rPr>
              <w:fldChar w:fldCharType="separate"/>
            </w:r>
            <w:r w:rsidR="000959DE">
              <w:rPr>
                <w:noProof/>
                <w:webHidden/>
              </w:rPr>
              <w:t>40</w:t>
            </w:r>
            <w:r w:rsidR="00FA2B2B">
              <w:rPr>
                <w:noProof/>
                <w:webHidden/>
              </w:rPr>
              <w:fldChar w:fldCharType="end"/>
            </w:r>
          </w:hyperlink>
        </w:p>
        <w:p w14:paraId="48CFB337" w14:textId="104580E5" w:rsidR="00FA2B2B" w:rsidRDefault="00DA67DB">
          <w:pPr>
            <w:pStyle w:val="TOC3"/>
            <w:tabs>
              <w:tab w:val="left" w:pos="1320"/>
              <w:tab w:val="right" w:leader="dot" w:pos="9016"/>
            </w:tabs>
            <w:rPr>
              <w:rFonts w:eastAsiaTheme="minorEastAsia"/>
              <w:noProof/>
              <w:sz w:val="22"/>
              <w:szCs w:val="22"/>
              <w:lang w:eastAsia="en-GB"/>
            </w:rPr>
          </w:pPr>
          <w:hyperlink w:anchor="_Toc100567199" w:history="1">
            <w:r w:rsidR="00FA2B2B" w:rsidRPr="002F4EA3">
              <w:rPr>
                <w:rStyle w:val="Hyperlink"/>
                <w:noProof/>
              </w:rPr>
              <w:t>4.1.3</w:t>
            </w:r>
            <w:r w:rsidR="00FA2B2B">
              <w:rPr>
                <w:rFonts w:eastAsiaTheme="minorEastAsia"/>
                <w:noProof/>
                <w:sz w:val="22"/>
                <w:szCs w:val="22"/>
                <w:lang w:eastAsia="en-GB"/>
              </w:rPr>
              <w:tab/>
            </w:r>
            <w:r w:rsidR="00FA2B2B" w:rsidRPr="002F4EA3">
              <w:rPr>
                <w:rStyle w:val="Hyperlink"/>
                <w:noProof/>
              </w:rPr>
              <w:t>Motivation to improve the human condition &amp; direct social outcomes</w:t>
            </w:r>
            <w:r w:rsidR="00FA2B2B">
              <w:rPr>
                <w:noProof/>
                <w:webHidden/>
              </w:rPr>
              <w:tab/>
            </w:r>
            <w:r w:rsidR="00FA2B2B">
              <w:rPr>
                <w:noProof/>
                <w:webHidden/>
              </w:rPr>
              <w:fldChar w:fldCharType="begin"/>
            </w:r>
            <w:r w:rsidR="00FA2B2B">
              <w:rPr>
                <w:noProof/>
                <w:webHidden/>
              </w:rPr>
              <w:instrText xml:space="preserve"> PAGEREF _Toc100567199 \h </w:instrText>
            </w:r>
            <w:r w:rsidR="00FA2B2B">
              <w:rPr>
                <w:noProof/>
                <w:webHidden/>
              </w:rPr>
            </w:r>
            <w:r w:rsidR="00FA2B2B">
              <w:rPr>
                <w:noProof/>
                <w:webHidden/>
              </w:rPr>
              <w:fldChar w:fldCharType="separate"/>
            </w:r>
            <w:r w:rsidR="000959DE">
              <w:rPr>
                <w:noProof/>
                <w:webHidden/>
              </w:rPr>
              <w:t>42</w:t>
            </w:r>
            <w:r w:rsidR="00FA2B2B">
              <w:rPr>
                <w:noProof/>
                <w:webHidden/>
              </w:rPr>
              <w:fldChar w:fldCharType="end"/>
            </w:r>
          </w:hyperlink>
        </w:p>
        <w:p w14:paraId="631B171A" w14:textId="0A605741" w:rsidR="00FA2B2B" w:rsidRDefault="00DA67DB">
          <w:pPr>
            <w:pStyle w:val="TOC3"/>
            <w:tabs>
              <w:tab w:val="left" w:pos="1320"/>
              <w:tab w:val="right" w:leader="dot" w:pos="9016"/>
            </w:tabs>
            <w:rPr>
              <w:rFonts w:eastAsiaTheme="minorEastAsia"/>
              <w:noProof/>
              <w:sz w:val="22"/>
              <w:szCs w:val="22"/>
              <w:lang w:eastAsia="en-GB"/>
            </w:rPr>
          </w:pPr>
          <w:hyperlink w:anchor="_Toc100567200" w:history="1">
            <w:r w:rsidR="00FA2B2B" w:rsidRPr="002F4EA3">
              <w:rPr>
                <w:rStyle w:val="Hyperlink"/>
                <w:noProof/>
              </w:rPr>
              <w:t>4.1.4</w:t>
            </w:r>
            <w:r w:rsidR="00FA2B2B">
              <w:rPr>
                <w:rFonts w:eastAsiaTheme="minorEastAsia"/>
                <w:noProof/>
                <w:sz w:val="22"/>
                <w:szCs w:val="22"/>
                <w:lang w:eastAsia="en-GB"/>
              </w:rPr>
              <w:tab/>
            </w:r>
            <w:r w:rsidR="00FA2B2B" w:rsidRPr="002F4EA3">
              <w:rPr>
                <w:rStyle w:val="Hyperlink"/>
                <w:noProof/>
              </w:rPr>
              <w:t>Intention to affect change outside of academia and the nature of the transdisciplinary involvement</w:t>
            </w:r>
            <w:r w:rsidR="00FA2B2B">
              <w:rPr>
                <w:noProof/>
                <w:webHidden/>
              </w:rPr>
              <w:tab/>
            </w:r>
            <w:r w:rsidR="00FA2B2B">
              <w:rPr>
                <w:noProof/>
                <w:webHidden/>
              </w:rPr>
              <w:fldChar w:fldCharType="begin"/>
            </w:r>
            <w:r w:rsidR="00FA2B2B">
              <w:rPr>
                <w:noProof/>
                <w:webHidden/>
              </w:rPr>
              <w:instrText xml:space="preserve"> PAGEREF _Toc100567200 \h </w:instrText>
            </w:r>
            <w:r w:rsidR="00FA2B2B">
              <w:rPr>
                <w:noProof/>
                <w:webHidden/>
              </w:rPr>
            </w:r>
            <w:r w:rsidR="00FA2B2B">
              <w:rPr>
                <w:noProof/>
                <w:webHidden/>
              </w:rPr>
              <w:fldChar w:fldCharType="separate"/>
            </w:r>
            <w:r w:rsidR="000959DE">
              <w:rPr>
                <w:noProof/>
                <w:webHidden/>
              </w:rPr>
              <w:t>44</w:t>
            </w:r>
            <w:r w:rsidR="00FA2B2B">
              <w:rPr>
                <w:noProof/>
                <w:webHidden/>
              </w:rPr>
              <w:fldChar w:fldCharType="end"/>
            </w:r>
          </w:hyperlink>
        </w:p>
        <w:p w14:paraId="215228BF" w14:textId="78AE1F90" w:rsidR="00FA2B2B" w:rsidRDefault="00DA67DB">
          <w:pPr>
            <w:pStyle w:val="TOC3"/>
            <w:tabs>
              <w:tab w:val="left" w:pos="1320"/>
              <w:tab w:val="right" w:leader="dot" w:pos="9016"/>
            </w:tabs>
            <w:rPr>
              <w:rFonts w:eastAsiaTheme="minorEastAsia"/>
              <w:noProof/>
              <w:sz w:val="22"/>
              <w:szCs w:val="22"/>
              <w:lang w:eastAsia="en-GB"/>
            </w:rPr>
          </w:pPr>
          <w:hyperlink w:anchor="_Toc100567201" w:history="1">
            <w:r w:rsidR="00FA2B2B" w:rsidRPr="002F4EA3">
              <w:rPr>
                <w:rStyle w:val="Hyperlink"/>
                <w:noProof/>
              </w:rPr>
              <w:t>4.1.5</w:t>
            </w:r>
            <w:r w:rsidR="00FA2B2B">
              <w:rPr>
                <w:rFonts w:eastAsiaTheme="minorEastAsia"/>
                <w:noProof/>
                <w:sz w:val="22"/>
                <w:szCs w:val="22"/>
                <w:lang w:eastAsia="en-GB"/>
              </w:rPr>
              <w:tab/>
            </w:r>
            <w:r w:rsidR="00FA2B2B" w:rsidRPr="002F4EA3">
              <w:rPr>
                <w:rStyle w:val="Hyperlink"/>
                <w:noProof/>
              </w:rPr>
              <w:t>Involvement of citizens, the familiarity with SI, outcomes, and scalability</w:t>
            </w:r>
            <w:r w:rsidR="00FA2B2B">
              <w:rPr>
                <w:noProof/>
                <w:webHidden/>
              </w:rPr>
              <w:tab/>
            </w:r>
            <w:r w:rsidR="00FA2B2B">
              <w:rPr>
                <w:noProof/>
                <w:webHidden/>
              </w:rPr>
              <w:fldChar w:fldCharType="begin"/>
            </w:r>
            <w:r w:rsidR="00FA2B2B">
              <w:rPr>
                <w:noProof/>
                <w:webHidden/>
              </w:rPr>
              <w:instrText xml:space="preserve"> PAGEREF _Toc100567201 \h </w:instrText>
            </w:r>
            <w:r w:rsidR="00FA2B2B">
              <w:rPr>
                <w:noProof/>
                <w:webHidden/>
              </w:rPr>
            </w:r>
            <w:r w:rsidR="00FA2B2B">
              <w:rPr>
                <w:noProof/>
                <w:webHidden/>
              </w:rPr>
              <w:fldChar w:fldCharType="separate"/>
            </w:r>
            <w:r w:rsidR="000959DE">
              <w:rPr>
                <w:noProof/>
                <w:webHidden/>
              </w:rPr>
              <w:t>48</w:t>
            </w:r>
            <w:r w:rsidR="00FA2B2B">
              <w:rPr>
                <w:noProof/>
                <w:webHidden/>
              </w:rPr>
              <w:fldChar w:fldCharType="end"/>
            </w:r>
          </w:hyperlink>
        </w:p>
        <w:p w14:paraId="67F1FB3B" w14:textId="076712F3" w:rsidR="00FA2B2B" w:rsidRDefault="00DA67DB">
          <w:pPr>
            <w:pStyle w:val="TOC3"/>
            <w:tabs>
              <w:tab w:val="left" w:pos="1320"/>
              <w:tab w:val="right" w:leader="dot" w:pos="9016"/>
            </w:tabs>
            <w:rPr>
              <w:rFonts w:eastAsiaTheme="minorEastAsia"/>
              <w:noProof/>
              <w:sz w:val="22"/>
              <w:szCs w:val="22"/>
              <w:lang w:eastAsia="en-GB"/>
            </w:rPr>
          </w:pPr>
          <w:hyperlink w:anchor="_Toc100567202" w:history="1">
            <w:r w:rsidR="00FA2B2B" w:rsidRPr="002F4EA3">
              <w:rPr>
                <w:rStyle w:val="Hyperlink"/>
                <w:noProof/>
              </w:rPr>
              <w:t>4.1.6</w:t>
            </w:r>
            <w:r w:rsidR="00FA2B2B">
              <w:rPr>
                <w:rFonts w:eastAsiaTheme="minorEastAsia"/>
                <w:noProof/>
                <w:sz w:val="22"/>
                <w:szCs w:val="22"/>
                <w:lang w:eastAsia="en-GB"/>
              </w:rPr>
              <w:tab/>
            </w:r>
            <w:r w:rsidR="00FA2B2B" w:rsidRPr="002F4EA3">
              <w:rPr>
                <w:rStyle w:val="Hyperlink"/>
                <w:noProof/>
              </w:rPr>
              <w:t>Intended type of change &amp; transdisciplinary aspects</w:t>
            </w:r>
            <w:r w:rsidR="00FA2B2B">
              <w:rPr>
                <w:noProof/>
                <w:webHidden/>
              </w:rPr>
              <w:tab/>
            </w:r>
            <w:r w:rsidR="00FA2B2B">
              <w:rPr>
                <w:noProof/>
                <w:webHidden/>
              </w:rPr>
              <w:fldChar w:fldCharType="begin"/>
            </w:r>
            <w:r w:rsidR="00FA2B2B">
              <w:rPr>
                <w:noProof/>
                <w:webHidden/>
              </w:rPr>
              <w:instrText xml:space="preserve"> PAGEREF _Toc100567202 \h </w:instrText>
            </w:r>
            <w:r w:rsidR="00FA2B2B">
              <w:rPr>
                <w:noProof/>
                <w:webHidden/>
              </w:rPr>
            </w:r>
            <w:r w:rsidR="00FA2B2B">
              <w:rPr>
                <w:noProof/>
                <w:webHidden/>
              </w:rPr>
              <w:fldChar w:fldCharType="separate"/>
            </w:r>
            <w:r w:rsidR="000959DE">
              <w:rPr>
                <w:noProof/>
                <w:webHidden/>
              </w:rPr>
              <w:t>52</w:t>
            </w:r>
            <w:r w:rsidR="00FA2B2B">
              <w:rPr>
                <w:noProof/>
                <w:webHidden/>
              </w:rPr>
              <w:fldChar w:fldCharType="end"/>
            </w:r>
          </w:hyperlink>
        </w:p>
        <w:p w14:paraId="493FEA17" w14:textId="1A2DA3D1" w:rsidR="00FA2B2B" w:rsidRDefault="00DA67DB">
          <w:pPr>
            <w:pStyle w:val="TOC3"/>
            <w:tabs>
              <w:tab w:val="left" w:pos="1320"/>
              <w:tab w:val="right" w:leader="dot" w:pos="9016"/>
            </w:tabs>
            <w:rPr>
              <w:rFonts w:eastAsiaTheme="minorEastAsia"/>
              <w:noProof/>
              <w:sz w:val="22"/>
              <w:szCs w:val="22"/>
              <w:lang w:eastAsia="en-GB"/>
            </w:rPr>
          </w:pPr>
          <w:hyperlink w:anchor="_Toc100567203" w:history="1">
            <w:r w:rsidR="00FA2B2B" w:rsidRPr="002F4EA3">
              <w:rPr>
                <w:rStyle w:val="Hyperlink"/>
                <w:noProof/>
              </w:rPr>
              <w:t>4.1.7</w:t>
            </w:r>
            <w:r w:rsidR="00FA2B2B">
              <w:rPr>
                <w:rFonts w:eastAsiaTheme="minorEastAsia"/>
                <w:noProof/>
                <w:sz w:val="22"/>
                <w:szCs w:val="22"/>
                <w:lang w:eastAsia="en-GB"/>
              </w:rPr>
              <w:tab/>
            </w:r>
            <w:r w:rsidR="00FA2B2B" w:rsidRPr="002F4EA3">
              <w:rPr>
                <w:rStyle w:val="Hyperlink"/>
                <w:noProof/>
              </w:rPr>
              <w:t>The motivation to improve the human condition &amp; the effects on target groups</w:t>
            </w:r>
            <w:r w:rsidR="00FA2B2B">
              <w:rPr>
                <w:noProof/>
                <w:webHidden/>
              </w:rPr>
              <w:tab/>
            </w:r>
            <w:r w:rsidR="00FA2B2B">
              <w:rPr>
                <w:noProof/>
                <w:webHidden/>
              </w:rPr>
              <w:fldChar w:fldCharType="begin"/>
            </w:r>
            <w:r w:rsidR="00FA2B2B">
              <w:rPr>
                <w:noProof/>
                <w:webHidden/>
              </w:rPr>
              <w:instrText xml:space="preserve"> PAGEREF _Toc100567203 \h </w:instrText>
            </w:r>
            <w:r w:rsidR="00FA2B2B">
              <w:rPr>
                <w:noProof/>
                <w:webHidden/>
              </w:rPr>
            </w:r>
            <w:r w:rsidR="00FA2B2B">
              <w:rPr>
                <w:noProof/>
                <w:webHidden/>
              </w:rPr>
              <w:fldChar w:fldCharType="separate"/>
            </w:r>
            <w:r w:rsidR="000959DE">
              <w:rPr>
                <w:noProof/>
                <w:webHidden/>
              </w:rPr>
              <w:t>54</w:t>
            </w:r>
            <w:r w:rsidR="00FA2B2B">
              <w:rPr>
                <w:noProof/>
                <w:webHidden/>
              </w:rPr>
              <w:fldChar w:fldCharType="end"/>
            </w:r>
          </w:hyperlink>
        </w:p>
        <w:p w14:paraId="34043E29" w14:textId="618ACFFD" w:rsidR="00FA2B2B" w:rsidRDefault="00DA67DB">
          <w:pPr>
            <w:pStyle w:val="TOC1"/>
            <w:tabs>
              <w:tab w:val="left" w:pos="480"/>
              <w:tab w:val="right" w:leader="dot" w:pos="9016"/>
            </w:tabs>
            <w:rPr>
              <w:rFonts w:eastAsiaTheme="minorEastAsia"/>
              <w:noProof/>
              <w:sz w:val="22"/>
              <w:szCs w:val="22"/>
              <w:lang w:eastAsia="en-GB"/>
            </w:rPr>
          </w:pPr>
          <w:hyperlink w:anchor="_Toc100567204" w:history="1">
            <w:r w:rsidR="00FA2B2B" w:rsidRPr="002F4EA3">
              <w:rPr>
                <w:rStyle w:val="Hyperlink"/>
                <w:noProof/>
              </w:rPr>
              <w:t>5</w:t>
            </w:r>
            <w:r w:rsidR="00FA2B2B">
              <w:rPr>
                <w:rFonts w:eastAsiaTheme="minorEastAsia"/>
                <w:noProof/>
                <w:sz w:val="22"/>
                <w:szCs w:val="22"/>
                <w:lang w:eastAsia="en-GB"/>
              </w:rPr>
              <w:tab/>
            </w:r>
            <w:r w:rsidR="00FA2B2B" w:rsidRPr="002F4EA3">
              <w:rPr>
                <w:rStyle w:val="Hyperlink"/>
                <w:noProof/>
              </w:rPr>
              <w:t>References (excerpt)</w:t>
            </w:r>
            <w:r w:rsidR="00FA2B2B">
              <w:rPr>
                <w:noProof/>
                <w:webHidden/>
              </w:rPr>
              <w:tab/>
            </w:r>
            <w:r w:rsidR="00FA2B2B">
              <w:rPr>
                <w:noProof/>
                <w:webHidden/>
              </w:rPr>
              <w:fldChar w:fldCharType="begin"/>
            </w:r>
            <w:r w:rsidR="00FA2B2B">
              <w:rPr>
                <w:noProof/>
                <w:webHidden/>
              </w:rPr>
              <w:instrText xml:space="preserve"> PAGEREF _Toc100567204 \h </w:instrText>
            </w:r>
            <w:r w:rsidR="00FA2B2B">
              <w:rPr>
                <w:noProof/>
                <w:webHidden/>
              </w:rPr>
            </w:r>
            <w:r w:rsidR="00FA2B2B">
              <w:rPr>
                <w:noProof/>
                <w:webHidden/>
              </w:rPr>
              <w:fldChar w:fldCharType="separate"/>
            </w:r>
            <w:r w:rsidR="000959DE">
              <w:rPr>
                <w:noProof/>
                <w:webHidden/>
              </w:rPr>
              <w:t>55</w:t>
            </w:r>
            <w:r w:rsidR="00FA2B2B">
              <w:rPr>
                <w:noProof/>
                <w:webHidden/>
              </w:rPr>
              <w:fldChar w:fldCharType="end"/>
            </w:r>
          </w:hyperlink>
        </w:p>
        <w:p w14:paraId="7A6CF57B" w14:textId="21D18184" w:rsidR="00E867F2" w:rsidRDefault="00E867F2">
          <w:r>
            <w:rPr>
              <w:b/>
              <w:bCs/>
            </w:rPr>
            <w:fldChar w:fldCharType="end"/>
          </w:r>
        </w:p>
      </w:sdtContent>
    </w:sdt>
    <w:p w14:paraId="426D9959" w14:textId="77777777" w:rsidR="0088575B" w:rsidRDefault="0088575B" w:rsidP="00C460D2"/>
    <w:p w14:paraId="0F4336F7" w14:textId="77777777" w:rsidR="0088575B" w:rsidRDefault="0088575B">
      <w:pPr>
        <w:rPr>
          <w:rFonts w:ascii="Verdana" w:hAnsi="Verdana"/>
        </w:rPr>
      </w:pPr>
      <w:r>
        <w:rPr>
          <w:rFonts w:ascii="Verdana" w:hAnsi="Verdana"/>
        </w:rPr>
        <w:br w:type="page"/>
      </w:r>
    </w:p>
    <w:p w14:paraId="3D29AD04" w14:textId="20A05B34" w:rsidR="00125D20" w:rsidRDefault="00BC3CC2" w:rsidP="00BC3CC2">
      <w:pPr>
        <w:outlineLvl w:val="0"/>
        <w:rPr>
          <w:rFonts w:ascii="Verdana" w:hAnsi="Verdana"/>
        </w:rPr>
      </w:pPr>
      <w:bookmarkStart w:id="2" w:name="_Toc100567167"/>
      <w:r>
        <w:rPr>
          <w:rFonts w:ascii="Verdana" w:hAnsi="Verdana"/>
        </w:rPr>
        <w:lastRenderedPageBreak/>
        <w:t>Table of Figures</w:t>
      </w:r>
      <w:bookmarkEnd w:id="2"/>
    </w:p>
    <w:p w14:paraId="42D7A515" w14:textId="77777777" w:rsidR="0088575B" w:rsidRDefault="0088575B" w:rsidP="00C460D2"/>
    <w:p w14:paraId="06476AEF" w14:textId="2B6B0237" w:rsidR="00FA2B2B" w:rsidRDefault="00E867F2">
      <w:pPr>
        <w:pStyle w:val="TableofFigures"/>
        <w:tabs>
          <w:tab w:val="right" w:leader="dot" w:pos="9016"/>
        </w:tabs>
        <w:rPr>
          <w:rFonts w:eastAsiaTheme="minorEastAsia"/>
          <w:noProof/>
          <w:sz w:val="22"/>
          <w:szCs w:val="22"/>
          <w:lang w:eastAsia="en-GB"/>
        </w:rPr>
      </w:pPr>
      <w:r>
        <w:rPr>
          <w:rFonts w:ascii="Verdana" w:hAnsi="Verdana"/>
        </w:rPr>
        <w:fldChar w:fldCharType="begin"/>
      </w:r>
      <w:r>
        <w:rPr>
          <w:rFonts w:ascii="Verdana" w:hAnsi="Verdana"/>
        </w:rPr>
        <w:instrText xml:space="preserve"> TOC \h \z \c "Figure" </w:instrText>
      </w:r>
      <w:r>
        <w:rPr>
          <w:rFonts w:ascii="Verdana" w:hAnsi="Verdana"/>
        </w:rPr>
        <w:fldChar w:fldCharType="separate"/>
      </w:r>
      <w:hyperlink w:anchor="_Toc100567205" w:history="1">
        <w:r w:rsidR="00FA2B2B" w:rsidRPr="006E69E8">
          <w:rPr>
            <w:rStyle w:val="Hyperlink"/>
            <w:noProof/>
          </w:rPr>
          <w:t>Figure 1: Distribution of nominal age and academic age among the respondents (n = 361)</w:t>
        </w:r>
        <w:r w:rsidR="00FA2B2B">
          <w:rPr>
            <w:noProof/>
            <w:webHidden/>
          </w:rPr>
          <w:tab/>
        </w:r>
        <w:r w:rsidR="00FA2B2B">
          <w:rPr>
            <w:noProof/>
            <w:webHidden/>
          </w:rPr>
          <w:fldChar w:fldCharType="begin"/>
        </w:r>
        <w:r w:rsidR="00FA2B2B">
          <w:rPr>
            <w:noProof/>
            <w:webHidden/>
          </w:rPr>
          <w:instrText xml:space="preserve"> PAGEREF _Toc100567205 \h </w:instrText>
        </w:r>
        <w:r w:rsidR="00FA2B2B">
          <w:rPr>
            <w:noProof/>
            <w:webHidden/>
          </w:rPr>
        </w:r>
        <w:r w:rsidR="00FA2B2B">
          <w:rPr>
            <w:noProof/>
            <w:webHidden/>
          </w:rPr>
          <w:fldChar w:fldCharType="separate"/>
        </w:r>
        <w:r w:rsidR="000959DE">
          <w:rPr>
            <w:noProof/>
            <w:webHidden/>
          </w:rPr>
          <w:t>9</w:t>
        </w:r>
        <w:r w:rsidR="00FA2B2B">
          <w:rPr>
            <w:noProof/>
            <w:webHidden/>
          </w:rPr>
          <w:fldChar w:fldCharType="end"/>
        </w:r>
      </w:hyperlink>
    </w:p>
    <w:p w14:paraId="7CDDF8A9" w14:textId="273D084B" w:rsidR="00FA2B2B" w:rsidRDefault="00DA67DB">
      <w:pPr>
        <w:pStyle w:val="TableofFigures"/>
        <w:tabs>
          <w:tab w:val="right" w:leader="dot" w:pos="9016"/>
        </w:tabs>
        <w:rPr>
          <w:rFonts w:eastAsiaTheme="minorEastAsia"/>
          <w:noProof/>
          <w:sz w:val="22"/>
          <w:szCs w:val="22"/>
          <w:lang w:eastAsia="en-GB"/>
        </w:rPr>
      </w:pPr>
      <w:hyperlink w:anchor="_Toc100567206" w:history="1">
        <w:r w:rsidR="00FA2B2B" w:rsidRPr="006E69E8">
          <w:rPr>
            <w:rStyle w:val="Hyperlink"/>
            <w:noProof/>
          </w:rPr>
          <w:t>Figure 2: SI-familiarity, familiarity with transdisciplinarity, and project’s contribution to SI (self-assessment)</w:t>
        </w:r>
        <w:r w:rsidR="00FA2B2B">
          <w:rPr>
            <w:noProof/>
            <w:webHidden/>
          </w:rPr>
          <w:tab/>
        </w:r>
        <w:r w:rsidR="00FA2B2B">
          <w:rPr>
            <w:noProof/>
            <w:webHidden/>
          </w:rPr>
          <w:fldChar w:fldCharType="begin"/>
        </w:r>
        <w:r w:rsidR="00FA2B2B">
          <w:rPr>
            <w:noProof/>
            <w:webHidden/>
          </w:rPr>
          <w:instrText xml:space="preserve"> PAGEREF _Toc100567206 \h </w:instrText>
        </w:r>
        <w:r w:rsidR="00FA2B2B">
          <w:rPr>
            <w:noProof/>
            <w:webHidden/>
          </w:rPr>
        </w:r>
        <w:r w:rsidR="00FA2B2B">
          <w:rPr>
            <w:noProof/>
            <w:webHidden/>
          </w:rPr>
          <w:fldChar w:fldCharType="separate"/>
        </w:r>
        <w:r w:rsidR="000959DE">
          <w:rPr>
            <w:noProof/>
            <w:webHidden/>
          </w:rPr>
          <w:t>11</w:t>
        </w:r>
        <w:r w:rsidR="00FA2B2B">
          <w:rPr>
            <w:noProof/>
            <w:webHidden/>
          </w:rPr>
          <w:fldChar w:fldCharType="end"/>
        </w:r>
      </w:hyperlink>
    </w:p>
    <w:p w14:paraId="6A99612E" w14:textId="58816988" w:rsidR="00FA2B2B" w:rsidRDefault="00DA67DB">
      <w:pPr>
        <w:pStyle w:val="TableofFigures"/>
        <w:tabs>
          <w:tab w:val="right" w:leader="dot" w:pos="9016"/>
        </w:tabs>
        <w:rPr>
          <w:rFonts w:eastAsiaTheme="minorEastAsia"/>
          <w:noProof/>
          <w:sz w:val="22"/>
          <w:szCs w:val="22"/>
          <w:lang w:eastAsia="en-GB"/>
        </w:rPr>
      </w:pPr>
      <w:hyperlink w:anchor="_Toc100567207" w:history="1">
        <w:r w:rsidR="00FA2B2B" w:rsidRPr="006E69E8">
          <w:rPr>
            <w:rStyle w:val="Hyperlink"/>
            <w:noProof/>
          </w:rPr>
          <w:t>Figure 3: Distribution of the transdisciplinary experience across age groups</w:t>
        </w:r>
        <w:r w:rsidR="00FA2B2B">
          <w:rPr>
            <w:noProof/>
            <w:webHidden/>
          </w:rPr>
          <w:tab/>
        </w:r>
        <w:r w:rsidR="00FA2B2B">
          <w:rPr>
            <w:noProof/>
            <w:webHidden/>
          </w:rPr>
          <w:fldChar w:fldCharType="begin"/>
        </w:r>
        <w:r w:rsidR="00FA2B2B">
          <w:rPr>
            <w:noProof/>
            <w:webHidden/>
          </w:rPr>
          <w:instrText xml:space="preserve"> PAGEREF _Toc100567207 \h </w:instrText>
        </w:r>
        <w:r w:rsidR="00FA2B2B">
          <w:rPr>
            <w:noProof/>
            <w:webHidden/>
          </w:rPr>
        </w:r>
        <w:r w:rsidR="00FA2B2B">
          <w:rPr>
            <w:noProof/>
            <w:webHidden/>
          </w:rPr>
          <w:fldChar w:fldCharType="separate"/>
        </w:r>
        <w:r w:rsidR="000959DE">
          <w:rPr>
            <w:noProof/>
            <w:webHidden/>
          </w:rPr>
          <w:t>12</w:t>
        </w:r>
        <w:r w:rsidR="00FA2B2B">
          <w:rPr>
            <w:noProof/>
            <w:webHidden/>
          </w:rPr>
          <w:fldChar w:fldCharType="end"/>
        </w:r>
      </w:hyperlink>
    </w:p>
    <w:p w14:paraId="1932103C" w14:textId="43AF26B2" w:rsidR="00FA2B2B" w:rsidRDefault="00DA67DB">
      <w:pPr>
        <w:pStyle w:val="TableofFigures"/>
        <w:tabs>
          <w:tab w:val="right" w:leader="dot" w:pos="9016"/>
        </w:tabs>
        <w:rPr>
          <w:rFonts w:eastAsiaTheme="minorEastAsia"/>
          <w:noProof/>
          <w:sz w:val="22"/>
          <w:szCs w:val="22"/>
          <w:lang w:eastAsia="en-GB"/>
        </w:rPr>
      </w:pPr>
      <w:hyperlink w:anchor="_Toc100567208" w:history="1">
        <w:r w:rsidR="00FA2B2B" w:rsidRPr="006E69E8">
          <w:rPr>
            <w:rStyle w:val="Hyperlink"/>
            <w:noProof/>
          </w:rPr>
          <w:t>Figure 4: Distribution of the familiarity with SI</w:t>
        </w:r>
        <w:r w:rsidR="00FA2B2B">
          <w:rPr>
            <w:noProof/>
            <w:webHidden/>
          </w:rPr>
          <w:tab/>
        </w:r>
        <w:r w:rsidR="00FA2B2B">
          <w:rPr>
            <w:noProof/>
            <w:webHidden/>
          </w:rPr>
          <w:fldChar w:fldCharType="begin"/>
        </w:r>
        <w:r w:rsidR="00FA2B2B">
          <w:rPr>
            <w:noProof/>
            <w:webHidden/>
          </w:rPr>
          <w:instrText xml:space="preserve"> PAGEREF _Toc100567208 \h </w:instrText>
        </w:r>
        <w:r w:rsidR="00FA2B2B">
          <w:rPr>
            <w:noProof/>
            <w:webHidden/>
          </w:rPr>
        </w:r>
        <w:r w:rsidR="00FA2B2B">
          <w:rPr>
            <w:noProof/>
            <w:webHidden/>
          </w:rPr>
          <w:fldChar w:fldCharType="separate"/>
        </w:r>
        <w:r w:rsidR="000959DE">
          <w:rPr>
            <w:noProof/>
            <w:webHidden/>
          </w:rPr>
          <w:t>13</w:t>
        </w:r>
        <w:r w:rsidR="00FA2B2B">
          <w:rPr>
            <w:noProof/>
            <w:webHidden/>
          </w:rPr>
          <w:fldChar w:fldCharType="end"/>
        </w:r>
      </w:hyperlink>
    </w:p>
    <w:p w14:paraId="30A57E34" w14:textId="266B0E16" w:rsidR="00FA2B2B" w:rsidRDefault="00DA67DB">
      <w:pPr>
        <w:pStyle w:val="TableofFigures"/>
        <w:tabs>
          <w:tab w:val="right" w:leader="dot" w:pos="9016"/>
        </w:tabs>
        <w:rPr>
          <w:rFonts w:eastAsiaTheme="minorEastAsia"/>
          <w:noProof/>
          <w:sz w:val="22"/>
          <w:szCs w:val="22"/>
          <w:lang w:eastAsia="en-GB"/>
        </w:rPr>
      </w:pPr>
      <w:hyperlink w:anchor="_Toc100567209" w:history="1">
        <w:r w:rsidR="00FA2B2B" w:rsidRPr="006E69E8">
          <w:rPr>
            <w:rStyle w:val="Hyperlink"/>
            <w:noProof/>
          </w:rPr>
          <w:t>Figure 5: Distribution of self-assessed SI-Contribution</w:t>
        </w:r>
        <w:r w:rsidR="00FA2B2B">
          <w:rPr>
            <w:noProof/>
            <w:webHidden/>
          </w:rPr>
          <w:tab/>
        </w:r>
        <w:r w:rsidR="00FA2B2B">
          <w:rPr>
            <w:noProof/>
            <w:webHidden/>
          </w:rPr>
          <w:fldChar w:fldCharType="begin"/>
        </w:r>
        <w:r w:rsidR="00FA2B2B">
          <w:rPr>
            <w:noProof/>
            <w:webHidden/>
          </w:rPr>
          <w:instrText xml:space="preserve"> PAGEREF _Toc100567209 \h </w:instrText>
        </w:r>
        <w:r w:rsidR="00FA2B2B">
          <w:rPr>
            <w:noProof/>
            <w:webHidden/>
          </w:rPr>
        </w:r>
        <w:r w:rsidR="00FA2B2B">
          <w:rPr>
            <w:noProof/>
            <w:webHidden/>
          </w:rPr>
          <w:fldChar w:fldCharType="separate"/>
        </w:r>
        <w:r w:rsidR="000959DE">
          <w:rPr>
            <w:noProof/>
            <w:webHidden/>
          </w:rPr>
          <w:t>14</w:t>
        </w:r>
        <w:r w:rsidR="00FA2B2B">
          <w:rPr>
            <w:noProof/>
            <w:webHidden/>
          </w:rPr>
          <w:fldChar w:fldCharType="end"/>
        </w:r>
      </w:hyperlink>
    </w:p>
    <w:p w14:paraId="57E75167" w14:textId="773796BA" w:rsidR="00FA2B2B" w:rsidRDefault="00DA67DB">
      <w:pPr>
        <w:pStyle w:val="TableofFigures"/>
        <w:tabs>
          <w:tab w:val="right" w:leader="dot" w:pos="9016"/>
        </w:tabs>
        <w:rPr>
          <w:rFonts w:eastAsiaTheme="minorEastAsia"/>
          <w:noProof/>
          <w:sz w:val="22"/>
          <w:szCs w:val="22"/>
          <w:lang w:eastAsia="en-GB"/>
        </w:rPr>
      </w:pPr>
      <w:hyperlink w:anchor="_Toc100567210" w:history="1">
        <w:r w:rsidR="00FA2B2B" w:rsidRPr="006E69E8">
          <w:rPr>
            <w:rStyle w:val="Hyperlink"/>
            <w:noProof/>
          </w:rPr>
          <w:t>Figure 6: Distribution of different motivation types</w:t>
        </w:r>
        <w:r w:rsidR="00FA2B2B">
          <w:rPr>
            <w:noProof/>
            <w:webHidden/>
          </w:rPr>
          <w:tab/>
        </w:r>
        <w:r w:rsidR="00FA2B2B">
          <w:rPr>
            <w:noProof/>
            <w:webHidden/>
          </w:rPr>
          <w:fldChar w:fldCharType="begin"/>
        </w:r>
        <w:r w:rsidR="00FA2B2B">
          <w:rPr>
            <w:noProof/>
            <w:webHidden/>
          </w:rPr>
          <w:instrText xml:space="preserve"> PAGEREF _Toc100567210 \h </w:instrText>
        </w:r>
        <w:r w:rsidR="00FA2B2B">
          <w:rPr>
            <w:noProof/>
            <w:webHidden/>
          </w:rPr>
        </w:r>
        <w:r w:rsidR="00FA2B2B">
          <w:rPr>
            <w:noProof/>
            <w:webHidden/>
          </w:rPr>
          <w:fldChar w:fldCharType="separate"/>
        </w:r>
        <w:r w:rsidR="000959DE">
          <w:rPr>
            <w:noProof/>
            <w:webHidden/>
          </w:rPr>
          <w:t>15</w:t>
        </w:r>
        <w:r w:rsidR="00FA2B2B">
          <w:rPr>
            <w:noProof/>
            <w:webHidden/>
          </w:rPr>
          <w:fldChar w:fldCharType="end"/>
        </w:r>
      </w:hyperlink>
    </w:p>
    <w:p w14:paraId="602AC551" w14:textId="15446BED" w:rsidR="00FA2B2B" w:rsidRDefault="00DA67DB">
      <w:pPr>
        <w:pStyle w:val="TableofFigures"/>
        <w:tabs>
          <w:tab w:val="right" w:leader="dot" w:pos="9016"/>
        </w:tabs>
        <w:rPr>
          <w:rFonts w:eastAsiaTheme="minorEastAsia"/>
          <w:noProof/>
          <w:sz w:val="22"/>
          <w:szCs w:val="22"/>
          <w:lang w:eastAsia="en-GB"/>
        </w:rPr>
      </w:pPr>
      <w:hyperlink w:anchor="_Toc100567211" w:history="1">
        <w:r w:rsidR="00FA2B2B" w:rsidRPr="006E69E8">
          <w:rPr>
            <w:rStyle w:val="Hyperlink"/>
            <w:noProof/>
          </w:rPr>
          <w:t>Figure 7: Distribution of extent to benefit target groups outside the academic world</w:t>
        </w:r>
        <w:r w:rsidR="00FA2B2B">
          <w:rPr>
            <w:noProof/>
            <w:webHidden/>
          </w:rPr>
          <w:tab/>
        </w:r>
        <w:r w:rsidR="00FA2B2B">
          <w:rPr>
            <w:noProof/>
            <w:webHidden/>
          </w:rPr>
          <w:fldChar w:fldCharType="begin"/>
        </w:r>
        <w:r w:rsidR="00FA2B2B">
          <w:rPr>
            <w:noProof/>
            <w:webHidden/>
          </w:rPr>
          <w:instrText xml:space="preserve"> PAGEREF _Toc100567211 \h </w:instrText>
        </w:r>
        <w:r w:rsidR="00FA2B2B">
          <w:rPr>
            <w:noProof/>
            <w:webHidden/>
          </w:rPr>
        </w:r>
        <w:r w:rsidR="00FA2B2B">
          <w:rPr>
            <w:noProof/>
            <w:webHidden/>
          </w:rPr>
          <w:fldChar w:fldCharType="separate"/>
        </w:r>
        <w:r w:rsidR="000959DE">
          <w:rPr>
            <w:noProof/>
            <w:webHidden/>
          </w:rPr>
          <w:t>17</w:t>
        </w:r>
        <w:r w:rsidR="00FA2B2B">
          <w:rPr>
            <w:noProof/>
            <w:webHidden/>
          </w:rPr>
          <w:fldChar w:fldCharType="end"/>
        </w:r>
      </w:hyperlink>
    </w:p>
    <w:p w14:paraId="63E099A7" w14:textId="2F25EFF6" w:rsidR="00FA2B2B" w:rsidRDefault="00DA67DB">
      <w:pPr>
        <w:pStyle w:val="TableofFigures"/>
        <w:tabs>
          <w:tab w:val="right" w:leader="dot" w:pos="9016"/>
        </w:tabs>
        <w:rPr>
          <w:rFonts w:eastAsiaTheme="minorEastAsia"/>
          <w:noProof/>
          <w:sz w:val="22"/>
          <w:szCs w:val="22"/>
          <w:lang w:eastAsia="en-GB"/>
        </w:rPr>
      </w:pPr>
      <w:hyperlink w:anchor="_Toc100567212" w:history="1">
        <w:r w:rsidR="00FA2B2B" w:rsidRPr="006E69E8">
          <w:rPr>
            <w:rStyle w:val="Hyperlink"/>
            <w:noProof/>
          </w:rPr>
          <w:t>Figure 8: Distribution of extent to benefit target groups outside the academic world across scientific domains</w:t>
        </w:r>
        <w:r w:rsidR="00FA2B2B">
          <w:rPr>
            <w:noProof/>
            <w:webHidden/>
          </w:rPr>
          <w:tab/>
        </w:r>
        <w:r w:rsidR="00FA2B2B">
          <w:rPr>
            <w:noProof/>
            <w:webHidden/>
          </w:rPr>
          <w:fldChar w:fldCharType="begin"/>
        </w:r>
        <w:r w:rsidR="00FA2B2B">
          <w:rPr>
            <w:noProof/>
            <w:webHidden/>
          </w:rPr>
          <w:instrText xml:space="preserve"> PAGEREF _Toc100567212 \h </w:instrText>
        </w:r>
        <w:r w:rsidR="00FA2B2B">
          <w:rPr>
            <w:noProof/>
            <w:webHidden/>
          </w:rPr>
        </w:r>
        <w:r w:rsidR="00FA2B2B">
          <w:rPr>
            <w:noProof/>
            <w:webHidden/>
          </w:rPr>
          <w:fldChar w:fldCharType="separate"/>
        </w:r>
        <w:r w:rsidR="000959DE">
          <w:rPr>
            <w:noProof/>
            <w:webHidden/>
          </w:rPr>
          <w:t>18</w:t>
        </w:r>
        <w:r w:rsidR="00FA2B2B">
          <w:rPr>
            <w:noProof/>
            <w:webHidden/>
          </w:rPr>
          <w:fldChar w:fldCharType="end"/>
        </w:r>
      </w:hyperlink>
    </w:p>
    <w:p w14:paraId="3A7384B8" w14:textId="35029F7F" w:rsidR="00FA2B2B" w:rsidRDefault="00DA67DB">
      <w:pPr>
        <w:pStyle w:val="TableofFigures"/>
        <w:tabs>
          <w:tab w:val="right" w:leader="dot" w:pos="9016"/>
        </w:tabs>
        <w:rPr>
          <w:rFonts w:eastAsiaTheme="minorEastAsia"/>
          <w:noProof/>
          <w:sz w:val="22"/>
          <w:szCs w:val="22"/>
          <w:lang w:eastAsia="en-GB"/>
        </w:rPr>
      </w:pPr>
      <w:hyperlink w:anchor="_Toc100567213" w:history="1">
        <w:r w:rsidR="00FA2B2B" w:rsidRPr="006E69E8">
          <w:rPr>
            <w:rStyle w:val="Hyperlink"/>
            <w:noProof/>
          </w:rPr>
          <w:t>Figure 9: Distribution of impulses from the non-academic world (multiple choice)</w:t>
        </w:r>
        <w:r w:rsidR="00FA2B2B">
          <w:rPr>
            <w:noProof/>
            <w:webHidden/>
          </w:rPr>
          <w:tab/>
        </w:r>
        <w:r w:rsidR="00FA2B2B">
          <w:rPr>
            <w:noProof/>
            <w:webHidden/>
          </w:rPr>
          <w:fldChar w:fldCharType="begin"/>
        </w:r>
        <w:r w:rsidR="00FA2B2B">
          <w:rPr>
            <w:noProof/>
            <w:webHidden/>
          </w:rPr>
          <w:instrText xml:space="preserve"> PAGEREF _Toc100567213 \h </w:instrText>
        </w:r>
        <w:r w:rsidR="00FA2B2B">
          <w:rPr>
            <w:noProof/>
            <w:webHidden/>
          </w:rPr>
        </w:r>
        <w:r w:rsidR="00FA2B2B">
          <w:rPr>
            <w:noProof/>
            <w:webHidden/>
          </w:rPr>
          <w:fldChar w:fldCharType="separate"/>
        </w:r>
        <w:r w:rsidR="000959DE">
          <w:rPr>
            <w:noProof/>
            <w:webHidden/>
          </w:rPr>
          <w:t>19</w:t>
        </w:r>
        <w:r w:rsidR="00FA2B2B">
          <w:rPr>
            <w:noProof/>
            <w:webHidden/>
          </w:rPr>
          <w:fldChar w:fldCharType="end"/>
        </w:r>
      </w:hyperlink>
    </w:p>
    <w:p w14:paraId="7CB753A4" w14:textId="5D9C7F26" w:rsidR="00FA2B2B" w:rsidRDefault="00DA67DB">
      <w:pPr>
        <w:pStyle w:val="TableofFigures"/>
        <w:tabs>
          <w:tab w:val="right" w:leader="dot" w:pos="9016"/>
        </w:tabs>
        <w:rPr>
          <w:rFonts w:eastAsiaTheme="minorEastAsia"/>
          <w:noProof/>
          <w:sz w:val="22"/>
          <w:szCs w:val="22"/>
          <w:lang w:eastAsia="en-GB"/>
        </w:rPr>
      </w:pPr>
      <w:hyperlink w:anchor="_Toc100567214" w:history="1">
        <w:r w:rsidR="00FA2B2B" w:rsidRPr="006E69E8">
          <w:rPr>
            <w:rStyle w:val="Hyperlink"/>
            <w:noProof/>
          </w:rPr>
          <w:t>Figure 10: Level of interdisciplinary and transdisciplinary involvement</w:t>
        </w:r>
        <w:r w:rsidR="00FA2B2B">
          <w:rPr>
            <w:noProof/>
            <w:webHidden/>
          </w:rPr>
          <w:tab/>
        </w:r>
        <w:r w:rsidR="00FA2B2B">
          <w:rPr>
            <w:noProof/>
            <w:webHidden/>
          </w:rPr>
          <w:fldChar w:fldCharType="begin"/>
        </w:r>
        <w:r w:rsidR="00FA2B2B">
          <w:rPr>
            <w:noProof/>
            <w:webHidden/>
          </w:rPr>
          <w:instrText xml:space="preserve"> PAGEREF _Toc100567214 \h </w:instrText>
        </w:r>
        <w:r w:rsidR="00FA2B2B">
          <w:rPr>
            <w:noProof/>
            <w:webHidden/>
          </w:rPr>
        </w:r>
        <w:r w:rsidR="00FA2B2B">
          <w:rPr>
            <w:noProof/>
            <w:webHidden/>
          </w:rPr>
          <w:fldChar w:fldCharType="separate"/>
        </w:r>
        <w:r w:rsidR="000959DE">
          <w:rPr>
            <w:noProof/>
            <w:webHidden/>
          </w:rPr>
          <w:t>21</w:t>
        </w:r>
        <w:r w:rsidR="00FA2B2B">
          <w:rPr>
            <w:noProof/>
            <w:webHidden/>
          </w:rPr>
          <w:fldChar w:fldCharType="end"/>
        </w:r>
      </w:hyperlink>
    </w:p>
    <w:p w14:paraId="2010C1C0" w14:textId="009ECE25" w:rsidR="00FA2B2B" w:rsidRDefault="00DA67DB">
      <w:pPr>
        <w:pStyle w:val="TableofFigures"/>
        <w:tabs>
          <w:tab w:val="right" w:leader="dot" w:pos="9016"/>
        </w:tabs>
        <w:rPr>
          <w:rFonts w:eastAsiaTheme="minorEastAsia"/>
          <w:noProof/>
          <w:sz w:val="22"/>
          <w:szCs w:val="22"/>
          <w:lang w:eastAsia="en-GB"/>
        </w:rPr>
      </w:pPr>
      <w:hyperlink w:anchor="_Toc100567215" w:history="1">
        <w:r w:rsidR="00FA2B2B" w:rsidRPr="006E69E8">
          <w:rPr>
            <w:rStyle w:val="Hyperlink"/>
            <w:noProof/>
          </w:rPr>
          <w:t>Figure 11: Stakeholder groups involved in transdisciplinary research</w:t>
        </w:r>
        <w:r w:rsidR="00FA2B2B">
          <w:rPr>
            <w:noProof/>
            <w:webHidden/>
          </w:rPr>
          <w:tab/>
        </w:r>
        <w:r w:rsidR="00FA2B2B">
          <w:rPr>
            <w:noProof/>
            <w:webHidden/>
          </w:rPr>
          <w:fldChar w:fldCharType="begin"/>
        </w:r>
        <w:r w:rsidR="00FA2B2B">
          <w:rPr>
            <w:noProof/>
            <w:webHidden/>
          </w:rPr>
          <w:instrText xml:space="preserve"> PAGEREF _Toc100567215 \h </w:instrText>
        </w:r>
        <w:r w:rsidR="00FA2B2B">
          <w:rPr>
            <w:noProof/>
            <w:webHidden/>
          </w:rPr>
        </w:r>
        <w:r w:rsidR="00FA2B2B">
          <w:rPr>
            <w:noProof/>
            <w:webHidden/>
          </w:rPr>
          <w:fldChar w:fldCharType="separate"/>
        </w:r>
        <w:r w:rsidR="000959DE">
          <w:rPr>
            <w:noProof/>
            <w:webHidden/>
          </w:rPr>
          <w:t>23</w:t>
        </w:r>
        <w:r w:rsidR="00FA2B2B">
          <w:rPr>
            <w:noProof/>
            <w:webHidden/>
          </w:rPr>
          <w:fldChar w:fldCharType="end"/>
        </w:r>
      </w:hyperlink>
    </w:p>
    <w:p w14:paraId="3DE5B04D" w14:textId="14233D87" w:rsidR="00FA2B2B" w:rsidRDefault="00DA67DB">
      <w:pPr>
        <w:pStyle w:val="TableofFigures"/>
        <w:tabs>
          <w:tab w:val="right" w:leader="dot" w:pos="9016"/>
        </w:tabs>
        <w:rPr>
          <w:rFonts w:eastAsiaTheme="minorEastAsia"/>
          <w:noProof/>
          <w:sz w:val="22"/>
          <w:szCs w:val="22"/>
          <w:lang w:eastAsia="en-GB"/>
        </w:rPr>
      </w:pPr>
      <w:hyperlink w:anchor="_Toc100567216" w:history="1">
        <w:r w:rsidR="00FA2B2B" w:rsidRPr="006E69E8">
          <w:rPr>
            <w:rStyle w:val="Hyperlink"/>
            <w:noProof/>
          </w:rPr>
          <w:t>Figure 12: Nature of transdisciplinary involvement per stakeholder group</w:t>
        </w:r>
        <w:r w:rsidR="00FA2B2B">
          <w:rPr>
            <w:noProof/>
            <w:webHidden/>
          </w:rPr>
          <w:tab/>
        </w:r>
        <w:r w:rsidR="00FA2B2B">
          <w:rPr>
            <w:noProof/>
            <w:webHidden/>
          </w:rPr>
          <w:fldChar w:fldCharType="begin"/>
        </w:r>
        <w:r w:rsidR="00FA2B2B">
          <w:rPr>
            <w:noProof/>
            <w:webHidden/>
          </w:rPr>
          <w:instrText xml:space="preserve"> PAGEREF _Toc100567216 \h </w:instrText>
        </w:r>
        <w:r w:rsidR="00FA2B2B">
          <w:rPr>
            <w:noProof/>
            <w:webHidden/>
          </w:rPr>
        </w:r>
        <w:r w:rsidR="00FA2B2B">
          <w:rPr>
            <w:noProof/>
            <w:webHidden/>
          </w:rPr>
          <w:fldChar w:fldCharType="separate"/>
        </w:r>
        <w:r w:rsidR="000959DE">
          <w:rPr>
            <w:noProof/>
            <w:webHidden/>
          </w:rPr>
          <w:t>24</w:t>
        </w:r>
        <w:r w:rsidR="00FA2B2B">
          <w:rPr>
            <w:noProof/>
            <w:webHidden/>
          </w:rPr>
          <w:fldChar w:fldCharType="end"/>
        </w:r>
      </w:hyperlink>
    </w:p>
    <w:p w14:paraId="2FA953BD" w14:textId="3266A0BC" w:rsidR="00FA2B2B" w:rsidRDefault="00DA67DB">
      <w:pPr>
        <w:pStyle w:val="TableofFigures"/>
        <w:tabs>
          <w:tab w:val="right" w:leader="dot" w:pos="9016"/>
        </w:tabs>
        <w:rPr>
          <w:rFonts w:eastAsiaTheme="minorEastAsia"/>
          <w:noProof/>
          <w:sz w:val="22"/>
          <w:szCs w:val="22"/>
          <w:lang w:eastAsia="en-GB"/>
        </w:rPr>
      </w:pPr>
      <w:hyperlink w:anchor="_Toc100567217" w:history="1">
        <w:r w:rsidR="00FA2B2B" w:rsidRPr="006E69E8">
          <w:rPr>
            <w:rStyle w:val="Hyperlink"/>
            <w:noProof/>
          </w:rPr>
          <w:t>Figure 13: Distribution of target group goals</w:t>
        </w:r>
        <w:r w:rsidR="00FA2B2B">
          <w:rPr>
            <w:noProof/>
            <w:webHidden/>
          </w:rPr>
          <w:tab/>
        </w:r>
        <w:r w:rsidR="00FA2B2B">
          <w:rPr>
            <w:noProof/>
            <w:webHidden/>
          </w:rPr>
          <w:fldChar w:fldCharType="begin"/>
        </w:r>
        <w:r w:rsidR="00FA2B2B">
          <w:rPr>
            <w:noProof/>
            <w:webHidden/>
          </w:rPr>
          <w:instrText xml:space="preserve"> PAGEREF _Toc100567217 \h </w:instrText>
        </w:r>
        <w:r w:rsidR="00FA2B2B">
          <w:rPr>
            <w:noProof/>
            <w:webHidden/>
          </w:rPr>
        </w:r>
        <w:r w:rsidR="00FA2B2B">
          <w:rPr>
            <w:noProof/>
            <w:webHidden/>
          </w:rPr>
          <w:fldChar w:fldCharType="separate"/>
        </w:r>
        <w:r w:rsidR="000959DE">
          <w:rPr>
            <w:noProof/>
            <w:webHidden/>
          </w:rPr>
          <w:t>25</w:t>
        </w:r>
        <w:r w:rsidR="00FA2B2B">
          <w:rPr>
            <w:noProof/>
            <w:webHidden/>
          </w:rPr>
          <w:fldChar w:fldCharType="end"/>
        </w:r>
      </w:hyperlink>
    </w:p>
    <w:p w14:paraId="0DFE445E" w14:textId="479C325C" w:rsidR="00FA2B2B" w:rsidRDefault="00DA67DB">
      <w:pPr>
        <w:pStyle w:val="TableofFigures"/>
        <w:tabs>
          <w:tab w:val="right" w:leader="dot" w:pos="9016"/>
        </w:tabs>
        <w:rPr>
          <w:rFonts w:eastAsiaTheme="minorEastAsia"/>
          <w:noProof/>
          <w:sz w:val="22"/>
          <w:szCs w:val="22"/>
          <w:lang w:eastAsia="en-GB"/>
        </w:rPr>
      </w:pPr>
      <w:hyperlink w:anchor="_Toc100567218" w:history="1">
        <w:r w:rsidR="00FA2B2B" w:rsidRPr="006E69E8">
          <w:rPr>
            <w:rStyle w:val="Hyperlink"/>
            <w:noProof/>
          </w:rPr>
          <w:t>Figure 14: Open science concepts in research projects</w:t>
        </w:r>
        <w:r w:rsidR="00FA2B2B">
          <w:rPr>
            <w:noProof/>
            <w:webHidden/>
          </w:rPr>
          <w:tab/>
        </w:r>
        <w:r w:rsidR="00FA2B2B">
          <w:rPr>
            <w:noProof/>
            <w:webHidden/>
          </w:rPr>
          <w:fldChar w:fldCharType="begin"/>
        </w:r>
        <w:r w:rsidR="00FA2B2B">
          <w:rPr>
            <w:noProof/>
            <w:webHidden/>
          </w:rPr>
          <w:instrText xml:space="preserve"> PAGEREF _Toc100567218 \h </w:instrText>
        </w:r>
        <w:r w:rsidR="00FA2B2B">
          <w:rPr>
            <w:noProof/>
            <w:webHidden/>
          </w:rPr>
        </w:r>
        <w:r w:rsidR="00FA2B2B">
          <w:rPr>
            <w:noProof/>
            <w:webHidden/>
          </w:rPr>
          <w:fldChar w:fldCharType="separate"/>
        </w:r>
        <w:r w:rsidR="000959DE">
          <w:rPr>
            <w:noProof/>
            <w:webHidden/>
          </w:rPr>
          <w:t>26</w:t>
        </w:r>
        <w:r w:rsidR="00FA2B2B">
          <w:rPr>
            <w:noProof/>
            <w:webHidden/>
          </w:rPr>
          <w:fldChar w:fldCharType="end"/>
        </w:r>
      </w:hyperlink>
    </w:p>
    <w:p w14:paraId="6E91814B" w14:textId="40807524" w:rsidR="00FA2B2B" w:rsidRDefault="00DA67DB">
      <w:pPr>
        <w:pStyle w:val="TableofFigures"/>
        <w:tabs>
          <w:tab w:val="right" w:leader="dot" w:pos="9016"/>
        </w:tabs>
        <w:rPr>
          <w:rFonts w:eastAsiaTheme="minorEastAsia"/>
          <w:noProof/>
          <w:sz w:val="22"/>
          <w:szCs w:val="22"/>
          <w:lang w:eastAsia="en-GB"/>
        </w:rPr>
      </w:pPr>
      <w:hyperlink w:anchor="_Toc100567219" w:history="1">
        <w:r w:rsidR="00FA2B2B" w:rsidRPr="006E69E8">
          <w:rPr>
            <w:rStyle w:val="Hyperlink"/>
            <w:noProof/>
          </w:rPr>
          <w:t>Figure 15: Distribution of the explicit gender dimension consideration among funded projects</w:t>
        </w:r>
        <w:r w:rsidR="00FA2B2B">
          <w:rPr>
            <w:noProof/>
            <w:webHidden/>
          </w:rPr>
          <w:tab/>
        </w:r>
        <w:r w:rsidR="00FA2B2B">
          <w:rPr>
            <w:noProof/>
            <w:webHidden/>
          </w:rPr>
          <w:fldChar w:fldCharType="begin"/>
        </w:r>
        <w:r w:rsidR="00FA2B2B">
          <w:rPr>
            <w:noProof/>
            <w:webHidden/>
          </w:rPr>
          <w:instrText xml:space="preserve"> PAGEREF _Toc100567219 \h </w:instrText>
        </w:r>
        <w:r w:rsidR="00FA2B2B">
          <w:rPr>
            <w:noProof/>
            <w:webHidden/>
          </w:rPr>
        </w:r>
        <w:r w:rsidR="00FA2B2B">
          <w:rPr>
            <w:noProof/>
            <w:webHidden/>
          </w:rPr>
          <w:fldChar w:fldCharType="separate"/>
        </w:r>
        <w:r w:rsidR="000959DE">
          <w:rPr>
            <w:noProof/>
            <w:webHidden/>
          </w:rPr>
          <w:t>27</w:t>
        </w:r>
        <w:r w:rsidR="00FA2B2B">
          <w:rPr>
            <w:noProof/>
            <w:webHidden/>
          </w:rPr>
          <w:fldChar w:fldCharType="end"/>
        </w:r>
      </w:hyperlink>
    </w:p>
    <w:p w14:paraId="5F1A0E75" w14:textId="6CCE45B4" w:rsidR="00FA2B2B" w:rsidRDefault="00DA67DB">
      <w:pPr>
        <w:pStyle w:val="TableofFigures"/>
        <w:tabs>
          <w:tab w:val="right" w:leader="dot" w:pos="9016"/>
        </w:tabs>
        <w:rPr>
          <w:rFonts w:eastAsiaTheme="minorEastAsia"/>
          <w:noProof/>
          <w:sz w:val="22"/>
          <w:szCs w:val="22"/>
          <w:lang w:eastAsia="en-GB"/>
        </w:rPr>
      </w:pPr>
      <w:hyperlink w:anchor="_Toc100567220" w:history="1">
        <w:r w:rsidR="00FA2B2B" w:rsidRPr="006E69E8">
          <w:rPr>
            <w:rStyle w:val="Hyperlink"/>
            <w:noProof/>
          </w:rPr>
          <w:t>Figure 16: Distribution of the explicit intent to support evidence-based decision-making</w:t>
        </w:r>
        <w:r w:rsidR="00FA2B2B">
          <w:rPr>
            <w:noProof/>
            <w:webHidden/>
          </w:rPr>
          <w:tab/>
        </w:r>
        <w:r w:rsidR="00FA2B2B">
          <w:rPr>
            <w:noProof/>
            <w:webHidden/>
          </w:rPr>
          <w:fldChar w:fldCharType="begin"/>
        </w:r>
        <w:r w:rsidR="00FA2B2B">
          <w:rPr>
            <w:noProof/>
            <w:webHidden/>
          </w:rPr>
          <w:instrText xml:space="preserve"> PAGEREF _Toc100567220 \h </w:instrText>
        </w:r>
        <w:r w:rsidR="00FA2B2B">
          <w:rPr>
            <w:noProof/>
            <w:webHidden/>
          </w:rPr>
        </w:r>
        <w:r w:rsidR="00FA2B2B">
          <w:rPr>
            <w:noProof/>
            <w:webHidden/>
          </w:rPr>
          <w:fldChar w:fldCharType="separate"/>
        </w:r>
        <w:r w:rsidR="000959DE">
          <w:rPr>
            <w:noProof/>
            <w:webHidden/>
          </w:rPr>
          <w:t>28</w:t>
        </w:r>
        <w:r w:rsidR="00FA2B2B">
          <w:rPr>
            <w:noProof/>
            <w:webHidden/>
          </w:rPr>
          <w:fldChar w:fldCharType="end"/>
        </w:r>
      </w:hyperlink>
    </w:p>
    <w:p w14:paraId="05A99438" w14:textId="17EEED47" w:rsidR="00FA2B2B" w:rsidRDefault="00DA67DB">
      <w:pPr>
        <w:pStyle w:val="TableofFigures"/>
        <w:tabs>
          <w:tab w:val="right" w:leader="dot" w:pos="9016"/>
        </w:tabs>
        <w:rPr>
          <w:rFonts w:eastAsiaTheme="minorEastAsia"/>
          <w:noProof/>
          <w:sz w:val="22"/>
          <w:szCs w:val="22"/>
          <w:lang w:eastAsia="en-GB"/>
        </w:rPr>
      </w:pPr>
      <w:hyperlink w:anchor="_Toc100567221" w:history="1">
        <w:r w:rsidR="00FA2B2B" w:rsidRPr="006E69E8">
          <w:rPr>
            <w:rStyle w:val="Hyperlink"/>
            <w:noProof/>
          </w:rPr>
          <w:t>Figure 17: Direct contribution to target group(s)</w:t>
        </w:r>
        <w:r w:rsidR="00FA2B2B">
          <w:rPr>
            <w:noProof/>
            <w:webHidden/>
          </w:rPr>
          <w:tab/>
        </w:r>
        <w:r w:rsidR="00FA2B2B">
          <w:rPr>
            <w:noProof/>
            <w:webHidden/>
          </w:rPr>
          <w:fldChar w:fldCharType="begin"/>
        </w:r>
        <w:r w:rsidR="00FA2B2B">
          <w:rPr>
            <w:noProof/>
            <w:webHidden/>
          </w:rPr>
          <w:instrText xml:space="preserve"> PAGEREF _Toc100567221 \h </w:instrText>
        </w:r>
        <w:r w:rsidR="00FA2B2B">
          <w:rPr>
            <w:noProof/>
            <w:webHidden/>
          </w:rPr>
        </w:r>
        <w:r w:rsidR="00FA2B2B">
          <w:rPr>
            <w:noProof/>
            <w:webHidden/>
          </w:rPr>
          <w:fldChar w:fldCharType="separate"/>
        </w:r>
        <w:r w:rsidR="000959DE">
          <w:rPr>
            <w:noProof/>
            <w:webHidden/>
          </w:rPr>
          <w:t>29</w:t>
        </w:r>
        <w:r w:rsidR="00FA2B2B">
          <w:rPr>
            <w:noProof/>
            <w:webHidden/>
          </w:rPr>
          <w:fldChar w:fldCharType="end"/>
        </w:r>
      </w:hyperlink>
    </w:p>
    <w:p w14:paraId="55A7E988" w14:textId="6EE9D7C2" w:rsidR="00FA2B2B" w:rsidRDefault="00DA67DB">
      <w:pPr>
        <w:pStyle w:val="TableofFigures"/>
        <w:tabs>
          <w:tab w:val="right" w:leader="dot" w:pos="9016"/>
        </w:tabs>
        <w:rPr>
          <w:rFonts w:eastAsiaTheme="minorEastAsia"/>
          <w:noProof/>
          <w:sz w:val="22"/>
          <w:szCs w:val="22"/>
          <w:lang w:eastAsia="en-GB"/>
        </w:rPr>
      </w:pPr>
      <w:hyperlink w:anchor="_Toc100567222" w:history="1">
        <w:r w:rsidR="00FA2B2B" w:rsidRPr="006E69E8">
          <w:rPr>
            <w:rStyle w:val="Hyperlink"/>
            <w:noProof/>
          </w:rPr>
          <w:t>Figure 18: Distribution of intended change</w:t>
        </w:r>
        <w:r w:rsidR="00FA2B2B">
          <w:rPr>
            <w:noProof/>
            <w:webHidden/>
          </w:rPr>
          <w:tab/>
        </w:r>
        <w:r w:rsidR="00FA2B2B">
          <w:rPr>
            <w:noProof/>
            <w:webHidden/>
          </w:rPr>
          <w:fldChar w:fldCharType="begin"/>
        </w:r>
        <w:r w:rsidR="00FA2B2B">
          <w:rPr>
            <w:noProof/>
            <w:webHidden/>
          </w:rPr>
          <w:instrText xml:space="preserve"> PAGEREF _Toc100567222 \h </w:instrText>
        </w:r>
        <w:r w:rsidR="00FA2B2B">
          <w:rPr>
            <w:noProof/>
            <w:webHidden/>
          </w:rPr>
        </w:r>
        <w:r w:rsidR="00FA2B2B">
          <w:rPr>
            <w:noProof/>
            <w:webHidden/>
          </w:rPr>
          <w:fldChar w:fldCharType="separate"/>
        </w:r>
        <w:r w:rsidR="000959DE">
          <w:rPr>
            <w:noProof/>
            <w:webHidden/>
          </w:rPr>
          <w:t>31</w:t>
        </w:r>
        <w:r w:rsidR="00FA2B2B">
          <w:rPr>
            <w:noProof/>
            <w:webHidden/>
          </w:rPr>
          <w:fldChar w:fldCharType="end"/>
        </w:r>
      </w:hyperlink>
    </w:p>
    <w:p w14:paraId="25B6E14C" w14:textId="581D38A7" w:rsidR="00FA2B2B" w:rsidRDefault="00DA67DB">
      <w:pPr>
        <w:pStyle w:val="TableofFigures"/>
        <w:tabs>
          <w:tab w:val="right" w:leader="dot" w:pos="9016"/>
        </w:tabs>
        <w:rPr>
          <w:rFonts w:eastAsiaTheme="minorEastAsia"/>
          <w:noProof/>
          <w:sz w:val="22"/>
          <w:szCs w:val="22"/>
          <w:lang w:eastAsia="en-GB"/>
        </w:rPr>
      </w:pPr>
      <w:hyperlink w:anchor="_Toc100567223" w:history="1">
        <w:r w:rsidR="00FA2B2B" w:rsidRPr="006E69E8">
          <w:rPr>
            <w:rStyle w:val="Hyperlink"/>
            <w:noProof/>
          </w:rPr>
          <w:t>Figure 19: Uptake of project results by policy-makers</w:t>
        </w:r>
        <w:r w:rsidR="00FA2B2B">
          <w:rPr>
            <w:noProof/>
            <w:webHidden/>
          </w:rPr>
          <w:tab/>
        </w:r>
        <w:r w:rsidR="00FA2B2B">
          <w:rPr>
            <w:noProof/>
            <w:webHidden/>
          </w:rPr>
          <w:fldChar w:fldCharType="begin"/>
        </w:r>
        <w:r w:rsidR="00FA2B2B">
          <w:rPr>
            <w:noProof/>
            <w:webHidden/>
          </w:rPr>
          <w:instrText xml:space="preserve"> PAGEREF _Toc100567223 \h </w:instrText>
        </w:r>
        <w:r w:rsidR="00FA2B2B">
          <w:rPr>
            <w:noProof/>
            <w:webHidden/>
          </w:rPr>
        </w:r>
        <w:r w:rsidR="00FA2B2B">
          <w:rPr>
            <w:noProof/>
            <w:webHidden/>
          </w:rPr>
          <w:fldChar w:fldCharType="separate"/>
        </w:r>
        <w:r w:rsidR="000959DE">
          <w:rPr>
            <w:noProof/>
            <w:webHidden/>
          </w:rPr>
          <w:t>32</w:t>
        </w:r>
        <w:r w:rsidR="00FA2B2B">
          <w:rPr>
            <w:noProof/>
            <w:webHidden/>
          </w:rPr>
          <w:fldChar w:fldCharType="end"/>
        </w:r>
      </w:hyperlink>
    </w:p>
    <w:p w14:paraId="73EDE0BF" w14:textId="21B63607" w:rsidR="00FA2B2B" w:rsidRDefault="00DA67DB">
      <w:pPr>
        <w:pStyle w:val="TableofFigures"/>
        <w:tabs>
          <w:tab w:val="right" w:leader="dot" w:pos="9016"/>
        </w:tabs>
        <w:rPr>
          <w:rFonts w:eastAsiaTheme="minorEastAsia"/>
          <w:noProof/>
          <w:sz w:val="22"/>
          <w:szCs w:val="22"/>
          <w:lang w:eastAsia="en-GB"/>
        </w:rPr>
      </w:pPr>
      <w:hyperlink w:anchor="_Toc100567224" w:history="1">
        <w:r w:rsidR="00FA2B2B" w:rsidRPr="006E69E8">
          <w:rPr>
            <w:rStyle w:val="Hyperlink"/>
            <w:noProof/>
          </w:rPr>
          <w:t>Figure 20: Kind of uptake of project results by policy-makers</w:t>
        </w:r>
        <w:r w:rsidR="00FA2B2B">
          <w:rPr>
            <w:noProof/>
            <w:webHidden/>
          </w:rPr>
          <w:tab/>
        </w:r>
        <w:r w:rsidR="00FA2B2B">
          <w:rPr>
            <w:noProof/>
            <w:webHidden/>
          </w:rPr>
          <w:fldChar w:fldCharType="begin"/>
        </w:r>
        <w:r w:rsidR="00FA2B2B">
          <w:rPr>
            <w:noProof/>
            <w:webHidden/>
          </w:rPr>
          <w:instrText xml:space="preserve"> PAGEREF _Toc100567224 \h </w:instrText>
        </w:r>
        <w:r w:rsidR="00FA2B2B">
          <w:rPr>
            <w:noProof/>
            <w:webHidden/>
          </w:rPr>
        </w:r>
        <w:r w:rsidR="00FA2B2B">
          <w:rPr>
            <w:noProof/>
            <w:webHidden/>
          </w:rPr>
          <w:fldChar w:fldCharType="separate"/>
        </w:r>
        <w:r w:rsidR="000959DE">
          <w:rPr>
            <w:noProof/>
            <w:webHidden/>
          </w:rPr>
          <w:t>33</w:t>
        </w:r>
        <w:r w:rsidR="00FA2B2B">
          <w:rPr>
            <w:noProof/>
            <w:webHidden/>
          </w:rPr>
          <w:fldChar w:fldCharType="end"/>
        </w:r>
      </w:hyperlink>
    </w:p>
    <w:p w14:paraId="07D3EBD0" w14:textId="4523CD54" w:rsidR="00FA2B2B" w:rsidRDefault="00DA67DB">
      <w:pPr>
        <w:pStyle w:val="TableofFigures"/>
        <w:tabs>
          <w:tab w:val="right" w:leader="dot" w:pos="9016"/>
        </w:tabs>
        <w:rPr>
          <w:rFonts w:eastAsiaTheme="minorEastAsia"/>
          <w:noProof/>
          <w:sz w:val="22"/>
          <w:szCs w:val="22"/>
          <w:lang w:eastAsia="en-GB"/>
        </w:rPr>
      </w:pPr>
      <w:hyperlink w:anchor="_Toc100567225" w:history="1">
        <w:r w:rsidR="00FA2B2B" w:rsidRPr="006E69E8">
          <w:rPr>
            <w:rStyle w:val="Hyperlink"/>
            <w:noProof/>
          </w:rPr>
          <w:t>Figure 21: Impact statements – change affected through the funded research project</w:t>
        </w:r>
        <w:r w:rsidR="00FA2B2B">
          <w:rPr>
            <w:noProof/>
            <w:webHidden/>
          </w:rPr>
          <w:tab/>
        </w:r>
        <w:r w:rsidR="00FA2B2B">
          <w:rPr>
            <w:noProof/>
            <w:webHidden/>
          </w:rPr>
          <w:fldChar w:fldCharType="begin"/>
        </w:r>
        <w:r w:rsidR="00FA2B2B">
          <w:rPr>
            <w:noProof/>
            <w:webHidden/>
          </w:rPr>
          <w:instrText xml:space="preserve"> PAGEREF _Toc100567225 \h </w:instrText>
        </w:r>
        <w:r w:rsidR="00FA2B2B">
          <w:rPr>
            <w:noProof/>
            <w:webHidden/>
          </w:rPr>
        </w:r>
        <w:r w:rsidR="00FA2B2B">
          <w:rPr>
            <w:noProof/>
            <w:webHidden/>
          </w:rPr>
          <w:fldChar w:fldCharType="separate"/>
        </w:r>
        <w:r w:rsidR="000959DE">
          <w:rPr>
            <w:noProof/>
            <w:webHidden/>
          </w:rPr>
          <w:t>34</w:t>
        </w:r>
        <w:r w:rsidR="00FA2B2B">
          <w:rPr>
            <w:noProof/>
            <w:webHidden/>
          </w:rPr>
          <w:fldChar w:fldCharType="end"/>
        </w:r>
      </w:hyperlink>
    </w:p>
    <w:p w14:paraId="680A37BE" w14:textId="643F1BCC" w:rsidR="00FA2B2B" w:rsidRDefault="00DA67DB">
      <w:pPr>
        <w:pStyle w:val="TableofFigures"/>
        <w:tabs>
          <w:tab w:val="right" w:leader="dot" w:pos="9016"/>
        </w:tabs>
        <w:rPr>
          <w:rFonts w:eastAsiaTheme="minorEastAsia"/>
          <w:noProof/>
          <w:sz w:val="22"/>
          <w:szCs w:val="22"/>
          <w:lang w:eastAsia="en-GB"/>
        </w:rPr>
      </w:pPr>
      <w:hyperlink w:anchor="_Toc100567226" w:history="1">
        <w:r w:rsidR="00FA2B2B" w:rsidRPr="006E69E8">
          <w:rPr>
            <w:rStyle w:val="Hyperlink"/>
            <w:noProof/>
          </w:rPr>
          <w:t>Figure 22: Distribution of dissemination channels</w:t>
        </w:r>
        <w:r w:rsidR="00FA2B2B">
          <w:rPr>
            <w:noProof/>
            <w:webHidden/>
          </w:rPr>
          <w:tab/>
        </w:r>
        <w:r w:rsidR="00FA2B2B">
          <w:rPr>
            <w:noProof/>
            <w:webHidden/>
          </w:rPr>
          <w:fldChar w:fldCharType="begin"/>
        </w:r>
        <w:r w:rsidR="00FA2B2B">
          <w:rPr>
            <w:noProof/>
            <w:webHidden/>
          </w:rPr>
          <w:instrText xml:space="preserve"> PAGEREF _Toc100567226 \h </w:instrText>
        </w:r>
        <w:r w:rsidR="00FA2B2B">
          <w:rPr>
            <w:noProof/>
            <w:webHidden/>
          </w:rPr>
        </w:r>
        <w:r w:rsidR="00FA2B2B">
          <w:rPr>
            <w:noProof/>
            <w:webHidden/>
          </w:rPr>
          <w:fldChar w:fldCharType="separate"/>
        </w:r>
        <w:r w:rsidR="000959DE">
          <w:rPr>
            <w:noProof/>
            <w:webHidden/>
          </w:rPr>
          <w:t>36</w:t>
        </w:r>
        <w:r w:rsidR="00FA2B2B">
          <w:rPr>
            <w:noProof/>
            <w:webHidden/>
          </w:rPr>
          <w:fldChar w:fldCharType="end"/>
        </w:r>
      </w:hyperlink>
    </w:p>
    <w:p w14:paraId="6B09622A" w14:textId="6164DF22" w:rsidR="00FA2B2B" w:rsidRDefault="00DA67DB">
      <w:pPr>
        <w:pStyle w:val="TableofFigures"/>
        <w:tabs>
          <w:tab w:val="right" w:leader="dot" w:pos="9016"/>
        </w:tabs>
        <w:rPr>
          <w:rFonts w:eastAsiaTheme="minorEastAsia"/>
          <w:noProof/>
          <w:sz w:val="22"/>
          <w:szCs w:val="22"/>
          <w:lang w:eastAsia="en-GB"/>
        </w:rPr>
      </w:pPr>
      <w:hyperlink w:anchor="_Toc100567227" w:history="1">
        <w:r w:rsidR="00FA2B2B" w:rsidRPr="006E69E8">
          <w:rPr>
            <w:rStyle w:val="Hyperlink"/>
            <w:noProof/>
          </w:rPr>
          <w:t>Figure 23: Types of scalability</w:t>
        </w:r>
        <w:r w:rsidR="00FA2B2B">
          <w:rPr>
            <w:noProof/>
            <w:webHidden/>
          </w:rPr>
          <w:tab/>
        </w:r>
        <w:r w:rsidR="00FA2B2B">
          <w:rPr>
            <w:noProof/>
            <w:webHidden/>
          </w:rPr>
          <w:fldChar w:fldCharType="begin"/>
        </w:r>
        <w:r w:rsidR="00FA2B2B">
          <w:rPr>
            <w:noProof/>
            <w:webHidden/>
          </w:rPr>
          <w:instrText xml:space="preserve"> PAGEREF _Toc100567227 \h </w:instrText>
        </w:r>
        <w:r w:rsidR="00FA2B2B">
          <w:rPr>
            <w:noProof/>
            <w:webHidden/>
          </w:rPr>
        </w:r>
        <w:r w:rsidR="00FA2B2B">
          <w:rPr>
            <w:noProof/>
            <w:webHidden/>
          </w:rPr>
          <w:fldChar w:fldCharType="separate"/>
        </w:r>
        <w:r w:rsidR="000959DE">
          <w:rPr>
            <w:noProof/>
            <w:webHidden/>
          </w:rPr>
          <w:t>37</w:t>
        </w:r>
        <w:r w:rsidR="00FA2B2B">
          <w:rPr>
            <w:noProof/>
            <w:webHidden/>
          </w:rPr>
          <w:fldChar w:fldCharType="end"/>
        </w:r>
      </w:hyperlink>
    </w:p>
    <w:p w14:paraId="6207E5E8" w14:textId="6CF0A3BF" w:rsidR="00FA2B2B" w:rsidRDefault="00DA67DB">
      <w:pPr>
        <w:pStyle w:val="TableofFigures"/>
        <w:tabs>
          <w:tab w:val="right" w:leader="dot" w:pos="9016"/>
        </w:tabs>
        <w:rPr>
          <w:rFonts w:eastAsiaTheme="minorEastAsia"/>
          <w:noProof/>
          <w:sz w:val="22"/>
          <w:szCs w:val="22"/>
          <w:lang w:eastAsia="en-GB"/>
        </w:rPr>
      </w:pPr>
      <w:hyperlink w:anchor="_Toc100567228" w:history="1">
        <w:r w:rsidR="00FA2B2B" w:rsidRPr="006E69E8">
          <w:rPr>
            <w:rStyle w:val="Hyperlink"/>
            <w:noProof/>
          </w:rPr>
          <w:t>Figure 24: Relation between transdisciplinary experience and the motivation to affect change outside academia</w:t>
        </w:r>
        <w:r w:rsidR="00FA2B2B">
          <w:rPr>
            <w:noProof/>
            <w:webHidden/>
          </w:rPr>
          <w:tab/>
        </w:r>
        <w:r w:rsidR="00FA2B2B">
          <w:rPr>
            <w:noProof/>
            <w:webHidden/>
          </w:rPr>
          <w:fldChar w:fldCharType="begin"/>
        </w:r>
        <w:r w:rsidR="00FA2B2B">
          <w:rPr>
            <w:noProof/>
            <w:webHidden/>
          </w:rPr>
          <w:instrText xml:space="preserve"> PAGEREF _Toc100567228 \h </w:instrText>
        </w:r>
        <w:r w:rsidR="00FA2B2B">
          <w:rPr>
            <w:noProof/>
            <w:webHidden/>
          </w:rPr>
        </w:r>
        <w:r w:rsidR="00FA2B2B">
          <w:rPr>
            <w:noProof/>
            <w:webHidden/>
          </w:rPr>
          <w:fldChar w:fldCharType="separate"/>
        </w:r>
        <w:r w:rsidR="000959DE">
          <w:rPr>
            <w:noProof/>
            <w:webHidden/>
          </w:rPr>
          <w:t>39</w:t>
        </w:r>
        <w:r w:rsidR="00FA2B2B">
          <w:rPr>
            <w:noProof/>
            <w:webHidden/>
          </w:rPr>
          <w:fldChar w:fldCharType="end"/>
        </w:r>
      </w:hyperlink>
    </w:p>
    <w:p w14:paraId="640BF0D6" w14:textId="71B957EA" w:rsidR="00FA2B2B" w:rsidRDefault="00DA67DB">
      <w:pPr>
        <w:pStyle w:val="TableofFigures"/>
        <w:tabs>
          <w:tab w:val="right" w:leader="dot" w:pos="9016"/>
        </w:tabs>
        <w:rPr>
          <w:rFonts w:eastAsiaTheme="minorEastAsia"/>
          <w:noProof/>
          <w:sz w:val="22"/>
          <w:szCs w:val="22"/>
          <w:lang w:eastAsia="en-GB"/>
        </w:rPr>
      </w:pPr>
      <w:hyperlink w:anchor="_Toc100567229" w:history="1">
        <w:r w:rsidR="00FA2B2B" w:rsidRPr="006E69E8">
          <w:rPr>
            <w:rStyle w:val="Hyperlink"/>
            <w:noProof/>
          </w:rPr>
          <w:t>Figure 25: Distribution of the familiarity with SI between different scientific domains</w:t>
        </w:r>
        <w:r w:rsidR="00FA2B2B">
          <w:rPr>
            <w:noProof/>
            <w:webHidden/>
          </w:rPr>
          <w:tab/>
        </w:r>
        <w:r w:rsidR="00FA2B2B">
          <w:rPr>
            <w:noProof/>
            <w:webHidden/>
          </w:rPr>
          <w:fldChar w:fldCharType="begin"/>
        </w:r>
        <w:r w:rsidR="00FA2B2B">
          <w:rPr>
            <w:noProof/>
            <w:webHidden/>
          </w:rPr>
          <w:instrText xml:space="preserve"> PAGEREF _Toc100567229 \h </w:instrText>
        </w:r>
        <w:r w:rsidR="00FA2B2B">
          <w:rPr>
            <w:noProof/>
            <w:webHidden/>
          </w:rPr>
        </w:r>
        <w:r w:rsidR="00FA2B2B">
          <w:rPr>
            <w:noProof/>
            <w:webHidden/>
          </w:rPr>
          <w:fldChar w:fldCharType="separate"/>
        </w:r>
        <w:r w:rsidR="000959DE">
          <w:rPr>
            <w:noProof/>
            <w:webHidden/>
          </w:rPr>
          <w:t>41</w:t>
        </w:r>
        <w:r w:rsidR="00FA2B2B">
          <w:rPr>
            <w:noProof/>
            <w:webHidden/>
          </w:rPr>
          <w:fldChar w:fldCharType="end"/>
        </w:r>
      </w:hyperlink>
    </w:p>
    <w:p w14:paraId="39232FBD" w14:textId="25D190F3" w:rsidR="00FA2B2B" w:rsidRDefault="00DA67DB">
      <w:pPr>
        <w:pStyle w:val="TableofFigures"/>
        <w:tabs>
          <w:tab w:val="right" w:leader="dot" w:pos="9016"/>
        </w:tabs>
        <w:rPr>
          <w:rFonts w:eastAsiaTheme="minorEastAsia"/>
          <w:noProof/>
          <w:sz w:val="22"/>
          <w:szCs w:val="22"/>
          <w:lang w:eastAsia="en-GB"/>
        </w:rPr>
      </w:pPr>
      <w:hyperlink w:anchor="_Toc100567230" w:history="1">
        <w:r w:rsidR="00FA2B2B" w:rsidRPr="006E69E8">
          <w:rPr>
            <w:rStyle w:val="Hyperlink"/>
            <w:noProof/>
          </w:rPr>
          <w:t>Figure 26: Relation between the motivation to improve the human condition/welfare and the direct contribution of the project results towards...</w:t>
        </w:r>
        <w:r w:rsidR="00FA2B2B">
          <w:rPr>
            <w:noProof/>
            <w:webHidden/>
          </w:rPr>
          <w:tab/>
        </w:r>
        <w:r w:rsidR="00FA2B2B">
          <w:rPr>
            <w:noProof/>
            <w:webHidden/>
          </w:rPr>
          <w:fldChar w:fldCharType="begin"/>
        </w:r>
        <w:r w:rsidR="00FA2B2B">
          <w:rPr>
            <w:noProof/>
            <w:webHidden/>
          </w:rPr>
          <w:instrText xml:space="preserve"> PAGEREF _Toc100567230 \h </w:instrText>
        </w:r>
        <w:r w:rsidR="00FA2B2B">
          <w:rPr>
            <w:noProof/>
            <w:webHidden/>
          </w:rPr>
        </w:r>
        <w:r w:rsidR="00FA2B2B">
          <w:rPr>
            <w:noProof/>
            <w:webHidden/>
          </w:rPr>
          <w:fldChar w:fldCharType="separate"/>
        </w:r>
        <w:r w:rsidR="000959DE">
          <w:rPr>
            <w:noProof/>
            <w:webHidden/>
          </w:rPr>
          <w:t>42</w:t>
        </w:r>
        <w:r w:rsidR="00FA2B2B">
          <w:rPr>
            <w:noProof/>
            <w:webHidden/>
          </w:rPr>
          <w:fldChar w:fldCharType="end"/>
        </w:r>
      </w:hyperlink>
    </w:p>
    <w:p w14:paraId="15EB3204" w14:textId="246A9A43" w:rsidR="00FA2B2B" w:rsidRDefault="00DA67DB">
      <w:pPr>
        <w:pStyle w:val="TableofFigures"/>
        <w:tabs>
          <w:tab w:val="right" w:leader="dot" w:pos="9016"/>
        </w:tabs>
        <w:rPr>
          <w:rFonts w:eastAsiaTheme="minorEastAsia"/>
          <w:noProof/>
          <w:sz w:val="22"/>
          <w:szCs w:val="22"/>
          <w:lang w:eastAsia="en-GB"/>
        </w:rPr>
      </w:pPr>
      <w:hyperlink w:anchor="_Toc100567231" w:history="1">
        <w:r w:rsidR="00FA2B2B" w:rsidRPr="006E69E8">
          <w:rPr>
            <w:rStyle w:val="Hyperlink"/>
            <w:noProof/>
          </w:rPr>
          <w:t>Figure 27: Deliberative design of the research for the benefit of non-academic groups among scientific domains</w:t>
        </w:r>
        <w:r w:rsidR="00FA2B2B">
          <w:rPr>
            <w:noProof/>
            <w:webHidden/>
          </w:rPr>
          <w:tab/>
        </w:r>
        <w:r w:rsidR="00FA2B2B">
          <w:rPr>
            <w:noProof/>
            <w:webHidden/>
          </w:rPr>
          <w:fldChar w:fldCharType="begin"/>
        </w:r>
        <w:r w:rsidR="00FA2B2B">
          <w:rPr>
            <w:noProof/>
            <w:webHidden/>
          </w:rPr>
          <w:instrText xml:space="preserve"> PAGEREF _Toc100567231 \h </w:instrText>
        </w:r>
        <w:r w:rsidR="00FA2B2B">
          <w:rPr>
            <w:noProof/>
            <w:webHidden/>
          </w:rPr>
        </w:r>
        <w:r w:rsidR="00FA2B2B">
          <w:rPr>
            <w:noProof/>
            <w:webHidden/>
          </w:rPr>
          <w:fldChar w:fldCharType="separate"/>
        </w:r>
        <w:r w:rsidR="000959DE">
          <w:rPr>
            <w:noProof/>
            <w:webHidden/>
          </w:rPr>
          <w:t>44</w:t>
        </w:r>
        <w:r w:rsidR="00FA2B2B">
          <w:rPr>
            <w:noProof/>
            <w:webHidden/>
          </w:rPr>
          <w:fldChar w:fldCharType="end"/>
        </w:r>
      </w:hyperlink>
    </w:p>
    <w:p w14:paraId="7AEA7A72" w14:textId="08038702" w:rsidR="00FA2B2B" w:rsidRDefault="00DA67DB">
      <w:pPr>
        <w:pStyle w:val="TableofFigures"/>
        <w:tabs>
          <w:tab w:val="right" w:leader="dot" w:pos="9016"/>
        </w:tabs>
        <w:rPr>
          <w:rFonts w:eastAsiaTheme="minorEastAsia"/>
          <w:noProof/>
          <w:sz w:val="22"/>
          <w:szCs w:val="22"/>
          <w:lang w:eastAsia="en-GB"/>
        </w:rPr>
      </w:pPr>
      <w:hyperlink w:anchor="_Toc100567232" w:history="1">
        <w:r w:rsidR="00FA2B2B" w:rsidRPr="006E69E8">
          <w:rPr>
            <w:rStyle w:val="Hyperlink"/>
            <w:noProof/>
          </w:rPr>
          <w:t>Figure 28: Relation between the deliberate design for benefits for and the nature of involvement of target groups outside academia</w:t>
        </w:r>
        <w:r w:rsidR="00FA2B2B">
          <w:rPr>
            <w:noProof/>
            <w:webHidden/>
          </w:rPr>
          <w:tab/>
        </w:r>
        <w:r w:rsidR="00FA2B2B">
          <w:rPr>
            <w:noProof/>
            <w:webHidden/>
          </w:rPr>
          <w:fldChar w:fldCharType="begin"/>
        </w:r>
        <w:r w:rsidR="00FA2B2B">
          <w:rPr>
            <w:noProof/>
            <w:webHidden/>
          </w:rPr>
          <w:instrText xml:space="preserve"> PAGEREF _Toc100567232 \h </w:instrText>
        </w:r>
        <w:r w:rsidR="00FA2B2B">
          <w:rPr>
            <w:noProof/>
            <w:webHidden/>
          </w:rPr>
        </w:r>
        <w:r w:rsidR="00FA2B2B">
          <w:rPr>
            <w:noProof/>
            <w:webHidden/>
          </w:rPr>
          <w:fldChar w:fldCharType="separate"/>
        </w:r>
        <w:r w:rsidR="000959DE">
          <w:rPr>
            <w:noProof/>
            <w:webHidden/>
          </w:rPr>
          <w:t>46</w:t>
        </w:r>
        <w:r w:rsidR="00FA2B2B">
          <w:rPr>
            <w:noProof/>
            <w:webHidden/>
          </w:rPr>
          <w:fldChar w:fldCharType="end"/>
        </w:r>
      </w:hyperlink>
    </w:p>
    <w:p w14:paraId="1068740F" w14:textId="7DDE3D4C" w:rsidR="00FA2B2B" w:rsidRDefault="00DA67DB">
      <w:pPr>
        <w:pStyle w:val="TableofFigures"/>
        <w:tabs>
          <w:tab w:val="right" w:leader="dot" w:pos="9016"/>
        </w:tabs>
        <w:rPr>
          <w:rFonts w:eastAsiaTheme="minorEastAsia"/>
          <w:noProof/>
          <w:sz w:val="22"/>
          <w:szCs w:val="22"/>
          <w:lang w:eastAsia="en-GB"/>
        </w:rPr>
      </w:pPr>
      <w:hyperlink w:anchor="_Toc100567233" w:history="1">
        <w:r w:rsidR="00FA2B2B" w:rsidRPr="006E69E8">
          <w:rPr>
            <w:rStyle w:val="Hyperlink"/>
            <w:noProof/>
          </w:rPr>
          <w:t>Figure 29: Relation between SI familiarity and the level of involvement of individual citizens</w:t>
        </w:r>
        <w:r w:rsidR="00FA2B2B">
          <w:rPr>
            <w:noProof/>
            <w:webHidden/>
          </w:rPr>
          <w:tab/>
        </w:r>
        <w:r w:rsidR="00FA2B2B">
          <w:rPr>
            <w:noProof/>
            <w:webHidden/>
          </w:rPr>
          <w:fldChar w:fldCharType="begin"/>
        </w:r>
        <w:r w:rsidR="00FA2B2B">
          <w:rPr>
            <w:noProof/>
            <w:webHidden/>
          </w:rPr>
          <w:instrText xml:space="preserve"> PAGEREF _Toc100567233 \h </w:instrText>
        </w:r>
        <w:r w:rsidR="00FA2B2B">
          <w:rPr>
            <w:noProof/>
            <w:webHidden/>
          </w:rPr>
        </w:r>
        <w:r w:rsidR="00FA2B2B">
          <w:rPr>
            <w:noProof/>
            <w:webHidden/>
          </w:rPr>
          <w:fldChar w:fldCharType="separate"/>
        </w:r>
        <w:r w:rsidR="000959DE">
          <w:rPr>
            <w:noProof/>
            <w:webHidden/>
          </w:rPr>
          <w:t>48</w:t>
        </w:r>
        <w:r w:rsidR="00FA2B2B">
          <w:rPr>
            <w:noProof/>
            <w:webHidden/>
          </w:rPr>
          <w:fldChar w:fldCharType="end"/>
        </w:r>
      </w:hyperlink>
    </w:p>
    <w:p w14:paraId="123914AE" w14:textId="7A666323" w:rsidR="00FA2B2B" w:rsidRDefault="00DA67DB">
      <w:pPr>
        <w:pStyle w:val="TableofFigures"/>
        <w:tabs>
          <w:tab w:val="right" w:leader="dot" w:pos="9016"/>
        </w:tabs>
        <w:rPr>
          <w:rFonts w:eastAsiaTheme="minorEastAsia"/>
          <w:noProof/>
          <w:sz w:val="22"/>
          <w:szCs w:val="22"/>
          <w:lang w:eastAsia="en-GB"/>
        </w:rPr>
      </w:pPr>
      <w:hyperlink w:anchor="_Toc100567234" w:history="1">
        <w:r w:rsidR="00FA2B2B" w:rsidRPr="006E69E8">
          <w:rPr>
            <w:rStyle w:val="Hyperlink"/>
            <w:noProof/>
          </w:rPr>
          <w:t>Figure 30: Relation between the nature of involvement of specific societal actors and groups with the novelty of the addressed issue</w:t>
        </w:r>
        <w:r w:rsidR="00FA2B2B">
          <w:rPr>
            <w:noProof/>
            <w:webHidden/>
          </w:rPr>
          <w:tab/>
        </w:r>
        <w:r w:rsidR="00FA2B2B">
          <w:rPr>
            <w:noProof/>
            <w:webHidden/>
          </w:rPr>
          <w:fldChar w:fldCharType="begin"/>
        </w:r>
        <w:r w:rsidR="00FA2B2B">
          <w:rPr>
            <w:noProof/>
            <w:webHidden/>
          </w:rPr>
          <w:instrText xml:space="preserve"> PAGEREF _Toc100567234 \h </w:instrText>
        </w:r>
        <w:r w:rsidR="00FA2B2B">
          <w:rPr>
            <w:noProof/>
            <w:webHidden/>
          </w:rPr>
        </w:r>
        <w:r w:rsidR="00FA2B2B">
          <w:rPr>
            <w:noProof/>
            <w:webHidden/>
          </w:rPr>
          <w:fldChar w:fldCharType="separate"/>
        </w:r>
        <w:r w:rsidR="000959DE">
          <w:rPr>
            <w:noProof/>
            <w:webHidden/>
          </w:rPr>
          <w:t>49</w:t>
        </w:r>
        <w:r w:rsidR="00FA2B2B">
          <w:rPr>
            <w:noProof/>
            <w:webHidden/>
          </w:rPr>
          <w:fldChar w:fldCharType="end"/>
        </w:r>
      </w:hyperlink>
    </w:p>
    <w:p w14:paraId="32DB17A7" w14:textId="30AB164B" w:rsidR="00FA2B2B" w:rsidRDefault="00DA67DB">
      <w:pPr>
        <w:pStyle w:val="TableofFigures"/>
        <w:tabs>
          <w:tab w:val="right" w:leader="dot" w:pos="9016"/>
        </w:tabs>
        <w:rPr>
          <w:rFonts w:eastAsiaTheme="minorEastAsia"/>
          <w:noProof/>
          <w:sz w:val="22"/>
          <w:szCs w:val="22"/>
          <w:lang w:eastAsia="en-GB"/>
        </w:rPr>
      </w:pPr>
      <w:hyperlink w:anchor="_Toc100567235" w:history="1">
        <w:r w:rsidR="00FA2B2B" w:rsidRPr="006E69E8">
          <w:rPr>
            <w:rStyle w:val="Hyperlink"/>
            <w:noProof/>
          </w:rPr>
          <w:t>Figure 31: Relation between citizens' level of involvement and selected outcome variables</w:t>
        </w:r>
        <w:r w:rsidR="00FA2B2B">
          <w:rPr>
            <w:noProof/>
            <w:webHidden/>
          </w:rPr>
          <w:tab/>
        </w:r>
        <w:r w:rsidR="00FA2B2B">
          <w:rPr>
            <w:noProof/>
            <w:webHidden/>
          </w:rPr>
          <w:fldChar w:fldCharType="begin"/>
        </w:r>
        <w:r w:rsidR="00FA2B2B">
          <w:rPr>
            <w:noProof/>
            <w:webHidden/>
          </w:rPr>
          <w:instrText xml:space="preserve"> PAGEREF _Toc100567235 \h </w:instrText>
        </w:r>
        <w:r w:rsidR="00FA2B2B">
          <w:rPr>
            <w:noProof/>
            <w:webHidden/>
          </w:rPr>
        </w:r>
        <w:r w:rsidR="00FA2B2B">
          <w:rPr>
            <w:noProof/>
            <w:webHidden/>
          </w:rPr>
          <w:fldChar w:fldCharType="separate"/>
        </w:r>
        <w:r w:rsidR="000959DE">
          <w:rPr>
            <w:noProof/>
            <w:webHidden/>
          </w:rPr>
          <w:t>51</w:t>
        </w:r>
        <w:r w:rsidR="00FA2B2B">
          <w:rPr>
            <w:noProof/>
            <w:webHidden/>
          </w:rPr>
          <w:fldChar w:fldCharType="end"/>
        </w:r>
      </w:hyperlink>
    </w:p>
    <w:p w14:paraId="1A271D3D" w14:textId="75B2DFD3" w:rsidR="00FA2B2B" w:rsidRDefault="00DA67DB">
      <w:pPr>
        <w:pStyle w:val="TableofFigures"/>
        <w:tabs>
          <w:tab w:val="right" w:leader="dot" w:pos="9016"/>
        </w:tabs>
        <w:rPr>
          <w:rFonts w:eastAsiaTheme="minorEastAsia"/>
          <w:noProof/>
          <w:sz w:val="22"/>
          <w:szCs w:val="22"/>
          <w:lang w:eastAsia="en-GB"/>
        </w:rPr>
      </w:pPr>
      <w:hyperlink w:anchor="_Toc100567236" w:history="1">
        <w:r w:rsidR="00FA2B2B" w:rsidRPr="006E69E8">
          <w:rPr>
            <w:rStyle w:val="Hyperlink"/>
            <w:noProof/>
          </w:rPr>
          <w:t>Figure 32: Correlation between the nature of transdisciplinary involvement and intended effects</w:t>
        </w:r>
        <w:r w:rsidR="00FA2B2B">
          <w:rPr>
            <w:noProof/>
            <w:webHidden/>
          </w:rPr>
          <w:tab/>
        </w:r>
        <w:r w:rsidR="00FA2B2B">
          <w:rPr>
            <w:noProof/>
            <w:webHidden/>
          </w:rPr>
          <w:fldChar w:fldCharType="begin"/>
        </w:r>
        <w:r w:rsidR="00FA2B2B">
          <w:rPr>
            <w:noProof/>
            <w:webHidden/>
          </w:rPr>
          <w:instrText xml:space="preserve"> PAGEREF _Toc100567236 \h </w:instrText>
        </w:r>
        <w:r w:rsidR="00FA2B2B">
          <w:rPr>
            <w:noProof/>
            <w:webHidden/>
          </w:rPr>
        </w:r>
        <w:r w:rsidR="00FA2B2B">
          <w:rPr>
            <w:noProof/>
            <w:webHidden/>
          </w:rPr>
          <w:fldChar w:fldCharType="separate"/>
        </w:r>
        <w:r w:rsidR="000959DE">
          <w:rPr>
            <w:noProof/>
            <w:webHidden/>
          </w:rPr>
          <w:t>53</w:t>
        </w:r>
        <w:r w:rsidR="00FA2B2B">
          <w:rPr>
            <w:noProof/>
            <w:webHidden/>
          </w:rPr>
          <w:fldChar w:fldCharType="end"/>
        </w:r>
      </w:hyperlink>
    </w:p>
    <w:p w14:paraId="69997025" w14:textId="72A90334" w:rsidR="00FA2B2B" w:rsidRDefault="00DA67DB">
      <w:pPr>
        <w:pStyle w:val="TableofFigures"/>
        <w:tabs>
          <w:tab w:val="right" w:leader="dot" w:pos="9016"/>
        </w:tabs>
        <w:rPr>
          <w:rFonts w:eastAsiaTheme="minorEastAsia"/>
          <w:noProof/>
          <w:sz w:val="22"/>
          <w:szCs w:val="22"/>
          <w:lang w:eastAsia="en-GB"/>
        </w:rPr>
      </w:pPr>
      <w:hyperlink w:anchor="_Toc100567237" w:history="1">
        <w:r w:rsidR="00FA2B2B" w:rsidRPr="006E69E8">
          <w:rPr>
            <w:rStyle w:val="Hyperlink"/>
            <w:noProof/>
          </w:rPr>
          <w:t>Figure 33: Relation between the social impact statements and the motivation to improve the human condition</w:t>
        </w:r>
        <w:r w:rsidR="00FA2B2B">
          <w:rPr>
            <w:noProof/>
            <w:webHidden/>
          </w:rPr>
          <w:tab/>
        </w:r>
        <w:r w:rsidR="00FA2B2B">
          <w:rPr>
            <w:noProof/>
            <w:webHidden/>
          </w:rPr>
          <w:fldChar w:fldCharType="begin"/>
        </w:r>
        <w:r w:rsidR="00FA2B2B">
          <w:rPr>
            <w:noProof/>
            <w:webHidden/>
          </w:rPr>
          <w:instrText xml:space="preserve"> PAGEREF _Toc100567237 \h </w:instrText>
        </w:r>
        <w:r w:rsidR="00FA2B2B">
          <w:rPr>
            <w:noProof/>
            <w:webHidden/>
          </w:rPr>
        </w:r>
        <w:r w:rsidR="00FA2B2B">
          <w:rPr>
            <w:noProof/>
            <w:webHidden/>
          </w:rPr>
          <w:fldChar w:fldCharType="separate"/>
        </w:r>
        <w:r w:rsidR="000959DE">
          <w:rPr>
            <w:noProof/>
            <w:webHidden/>
          </w:rPr>
          <w:t>54</w:t>
        </w:r>
        <w:r w:rsidR="00FA2B2B">
          <w:rPr>
            <w:noProof/>
            <w:webHidden/>
          </w:rPr>
          <w:fldChar w:fldCharType="end"/>
        </w:r>
      </w:hyperlink>
    </w:p>
    <w:p w14:paraId="15E53772" w14:textId="3E70241E" w:rsidR="00E867F2" w:rsidRDefault="00E867F2" w:rsidP="00125D20">
      <w:pPr>
        <w:rPr>
          <w:rFonts w:ascii="Verdana" w:hAnsi="Verdana"/>
        </w:rPr>
      </w:pPr>
      <w:r>
        <w:rPr>
          <w:rFonts w:ascii="Verdana" w:hAnsi="Verdana"/>
        </w:rPr>
        <w:fldChar w:fldCharType="end"/>
      </w:r>
    </w:p>
    <w:p w14:paraId="48B8AADC" w14:textId="1A64E902" w:rsidR="00125D20" w:rsidRDefault="00125D20" w:rsidP="00125D20">
      <w:pPr>
        <w:rPr>
          <w:rFonts w:ascii="Verdana" w:hAnsi="Verdana"/>
        </w:rPr>
      </w:pPr>
    </w:p>
    <w:p w14:paraId="2C4BBDC8" w14:textId="4856139A" w:rsidR="00BC3CC2" w:rsidRDefault="00BC3CC2" w:rsidP="006D1B13">
      <w:pPr>
        <w:outlineLvl w:val="0"/>
        <w:rPr>
          <w:rFonts w:ascii="Verdana" w:hAnsi="Verdana"/>
        </w:rPr>
      </w:pPr>
      <w:bookmarkStart w:id="3" w:name="_Toc100567168"/>
      <w:r>
        <w:rPr>
          <w:rFonts w:ascii="Verdana" w:hAnsi="Verdana"/>
        </w:rPr>
        <w:t>Table of Tables</w:t>
      </w:r>
      <w:bookmarkEnd w:id="3"/>
    </w:p>
    <w:p w14:paraId="293AE186" w14:textId="77777777" w:rsidR="0088575B" w:rsidRDefault="0088575B" w:rsidP="00C460D2"/>
    <w:p w14:paraId="0ED31664" w14:textId="0F8E485E" w:rsidR="00FA2B2B" w:rsidRDefault="00E867F2">
      <w:pPr>
        <w:pStyle w:val="TableofFigures"/>
        <w:tabs>
          <w:tab w:val="right" w:leader="dot" w:pos="9016"/>
        </w:tabs>
        <w:rPr>
          <w:rFonts w:eastAsiaTheme="minorEastAsia"/>
          <w:noProof/>
          <w:sz w:val="22"/>
          <w:szCs w:val="22"/>
          <w:lang w:eastAsia="en-GB"/>
        </w:rPr>
      </w:pPr>
      <w:r>
        <w:rPr>
          <w:rFonts w:ascii="Verdana" w:hAnsi="Verdana"/>
        </w:rPr>
        <w:fldChar w:fldCharType="begin"/>
      </w:r>
      <w:r>
        <w:rPr>
          <w:rFonts w:ascii="Verdana" w:hAnsi="Verdana"/>
        </w:rPr>
        <w:instrText xml:space="preserve"> TOC \h \z \c "Table" </w:instrText>
      </w:r>
      <w:r>
        <w:rPr>
          <w:rFonts w:ascii="Verdana" w:hAnsi="Verdana"/>
        </w:rPr>
        <w:fldChar w:fldCharType="separate"/>
      </w:r>
      <w:hyperlink w:anchor="_Toc100567238" w:history="1">
        <w:r w:rsidR="00FA2B2B" w:rsidRPr="007C162B">
          <w:rPr>
            <w:rStyle w:val="Hyperlink"/>
            <w:noProof/>
          </w:rPr>
          <w:t>Table 1: Comparison of the sample and survey respondents in terms of gender</w:t>
        </w:r>
        <w:r w:rsidR="00FA2B2B">
          <w:rPr>
            <w:noProof/>
            <w:webHidden/>
          </w:rPr>
          <w:tab/>
        </w:r>
        <w:r w:rsidR="00FA2B2B">
          <w:rPr>
            <w:noProof/>
            <w:webHidden/>
          </w:rPr>
          <w:fldChar w:fldCharType="begin"/>
        </w:r>
        <w:r w:rsidR="00FA2B2B">
          <w:rPr>
            <w:noProof/>
            <w:webHidden/>
          </w:rPr>
          <w:instrText xml:space="preserve"> PAGEREF _Toc100567238 \h </w:instrText>
        </w:r>
        <w:r w:rsidR="00FA2B2B">
          <w:rPr>
            <w:noProof/>
            <w:webHidden/>
          </w:rPr>
        </w:r>
        <w:r w:rsidR="00FA2B2B">
          <w:rPr>
            <w:noProof/>
            <w:webHidden/>
          </w:rPr>
          <w:fldChar w:fldCharType="separate"/>
        </w:r>
        <w:r w:rsidR="000959DE">
          <w:rPr>
            <w:noProof/>
            <w:webHidden/>
          </w:rPr>
          <w:t>7</w:t>
        </w:r>
        <w:r w:rsidR="00FA2B2B">
          <w:rPr>
            <w:noProof/>
            <w:webHidden/>
          </w:rPr>
          <w:fldChar w:fldCharType="end"/>
        </w:r>
      </w:hyperlink>
    </w:p>
    <w:p w14:paraId="530EADE1" w14:textId="683271AF" w:rsidR="00FA2B2B" w:rsidRDefault="00DA67DB">
      <w:pPr>
        <w:pStyle w:val="TableofFigures"/>
        <w:tabs>
          <w:tab w:val="right" w:leader="dot" w:pos="9016"/>
        </w:tabs>
        <w:rPr>
          <w:rFonts w:eastAsiaTheme="minorEastAsia"/>
          <w:noProof/>
          <w:sz w:val="22"/>
          <w:szCs w:val="22"/>
          <w:lang w:eastAsia="en-GB"/>
        </w:rPr>
      </w:pPr>
      <w:hyperlink w:anchor="_Toc100567239" w:history="1">
        <w:r w:rsidR="00FA2B2B" w:rsidRPr="007C162B">
          <w:rPr>
            <w:rStyle w:val="Hyperlink"/>
            <w:noProof/>
          </w:rPr>
          <w:t>Table 2: Comparison of the sample and survey respondents in terms of scientific domains</w:t>
        </w:r>
        <w:r w:rsidR="00FA2B2B">
          <w:rPr>
            <w:noProof/>
            <w:webHidden/>
          </w:rPr>
          <w:tab/>
        </w:r>
        <w:r w:rsidR="00FA2B2B">
          <w:rPr>
            <w:noProof/>
            <w:webHidden/>
          </w:rPr>
          <w:fldChar w:fldCharType="begin"/>
        </w:r>
        <w:r w:rsidR="00FA2B2B">
          <w:rPr>
            <w:noProof/>
            <w:webHidden/>
          </w:rPr>
          <w:instrText xml:space="preserve"> PAGEREF _Toc100567239 \h </w:instrText>
        </w:r>
        <w:r w:rsidR="00FA2B2B">
          <w:rPr>
            <w:noProof/>
            <w:webHidden/>
          </w:rPr>
        </w:r>
        <w:r w:rsidR="00FA2B2B">
          <w:rPr>
            <w:noProof/>
            <w:webHidden/>
          </w:rPr>
          <w:fldChar w:fldCharType="separate"/>
        </w:r>
        <w:r w:rsidR="000959DE">
          <w:rPr>
            <w:noProof/>
            <w:webHidden/>
          </w:rPr>
          <w:t>7</w:t>
        </w:r>
        <w:r w:rsidR="00FA2B2B">
          <w:rPr>
            <w:noProof/>
            <w:webHidden/>
          </w:rPr>
          <w:fldChar w:fldCharType="end"/>
        </w:r>
      </w:hyperlink>
    </w:p>
    <w:p w14:paraId="75316960" w14:textId="219E2EE1" w:rsidR="00FA2B2B" w:rsidRDefault="00DA67DB">
      <w:pPr>
        <w:pStyle w:val="TableofFigures"/>
        <w:tabs>
          <w:tab w:val="right" w:leader="dot" w:pos="9016"/>
        </w:tabs>
        <w:rPr>
          <w:rFonts w:eastAsiaTheme="minorEastAsia"/>
          <w:noProof/>
          <w:sz w:val="22"/>
          <w:szCs w:val="22"/>
          <w:lang w:eastAsia="en-GB"/>
        </w:rPr>
      </w:pPr>
      <w:hyperlink w:anchor="_Toc100567240" w:history="1">
        <w:r w:rsidR="00FA2B2B" w:rsidRPr="007C162B">
          <w:rPr>
            <w:rStyle w:val="Hyperlink"/>
            <w:noProof/>
          </w:rPr>
          <w:t>Table 3: Comparison of the sample and survey respondents in terms of SNSF Instruments</w:t>
        </w:r>
        <w:r w:rsidR="00FA2B2B">
          <w:rPr>
            <w:noProof/>
            <w:webHidden/>
          </w:rPr>
          <w:tab/>
        </w:r>
        <w:r w:rsidR="00FA2B2B">
          <w:rPr>
            <w:noProof/>
            <w:webHidden/>
          </w:rPr>
          <w:fldChar w:fldCharType="begin"/>
        </w:r>
        <w:r w:rsidR="00FA2B2B">
          <w:rPr>
            <w:noProof/>
            <w:webHidden/>
          </w:rPr>
          <w:instrText xml:space="preserve"> PAGEREF _Toc100567240 \h </w:instrText>
        </w:r>
        <w:r w:rsidR="00FA2B2B">
          <w:rPr>
            <w:noProof/>
            <w:webHidden/>
          </w:rPr>
        </w:r>
        <w:r w:rsidR="00FA2B2B">
          <w:rPr>
            <w:noProof/>
            <w:webHidden/>
          </w:rPr>
          <w:fldChar w:fldCharType="separate"/>
        </w:r>
        <w:r w:rsidR="000959DE">
          <w:rPr>
            <w:noProof/>
            <w:webHidden/>
          </w:rPr>
          <w:t>8</w:t>
        </w:r>
        <w:r w:rsidR="00FA2B2B">
          <w:rPr>
            <w:noProof/>
            <w:webHidden/>
          </w:rPr>
          <w:fldChar w:fldCharType="end"/>
        </w:r>
      </w:hyperlink>
    </w:p>
    <w:p w14:paraId="03A48383" w14:textId="615A65DA" w:rsidR="00FA2B2B" w:rsidRDefault="00DA67DB">
      <w:pPr>
        <w:pStyle w:val="TableofFigures"/>
        <w:tabs>
          <w:tab w:val="right" w:leader="dot" w:pos="9016"/>
        </w:tabs>
        <w:rPr>
          <w:rFonts w:eastAsiaTheme="minorEastAsia"/>
          <w:noProof/>
          <w:sz w:val="22"/>
          <w:szCs w:val="22"/>
          <w:lang w:eastAsia="en-GB"/>
        </w:rPr>
      </w:pPr>
      <w:hyperlink w:anchor="_Toc100567241" w:history="1">
        <w:r w:rsidR="00FA2B2B" w:rsidRPr="007C162B">
          <w:rPr>
            <w:rStyle w:val="Hyperlink"/>
            <w:noProof/>
          </w:rPr>
          <w:t>Table 4: Distribution of age among the respondents (n = 361)</w:t>
        </w:r>
        <w:r w:rsidR="00FA2B2B">
          <w:rPr>
            <w:noProof/>
            <w:webHidden/>
          </w:rPr>
          <w:tab/>
        </w:r>
        <w:r w:rsidR="00FA2B2B">
          <w:rPr>
            <w:noProof/>
            <w:webHidden/>
          </w:rPr>
          <w:fldChar w:fldCharType="begin"/>
        </w:r>
        <w:r w:rsidR="00FA2B2B">
          <w:rPr>
            <w:noProof/>
            <w:webHidden/>
          </w:rPr>
          <w:instrText xml:space="preserve"> PAGEREF _Toc100567241 \h </w:instrText>
        </w:r>
        <w:r w:rsidR="00FA2B2B">
          <w:rPr>
            <w:noProof/>
            <w:webHidden/>
          </w:rPr>
        </w:r>
        <w:r w:rsidR="00FA2B2B">
          <w:rPr>
            <w:noProof/>
            <w:webHidden/>
          </w:rPr>
          <w:fldChar w:fldCharType="separate"/>
        </w:r>
        <w:r w:rsidR="000959DE">
          <w:rPr>
            <w:noProof/>
            <w:webHidden/>
          </w:rPr>
          <w:t>10</w:t>
        </w:r>
        <w:r w:rsidR="00FA2B2B">
          <w:rPr>
            <w:noProof/>
            <w:webHidden/>
          </w:rPr>
          <w:fldChar w:fldCharType="end"/>
        </w:r>
      </w:hyperlink>
    </w:p>
    <w:p w14:paraId="5955E0FA" w14:textId="4840D681" w:rsidR="00FA2B2B" w:rsidRDefault="00DA67DB">
      <w:pPr>
        <w:pStyle w:val="TableofFigures"/>
        <w:tabs>
          <w:tab w:val="right" w:leader="dot" w:pos="9016"/>
        </w:tabs>
        <w:rPr>
          <w:rFonts w:eastAsiaTheme="minorEastAsia"/>
          <w:noProof/>
          <w:sz w:val="22"/>
          <w:szCs w:val="22"/>
          <w:lang w:eastAsia="en-GB"/>
        </w:rPr>
      </w:pPr>
      <w:hyperlink w:anchor="_Toc100567242" w:history="1">
        <w:r w:rsidR="00FA2B2B" w:rsidRPr="007C162B">
          <w:rPr>
            <w:rStyle w:val="Hyperlink"/>
            <w:noProof/>
          </w:rPr>
          <w:t>Table 5: Self-assessment in terms of transdisciplinary experience, familiarity with SI, project's contribution to SI</w:t>
        </w:r>
        <w:r w:rsidR="00FA2B2B">
          <w:rPr>
            <w:noProof/>
            <w:webHidden/>
          </w:rPr>
          <w:tab/>
        </w:r>
        <w:r w:rsidR="00FA2B2B">
          <w:rPr>
            <w:noProof/>
            <w:webHidden/>
          </w:rPr>
          <w:fldChar w:fldCharType="begin"/>
        </w:r>
        <w:r w:rsidR="00FA2B2B">
          <w:rPr>
            <w:noProof/>
            <w:webHidden/>
          </w:rPr>
          <w:instrText xml:space="preserve"> PAGEREF _Toc100567242 \h </w:instrText>
        </w:r>
        <w:r w:rsidR="00FA2B2B">
          <w:rPr>
            <w:noProof/>
            <w:webHidden/>
          </w:rPr>
        </w:r>
        <w:r w:rsidR="00FA2B2B">
          <w:rPr>
            <w:noProof/>
            <w:webHidden/>
          </w:rPr>
          <w:fldChar w:fldCharType="separate"/>
        </w:r>
        <w:r w:rsidR="000959DE">
          <w:rPr>
            <w:noProof/>
            <w:webHidden/>
          </w:rPr>
          <w:t>11</w:t>
        </w:r>
        <w:r w:rsidR="00FA2B2B">
          <w:rPr>
            <w:noProof/>
            <w:webHidden/>
          </w:rPr>
          <w:fldChar w:fldCharType="end"/>
        </w:r>
      </w:hyperlink>
    </w:p>
    <w:p w14:paraId="4EA4ACFD" w14:textId="001C80DC" w:rsidR="00FA2B2B" w:rsidRDefault="00DA67DB">
      <w:pPr>
        <w:pStyle w:val="TableofFigures"/>
        <w:tabs>
          <w:tab w:val="right" w:leader="dot" w:pos="9016"/>
        </w:tabs>
        <w:rPr>
          <w:rFonts w:eastAsiaTheme="minorEastAsia"/>
          <w:noProof/>
          <w:sz w:val="22"/>
          <w:szCs w:val="22"/>
          <w:lang w:eastAsia="en-GB"/>
        </w:rPr>
      </w:pPr>
      <w:hyperlink w:anchor="_Toc100567243" w:history="1">
        <w:r w:rsidR="00FA2B2B" w:rsidRPr="007C162B">
          <w:rPr>
            <w:rStyle w:val="Hyperlink"/>
            <w:noProof/>
          </w:rPr>
          <w:t>Table 6: Distribution of different motivation types</w:t>
        </w:r>
        <w:r w:rsidR="00FA2B2B">
          <w:rPr>
            <w:noProof/>
            <w:webHidden/>
          </w:rPr>
          <w:tab/>
        </w:r>
        <w:r w:rsidR="00FA2B2B">
          <w:rPr>
            <w:noProof/>
            <w:webHidden/>
          </w:rPr>
          <w:fldChar w:fldCharType="begin"/>
        </w:r>
        <w:r w:rsidR="00FA2B2B">
          <w:rPr>
            <w:noProof/>
            <w:webHidden/>
          </w:rPr>
          <w:instrText xml:space="preserve"> PAGEREF _Toc100567243 \h </w:instrText>
        </w:r>
        <w:r w:rsidR="00FA2B2B">
          <w:rPr>
            <w:noProof/>
            <w:webHidden/>
          </w:rPr>
        </w:r>
        <w:r w:rsidR="00FA2B2B">
          <w:rPr>
            <w:noProof/>
            <w:webHidden/>
          </w:rPr>
          <w:fldChar w:fldCharType="separate"/>
        </w:r>
        <w:r w:rsidR="000959DE">
          <w:rPr>
            <w:noProof/>
            <w:webHidden/>
          </w:rPr>
          <w:t>16</w:t>
        </w:r>
        <w:r w:rsidR="00FA2B2B">
          <w:rPr>
            <w:noProof/>
            <w:webHidden/>
          </w:rPr>
          <w:fldChar w:fldCharType="end"/>
        </w:r>
      </w:hyperlink>
    </w:p>
    <w:p w14:paraId="1E8D3B68" w14:textId="62044497" w:rsidR="00FA2B2B" w:rsidRDefault="00DA67DB">
      <w:pPr>
        <w:pStyle w:val="TableofFigures"/>
        <w:tabs>
          <w:tab w:val="right" w:leader="dot" w:pos="9016"/>
        </w:tabs>
        <w:rPr>
          <w:rFonts w:eastAsiaTheme="minorEastAsia"/>
          <w:noProof/>
          <w:sz w:val="22"/>
          <w:szCs w:val="22"/>
          <w:lang w:eastAsia="en-GB"/>
        </w:rPr>
      </w:pPr>
      <w:hyperlink w:anchor="_Toc100567244" w:history="1">
        <w:r w:rsidR="00FA2B2B" w:rsidRPr="007C162B">
          <w:rPr>
            <w:rStyle w:val="Hyperlink"/>
            <w:noProof/>
          </w:rPr>
          <w:t>Table 7: Distribution of extent to benefit target groups outside the academic world (n = 360)</w:t>
        </w:r>
        <w:r w:rsidR="00FA2B2B">
          <w:rPr>
            <w:noProof/>
            <w:webHidden/>
          </w:rPr>
          <w:tab/>
        </w:r>
        <w:r w:rsidR="00FA2B2B">
          <w:rPr>
            <w:noProof/>
            <w:webHidden/>
          </w:rPr>
          <w:fldChar w:fldCharType="begin"/>
        </w:r>
        <w:r w:rsidR="00FA2B2B">
          <w:rPr>
            <w:noProof/>
            <w:webHidden/>
          </w:rPr>
          <w:instrText xml:space="preserve"> PAGEREF _Toc100567244 \h </w:instrText>
        </w:r>
        <w:r w:rsidR="00FA2B2B">
          <w:rPr>
            <w:noProof/>
            <w:webHidden/>
          </w:rPr>
        </w:r>
        <w:r w:rsidR="00FA2B2B">
          <w:rPr>
            <w:noProof/>
            <w:webHidden/>
          </w:rPr>
          <w:fldChar w:fldCharType="separate"/>
        </w:r>
        <w:r w:rsidR="000959DE">
          <w:rPr>
            <w:noProof/>
            <w:webHidden/>
          </w:rPr>
          <w:t>17</w:t>
        </w:r>
        <w:r w:rsidR="00FA2B2B">
          <w:rPr>
            <w:noProof/>
            <w:webHidden/>
          </w:rPr>
          <w:fldChar w:fldCharType="end"/>
        </w:r>
      </w:hyperlink>
    </w:p>
    <w:p w14:paraId="2B2CC1ED" w14:textId="14ED5ABB" w:rsidR="00FA2B2B" w:rsidRDefault="00DA67DB">
      <w:pPr>
        <w:pStyle w:val="TableofFigures"/>
        <w:tabs>
          <w:tab w:val="right" w:leader="dot" w:pos="9016"/>
        </w:tabs>
        <w:rPr>
          <w:rFonts w:eastAsiaTheme="minorEastAsia"/>
          <w:noProof/>
          <w:sz w:val="22"/>
          <w:szCs w:val="22"/>
          <w:lang w:eastAsia="en-GB"/>
        </w:rPr>
      </w:pPr>
      <w:hyperlink w:anchor="_Toc100567245" w:history="1">
        <w:r w:rsidR="00FA2B2B" w:rsidRPr="007C162B">
          <w:rPr>
            <w:rStyle w:val="Hyperlink"/>
            <w:noProof/>
          </w:rPr>
          <w:t>Table 8: Distribution of impulses from the non-academic world (n = 360)</w:t>
        </w:r>
        <w:r w:rsidR="00FA2B2B">
          <w:rPr>
            <w:noProof/>
            <w:webHidden/>
          </w:rPr>
          <w:tab/>
        </w:r>
        <w:r w:rsidR="00FA2B2B">
          <w:rPr>
            <w:noProof/>
            <w:webHidden/>
          </w:rPr>
          <w:fldChar w:fldCharType="begin"/>
        </w:r>
        <w:r w:rsidR="00FA2B2B">
          <w:rPr>
            <w:noProof/>
            <w:webHidden/>
          </w:rPr>
          <w:instrText xml:space="preserve"> PAGEREF _Toc100567245 \h </w:instrText>
        </w:r>
        <w:r w:rsidR="00FA2B2B">
          <w:rPr>
            <w:noProof/>
            <w:webHidden/>
          </w:rPr>
        </w:r>
        <w:r w:rsidR="00FA2B2B">
          <w:rPr>
            <w:noProof/>
            <w:webHidden/>
          </w:rPr>
          <w:fldChar w:fldCharType="separate"/>
        </w:r>
        <w:r w:rsidR="000959DE">
          <w:rPr>
            <w:noProof/>
            <w:webHidden/>
          </w:rPr>
          <w:t>19</w:t>
        </w:r>
        <w:r w:rsidR="00FA2B2B">
          <w:rPr>
            <w:noProof/>
            <w:webHidden/>
          </w:rPr>
          <w:fldChar w:fldCharType="end"/>
        </w:r>
      </w:hyperlink>
    </w:p>
    <w:p w14:paraId="6F185CF6" w14:textId="584D3D39" w:rsidR="00FA2B2B" w:rsidRDefault="00DA67DB">
      <w:pPr>
        <w:pStyle w:val="TableofFigures"/>
        <w:tabs>
          <w:tab w:val="right" w:leader="dot" w:pos="9016"/>
        </w:tabs>
        <w:rPr>
          <w:rFonts w:eastAsiaTheme="minorEastAsia"/>
          <w:noProof/>
          <w:sz w:val="22"/>
          <w:szCs w:val="22"/>
          <w:lang w:eastAsia="en-GB"/>
        </w:rPr>
      </w:pPr>
      <w:hyperlink w:anchor="_Toc100567246" w:history="1">
        <w:r w:rsidR="00FA2B2B" w:rsidRPr="007C162B">
          <w:rPr>
            <w:rStyle w:val="Hyperlink"/>
            <w:noProof/>
          </w:rPr>
          <w:t>Table 9: Distribution of impulses from the non-academic world (multiple choice)</w:t>
        </w:r>
        <w:r w:rsidR="00FA2B2B">
          <w:rPr>
            <w:noProof/>
            <w:webHidden/>
          </w:rPr>
          <w:tab/>
        </w:r>
        <w:r w:rsidR="00FA2B2B">
          <w:rPr>
            <w:noProof/>
            <w:webHidden/>
          </w:rPr>
          <w:fldChar w:fldCharType="begin"/>
        </w:r>
        <w:r w:rsidR="00FA2B2B">
          <w:rPr>
            <w:noProof/>
            <w:webHidden/>
          </w:rPr>
          <w:instrText xml:space="preserve"> PAGEREF _Toc100567246 \h </w:instrText>
        </w:r>
        <w:r w:rsidR="00FA2B2B">
          <w:rPr>
            <w:noProof/>
            <w:webHidden/>
          </w:rPr>
        </w:r>
        <w:r w:rsidR="00FA2B2B">
          <w:rPr>
            <w:noProof/>
            <w:webHidden/>
          </w:rPr>
          <w:fldChar w:fldCharType="separate"/>
        </w:r>
        <w:r w:rsidR="000959DE">
          <w:rPr>
            <w:noProof/>
            <w:webHidden/>
          </w:rPr>
          <w:t>20</w:t>
        </w:r>
        <w:r w:rsidR="00FA2B2B">
          <w:rPr>
            <w:noProof/>
            <w:webHidden/>
          </w:rPr>
          <w:fldChar w:fldCharType="end"/>
        </w:r>
      </w:hyperlink>
    </w:p>
    <w:p w14:paraId="14B34E98" w14:textId="7F136702" w:rsidR="00FA2B2B" w:rsidRDefault="00DA67DB">
      <w:pPr>
        <w:pStyle w:val="TableofFigures"/>
        <w:tabs>
          <w:tab w:val="right" w:leader="dot" w:pos="9016"/>
        </w:tabs>
        <w:rPr>
          <w:rFonts w:eastAsiaTheme="minorEastAsia"/>
          <w:noProof/>
          <w:sz w:val="22"/>
          <w:szCs w:val="22"/>
          <w:lang w:eastAsia="en-GB"/>
        </w:rPr>
      </w:pPr>
      <w:hyperlink w:anchor="_Toc100567247" w:history="1">
        <w:r w:rsidR="00FA2B2B" w:rsidRPr="007C162B">
          <w:rPr>
            <w:rStyle w:val="Hyperlink"/>
            <w:noProof/>
          </w:rPr>
          <w:t>Table 10: Level of interdisciplinary and transdisciplinary involvement</w:t>
        </w:r>
        <w:r w:rsidR="00FA2B2B">
          <w:rPr>
            <w:noProof/>
            <w:webHidden/>
          </w:rPr>
          <w:tab/>
        </w:r>
        <w:r w:rsidR="00FA2B2B">
          <w:rPr>
            <w:noProof/>
            <w:webHidden/>
          </w:rPr>
          <w:fldChar w:fldCharType="begin"/>
        </w:r>
        <w:r w:rsidR="00FA2B2B">
          <w:rPr>
            <w:noProof/>
            <w:webHidden/>
          </w:rPr>
          <w:instrText xml:space="preserve"> PAGEREF _Toc100567247 \h </w:instrText>
        </w:r>
        <w:r w:rsidR="00FA2B2B">
          <w:rPr>
            <w:noProof/>
            <w:webHidden/>
          </w:rPr>
        </w:r>
        <w:r w:rsidR="00FA2B2B">
          <w:rPr>
            <w:noProof/>
            <w:webHidden/>
          </w:rPr>
          <w:fldChar w:fldCharType="separate"/>
        </w:r>
        <w:r w:rsidR="000959DE">
          <w:rPr>
            <w:noProof/>
            <w:webHidden/>
          </w:rPr>
          <w:t>22</w:t>
        </w:r>
        <w:r w:rsidR="00FA2B2B">
          <w:rPr>
            <w:noProof/>
            <w:webHidden/>
          </w:rPr>
          <w:fldChar w:fldCharType="end"/>
        </w:r>
      </w:hyperlink>
    </w:p>
    <w:p w14:paraId="3DDACF32" w14:textId="587D4F43" w:rsidR="00FA2B2B" w:rsidRDefault="00DA67DB">
      <w:pPr>
        <w:pStyle w:val="TableofFigures"/>
        <w:tabs>
          <w:tab w:val="right" w:leader="dot" w:pos="9016"/>
        </w:tabs>
        <w:rPr>
          <w:rFonts w:eastAsiaTheme="minorEastAsia"/>
          <w:noProof/>
          <w:sz w:val="22"/>
          <w:szCs w:val="22"/>
          <w:lang w:eastAsia="en-GB"/>
        </w:rPr>
      </w:pPr>
      <w:hyperlink w:anchor="_Toc100567248" w:history="1">
        <w:r w:rsidR="00FA2B2B" w:rsidRPr="007C162B">
          <w:rPr>
            <w:rStyle w:val="Hyperlink"/>
            <w:noProof/>
          </w:rPr>
          <w:t>Table 11: Nature of transdisciplinary involvement per stakeholder group</w:t>
        </w:r>
        <w:r w:rsidR="00FA2B2B">
          <w:rPr>
            <w:noProof/>
            <w:webHidden/>
          </w:rPr>
          <w:tab/>
        </w:r>
        <w:r w:rsidR="00FA2B2B">
          <w:rPr>
            <w:noProof/>
            <w:webHidden/>
          </w:rPr>
          <w:fldChar w:fldCharType="begin"/>
        </w:r>
        <w:r w:rsidR="00FA2B2B">
          <w:rPr>
            <w:noProof/>
            <w:webHidden/>
          </w:rPr>
          <w:instrText xml:space="preserve"> PAGEREF _Toc100567248 \h </w:instrText>
        </w:r>
        <w:r w:rsidR="00FA2B2B">
          <w:rPr>
            <w:noProof/>
            <w:webHidden/>
          </w:rPr>
        </w:r>
        <w:r w:rsidR="00FA2B2B">
          <w:rPr>
            <w:noProof/>
            <w:webHidden/>
          </w:rPr>
          <w:fldChar w:fldCharType="separate"/>
        </w:r>
        <w:r w:rsidR="000959DE">
          <w:rPr>
            <w:noProof/>
            <w:webHidden/>
          </w:rPr>
          <w:t>24</w:t>
        </w:r>
        <w:r w:rsidR="00FA2B2B">
          <w:rPr>
            <w:noProof/>
            <w:webHidden/>
          </w:rPr>
          <w:fldChar w:fldCharType="end"/>
        </w:r>
      </w:hyperlink>
    </w:p>
    <w:p w14:paraId="0E4B90ED" w14:textId="47CFE76D" w:rsidR="00FA2B2B" w:rsidRDefault="00DA67DB">
      <w:pPr>
        <w:pStyle w:val="TableofFigures"/>
        <w:tabs>
          <w:tab w:val="right" w:leader="dot" w:pos="9016"/>
        </w:tabs>
        <w:rPr>
          <w:rFonts w:eastAsiaTheme="minorEastAsia"/>
          <w:noProof/>
          <w:sz w:val="22"/>
          <w:szCs w:val="22"/>
          <w:lang w:eastAsia="en-GB"/>
        </w:rPr>
      </w:pPr>
      <w:hyperlink w:anchor="_Toc100567249" w:history="1">
        <w:r w:rsidR="00FA2B2B" w:rsidRPr="007C162B">
          <w:rPr>
            <w:rStyle w:val="Hyperlink"/>
            <w:noProof/>
          </w:rPr>
          <w:t>Table 12: Distribution of target group goals</w:t>
        </w:r>
        <w:r w:rsidR="00FA2B2B">
          <w:rPr>
            <w:noProof/>
            <w:webHidden/>
          </w:rPr>
          <w:tab/>
        </w:r>
        <w:r w:rsidR="00FA2B2B">
          <w:rPr>
            <w:noProof/>
            <w:webHidden/>
          </w:rPr>
          <w:fldChar w:fldCharType="begin"/>
        </w:r>
        <w:r w:rsidR="00FA2B2B">
          <w:rPr>
            <w:noProof/>
            <w:webHidden/>
          </w:rPr>
          <w:instrText xml:space="preserve"> PAGEREF _Toc100567249 \h </w:instrText>
        </w:r>
        <w:r w:rsidR="00FA2B2B">
          <w:rPr>
            <w:noProof/>
            <w:webHidden/>
          </w:rPr>
        </w:r>
        <w:r w:rsidR="00FA2B2B">
          <w:rPr>
            <w:noProof/>
            <w:webHidden/>
          </w:rPr>
          <w:fldChar w:fldCharType="separate"/>
        </w:r>
        <w:r w:rsidR="000959DE">
          <w:rPr>
            <w:noProof/>
            <w:webHidden/>
          </w:rPr>
          <w:t>25</w:t>
        </w:r>
        <w:r w:rsidR="00FA2B2B">
          <w:rPr>
            <w:noProof/>
            <w:webHidden/>
          </w:rPr>
          <w:fldChar w:fldCharType="end"/>
        </w:r>
      </w:hyperlink>
    </w:p>
    <w:p w14:paraId="04038CD3" w14:textId="00D83F1E" w:rsidR="00FA2B2B" w:rsidRDefault="00DA67DB">
      <w:pPr>
        <w:pStyle w:val="TableofFigures"/>
        <w:tabs>
          <w:tab w:val="right" w:leader="dot" w:pos="9016"/>
        </w:tabs>
        <w:rPr>
          <w:rFonts w:eastAsiaTheme="minorEastAsia"/>
          <w:noProof/>
          <w:sz w:val="22"/>
          <w:szCs w:val="22"/>
          <w:lang w:eastAsia="en-GB"/>
        </w:rPr>
      </w:pPr>
      <w:hyperlink w:anchor="_Toc100567250" w:history="1">
        <w:r w:rsidR="00FA2B2B" w:rsidRPr="007C162B">
          <w:rPr>
            <w:rStyle w:val="Hyperlink"/>
            <w:noProof/>
          </w:rPr>
          <w:t>Table 13: Open science concepts in research projects</w:t>
        </w:r>
        <w:r w:rsidR="00FA2B2B">
          <w:rPr>
            <w:noProof/>
            <w:webHidden/>
          </w:rPr>
          <w:tab/>
        </w:r>
        <w:r w:rsidR="00FA2B2B">
          <w:rPr>
            <w:noProof/>
            <w:webHidden/>
          </w:rPr>
          <w:fldChar w:fldCharType="begin"/>
        </w:r>
        <w:r w:rsidR="00FA2B2B">
          <w:rPr>
            <w:noProof/>
            <w:webHidden/>
          </w:rPr>
          <w:instrText xml:space="preserve"> PAGEREF _Toc100567250 \h </w:instrText>
        </w:r>
        <w:r w:rsidR="00FA2B2B">
          <w:rPr>
            <w:noProof/>
            <w:webHidden/>
          </w:rPr>
        </w:r>
        <w:r w:rsidR="00FA2B2B">
          <w:rPr>
            <w:noProof/>
            <w:webHidden/>
          </w:rPr>
          <w:fldChar w:fldCharType="separate"/>
        </w:r>
        <w:r w:rsidR="000959DE">
          <w:rPr>
            <w:noProof/>
            <w:webHidden/>
          </w:rPr>
          <w:t>26</w:t>
        </w:r>
        <w:r w:rsidR="00FA2B2B">
          <w:rPr>
            <w:noProof/>
            <w:webHidden/>
          </w:rPr>
          <w:fldChar w:fldCharType="end"/>
        </w:r>
      </w:hyperlink>
    </w:p>
    <w:p w14:paraId="173E1B06" w14:textId="4C91D263" w:rsidR="00FA2B2B" w:rsidRDefault="00DA67DB">
      <w:pPr>
        <w:pStyle w:val="TableofFigures"/>
        <w:tabs>
          <w:tab w:val="right" w:leader="dot" w:pos="9016"/>
        </w:tabs>
        <w:rPr>
          <w:rFonts w:eastAsiaTheme="minorEastAsia"/>
          <w:noProof/>
          <w:sz w:val="22"/>
          <w:szCs w:val="22"/>
          <w:lang w:eastAsia="en-GB"/>
        </w:rPr>
      </w:pPr>
      <w:hyperlink w:anchor="_Toc100567251" w:history="1">
        <w:r w:rsidR="00FA2B2B" w:rsidRPr="007C162B">
          <w:rPr>
            <w:rStyle w:val="Hyperlink"/>
            <w:noProof/>
          </w:rPr>
          <w:t>Table 14: Distribution of the explicit gender dimension consideration among projects per scientific domain</w:t>
        </w:r>
        <w:r w:rsidR="00FA2B2B">
          <w:rPr>
            <w:noProof/>
            <w:webHidden/>
          </w:rPr>
          <w:tab/>
        </w:r>
        <w:r w:rsidR="00FA2B2B">
          <w:rPr>
            <w:noProof/>
            <w:webHidden/>
          </w:rPr>
          <w:fldChar w:fldCharType="begin"/>
        </w:r>
        <w:r w:rsidR="00FA2B2B">
          <w:rPr>
            <w:noProof/>
            <w:webHidden/>
          </w:rPr>
          <w:instrText xml:space="preserve"> PAGEREF _Toc100567251 \h </w:instrText>
        </w:r>
        <w:r w:rsidR="00FA2B2B">
          <w:rPr>
            <w:noProof/>
            <w:webHidden/>
          </w:rPr>
        </w:r>
        <w:r w:rsidR="00FA2B2B">
          <w:rPr>
            <w:noProof/>
            <w:webHidden/>
          </w:rPr>
          <w:fldChar w:fldCharType="separate"/>
        </w:r>
        <w:r w:rsidR="000959DE">
          <w:rPr>
            <w:noProof/>
            <w:webHidden/>
          </w:rPr>
          <w:t>28</w:t>
        </w:r>
        <w:r w:rsidR="00FA2B2B">
          <w:rPr>
            <w:noProof/>
            <w:webHidden/>
          </w:rPr>
          <w:fldChar w:fldCharType="end"/>
        </w:r>
      </w:hyperlink>
    </w:p>
    <w:p w14:paraId="449F7AA3" w14:textId="0621EE72" w:rsidR="00FA2B2B" w:rsidRDefault="00DA67DB">
      <w:pPr>
        <w:pStyle w:val="TableofFigures"/>
        <w:tabs>
          <w:tab w:val="right" w:leader="dot" w:pos="9016"/>
        </w:tabs>
        <w:rPr>
          <w:rFonts w:eastAsiaTheme="minorEastAsia"/>
          <w:noProof/>
          <w:sz w:val="22"/>
          <w:szCs w:val="22"/>
          <w:lang w:eastAsia="en-GB"/>
        </w:rPr>
      </w:pPr>
      <w:hyperlink w:anchor="_Toc100567252" w:history="1">
        <w:r w:rsidR="00FA2B2B" w:rsidRPr="007C162B">
          <w:rPr>
            <w:rStyle w:val="Hyperlink"/>
            <w:noProof/>
          </w:rPr>
          <w:t>Table 15: Direct contribution to target group(s)</w:t>
        </w:r>
        <w:r w:rsidR="00FA2B2B">
          <w:rPr>
            <w:noProof/>
            <w:webHidden/>
          </w:rPr>
          <w:tab/>
        </w:r>
        <w:r w:rsidR="00FA2B2B">
          <w:rPr>
            <w:noProof/>
            <w:webHidden/>
          </w:rPr>
          <w:fldChar w:fldCharType="begin"/>
        </w:r>
        <w:r w:rsidR="00FA2B2B">
          <w:rPr>
            <w:noProof/>
            <w:webHidden/>
          </w:rPr>
          <w:instrText xml:space="preserve"> PAGEREF _Toc100567252 \h </w:instrText>
        </w:r>
        <w:r w:rsidR="00FA2B2B">
          <w:rPr>
            <w:noProof/>
            <w:webHidden/>
          </w:rPr>
        </w:r>
        <w:r w:rsidR="00FA2B2B">
          <w:rPr>
            <w:noProof/>
            <w:webHidden/>
          </w:rPr>
          <w:fldChar w:fldCharType="separate"/>
        </w:r>
        <w:r w:rsidR="000959DE">
          <w:rPr>
            <w:noProof/>
            <w:webHidden/>
          </w:rPr>
          <w:t>30</w:t>
        </w:r>
        <w:r w:rsidR="00FA2B2B">
          <w:rPr>
            <w:noProof/>
            <w:webHidden/>
          </w:rPr>
          <w:fldChar w:fldCharType="end"/>
        </w:r>
      </w:hyperlink>
    </w:p>
    <w:p w14:paraId="3530A7AA" w14:textId="4FB44661" w:rsidR="00FA2B2B" w:rsidRDefault="00DA67DB">
      <w:pPr>
        <w:pStyle w:val="TableofFigures"/>
        <w:tabs>
          <w:tab w:val="right" w:leader="dot" w:pos="9016"/>
        </w:tabs>
        <w:rPr>
          <w:rFonts w:eastAsiaTheme="minorEastAsia"/>
          <w:noProof/>
          <w:sz w:val="22"/>
          <w:szCs w:val="22"/>
          <w:lang w:eastAsia="en-GB"/>
        </w:rPr>
      </w:pPr>
      <w:hyperlink w:anchor="_Toc100567253" w:history="1">
        <w:r w:rsidR="00FA2B2B" w:rsidRPr="007C162B">
          <w:rPr>
            <w:rStyle w:val="Hyperlink"/>
            <w:noProof/>
          </w:rPr>
          <w:t>Table 16: Distribution of intended change</w:t>
        </w:r>
        <w:r w:rsidR="00FA2B2B">
          <w:rPr>
            <w:noProof/>
            <w:webHidden/>
          </w:rPr>
          <w:tab/>
        </w:r>
        <w:r w:rsidR="00FA2B2B">
          <w:rPr>
            <w:noProof/>
            <w:webHidden/>
          </w:rPr>
          <w:fldChar w:fldCharType="begin"/>
        </w:r>
        <w:r w:rsidR="00FA2B2B">
          <w:rPr>
            <w:noProof/>
            <w:webHidden/>
          </w:rPr>
          <w:instrText xml:space="preserve"> PAGEREF _Toc100567253 \h </w:instrText>
        </w:r>
        <w:r w:rsidR="00FA2B2B">
          <w:rPr>
            <w:noProof/>
            <w:webHidden/>
          </w:rPr>
        </w:r>
        <w:r w:rsidR="00FA2B2B">
          <w:rPr>
            <w:noProof/>
            <w:webHidden/>
          </w:rPr>
          <w:fldChar w:fldCharType="separate"/>
        </w:r>
        <w:r w:rsidR="000959DE">
          <w:rPr>
            <w:noProof/>
            <w:webHidden/>
          </w:rPr>
          <w:t>31</w:t>
        </w:r>
        <w:r w:rsidR="00FA2B2B">
          <w:rPr>
            <w:noProof/>
            <w:webHidden/>
          </w:rPr>
          <w:fldChar w:fldCharType="end"/>
        </w:r>
      </w:hyperlink>
    </w:p>
    <w:p w14:paraId="269D068B" w14:textId="6C242FF8" w:rsidR="00FA2B2B" w:rsidRDefault="00DA67DB">
      <w:pPr>
        <w:pStyle w:val="TableofFigures"/>
        <w:tabs>
          <w:tab w:val="right" w:leader="dot" w:pos="9016"/>
        </w:tabs>
        <w:rPr>
          <w:rFonts w:eastAsiaTheme="minorEastAsia"/>
          <w:noProof/>
          <w:sz w:val="22"/>
          <w:szCs w:val="22"/>
          <w:lang w:eastAsia="en-GB"/>
        </w:rPr>
      </w:pPr>
      <w:hyperlink w:anchor="_Toc100567254" w:history="1">
        <w:r w:rsidR="00FA2B2B" w:rsidRPr="007C162B">
          <w:rPr>
            <w:rStyle w:val="Hyperlink"/>
            <w:noProof/>
          </w:rPr>
          <w:t>Table 17: Uptake of project results by policy-makers</w:t>
        </w:r>
        <w:r w:rsidR="00FA2B2B">
          <w:rPr>
            <w:noProof/>
            <w:webHidden/>
          </w:rPr>
          <w:tab/>
        </w:r>
        <w:r w:rsidR="00FA2B2B">
          <w:rPr>
            <w:noProof/>
            <w:webHidden/>
          </w:rPr>
          <w:fldChar w:fldCharType="begin"/>
        </w:r>
        <w:r w:rsidR="00FA2B2B">
          <w:rPr>
            <w:noProof/>
            <w:webHidden/>
          </w:rPr>
          <w:instrText xml:space="preserve"> PAGEREF _Toc100567254 \h </w:instrText>
        </w:r>
        <w:r w:rsidR="00FA2B2B">
          <w:rPr>
            <w:noProof/>
            <w:webHidden/>
          </w:rPr>
        </w:r>
        <w:r w:rsidR="00FA2B2B">
          <w:rPr>
            <w:noProof/>
            <w:webHidden/>
          </w:rPr>
          <w:fldChar w:fldCharType="separate"/>
        </w:r>
        <w:r w:rsidR="000959DE">
          <w:rPr>
            <w:noProof/>
            <w:webHidden/>
          </w:rPr>
          <w:t>33</w:t>
        </w:r>
        <w:r w:rsidR="00FA2B2B">
          <w:rPr>
            <w:noProof/>
            <w:webHidden/>
          </w:rPr>
          <w:fldChar w:fldCharType="end"/>
        </w:r>
      </w:hyperlink>
    </w:p>
    <w:p w14:paraId="7110B78B" w14:textId="1B22C6F8" w:rsidR="00FA2B2B" w:rsidRDefault="00DA67DB">
      <w:pPr>
        <w:pStyle w:val="TableofFigures"/>
        <w:tabs>
          <w:tab w:val="right" w:leader="dot" w:pos="9016"/>
        </w:tabs>
        <w:rPr>
          <w:rFonts w:eastAsiaTheme="minorEastAsia"/>
          <w:noProof/>
          <w:sz w:val="22"/>
          <w:szCs w:val="22"/>
          <w:lang w:eastAsia="en-GB"/>
        </w:rPr>
      </w:pPr>
      <w:hyperlink w:anchor="_Toc100567255" w:history="1">
        <w:r w:rsidR="00FA2B2B" w:rsidRPr="007C162B">
          <w:rPr>
            <w:rStyle w:val="Hyperlink"/>
            <w:noProof/>
          </w:rPr>
          <w:t>Table 18: Kind of uptake of project results by policy-makers</w:t>
        </w:r>
        <w:r w:rsidR="00FA2B2B">
          <w:rPr>
            <w:noProof/>
            <w:webHidden/>
          </w:rPr>
          <w:tab/>
        </w:r>
        <w:r w:rsidR="00FA2B2B">
          <w:rPr>
            <w:noProof/>
            <w:webHidden/>
          </w:rPr>
          <w:fldChar w:fldCharType="begin"/>
        </w:r>
        <w:r w:rsidR="00FA2B2B">
          <w:rPr>
            <w:noProof/>
            <w:webHidden/>
          </w:rPr>
          <w:instrText xml:space="preserve"> PAGEREF _Toc100567255 \h </w:instrText>
        </w:r>
        <w:r w:rsidR="00FA2B2B">
          <w:rPr>
            <w:noProof/>
            <w:webHidden/>
          </w:rPr>
        </w:r>
        <w:r w:rsidR="00FA2B2B">
          <w:rPr>
            <w:noProof/>
            <w:webHidden/>
          </w:rPr>
          <w:fldChar w:fldCharType="separate"/>
        </w:r>
        <w:r w:rsidR="000959DE">
          <w:rPr>
            <w:noProof/>
            <w:webHidden/>
          </w:rPr>
          <w:t>34</w:t>
        </w:r>
        <w:r w:rsidR="00FA2B2B">
          <w:rPr>
            <w:noProof/>
            <w:webHidden/>
          </w:rPr>
          <w:fldChar w:fldCharType="end"/>
        </w:r>
      </w:hyperlink>
    </w:p>
    <w:p w14:paraId="295E406A" w14:textId="16F6D84F" w:rsidR="00FA2B2B" w:rsidRDefault="00DA67DB">
      <w:pPr>
        <w:pStyle w:val="TableofFigures"/>
        <w:tabs>
          <w:tab w:val="right" w:leader="dot" w:pos="9016"/>
        </w:tabs>
        <w:rPr>
          <w:rFonts w:eastAsiaTheme="minorEastAsia"/>
          <w:noProof/>
          <w:sz w:val="22"/>
          <w:szCs w:val="22"/>
          <w:lang w:eastAsia="en-GB"/>
        </w:rPr>
      </w:pPr>
      <w:hyperlink w:anchor="_Toc100567256" w:history="1">
        <w:r w:rsidR="00FA2B2B" w:rsidRPr="007C162B">
          <w:rPr>
            <w:rStyle w:val="Hyperlink"/>
            <w:noProof/>
          </w:rPr>
          <w:t>Table 19: Impact statements – change affected through the funded research project</w:t>
        </w:r>
        <w:r w:rsidR="00FA2B2B">
          <w:rPr>
            <w:noProof/>
            <w:webHidden/>
          </w:rPr>
          <w:tab/>
        </w:r>
        <w:r w:rsidR="00FA2B2B">
          <w:rPr>
            <w:noProof/>
            <w:webHidden/>
          </w:rPr>
          <w:fldChar w:fldCharType="begin"/>
        </w:r>
        <w:r w:rsidR="00FA2B2B">
          <w:rPr>
            <w:noProof/>
            <w:webHidden/>
          </w:rPr>
          <w:instrText xml:space="preserve"> PAGEREF _Toc100567256 \h </w:instrText>
        </w:r>
        <w:r w:rsidR="00FA2B2B">
          <w:rPr>
            <w:noProof/>
            <w:webHidden/>
          </w:rPr>
        </w:r>
        <w:r w:rsidR="00FA2B2B">
          <w:rPr>
            <w:noProof/>
            <w:webHidden/>
          </w:rPr>
          <w:fldChar w:fldCharType="separate"/>
        </w:r>
        <w:r w:rsidR="000959DE">
          <w:rPr>
            <w:noProof/>
            <w:webHidden/>
          </w:rPr>
          <w:t>35</w:t>
        </w:r>
        <w:r w:rsidR="00FA2B2B">
          <w:rPr>
            <w:noProof/>
            <w:webHidden/>
          </w:rPr>
          <w:fldChar w:fldCharType="end"/>
        </w:r>
      </w:hyperlink>
    </w:p>
    <w:p w14:paraId="1FD9F229" w14:textId="07704B1D" w:rsidR="00FA2B2B" w:rsidRDefault="00DA67DB">
      <w:pPr>
        <w:pStyle w:val="TableofFigures"/>
        <w:tabs>
          <w:tab w:val="right" w:leader="dot" w:pos="9016"/>
        </w:tabs>
        <w:rPr>
          <w:rFonts w:eastAsiaTheme="minorEastAsia"/>
          <w:noProof/>
          <w:sz w:val="22"/>
          <w:szCs w:val="22"/>
          <w:lang w:eastAsia="en-GB"/>
        </w:rPr>
      </w:pPr>
      <w:hyperlink w:anchor="_Toc100567257" w:history="1">
        <w:r w:rsidR="00FA2B2B" w:rsidRPr="007C162B">
          <w:rPr>
            <w:rStyle w:val="Hyperlink"/>
            <w:noProof/>
          </w:rPr>
          <w:t>Table 20: Dissemination channels</w:t>
        </w:r>
        <w:r w:rsidR="00FA2B2B">
          <w:rPr>
            <w:noProof/>
            <w:webHidden/>
          </w:rPr>
          <w:tab/>
        </w:r>
        <w:r w:rsidR="00FA2B2B">
          <w:rPr>
            <w:noProof/>
            <w:webHidden/>
          </w:rPr>
          <w:fldChar w:fldCharType="begin"/>
        </w:r>
        <w:r w:rsidR="00FA2B2B">
          <w:rPr>
            <w:noProof/>
            <w:webHidden/>
          </w:rPr>
          <w:instrText xml:space="preserve"> PAGEREF _Toc100567257 \h </w:instrText>
        </w:r>
        <w:r w:rsidR="00FA2B2B">
          <w:rPr>
            <w:noProof/>
            <w:webHidden/>
          </w:rPr>
        </w:r>
        <w:r w:rsidR="00FA2B2B">
          <w:rPr>
            <w:noProof/>
            <w:webHidden/>
          </w:rPr>
          <w:fldChar w:fldCharType="separate"/>
        </w:r>
        <w:r w:rsidR="000959DE">
          <w:rPr>
            <w:noProof/>
            <w:webHidden/>
          </w:rPr>
          <w:t>36</w:t>
        </w:r>
        <w:r w:rsidR="00FA2B2B">
          <w:rPr>
            <w:noProof/>
            <w:webHidden/>
          </w:rPr>
          <w:fldChar w:fldCharType="end"/>
        </w:r>
      </w:hyperlink>
    </w:p>
    <w:p w14:paraId="072BC599" w14:textId="2D5F4EF1" w:rsidR="00FA2B2B" w:rsidRDefault="00DA67DB">
      <w:pPr>
        <w:pStyle w:val="TableofFigures"/>
        <w:tabs>
          <w:tab w:val="right" w:leader="dot" w:pos="9016"/>
        </w:tabs>
        <w:rPr>
          <w:rFonts w:eastAsiaTheme="minorEastAsia"/>
          <w:noProof/>
          <w:sz w:val="22"/>
          <w:szCs w:val="22"/>
          <w:lang w:eastAsia="en-GB"/>
        </w:rPr>
      </w:pPr>
      <w:hyperlink w:anchor="_Toc100567258" w:history="1">
        <w:r w:rsidR="00FA2B2B" w:rsidRPr="007C162B">
          <w:rPr>
            <w:rStyle w:val="Hyperlink"/>
            <w:noProof/>
          </w:rPr>
          <w:t>Table 21: Types of scalability</w:t>
        </w:r>
        <w:r w:rsidR="00FA2B2B">
          <w:rPr>
            <w:noProof/>
            <w:webHidden/>
          </w:rPr>
          <w:tab/>
        </w:r>
        <w:r w:rsidR="00FA2B2B">
          <w:rPr>
            <w:noProof/>
            <w:webHidden/>
          </w:rPr>
          <w:fldChar w:fldCharType="begin"/>
        </w:r>
        <w:r w:rsidR="00FA2B2B">
          <w:rPr>
            <w:noProof/>
            <w:webHidden/>
          </w:rPr>
          <w:instrText xml:space="preserve"> PAGEREF _Toc100567258 \h </w:instrText>
        </w:r>
        <w:r w:rsidR="00FA2B2B">
          <w:rPr>
            <w:noProof/>
            <w:webHidden/>
          </w:rPr>
        </w:r>
        <w:r w:rsidR="00FA2B2B">
          <w:rPr>
            <w:noProof/>
            <w:webHidden/>
          </w:rPr>
          <w:fldChar w:fldCharType="separate"/>
        </w:r>
        <w:r w:rsidR="000959DE">
          <w:rPr>
            <w:noProof/>
            <w:webHidden/>
          </w:rPr>
          <w:t>37</w:t>
        </w:r>
        <w:r w:rsidR="00FA2B2B">
          <w:rPr>
            <w:noProof/>
            <w:webHidden/>
          </w:rPr>
          <w:fldChar w:fldCharType="end"/>
        </w:r>
      </w:hyperlink>
    </w:p>
    <w:p w14:paraId="354822A0" w14:textId="6D395B2C" w:rsidR="00FA2B2B" w:rsidRDefault="00DA67DB">
      <w:pPr>
        <w:pStyle w:val="TableofFigures"/>
        <w:tabs>
          <w:tab w:val="right" w:leader="dot" w:pos="9016"/>
        </w:tabs>
        <w:rPr>
          <w:rFonts w:eastAsiaTheme="minorEastAsia"/>
          <w:noProof/>
          <w:sz w:val="22"/>
          <w:szCs w:val="22"/>
          <w:lang w:eastAsia="en-GB"/>
        </w:rPr>
      </w:pPr>
      <w:hyperlink w:anchor="_Toc100567259" w:history="1">
        <w:r w:rsidR="00FA2B2B" w:rsidRPr="007C162B">
          <w:rPr>
            <w:rStyle w:val="Hyperlink"/>
            <w:noProof/>
          </w:rPr>
          <w:t>Table 22: Correlation matrix between transdisciplinary experience, the motivation to address a specific problem, and the motivation to improve the human condition/welfare</w:t>
        </w:r>
        <w:r w:rsidR="00FA2B2B">
          <w:rPr>
            <w:noProof/>
            <w:webHidden/>
          </w:rPr>
          <w:tab/>
        </w:r>
        <w:r w:rsidR="00FA2B2B">
          <w:rPr>
            <w:noProof/>
            <w:webHidden/>
          </w:rPr>
          <w:fldChar w:fldCharType="begin"/>
        </w:r>
        <w:r w:rsidR="00FA2B2B">
          <w:rPr>
            <w:noProof/>
            <w:webHidden/>
          </w:rPr>
          <w:instrText xml:space="preserve"> PAGEREF _Toc100567259 \h </w:instrText>
        </w:r>
        <w:r w:rsidR="00FA2B2B">
          <w:rPr>
            <w:noProof/>
            <w:webHidden/>
          </w:rPr>
        </w:r>
        <w:r w:rsidR="00FA2B2B">
          <w:rPr>
            <w:noProof/>
            <w:webHidden/>
          </w:rPr>
          <w:fldChar w:fldCharType="separate"/>
        </w:r>
        <w:r w:rsidR="000959DE">
          <w:rPr>
            <w:noProof/>
            <w:webHidden/>
          </w:rPr>
          <w:t>39</w:t>
        </w:r>
        <w:r w:rsidR="00FA2B2B">
          <w:rPr>
            <w:noProof/>
            <w:webHidden/>
          </w:rPr>
          <w:fldChar w:fldCharType="end"/>
        </w:r>
      </w:hyperlink>
    </w:p>
    <w:p w14:paraId="2B6515C4" w14:textId="5783FEFF" w:rsidR="00FA2B2B" w:rsidRDefault="00DA67DB">
      <w:pPr>
        <w:pStyle w:val="TableofFigures"/>
        <w:tabs>
          <w:tab w:val="right" w:leader="dot" w:pos="9016"/>
        </w:tabs>
        <w:rPr>
          <w:rFonts w:eastAsiaTheme="minorEastAsia"/>
          <w:noProof/>
          <w:sz w:val="22"/>
          <w:szCs w:val="22"/>
          <w:lang w:eastAsia="en-GB"/>
        </w:rPr>
      </w:pPr>
      <w:hyperlink w:anchor="_Toc100567260" w:history="1">
        <w:r w:rsidR="00FA2B2B" w:rsidRPr="007C162B">
          <w:rPr>
            <w:rStyle w:val="Hyperlink"/>
            <w:noProof/>
          </w:rPr>
          <w:t>Table 23: Kruskal-Wallis and Pairwise Wilcoxon rank sum test results on SI-Familiarity by research domains</w:t>
        </w:r>
        <w:r w:rsidR="00FA2B2B">
          <w:rPr>
            <w:noProof/>
            <w:webHidden/>
          </w:rPr>
          <w:tab/>
        </w:r>
        <w:r w:rsidR="00FA2B2B">
          <w:rPr>
            <w:noProof/>
            <w:webHidden/>
          </w:rPr>
          <w:fldChar w:fldCharType="begin"/>
        </w:r>
        <w:r w:rsidR="00FA2B2B">
          <w:rPr>
            <w:noProof/>
            <w:webHidden/>
          </w:rPr>
          <w:instrText xml:space="preserve"> PAGEREF _Toc100567260 \h </w:instrText>
        </w:r>
        <w:r w:rsidR="00FA2B2B">
          <w:rPr>
            <w:noProof/>
            <w:webHidden/>
          </w:rPr>
        </w:r>
        <w:r w:rsidR="00FA2B2B">
          <w:rPr>
            <w:noProof/>
            <w:webHidden/>
          </w:rPr>
          <w:fldChar w:fldCharType="separate"/>
        </w:r>
        <w:r w:rsidR="000959DE">
          <w:rPr>
            <w:noProof/>
            <w:webHidden/>
          </w:rPr>
          <w:t>41</w:t>
        </w:r>
        <w:r w:rsidR="00FA2B2B">
          <w:rPr>
            <w:noProof/>
            <w:webHidden/>
          </w:rPr>
          <w:fldChar w:fldCharType="end"/>
        </w:r>
      </w:hyperlink>
    </w:p>
    <w:p w14:paraId="6000B82C" w14:textId="3CFAAF12" w:rsidR="00FA2B2B" w:rsidRDefault="00DA67DB">
      <w:pPr>
        <w:pStyle w:val="TableofFigures"/>
        <w:tabs>
          <w:tab w:val="right" w:leader="dot" w:pos="9016"/>
        </w:tabs>
        <w:rPr>
          <w:rFonts w:eastAsiaTheme="minorEastAsia"/>
          <w:noProof/>
          <w:sz w:val="22"/>
          <w:szCs w:val="22"/>
          <w:lang w:eastAsia="en-GB"/>
        </w:rPr>
      </w:pPr>
      <w:hyperlink w:anchor="_Toc100567261" w:history="1">
        <w:r w:rsidR="00FA2B2B" w:rsidRPr="007C162B">
          <w:rPr>
            <w:rStyle w:val="Hyperlink"/>
            <w:noProof/>
          </w:rPr>
          <w:t>Table 24: Correlation matrix between the motivation to improve the human condition/welfare and the direct contribution of the project results to target groups</w:t>
        </w:r>
        <w:r w:rsidR="00FA2B2B">
          <w:rPr>
            <w:noProof/>
            <w:webHidden/>
          </w:rPr>
          <w:tab/>
        </w:r>
        <w:r w:rsidR="00FA2B2B">
          <w:rPr>
            <w:noProof/>
            <w:webHidden/>
          </w:rPr>
          <w:fldChar w:fldCharType="begin"/>
        </w:r>
        <w:r w:rsidR="00FA2B2B">
          <w:rPr>
            <w:noProof/>
            <w:webHidden/>
          </w:rPr>
          <w:instrText xml:space="preserve"> PAGEREF _Toc100567261 \h </w:instrText>
        </w:r>
        <w:r w:rsidR="00FA2B2B">
          <w:rPr>
            <w:noProof/>
            <w:webHidden/>
          </w:rPr>
        </w:r>
        <w:r w:rsidR="00FA2B2B">
          <w:rPr>
            <w:noProof/>
            <w:webHidden/>
          </w:rPr>
          <w:fldChar w:fldCharType="separate"/>
        </w:r>
        <w:r w:rsidR="000959DE">
          <w:rPr>
            <w:noProof/>
            <w:webHidden/>
          </w:rPr>
          <w:t>43</w:t>
        </w:r>
        <w:r w:rsidR="00FA2B2B">
          <w:rPr>
            <w:noProof/>
            <w:webHidden/>
          </w:rPr>
          <w:fldChar w:fldCharType="end"/>
        </w:r>
      </w:hyperlink>
    </w:p>
    <w:p w14:paraId="16A66420" w14:textId="4122B9D8" w:rsidR="00FA2B2B" w:rsidRDefault="00DA67DB">
      <w:pPr>
        <w:pStyle w:val="TableofFigures"/>
        <w:tabs>
          <w:tab w:val="right" w:leader="dot" w:pos="9016"/>
        </w:tabs>
        <w:rPr>
          <w:rFonts w:eastAsiaTheme="minorEastAsia"/>
          <w:noProof/>
          <w:sz w:val="22"/>
          <w:szCs w:val="22"/>
          <w:lang w:eastAsia="en-GB"/>
        </w:rPr>
      </w:pPr>
      <w:hyperlink w:anchor="_Toc100567262" w:history="1">
        <w:r w:rsidR="00FA2B2B" w:rsidRPr="007C162B">
          <w:rPr>
            <w:rStyle w:val="Hyperlink"/>
            <w:noProof/>
          </w:rPr>
          <w:t>Table 25: Kruskal-Wallis and Pairwise Wilcoxon rank sum test results on scientific domain dependency of deliberative research design to benefit social groups outside of academia</w:t>
        </w:r>
        <w:r w:rsidR="00FA2B2B">
          <w:rPr>
            <w:noProof/>
            <w:webHidden/>
          </w:rPr>
          <w:tab/>
        </w:r>
        <w:r w:rsidR="00FA2B2B">
          <w:rPr>
            <w:noProof/>
            <w:webHidden/>
          </w:rPr>
          <w:fldChar w:fldCharType="begin"/>
        </w:r>
        <w:r w:rsidR="00FA2B2B">
          <w:rPr>
            <w:noProof/>
            <w:webHidden/>
          </w:rPr>
          <w:instrText xml:space="preserve"> PAGEREF _Toc100567262 \h </w:instrText>
        </w:r>
        <w:r w:rsidR="00FA2B2B">
          <w:rPr>
            <w:noProof/>
            <w:webHidden/>
          </w:rPr>
        </w:r>
        <w:r w:rsidR="00FA2B2B">
          <w:rPr>
            <w:noProof/>
            <w:webHidden/>
          </w:rPr>
          <w:fldChar w:fldCharType="separate"/>
        </w:r>
        <w:r w:rsidR="000959DE">
          <w:rPr>
            <w:noProof/>
            <w:webHidden/>
          </w:rPr>
          <w:t>45</w:t>
        </w:r>
        <w:r w:rsidR="00FA2B2B">
          <w:rPr>
            <w:noProof/>
            <w:webHidden/>
          </w:rPr>
          <w:fldChar w:fldCharType="end"/>
        </w:r>
      </w:hyperlink>
    </w:p>
    <w:p w14:paraId="085BE7EF" w14:textId="7FCDB46F" w:rsidR="00FA2B2B" w:rsidRDefault="00DA67DB">
      <w:pPr>
        <w:pStyle w:val="TableofFigures"/>
        <w:tabs>
          <w:tab w:val="right" w:leader="dot" w:pos="9016"/>
        </w:tabs>
        <w:rPr>
          <w:rFonts w:eastAsiaTheme="minorEastAsia"/>
          <w:noProof/>
          <w:sz w:val="22"/>
          <w:szCs w:val="22"/>
          <w:lang w:eastAsia="en-GB"/>
        </w:rPr>
      </w:pPr>
      <w:hyperlink w:anchor="_Toc100567263" w:history="1">
        <w:r w:rsidR="00FA2B2B" w:rsidRPr="007C162B">
          <w:rPr>
            <w:rStyle w:val="Hyperlink"/>
            <w:noProof/>
          </w:rPr>
          <w:t>Table 26: Correlation matrix between the deliberate planning for benefits for and the nature of involvement of target groups outside academia</w:t>
        </w:r>
        <w:r w:rsidR="00FA2B2B">
          <w:rPr>
            <w:noProof/>
            <w:webHidden/>
          </w:rPr>
          <w:tab/>
        </w:r>
        <w:r w:rsidR="00FA2B2B">
          <w:rPr>
            <w:noProof/>
            <w:webHidden/>
          </w:rPr>
          <w:fldChar w:fldCharType="begin"/>
        </w:r>
        <w:r w:rsidR="00FA2B2B">
          <w:rPr>
            <w:noProof/>
            <w:webHidden/>
          </w:rPr>
          <w:instrText xml:space="preserve"> PAGEREF _Toc100567263 \h </w:instrText>
        </w:r>
        <w:r w:rsidR="00FA2B2B">
          <w:rPr>
            <w:noProof/>
            <w:webHidden/>
          </w:rPr>
        </w:r>
        <w:r w:rsidR="00FA2B2B">
          <w:rPr>
            <w:noProof/>
            <w:webHidden/>
          </w:rPr>
          <w:fldChar w:fldCharType="separate"/>
        </w:r>
        <w:r w:rsidR="000959DE">
          <w:rPr>
            <w:noProof/>
            <w:webHidden/>
          </w:rPr>
          <w:t>47</w:t>
        </w:r>
        <w:r w:rsidR="00FA2B2B">
          <w:rPr>
            <w:noProof/>
            <w:webHidden/>
          </w:rPr>
          <w:fldChar w:fldCharType="end"/>
        </w:r>
      </w:hyperlink>
    </w:p>
    <w:p w14:paraId="48DD7A2A" w14:textId="5EC72A3C" w:rsidR="00FA2B2B" w:rsidRDefault="00DA67DB">
      <w:pPr>
        <w:pStyle w:val="TableofFigures"/>
        <w:tabs>
          <w:tab w:val="right" w:leader="dot" w:pos="9016"/>
        </w:tabs>
        <w:rPr>
          <w:rFonts w:eastAsiaTheme="minorEastAsia"/>
          <w:noProof/>
          <w:sz w:val="22"/>
          <w:szCs w:val="22"/>
          <w:lang w:eastAsia="en-GB"/>
        </w:rPr>
      </w:pPr>
      <w:hyperlink w:anchor="_Toc100567264" w:history="1">
        <w:r w:rsidR="00FA2B2B" w:rsidRPr="007C162B">
          <w:rPr>
            <w:rStyle w:val="Hyperlink"/>
            <w:noProof/>
          </w:rPr>
          <w:t>Table 27: Correlation test between SI familiarity and the level of involvement of individual citizens</w:t>
        </w:r>
        <w:r w:rsidR="00FA2B2B">
          <w:rPr>
            <w:noProof/>
            <w:webHidden/>
          </w:rPr>
          <w:tab/>
        </w:r>
        <w:r w:rsidR="00FA2B2B">
          <w:rPr>
            <w:noProof/>
            <w:webHidden/>
          </w:rPr>
          <w:fldChar w:fldCharType="begin"/>
        </w:r>
        <w:r w:rsidR="00FA2B2B">
          <w:rPr>
            <w:noProof/>
            <w:webHidden/>
          </w:rPr>
          <w:instrText xml:space="preserve"> PAGEREF _Toc100567264 \h </w:instrText>
        </w:r>
        <w:r w:rsidR="00FA2B2B">
          <w:rPr>
            <w:noProof/>
            <w:webHidden/>
          </w:rPr>
        </w:r>
        <w:r w:rsidR="00FA2B2B">
          <w:rPr>
            <w:noProof/>
            <w:webHidden/>
          </w:rPr>
          <w:fldChar w:fldCharType="separate"/>
        </w:r>
        <w:r w:rsidR="000959DE">
          <w:rPr>
            <w:noProof/>
            <w:webHidden/>
          </w:rPr>
          <w:t>49</w:t>
        </w:r>
        <w:r w:rsidR="00FA2B2B">
          <w:rPr>
            <w:noProof/>
            <w:webHidden/>
          </w:rPr>
          <w:fldChar w:fldCharType="end"/>
        </w:r>
      </w:hyperlink>
    </w:p>
    <w:p w14:paraId="73A47BE4" w14:textId="7CCA5814" w:rsidR="00FA2B2B" w:rsidRDefault="00DA67DB">
      <w:pPr>
        <w:pStyle w:val="TableofFigures"/>
        <w:tabs>
          <w:tab w:val="right" w:leader="dot" w:pos="9016"/>
        </w:tabs>
        <w:rPr>
          <w:rFonts w:eastAsiaTheme="minorEastAsia"/>
          <w:noProof/>
          <w:sz w:val="22"/>
          <w:szCs w:val="22"/>
          <w:lang w:eastAsia="en-GB"/>
        </w:rPr>
      </w:pPr>
      <w:hyperlink w:anchor="_Toc100567265" w:history="1">
        <w:r w:rsidR="00FA2B2B" w:rsidRPr="007C162B">
          <w:rPr>
            <w:rStyle w:val="Hyperlink"/>
            <w:noProof/>
          </w:rPr>
          <w:t>Table 28: Correlation matrix between the nature of involvement of specific societal actors and groups with the novelty of the addressed issue</w:t>
        </w:r>
        <w:r w:rsidR="00FA2B2B">
          <w:rPr>
            <w:noProof/>
            <w:webHidden/>
          </w:rPr>
          <w:tab/>
        </w:r>
        <w:r w:rsidR="00FA2B2B">
          <w:rPr>
            <w:noProof/>
            <w:webHidden/>
          </w:rPr>
          <w:fldChar w:fldCharType="begin"/>
        </w:r>
        <w:r w:rsidR="00FA2B2B">
          <w:rPr>
            <w:noProof/>
            <w:webHidden/>
          </w:rPr>
          <w:instrText xml:space="preserve"> PAGEREF _Toc100567265 \h </w:instrText>
        </w:r>
        <w:r w:rsidR="00FA2B2B">
          <w:rPr>
            <w:noProof/>
            <w:webHidden/>
          </w:rPr>
        </w:r>
        <w:r w:rsidR="00FA2B2B">
          <w:rPr>
            <w:noProof/>
            <w:webHidden/>
          </w:rPr>
          <w:fldChar w:fldCharType="separate"/>
        </w:r>
        <w:r w:rsidR="000959DE">
          <w:rPr>
            <w:noProof/>
            <w:webHidden/>
          </w:rPr>
          <w:t>50</w:t>
        </w:r>
        <w:r w:rsidR="00FA2B2B">
          <w:rPr>
            <w:noProof/>
            <w:webHidden/>
          </w:rPr>
          <w:fldChar w:fldCharType="end"/>
        </w:r>
      </w:hyperlink>
    </w:p>
    <w:p w14:paraId="0831C37B" w14:textId="55016F61" w:rsidR="00FA2B2B" w:rsidRDefault="00DA67DB">
      <w:pPr>
        <w:pStyle w:val="TableofFigures"/>
        <w:tabs>
          <w:tab w:val="right" w:leader="dot" w:pos="9016"/>
        </w:tabs>
        <w:rPr>
          <w:rFonts w:eastAsiaTheme="minorEastAsia"/>
          <w:noProof/>
          <w:sz w:val="22"/>
          <w:szCs w:val="22"/>
          <w:lang w:eastAsia="en-GB"/>
        </w:rPr>
      </w:pPr>
      <w:hyperlink w:anchor="_Toc100567266" w:history="1">
        <w:r w:rsidR="00FA2B2B" w:rsidRPr="007C162B">
          <w:rPr>
            <w:rStyle w:val="Hyperlink"/>
            <w:noProof/>
          </w:rPr>
          <w:t>Table 29: Correlation matrix between citizens' level of involvement and selected outcome variables</w:t>
        </w:r>
        <w:r w:rsidR="00FA2B2B">
          <w:rPr>
            <w:noProof/>
            <w:webHidden/>
          </w:rPr>
          <w:tab/>
        </w:r>
        <w:r w:rsidR="00FA2B2B">
          <w:rPr>
            <w:noProof/>
            <w:webHidden/>
          </w:rPr>
          <w:fldChar w:fldCharType="begin"/>
        </w:r>
        <w:r w:rsidR="00FA2B2B">
          <w:rPr>
            <w:noProof/>
            <w:webHidden/>
          </w:rPr>
          <w:instrText xml:space="preserve"> PAGEREF _Toc100567266 \h </w:instrText>
        </w:r>
        <w:r w:rsidR="00FA2B2B">
          <w:rPr>
            <w:noProof/>
            <w:webHidden/>
          </w:rPr>
        </w:r>
        <w:r w:rsidR="00FA2B2B">
          <w:rPr>
            <w:noProof/>
            <w:webHidden/>
          </w:rPr>
          <w:fldChar w:fldCharType="separate"/>
        </w:r>
        <w:r w:rsidR="000959DE">
          <w:rPr>
            <w:noProof/>
            <w:webHidden/>
          </w:rPr>
          <w:t>52</w:t>
        </w:r>
        <w:r w:rsidR="00FA2B2B">
          <w:rPr>
            <w:noProof/>
            <w:webHidden/>
          </w:rPr>
          <w:fldChar w:fldCharType="end"/>
        </w:r>
      </w:hyperlink>
    </w:p>
    <w:p w14:paraId="7824FDA7" w14:textId="223275AA" w:rsidR="00FA2B2B" w:rsidRDefault="00DA67DB">
      <w:pPr>
        <w:pStyle w:val="TableofFigures"/>
        <w:tabs>
          <w:tab w:val="right" w:leader="dot" w:pos="9016"/>
        </w:tabs>
        <w:rPr>
          <w:rFonts w:eastAsiaTheme="minorEastAsia"/>
          <w:noProof/>
          <w:sz w:val="22"/>
          <w:szCs w:val="22"/>
          <w:lang w:eastAsia="en-GB"/>
        </w:rPr>
      </w:pPr>
      <w:hyperlink w:anchor="_Toc100567267" w:history="1">
        <w:r w:rsidR="00FA2B2B" w:rsidRPr="007C162B">
          <w:rPr>
            <w:rStyle w:val="Hyperlink"/>
            <w:noProof/>
          </w:rPr>
          <w:t>Table 30: Correlation matrix between the social impact statements and the motivation to improve the human condition</w:t>
        </w:r>
        <w:r w:rsidR="00FA2B2B">
          <w:rPr>
            <w:noProof/>
            <w:webHidden/>
          </w:rPr>
          <w:tab/>
        </w:r>
        <w:r w:rsidR="00FA2B2B">
          <w:rPr>
            <w:noProof/>
            <w:webHidden/>
          </w:rPr>
          <w:fldChar w:fldCharType="begin"/>
        </w:r>
        <w:r w:rsidR="00FA2B2B">
          <w:rPr>
            <w:noProof/>
            <w:webHidden/>
          </w:rPr>
          <w:instrText xml:space="preserve"> PAGEREF _Toc100567267 \h </w:instrText>
        </w:r>
        <w:r w:rsidR="00FA2B2B">
          <w:rPr>
            <w:noProof/>
            <w:webHidden/>
          </w:rPr>
        </w:r>
        <w:r w:rsidR="00FA2B2B">
          <w:rPr>
            <w:noProof/>
            <w:webHidden/>
          </w:rPr>
          <w:fldChar w:fldCharType="separate"/>
        </w:r>
        <w:r w:rsidR="000959DE">
          <w:rPr>
            <w:noProof/>
            <w:webHidden/>
          </w:rPr>
          <w:t>54</w:t>
        </w:r>
        <w:r w:rsidR="00FA2B2B">
          <w:rPr>
            <w:noProof/>
            <w:webHidden/>
          </w:rPr>
          <w:fldChar w:fldCharType="end"/>
        </w:r>
      </w:hyperlink>
    </w:p>
    <w:p w14:paraId="5F2D4921" w14:textId="3E23E3CF" w:rsidR="00E867F2" w:rsidRPr="00125D20" w:rsidRDefault="00E867F2" w:rsidP="00125D20">
      <w:pPr>
        <w:rPr>
          <w:rFonts w:ascii="Verdana" w:hAnsi="Verdana"/>
        </w:rPr>
      </w:pPr>
      <w:r>
        <w:rPr>
          <w:rFonts w:ascii="Verdana" w:hAnsi="Verdana"/>
        </w:rPr>
        <w:fldChar w:fldCharType="end"/>
      </w:r>
    </w:p>
    <w:p w14:paraId="18430FBA" w14:textId="77777777" w:rsidR="00125D20" w:rsidRPr="00125D20" w:rsidRDefault="00125D20">
      <w:pPr>
        <w:rPr>
          <w:rFonts w:asciiTheme="majorHAnsi" w:eastAsiaTheme="majorEastAsia" w:hAnsiTheme="majorHAnsi" w:cstheme="majorBidi"/>
          <w:b/>
          <w:sz w:val="32"/>
          <w:szCs w:val="32"/>
          <w:highlight w:val="lightGray"/>
        </w:rPr>
      </w:pPr>
      <w:r w:rsidRPr="00125D20">
        <w:rPr>
          <w:highlight w:val="lightGray"/>
        </w:rPr>
        <w:br w:type="page"/>
      </w:r>
    </w:p>
    <w:p w14:paraId="6146F8B6" w14:textId="5BE26B81" w:rsidR="00976ECE" w:rsidRPr="00125D20" w:rsidRDefault="00976ECE" w:rsidP="006D1B13">
      <w:pPr>
        <w:pStyle w:val="Heading1"/>
      </w:pPr>
      <w:bookmarkStart w:id="4" w:name="_Toc100567169"/>
      <w:r w:rsidRPr="006D1B13">
        <w:lastRenderedPageBreak/>
        <w:t>Introduction</w:t>
      </w:r>
      <w:bookmarkEnd w:id="0"/>
      <w:bookmarkEnd w:id="4"/>
    </w:p>
    <w:p w14:paraId="349C34A1" w14:textId="77777777" w:rsidR="00B15F8F" w:rsidRPr="00125D20" w:rsidRDefault="00B15F8F" w:rsidP="00976ECE">
      <w:pPr>
        <w:jc w:val="both"/>
      </w:pPr>
    </w:p>
    <w:p w14:paraId="7C7ECEF6" w14:textId="3822B259" w:rsidR="007B098D" w:rsidRPr="00125D20" w:rsidRDefault="00976ECE" w:rsidP="00976ECE">
      <w:pPr>
        <w:jc w:val="both"/>
      </w:pPr>
      <w:r w:rsidRPr="00125D20">
        <w:t xml:space="preserve">This </w:t>
      </w:r>
      <w:r w:rsidR="00B15F8F" w:rsidRPr="00125D20">
        <w:t>document</w:t>
      </w:r>
      <w:r w:rsidRPr="00125D20">
        <w:t xml:space="preserve"> </w:t>
      </w:r>
      <w:r w:rsidR="00D15989" w:rsidRPr="00125D20">
        <w:t>represents</w:t>
      </w:r>
      <w:r w:rsidR="00B15F8F" w:rsidRPr="00125D20">
        <w:t xml:space="preserve"> an advanced snapshot of the statistical analysis which is </w:t>
      </w:r>
      <w:r w:rsidR="00384E87" w:rsidRPr="00125D20">
        <w:t xml:space="preserve">an integral </w:t>
      </w:r>
      <w:r w:rsidR="00B15F8F" w:rsidRPr="00125D20">
        <w:t xml:space="preserve">part of the study on </w:t>
      </w:r>
      <w:r w:rsidR="00D15989" w:rsidRPr="00125D20">
        <w:rPr>
          <w:i/>
          <w:iCs/>
        </w:rPr>
        <w:t>Social Innovation as Valuation and Outcome Category of SNSF Funded Research</w:t>
      </w:r>
      <w:r w:rsidR="00D15989" w:rsidRPr="00125D20">
        <w:t xml:space="preserve">. This snapshot comprises the key results of </w:t>
      </w:r>
      <w:r w:rsidRPr="00125D20">
        <w:t xml:space="preserve">the analysis of the </w:t>
      </w:r>
      <w:r w:rsidR="00B15F8F" w:rsidRPr="00125D20">
        <w:t xml:space="preserve">online </w:t>
      </w:r>
      <w:r w:rsidRPr="00125D20">
        <w:t>survey data</w:t>
      </w:r>
      <w:r w:rsidR="00D15989" w:rsidRPr="00125D20">
        <w:t xml:space="preserve"> and the most relevant results of the hypotheses testing.</w:t>
      </w:r>
    </w:p>
    <w:p w14:paraId="533894BB" w14:textId="3CAEB8FA" w:rsidR="00D15989" w:rsidRPr="00125D20" w:rsidRDefault="00D15989" w:rsidP="00976ECE">
      <w:pPr>
        <w:jc w:val="both"/>
      </w:pPr>
    </w:p>
    <w:p w14:paraId="15FB3001" w14:textId="4D252E6A" w:rsidR="00D15989" w:rsidRPr="00125D20" w:rsidRDefault="00D15989" w:rsidP="00976ECE">
      <w:pPr>
        <w:jc w:val="both"/>
      </w:pPr>
      <w:r w:rsidRPr="00125D20">
        <w:t xml:space="preserve">Its purpose is to give </w:t>
      </w:r>
      <w:r w:rsidR="00384E87" w:rsidRPr="00125D20">
        <w:t xml:space="preserve">early </w:t>
      </w:r>
      <w:r w:rsidRPr="00125D20">
        <w:t>insight</w:t>
      </w:r>
      <w:r w:rsidR="00384E87" w:rsidRPr="00125D20">
        <w:t>s</w:t>
      </w:r>
      <w:r w:rsidRPr="00125D20">
        <w:t xml:space="preserve"> into those results before they will feed into the </w:t>
      </w:r>
      <w:r w:rsidR="00384E87" w:rsidRPr="00125D20">
        <w:t xml:space="preserve">results </w:t>
      </w:r>
      <w:r w:rsidRPr="00125D20">
        <w:t xml:space="preserve">triangulation of the </w:t>
      </w:r>
      <w:r w:rsidR="00384E87" w:rsidRPr="00125D20">
        <w:t xml:space="preserve">mixed-methods approach of the study, </w:t>
      </w:r>
      <w:r w:rsidRPr="00125D20">
        <w:t xml:space="preserve">and </w:t>
      </w:r>
      <w:r w:rsidR="00384E87" w:rsidRPr="00125D20">
        <w:t>ultimately</w:t>
      </w:r>
      <w:r w:rsidRPr="00125D20">
        <w:t xml:space="preserve"> </w:t>
      </w:r>
      <w:r w:rsidR="00384E87" w:rsidRPr="00125D20">
        <w:t>its</w:t>
      </w:r>
      <w:r w:rsidRPr="00125D20">
        <w:t xml:space="preserve"> final report.</w:t>
      </w:r>
    </w:p>
    <w:p w14:paraId="6F835E83" w14:textId="1D071754" w:rsidR="007B098D" w:rsidRPr="00125D20" w:rsidRDefault="007B098D" w:rsidP="00976ECE">
      <w:pPr>
        <w:jc w:val="both"/>
      </w:pPr>
    </w:p>
    <w:p w14:paraId="3416A897" w14:textId="77777777" w:rsidR="00384E87" w:rsidRPr="00125D20" w:rsidRDefault="00384E87" w:rsidP="00976ECE">
      <w:pPr>
        <w:jc w:val="both"/>
      </w:pPr>
    </w:p>
    <w:p w14:paraId="51CAD10A" w14:textId="304AD720" w:rsidR="00384E87" w:rsidRPr="00125D20" w:rsidRDefault="00384E87" w:rsidP="00384E87">
      <w:pPr>
        <w:pStyle w:val="Heading2"/>
      </w:pPr>
      <w:bookmarkStart w:id="5" w:name="_Toc100567170"/>
      <w:r w:rsidRPr="00125D20">
        <w:t>The online survey: sampling &amp; respondents</w:t>
      </w:r>
      <w:bookmarkEnd w:id="5"/>
    </w:p>
    <w:p w14:paraId="3021790E" w14:textId="77777777" w:rsidR="00384E87" w:rsidRPr="00125D20" w:rsidRDefault="00384E87" w:rsidP="00976ECE">
      <w:pPr>
        <w:jc w:val="both"/>
      </w:pPr>
    </w:p>
    <w:p w14:paraId="6DED649B" w14:textId="644E6FBC" w:rsidR="000D3436" w:rsidRPr="00125D20" w:rsidRDefault="00976ECE" w:rsidP="00976ECE">
      <w:pPr>
        <w:jc w:val="both"/>
      </w:pPr>
      <w:r w:rsidRPr="00125D20">
        <w:t xml:space="preserve">An invitation to participate in the survey </w:t>
      </w:r>
      <w:r w:rsidR="007B098D" w:rsidRPr="00125D20">
        <w:t>went out</w:t>
      </w:r>
      <w:r w:rsidRPr="00125D20">
        <w:t xml:space="preserve"> to roughly 1000 principal investigators who were selected based on an </w:t>
      </w:r>
      <w:r w:rsidRPr="00125D20">
        <w:rPr>
          <w:i/>
          <w:iCs/>
        </w:rPr>
        <w:t>informed sampling</w:t>
      </w:r>
      <w:r w:rsidRPr="00125D20">
        <w:t xml:space="preserve"> of </w:t>
      </w:r>
      <w:r w:rsidR="0048287F" w:rsidRPr="00125D20">
        <w:t>a corresponding</w:t>
      </w:r>
      <w:r w:rsidRPr="00125D20">
        <w:t xml:space="preserve"> number of </w:t>
      </w:r>
      <w:r w:rsidR="007B098D" w:rsidRPr="00125D20">
        <w:t xml:space="preserve">SNSF-funded </w:t>
      </w:r>
      <w:r w:rsidRPr="00125D20">
        <w:t>research projects.</w:t>
      </w:r>
    </w:p>
    <w:p w14:paraId="0E7622C2" w14:textId="557802C8" w:rsidR="00F6534D" w:rsidRPr="00125D20" w:rsidRDefault="00F6534D" w:rsidP="00976ECE">
      <w:pPr>
        <w:jc w:val="both"/>
      </w:pPr>
    </w:p>
    <w:p w14:paraId="780F97BB" w14:textId="714C30E4" w:rsidR="00F6534D" w:rsidRPr="00125D20" w:rsidRDefault="00F6534D" w:rsidP="00976ECE">
      <w:pPr>
        <w:jc w:val="both"/>
      </w:pPr>
      <w:r w:rsidRPr="00125D20">
        <w:t>T</w:t>
      </w:r>
      <w:r w:rsidR="009057DD" w:rsidRPr="00125D20">
        <w:t>o</w:t>
      </w:r>
      <w:r w:rsidRPr="00125D20">
        <w:t xml:space="preserve"> ensure a representative sample</w:t>
      </w:r>
      <w:r w:rsidR="009057DD" w:rsidRPr="00125D20">
        <w:t xml:space="preserve"> of projects</w:t>
      </w:r>
      <w:r w:rsidRPr="00125D20">
        <w:t>, the following criteria were taken into consideration:</w:t>
      </w:r>
    </w:p>
    <w:p w14:paraId="48D9DC56" w14:textId="3D3E8DD8" w:rsidR="00F6534D" w:rsidRPr="00125D20" w:rsidRDefault="00F6534D" w:rsidP="00F6534D">
      <w:pPr>
        <w:pStyle w:val="ListParagraph"/>
        <w:numPr>
          <w:ilvl w:val="0"/>
          <w:numId w:val="7"/>
        </w:numPr>
        <w:jc w:val="both"/>
        <w:rPr>
          <w:i/>
          <w:iCs/>
        </w:rPr>
      </w:pPr>
      <w:r w:rsidRPr="00125D20">
        <w:rPr>
          <w:i/>
          <w:iCs/>
        </w:rPr>
        <w:t>Gender</w:t>
      </w:r>
    </w:p>
    <w:p w14:paraId="23D47E33" w14:textId="5EEC4096" w:rsidR="00F6534D" w:rsidRPr="00125D20" w:rsidRDefault="00F6534D" w:rsidP="00F6534D">
      <w:pPr>
        <w:pStyle w:val="ListParagraph"/>
        <w:numPr>
          <w:ilvl w:val="0"/>
          <w:numId w:val="7"/>
        </w:numPr>
        <w:jc w:val="both"/>
      </w:pPr>
      <w:r w:rsidRPr="00125D20">
        <w:rPr>
          <w:i/>
          <w:iCs/>
        </w:rPr>
        <w:t>Scientific domain</w:t>
      </w:r>
    </w:p>
    <w:p w14:paraId="23527050" w14:textId="5ADAA901" w:rsidR="00F53A25" w:rsidRPr="00125D20" w:rsidRDefault="00F53A25" w:rsidP="00F53A25">
      <w:pPr>
        <w:pStyle w:val="ListParagraph"/>
        <w:numPr>
          <w:ilvl w:val="0"/>
          <w:numId w:val="7"/>
        </w:numPr>
        <w:jc w:val="both"/>
      </w:pPr>
      <w:r w:rsidRPr="00125D20">
        <w:rPr>
          <w:i/>
          <w:iCs/>
        </w:rPr>
        <w:t>Funding instrument</w:t>
      </w:r>
      <w:r w:rsidRPr="00125D20">
        <w:rPr>
          <w:rStyle w:val="FootnoteReference"/>
          <w:i/>
          <w:iCs/>
        </w:rPr>
        <w:footnoteReference w:id="1"/>
      </w:r>
    </w:p>
    <w:p w14:paraId="11926A3A" w14:textId="78B2E8D0" w:rsidR="00376744" w:rsidRPr="00125D20" w:rsidRDefault="00376744" w:rsidP="00F53A25">
      <w:pPr>
        <w:pStyle w:val="ListParagraph"/>
        <w:numPr>
          <w:ilvl w:val="0"/>
          <w:numId w:val="7"/>
        </w:numPr>
        <w:jc w:val="both"/>
      </w:pPr>
      <w:r w:rsidRPr="00125D20">
        <w:rPr>
          <w:i/>
          <w:iCs/>
        </w:rPr>
        <w:t>Institution Type</w:t>
      </w:r>
    </w:p>
    <w:p w14:paraId="6975F4F8" w14:textId="6D3FE066" w:rsidR="00F6534D" w:rsidRPr="00125D20" w:rsidRDefault="00537210" w:rsidP="00F6534D">
      <w:pPr>
        <w:pStyle w:val="ListParagraph"/>
        <w:numPr>
          <w:ilvl w:val="0"/>
          <w:numId w:val="7"/>
        </w:numPr>
        <w:jc w:val="both"/>
      </w:pPr>
      <w:r w:rsidRPr="00125D20">
        <w:rPr>
          <w:i/>
          <w:iCs/>
        </w:rPr>
        <w:t>Y</w:t>
      </w:r>
      <w:r w:rsidR="00F6534D" w:rsidRPr="00125D20">
        <w:rPr>
          <w:i/>
          <w:iCs/>
        </w:rPr>
        <w:t>ear</w:t>
      </w:r>
      <w:r w:rsidRPr="00125D20">
        <w:rPr>
          <w:i/>
          <w:iCs/>
        </w:rPr>
        <w:t xml:space="preserve"> of completion</w:t>
      </w:r>
    </w:p>
    <w:p w14:paraId="05E38BED" w14:textId="77777777" w:rsidR="000D3436" w:rsidRPr="00125D20" w:rsidRDefault="000D3436" w:rsidP="00976ECE">
      <w:pPr>
        <w:jc w:val="both"/>
      </w:pPr>
    </w:p>
    <w:p w14:paraId="469C29BD" w14:textId="0473695A" w:rsidR="00282E5A" w:rsidRPr="00125D20" w:rsidRDefault="009057DD" w:rsidP="00D87497">
      <w:pPr>
        <w:jc w:val="both"/>
      </w:pPr>
      <w:r w:rsidRPr="00125D20">
        <w:t xml:space="preserve">The last item, </w:t>
      </w:r>
      <w:proofErr w:type="spellStart"/>
      <w:r w:rsidRPr="00125D20">
        <w:t>i</w:t>
      </w:r>
      <w:proofErr w:type="spellEnd"/>
      <w:r w:rsidRPr="00125D20">
        <w:t xml:space="preserve">. e. the </w:t>
      </w:r>
      <w:r w:rsidRPr="00125D20">
        <w:rPr>
          <w:i/>
          <w:iCs/>
        </w:rPr>
        <w:t>year of completion</w:t>
      </w:r>
      <w:r w:rsidRPr="00125D20">
        <w:t>, was not a sampling criterion in the strict sense; its main purpose was to increase the number of insights to be gained from the survey participants. The specific time frame</w:t>
      </w:r>
      <w:r w:rsidR="00C154A1" w:rsidRPr="00125D20">
        <w:t xml:space="preserve"> </w:t>
      </w:r>
      <w:r w:rsidR="00F53A25" w:rsidRPr="00125D20">
        <w:t>(2015 to 2019)</w:t>
      </w:r>
      <w:r w:rsidR="003E4774" w:rsidRPr="00125D20">
        <w:t xml:space="preserve"> of the SNSF-funded projects to be scrutinised</w:t>
      </w:r>
      <w:r w:rsidRPr="00125D20">
        <w:t xml:space="preserve"> was jointly determined by the SNSF and the study team, based on the assumption that </w:t>
      </w:r>
      <w:r w:rsidR="0069508E" w:rsidRPr="00125D20">
        <w:t>the sampled</w:t>
      </w:r>
      <w:r w:rsidRPr="00125D20">
        <w:t xml:space="preserve"> </w:t>
      </w:r>
      <w:r w:rsidR="000D4722" w:rsidRPr="00125D20">
        <w:t>project</w:t>
      </w:r>
      <w:r w:rsidR="0069508E" w:rsidRPr="00125D20">
        <w:t>s</w:t>
      </w:r>
      <w:r w:rsidR="000D4722" w:rsidRPr="00125D20">
        <w:t xml:space="preserve"> </w:t>
      </w:r>
      <w:r w:rsidR="0069508E" w:rsidRPr="00125D20">
        <w:t>were</w:t>
      </w:r>
      <w:r w:rsidR="000D4722" w:rsidRPr="00125D20">
        <w:t xml:space="preserve"> recent enough that the interviewe</w:t>
      </w:r>
      <w:r w:rsidR="0069508E" w:rsidRPr="00125D20">
        <w:t xml:space="preserve">es </w:t>
      </w:r>
      <w:r w:rsidR="00EA251D" w:rsidRPr="00125D20">
        <w:t xml:space="preserve">would </w:t>
      </w:r>
      <w:r w:rsidR="000D4722" w:rsidRPr="00125D20">
        <w:t>remember the specifics</w:t>
      </w:r>
      <w:r w:rsidR="00C154A1" w:rsidRPr="00125D20">
        <w:t>,</w:t>
      </w:r>
      <w:r w:rsidR="000D4722" w:rsidRPr="00125D20">
        <w:t xml:space="preserve"> but long enough </w:t>
      </w:r>
      <w:r w:rsidR="00D91FF6" w:rsidRPr="00125D20">
        <w:t xml:space="preserve">in the past </w:t>
      </w:r>
      <w:r w:rsidR="000D4722" w:rsidRPr="00125D20">
        <w:t>that</w:t>
      </w:r>
      <w:r w:rsidR="004A18BB" w:rsidRPr="00125D20">
        <w:t xml:space="preserve"> </w:t>
      </w:r>
      <w:r w:rsidR="000D4722" w:rsidRPr="00125D20">
        <w:t>conclusions</w:t>
      </w:r>
      <w:r w:rsidRPr="00125D20">
        <w:t xml:space="preserve"> regarding </w:t>
      </w:r>
      <w:r w:rsidR="004A18BB" w:rsidRPr="00125D20">
        <w:t xml:space="preserve">potential </w:t>
      </w:r>
      <w:r w:rsidRPr="00125D20">
        <w:t xml:space="preserve">(non-academic) </w:t>
      </w:r>
      <w:r w:rsidRPr="00125D20">
        <w:rPr>
          <w:i/>
          <w:iCs/>
        </w:rPr>
        <w:t>project outcomes</w:t>
      </w:r>
      <w:r w:rsidR="000D4722" w:rsidRPr="00125D20">
        <w:t xml:space="preserve"> </w:t>
      </w:r>
      <w:r w:rsidR="004A18BB" w:rsidRPr="00125D20">
        <w:t>can</w:t>
      </w:r>
      <w:r w:rsidR="000D4722" w:rsidRPr="00125D20">
        <w:t xml:space="preserve"> be drawn.</w:t>
      </w:r>
    </w:p>
    <w:p w14:paraId="60312238" w14:textId="77777777" w:rsidR="003E4774" w:rsidRPr="00125D20" w:rsidRDefault="003E4774" w:rsidP="00D87497">
      <w:pPr>
        <w:jc w:val="both"/>
      </w:pPr>
    </w:p>
    <w:p w14:paraId="23551888" w14:textId="397677EC" w:rsidR="00F6534D" w:rsidRPr="00125D20" w:rsidRDefault="003E4774" w:rsidP="00D87497">
      <w:pPr>
        <w:jc w:val="both"/>
      </w:pPr>
      <w:r w:rsidRPr="00125D20">
        <w:t>Another joint decision concerns the share of sampled projects per SNSF Instrument. I</w:t>
      </w:r>
      <w:r w:rsidR="00D87497" w:rsidRPr="00125D20">
        <w:t xml:space="preserve">t was deemed an acceptable compromise </w:t>
      </w:r>
      <w:r w:rsidR="004A18BB" w:rsidRPr="00125D20">
        <w:t>to have</w:t>
      </w:r>
      <w:r w:rsidR="00D87497" w:rsidRPr="00125D20">
        <w:t xml:space="preserve"> an over-representation of </w:t>
      </w:r>
      <w:proofErr w:type="spellStart"/>
      <w:r w:rsidR="00D87497" w:rsidRPr="00125D20">
        <w:rPr>
          <w:i/>
          <w:iCs/>
        </w:rPr>
        <w:t>Sinergia</w:t>
      </w:r>
      <w:proofErr w:type="spellEnd"/>
      <w:r w:rsidR="00D87497" w:rsidRPr="00125D20">
        <w:t xml:space="preserve"> projects.</w:t>
      </w:r>
      <w:r w:rsidR="000D4722" w:rsidRPr="00125D20">
        <w:t xml:space="preserve"> Projects belonging to this funding instrument tend to have a wider participation in terms of involved stakeholder groups than those belonging to a different </w:t>
      </w:r>
      <w:r w:rsidR="007B098D" w:rsidRPr="00125D20">
        <w:t xml:space="preserve">funding </w:t>
      </w:r>
      <w:r w:rsidR="000D4722" w:rsidRPr="00125D20">
        <w:t>instrument</w:t>
      </w:r>
      <w:r w:rsidRPr="00125D20">
        <w:t>, while still being fairly evenly distributed across the three scientific domains</w:t>
      </w:r>
      <w:r w:rsidR="000D4722" w:rsidRPr="00125D20">
        <w:t>.</w:t>
      </w:r>
    </w:p>
    <w:p w14:paraId="633F0AFD" w14:textId="77777777" w:rsidR="000D4722" w:rsidRPr="00125D20" w:rsidRDefault="000D4722" w:rsidP="00D87497">
      <w:pPr>
        <w:jc w:val="both"/>
      </w:pPr>
    </w:p>
    <w:p w14:paraId="51A90B45" w14:textId="77777777" w:rsidR="00376744" w:rsidRPr="00125D20" w:rsidRDefault="00976ECE" w:rsidP="00976ECE">
      <w:pPr>
        <w:jc w:val="both"/>
      </w:pPr>
      <w:r w:rsidRPr="00125D20">
        <w:t>The response rate amounted to 36</w:t>
      </w:r>
      <w:r w:rsidR="0048287F" w:rsidRPr="00125D20">
        <w:t> </w:t>
      </w:r>
      <w:r w:rsidRPr="00125D20">
        <w:t>%</w:t>
      </w:r>
      <w:r w:rsidR="00282E5A" w:rsidRPr="00125D20">
        <w:t>. The gender-related shares</w:t>
      </w:r>
      <w:r w:rsidR="00384E87" w:rsidRPr="00125D20">
        <w:t xml:space="preserve">, </w:t>
      </w:r>
      <w:r w:rsidR="00282E5A" w:rsidRPr="00125D20">
        <w:t xml:space="preserve">the shares related to the </w:t>
      </w:r>
      <w:r w:rsidR="00F36434" w:rsidRPr="00125D20">
        <w:t>scientific domains</w:t>
      </w:r>
      <w:r w:rsidR="00384E87" w:rsidRPr="00125D20">
        <w:t>, and the shares related to the SNSF Instruments</w:t>
      </w:r>
      <w:r w:rsidR="00282E5A" w:rsidRPr="00125D20">
        <w:t xml:space="preserve"> found in the sample are reflected </w:t>
      </w:r>
      <w:r w:rsidR="00C154A1" w:rsidRPr="00125D20">
        <w:t xml:space="preserve">among the </w:t>
      </w:r>
      <w:r w:rsidR="00282E5A" w:rsidRPr="00125D20">
        <w:t>survey respondents</w:t>
      </w:r>
      <w:r w:rsidR="000D3436" w:rsidRPr="00125D20">
        <w:t>.</w:t>
      </w:r>
    </w:p>
    <w:p w14:paraId="3F8EA094" w14:textId="76B93DF3" w:rsidR="00384E87" w:rsidRPr="00125D20" w:rsidRDefault="000D3436" w:rsidP="00976ECE">
      <w:pPr>
        <w:jc w:val="both"/>
      </w:pPr>
      <w:r w:rsidRPr="00125D20">
        <w:lastRenderedPageBreak/>
        <w:t xml:space="preserve">To be more specific, the share of female researchers </w:t>
      </w:r>
      <w:r w:rsidR="00282E5A" w:rsidRPr="00125D20">
        <w:t>is</w:t>
      </w:r>
      <w:r w:rsidRPr="00125D20">
        <w:t xml:space="preserve"> 21 % in case of the sample and 23 % in case of the survey respondents (</w:t>
      </w:r>
      <w:r w:rsidR="00C154A1" w:rsidRPr="00125D20">
        <w:t>see</w:t>
      </w:r>
      <w:r w:rsidRPr="00125D20">
        <w:t xml:space="preserve"> </w:t>
      </w:r>
      <w:r w:rsidR="005B7FF7" w:rsidRPr="00125D20">
        <w:fldChar w:fldCharType="begin"/>
      </w:r>
      <w:r w:rsidR="005B7FF7" w:rsidRPr="00125D20">
        <w:instrText xml:space="preserve"> REF _Ref97855061 \h  \* MERGEFORMAT </w:instrText>
      </w:r>
      <w:r w:rsidR="005B7FF7" w:rsidRPr="00125D20">
        <w:fldChar w:fldCharType="separate"/>
      </w:r>
      <w:r w:rsidR="000959DE" w:rsidRPr="00125D20">
        <w:t xml:space="preserve">Table </w:t>
      </w:r>
      <w:r w:rsidR="000959DE">
        <w:rPr>
          <w:noProof/>
        </w:rPr>
        <w:t>1</w:t>
      </w:r>
      <w:r w:rsidR="005B7FF7" w:rsidRPr="00125D20">
        <w:fldChar w:fldCharType="end"/>
      </w:r>
      <w:r w:rsidRPr="00125D20">
        <w:t>).</w:t>
      </w:r>
    </w:p>
    <w:p w14:paraId="48AD196D" w14:textId="77777777" w:rsidR="00955276" w:rsidRPr="00125D20" w:rsidRDefault="00955276" w:rsidP="00976ECE">
      <w:pPr>
        <w:jc w:val="both"/>
      </w:pPr>
    </w:p>
    <w:p w14:paraId="1CFCFCC0" w14:textId="53B64441" w:rsidR="00976ECE" w:rsidRPr="00125D20" w:rsidRDefault="000D3436" w:rsidP="00976ECE">
      <w:pPr>
        <w:jc w:val="both"/>
      </w:pPr>
      <w:r w:rsidRPr="00125D20">
        <w:t>The share of scientific domains varie</w:t>
      </w:r>
      <w:r w:rsidR="00282E5A" w:rsidRPr="00125D20">
        <w:t>s</w:t>
      </w:r>
      <w:r w:rsidRPr="00125D20">
        <w:t xml:space="preserve"> </w:t>
      </w:r>
      <w:r w:rsidR="00F6534D" w:rsidRPr="00125D20">
        <w:t xml:space="preserve">to a minor degree, </w:t>
      </w:r>
      <w:proofErr w:type="spellStart"/>
      <w:r w:rsidR="00F6534D" w:rsidRPr="00125D20">
        <w:t>i</w:t>
      </w:r>
      <w:proofErr w:type="spellEnd"/>
      <w:r w:rsidR="00F6534D" w:rsidRPr="00125D20">
        <w:t>. e.</w:t>
      </w:r>
      <w:r w:rsidRPr="00125D20">
        <w:t xml:space="preserve"> between 2-5 %, when comparing the sample and survey respondents</w:t>
      </w:r>
      <w:r w:rsidR="00F6534D" w:rsidRPr="00125D20">
        <w:t xml:space="preserve"> (</w:t>
      </w:r>
      <w:r w:rsidR="00C154A1" w:rsidRPr="00125D20">
        <w:t>see</w:t>
      </w:r>
      <w:r w:rsidR="00F6534D" w:rsidRPr="00125D20">
        <w:t xml:space="preserve"> </w:t>
      </w:r>
      <w:r w:rsidR="00F6534D" w:rsidRPr="00125D20">
        <w:fldChar w:fldCharType="begin"/>
      </w:r>
      <w:r w:rsidR="00F6534D" w:rsidRPr="00125D20">
        <w:instrText xml:space="preserve"> REF _Ref97855104 \h </w:instrText>
      </w:r>
      <w:r w:rsidR="00F6534D" w:rsidRPr="00125D20">
        <w:fldChar w:fldCharType="separate"/>
      </w:r>
      <w:r w:rsidR="000959DE" w:rsidRPr="00125D20">
        <w:t xml:space="preserve">Table </w:t>
      </w:r>
      <w:r w:rsidR="000959DE">
        <w:rPr>
          <w:noProof/>
        </w:rPr>
        <w:t>2</w:t>
      </w:r>
      <w:r w:rsidR="00F6534D" w:rsidRPr="00125D20">
        <w:fldChar w:fldCharType="end"/>
      </w:r>
      <w:r w:rsidR="00F6534D" w:rsidRPr="00125D20">
        <w:t>). This means that</w:t>
      </w:r>
      <w:r w:rsidR="00C154A1" w:rsidRPr="00125D20">
        <w:t xml:space="preserve"> the scientific domain</w:t>
      </w:r>
      <w:r w:rsidR="00F6534D" w:rsidRPr="00125D20">
        <w:t xml:space="preserve"> </w:t>
      </w:r>
      <w:r w:rsidR="00F6534D" w:rsidRPr="00125D20">
        <w:rPr>
          <w:i/>
          <w:iCs/>
        </w:rPr>
        <w:t xml:space="preserve">Biology and Medicine </w:t>
      </w:r>
      <w:r w:rsidR="00F6534D" w:rsidRPr="00125D20">
        <w:t>was marginally underrepresented while the other two domains were slightly overrepresented</w:t>
      </w:r>
      <w:r w:rsidR="00F36434" w:rsidRPr="00125D20">
        <w:t>.</w:t>
      </w:r>
    </w:p>
    <w:p w14:paraId="4BE9F00A" w14:textId="77777777" w:rsidR="00955276" w:rsidRPr="00125D20" w:rsidRDefault="00955276" w:rsidP="00976ECE">
      <w:pPr>
        <w:jc w:val="both"/>
      </w:pPr>
    </w:p>
    <w:p w14:paraId="59AD15F2" w14:textId="5A87F972" w:rsidR="0048287F" w:rsidRPr="00125D20" w:rsidRDefault="002005FD" w:rsidP="00976ECE">
      <w:pPr>
        <w:jc w:val="both"/>
      </w:pPr>
      <w:r w:rsidRPr="00125D20">
        <w:t>T</w:t>
      </w:r>
      <w:r w:rsidR="00384E87" w:rsidRPr="00125D20">
        <w:t xml:space="preserve">he </w:t>
      </w:r>
      <w:r w:rsidRPr="00125D20">
        <w:t xml:space="preserve">share of </w:t>
      </w:r>
      <w:r w:rsidR="00384E87" w:rsidRPr="00125D20">
        <w:t>SNSF Instruments</w:t>
      </w:r>
      <w:r w:rsidRPr="00125D20">
        <w:t xml:space="preserve"> varies slightly, </w:t>
      </w:r>
      <w:proofErr w:type="spellStart"/>
      <w:r w:rsidRPr="00125D20">
        <w:t>i</w:t>
      </w:r>
      <w:proofErr w:type="spellEnd"/>
      <w:r w:rsidRPr="00125D20">
        <w:t xml:space="preserve">. e. the share of </w:t>
      </w:r>
      <w:proofErr w:type="spellStart"/>
      <w:r w:rsidRPr="00125D20">
        <w:rPr>
          <w:i/>
          <w:iCs/>
        </w:rPr>
        <w:t>Sinergia</w:t>
      </w:r>
      <w:proofErr w:type="spellEnd"/>
      <w:r w:rsidRPr="00125D20">
        <w:t xml:space="preserve"> is 3 percentage points higher in case of the survey respondents, compared to the sample (see </w:t>
      </w:r>
      <w:r w:rsidRPr="00125D20">
        <w:fldChar w:fldCharType="begin"/>
      </w:r>
      <w:r w:rsidRPr="00125D20">
        <w:instrText xml:space="preserve"> REF _Ref100538060 \h </w:instrText>
      </w:r>
      <w:r w:rsidRPr="00125D20">
        <w:fldChar w:fldCharType="separate"/>
      </w:r>
      <w:r w:rsidR="000959DE" w:rsidRPr="00125D20">
        <w:t xml:space="preserve">Table </w:t>
      </w:r>
      <w:r w:rsidR="000959DE">
        <w:rPr>
          <w:noProof/>
        </w:rPr>
        <w:t>3</w:t>
      </w:r>
      <w:r w:rsidRPr="00125D20">
        <w:fldChar w:fldCharType="end"/>
      </w:r>
      <w:r w:rsidRPr="00125D20">
        <w:t>); conversely</w:t>
      </w:r>
      <w:r w:rsidR="00384E87" w:rsidRPr="00125D20">
        <w:t>, the share</w:t>
      </w:r>
      <w:r w:rsidRPr="00125D20">
        <w:t>s</w:t>
      </w:r>
      <w:r w:rsidR="00384E87" w:rsidRPr="00125D20">
        <w:t xml:space="preserve"> of </w:t>
      </w:r>
      <w:r w:rsidR="00384E87" w:rsidRPr="00125D20">
        <w:rPr>
          <w:i/>
          <w:iCs/>
        </w:rPr>
        <w:t>project funding</w:t>
      </w:r>
      <w:r w:rsidR="00384E87" w:rsidRPr="00125D20">
        <w:t xml:space="preserve"> </w:t>
      </w:r>
      <w:r w:rsidRPr="00125D20">
        <w:t xml:space="preserve">and </w:t>
      </w:r>
      <w:r w:rsidRPr="00125D20">
        <w:rPr>
          <w:i/>
          <w:iCs/>
        </w:rPr>
        <w:t>interdisciplinary projects</w:t>
      </w:r>
      <w:r w:rsidRPr="00125D20">
        <w:t xml:space="preserve"> are lower in case of the respondents, compared to the sample (2 percentage points </w:t>
      </w:r>
      <w:r w:rsidR="00376744" w:rsidRPr="00125D20">
        <w:t>in case of</w:t>
      </w:r>
      <w:r w:rsidRPr="00125D20">
        <w:t xml:space="preserve"> the former, 1 percentage point </w:t>
      </w:r>
      <w:r w:rsidR="00376744" w:rsidRPr="00125D20">
        <w:t xml:space="preserve">in case of </w:t>
      </w:r>
      <w:r w:rsidRPr="00125D20">
        <w:t>the latter).</w:t>
      </w:r>
    </w:p>
    <w:p w14:paraId="1F339891" w14:textId="1970AF4C" w:rsidR="00384E87" w:rsidRPr="00125D20" w:rsidRDefault="00384E87" w:rsidP="00976ECE">
      <w:pPr>
        <w:jc w:val="both"/>
      </w:pPr>
    </w:p>
    <w:p w14:paraId="1301A811" w14:textId="77777777" w:rsidR="00384E87" w:rsidRPr="00125D20" w:rsidRDefault="00384E87" w:rsidP="00976ECE">
      <w:pPr>
        <w:jc w:val="both"/>
      </w:pPr>
    </w:p>
    <w:p w14:paraId="0A606BC8" w14:textId="7E17D49B" w:rsidR="00CB1B26" w:rsidRPr="00125D20" w:rsidRDefault="00CB1B26" w:rsidP="00CB1B26">
      <w:pPr>
        <w:pStyle w:val="Caption"/>
        <w:keepNext/>
      </w:pPr>
      <w:bookmarkStart w:id="6" w:name="_Ref97855061"/>
      <w:bookmarkStart w:id="7" w:name="_Toc100567238"/>
      <w:r w:rsidRPr="00125D20">
        <w:t xml:space="preserve">Table </w:t>
      </w:r>
      <w:r w:rsidRPr="00125D20">
        <w:fldChar w:fldCharType="begin"/>
      </w:r>
      <w:r w:rsidRPr="00125D20">
        <w:instrText xml:space="preserve"> SEQ Table \* ARABIC </w:instrText>
      </w:r>
      <w:r w:rsidRPr="00125D20">
        <w:fldChar w:fldCharType="separate"/>
      </w:r>
      <w:r w:rsidR="000959DE">
        <w:rPr>
          <w:noProof/>
        </w:rPr>
        <w:t>1</w:t>
      </w:r>
      <w:r w:rsidRPr="00125D20">
        <w:fldChar w:fldCharType="end"/>
      </w:r>
      <w:bookmarkEnd w:id="6"/>
      <w:r w:rsidRPr="00125D20">
        <w:t>: Comparison of the sample and survey respondents</w:t>
      </w:r>
      <w:r w:rsidRPr="00125D20">
        <w:rPr>
          <w:noProof/>
        </w:rPr>
        <w:t xml:space="preserve"> in terms of gender</w:t>
      </w:r>
      <w:bookmarkEnd w:id="7"/>
    </w:p>
    <w:tbl>
      <w:tblPr>
        <w:tblStyle w:val="ListTable3"/>
        <w:tblW w:w="0" w:type="auto"/>
        <w:tblLayout w:type="fixed"/>
        <w:tblLook w:val="04A0" w:firstRow="1" w:lastRow="0" w:firstColumn="1" w:lastColumn="0" w:noHBand="0" w:noVBand="1"/>
      </w:tblPr>
      <w:tblGrid>
        <w:gridCol w:w="1668"/>
        <w:gridCol w:w="1134"/>
        <w:gridCol w:w="1134"/>
        <w:gridCol w:w="5306"/>
      </w:tblGrid>
      <w:tr w:rsidR="005A7FF5" w:rsidRPr="00125D20" w14:paraId="32D60E49" w14:textId="2B8562F6" w:rsidTr="005A7FF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68" w:type="dxa"/>
            <w:vAlign w:val="bottom"/>
          </w:tcPr>
          <w:p w14:paraId="15C7920C" w14:textId="2440CA7C" w:rsidR="0048287F" w:rsidRPr="00125D20" w:rsidRDefault="00350493" w:rsidP="00F53A25">
            <w:pPr>
              <w:keepNext/>
              <w:keepLines/>
              <w:rPr>
                <w:color w:val="auto"/>
              </w:rPr>
            </w:pPr>
            <w:r w:rsidRPr="00125D20">
              <w:rPr>
                <w:color w:val="auto"/>
              </w:rPr>
              <w:t>Gender</w:t>
            </w:r>
          </w:p>
        </w:tc>
        <w:tc>
          <w:tcPr>
            <w:tcW w:w="1134" w:type="dxa"/>
            <w:vAlign w:val="bottom"/>
          </w:tcPr>
          <w:p w14:paraId="7256AEC0" w14:textId="77777777" w:rsidR="0048287F" w:rsidRPr="00125D20" w:rsidRDefault="0048287F" w:rsidP="005A7FF5">
            <w:pPr>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125D20">
              <w:rPr>
                <w:color w:val="auto"/>
              </w:rPr>
              <w:t>Sample</w:t>
            </w:r>
          </w:p>
          <w:p w14:paraId="243AA39D" w14:textId="241D6A4C" w:rsidR="00787E16" w:rsidRPr="00125D20" w:rsidRDefault="00787E16" w:rsidP="005A7FF5">
            <w:pPr>
              <w:jc w:val="center"/>
              <w:cnfStyle w:val="100000000000" w:firstRow="1" w:lastRow="0" w:firstColumn="0" w:lastColumn="0" w:oddVBand="0" w:evenVBand="0" w:oddHBand="0" w:evenHBand="0" w:firstRowFirstColumn="0" w:firstRowLastColumn="0" w:lastRowFirstColumn="0" w:lastRowLastColumn="0"/>
              <w:rPr>
                <w:color w:val="auto"/>
              </w:rPr>
            </w:pPr>
            <w:r w:rsidRPr="00125D20">
              <w:rPr>
                <w:color w:val="auto"/>
                <w:sz w:val="20"/>
                <w:szCs w:val="20"/>
              </w:rPr>
              <w:t>(n = 1002)</w:t>
            </w:r>
          </w:p>
        </w:tc>
        <w:tc>
          <w:tcPr>
            <w:tcW w:w="1134" w:type="dxa"/>
            <w:vAlign w:val="bottom"/>
          </w:tcPr>
          <w:p w14:paraId="33783731" w14:textId="3F6EF977" w:rsidR="00787E16" w:rsidRPr="00125D20" w:rsidRDefault="0048287F" w:rsidP="005A7FF5">
            <w:pPr>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125D20">
              <w:rPr>
                <w:color w:val="auto"/>
              </w:rPr>
              <w:t>Respon</w:t>
            </w:r>
            <w:r w:rsidR="00350493" w:rsidRPr="00125D20">
              <w:rPr>
                <w:color w:val="auto"/>
              </w:rPr>
              <w:softHyphen/>
            </w:r>
            <w:r w:rsidRPr="00125D20">
              <w:rPr>
                <w:color w:val="auto"/>
              </w:rPr>
              <w:t>d</w:t>
            </w:r>
            <w:r w:rsidR="00787E16" w:rsidRPr="00125D20">
              <w:rPr>
                <w:color w:val="auto"/>
              </w:rPr>
              <w:t>ents</w:t>
            </w:r>
          </w:p>
          <w:p w14:paraId="78A37BEC" w14:textId="25EA16C3" w:rsidR="0048287F" w:rsidRPr="00125D20" w:rsidRDefault="00787E16" w:rsidP="005A7FF5">
            <w:pPr>
              <w:jc w:val="center"/>
              <w:cnfStyle w:val="100000000000" w:firstRow="1" w:lastRow="0" w:firstColumn="0" w:lastColumn="0" w:oddVBand="0" w:evenVBand="0" w:oddHBand="0" w:evenHBand="0" w:firstRowFirstColumn="0" w:firstRowLastColumn="0" w:lastRowFirstColumn="0" w:lastRowLastColumn="0"/>
              <w:rPr>
                <w:color w:val="auto"/>
              </w:rPr>
            </w:pPr>
            <w:r w:rsidRPr="00125D20">
              <w:rPr>
                <w:color w:val="auto"/>
                <w:sz w:val="20"/>
                <w:szCs w:val="20"/>
              </w:rPr>
              <w:t>(n = 361)</w:t>
            </w:r>
          </w:p>
        </w:tc>
        <w:tc>
          <w:tcPr>
            <w:tcW w:w="5306" w:type="dxa"/>
            <w:vAlign w:val="bottom"/>
          </w:tcPr>
          <w:p w14:paraId="75C9115E" w14:textId="57ABEDFB" w:rsidR="0048287F" w:rsidRPr="00125D20" w:rsidRDefault="0048287F" w:rsidP="00F53A25">
            <w:pPr>
              <w:keepNext/>
              <w:keepLines/>
              <w:cnfStyle w:val="100000000000" w:firstRow="1" w:lastRow="0" w:firstColumn="0" w:lastColumn="0" w:oddVBand="0" w:evenVBand="0" w:oddHBand="0" w:evenHBand="0" w:firstRowFirstColumn="0" w:firstRowLastColumn="0" w:lastRowFirstColumn="0" w:lastRowLastColumn="0"/>
              <w:rPr>
                <w:color w:val="auto"/>
              </w:rPr>
            </w:pPr>
            <w:r w:rsidRPr="00125D20">
              <w:rPr>
                <w:color w:val="auto"/>
              </w:rPr>
              <w:t>Visualisation</w:t>
            </w:r>
          </w:p>
        </w:tc>
      </w:tr>
      <w:tr w:rsidR="005A7FF5" w:rsidRPr="00125D20" w14:paraId="1BCB867A" w14:textId="77777777" w:rsidTr="005A7FF5">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5AE1C621" w14:textId="4AE7E2C0" w:rsidR="0048287F" w:rsidRPr="00125D20" w:rsidRDefault="0048287F" w:rsidP="005A7FF5">
            <w:pPr>
              <w:rPr>
                <w:i/>
                <w:iCs/>
              </w:rPr>
            </w:pPr>
            <w:r w:rsidRPr="00125D20">
              <w:rPr>
                <w:i/>
                <w:iCs/>
              </w:rPr>
              <w:t>Female</w:t>
            </w:r>
          </w:p>
        </w:tc>
        <w:tc>
          <w:tcPr>
            <w:tcW w:w="1134" w:type="dxa"/>
            <w:vAlign w:val="center"/>
          </w:tcPr>
          <w:p w14:paraId="227ABD6D" w14:textId="7D01EF29" w:rsidR="0048287F" w:rsidRPr="00125D20" w:rsidRDefault="0048287F" w:rsidP="005A7FF5">
            <w:pPr>
              <w:jc w:val="center"/>
              <w:cnfStyle w:val="000000100000" w:firstRow="0" w:lastRow="0" w:firstColumn="0" w:lastColumn="0" w:oddVBand="0" w:evenVBand="0" w:oddHBand="1" w:evenHBand="0" w:firstRowFirstColumn="0" w:firstRowLastColumn="0" w:lastRowFirstColumn="0" w:lastRowLastColumn="0"/>
            </w:pPr>
            <w:r w:rsidRPr="00125D20">
              <w:t>21 %</w:t>
            </w:r>
          </w:p>
        </w:tc>
        <w:tc>
          <w:tcPr>
            <w:tcW w:w="1134" w:type="dxa"/>
            <w:vAlign w:val="center"/>
          </w:tcPr>
          <w:p w14:paraId="59C1C57B" w14:textId="647EA17B" w:rsidR="0048287F" w:rsidRPr="00125D20" w:rsidRDefault="0048287F" w:rsidP="005A7FF5">
            <w:pPr>
              <w:jc w:val="center"/>
              <w:cnfStyle w:val="000000100000" w:firstRow="0" w:lastRow="0" w:firstColumn="0" w:lastColumn="0" w:oddVBand="0" w:evenVBand="0" w:oddHBand="1" w:evenHBand="0" w:firstRowFirstColumn="0" w:firstRowLastColumn="0" w:lastRowFirstColumn="0" w:lastRowLastColumn="0"/>
            </w:pPr>
            <w:r w:rsidRPr="00125D20">
              <w:t>23 %</w:t>
            </w:r>
          </w:p>
        </w:tc>
        <w:tc>
          <w:tcPr>
            <w:tcW w:w="5306" w:type="dxa"/>
            <w:vMerge w:val="restart"/>
          </w:tcPr>
          <w:p w14:paraId="79C1D313" w14:textId="5672EA6C" w:rsidR="0048287F" w:rsidRPr="00125D20" w:rsidRDefault="00787E16" w:rsidP="00702896">
            <w:pPr>
              <w:jc w:val="center"/>
              <w:cnfStyle w:val="000000100000" w:firstRow="0" w:lastRow="0" w:firstColumn="0" w:lastColumn="0" w:oddVBand="0" w:evenVBand="0" w:oddHBand="1" w:evenHBand="0" w:firstRowFirstColumn="0" w:firstRowLastColumn="0" w:lastRowFirstColumn="0" w:lastRowLastColumn="0"/>
            </w:pPr>
            <w:r w:rsidRPr="00125D20">
              <w:rPr>
                <w:noProof/>
                <w:lang w:eastAsia="de-AT"/>
              </w:rPr>
              <w:drawing>
                <wp:inline distT="0" distB="0" distL="0" distR="0" wp14:anchorId="11981544" wp14:editId="7379E61C">
                  <wp:extent cx="3049383" cy="11781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01102" cy="1198152"/>
                          </a:xfrm>
                          <a:prstGeom prst="rect">
                            <a:avLst/>
                          </a:prstGeom>
                        </pic:spPr>
                      </pic:pic>
                    </a:graphicData>
                  </a:graphic>
                </wp:inline>
              </w:drawing>
            </w:r>
          </w:p>
        </w:tc>
      </w:tr>
      <w:tr w:rsidR="00350493" w:rsidRPr="00125D20" w14:paraId="55C35A83" w14:textId="77777777" w:rsidTr="005A7FF5">
        <w:tc>
          <w:tcPr>
            <w:cnfStyle w:val="001000000000" w:firstRow="0" w:lastRow="0" w:firstColumn="1" w:lastColumn="0" w:oddVBand="0" w:evenVBand="0" w:oddHBand="0" w:evenHBand="0" w:firstRowFirstColumn="0" w:firstRowLastColumn="0" w:lastRowFirstColumn="0" w:lastRowLastColumn="0"/>
            <w:tcW w:w="1668" w:type="dxa"/>
            <w:vAlign w:val="center"/>
          </w:tcPr>
          <w:p w14:paraId="67AAFD75" w14:textId="3CD4BFA5" w:rsidR="0048287F" w:rsidRPr="00125D20" w:rsidRDefault="0048287F" w:rsidP="005A7FF5">
            <w:pPr>
              <w:rPr>
                <w:i/>
                <w:iCs/>
              </w:rPr>
            </w:pPr>
            <w:r w:rsidRPr="00125D20">
              <w:rPr>
                <w:i/>
                <w:iCs/>
              </w:rPr>
              <w:t>Male</w:t>
            </w:r>
          </w:p>
        </w:tc>
        <w:tc>
          <w:tcPr>
            <w:tcW w:w="1134" w:type="dxa"/>
            <w:vAlign w:val="center"/>
          </w:tcPr>
          <w:p w14:paraId="25CA711C" w14:textId="7F0DEC53" w:rsidR="0048287F" w:rsidRPr="00125D20" w:rsidRDefault="0048287F" w:rsidP="005A7FF5">
            <w:pPr>
              <w:jc w:val="center"/>
              <w:cnfStyle w:val="000000000000" w:firstRow="0" w:lastRow="0" w:firstColumn="0" w:lastColumn="0" w:oddVBand="0" w:evenVBand="0" w:oddHBand="0" w:evenHBand="0" w:firstRowFirstColumn="0" w:firstRowLastColumn="0" w:lastRowFirstColumn="0" w:lastRowLastColumn="0"/>
            </w:pPr>
            <w:r w:rsidRPr="00125D20">
              <w:t>79 %</w:t>
            </w:r>
          </w:p>
        </w:tc>
        <w:tc>
          <w:tcPr>
            <w:tcW w:w="1134" w:type="dxa"/>
            <w:vAlign w:val="center"/>
          </w:tcPr>
          <w:p w14:paraId="6261FF75" w14:textId="42293A04" w:rsidR="0048287F" w:rsidRPr="00125D20" w:rsidRDefault="0048287F" w:rsidP="005A7FF5">
            <w:pPr>
              <w:jc w:val="center"/>
              <w:cnfStyle w:val="000000000000" w:firstRow="0" w:lastRow="0" w:firstColumn="0" w:lastColumn="0" w:oddVBand="0" w:evenVBand="0" w:oddHBand="0" w:evenHBand="0" w:firstRowFirstColumn="0" w:firstRowLastColumn="0" w:lastRowFirstColumn="0" w:lastRowLastColumn="0"/>
            </w:pPr>
            <w:r w:rsidRPr="00125D20">
              <w:t>77 %</w:t>
            </w:r>
          </w:p>
        </w:tc>
        <w:tc>
          <w:tcPr>
            <w:tcW w:w="5306" w:type="dxa"/>
            <w:vMerge/>
          </w:tcPr>
          <w:p w14:paraId="649225DC" w14:textId="77777777" w:rsidR="0048287F" w:rsidRPr="00125D20" w:rsidRDefault="0048287F" w:rsidP="00976ECE">
            <w:pPr>
              <w:jc w:val="both"/>
              <w:cnfStyle w:val="000000000000" w:firstRow="0" w:lastRow="0" w:firstColumn="0" w:lastColumn="0" w:oddVBand="0" w:evenVBand="0" w:oddHBand="0" w:evenHBand="0" w:firstRowFirstColumn="0" w:firstRowLastColumn="0" w:lastRowFirstColumn="0" w:lastRowLastColumn="0"/>
            </w:pPr>
          </w:p>
        </w:tc>
      </w:tr>
    </w:tbl>
    <w:p w14:paraId="6D0A9E14" w14:textId="428BB6B8" w:rsidR="00350493" w:rsidRPr="00125D20" w:rsidRDefault="00350493"/>
    <w:p w14:paraId="04ED946D" w14:textId="77777777" w:rsidR="00CB1B26" w:rsidRPr="00125D20" w:rsidRDefault="00CB1B26"/>
    <w:p w14:paraId="5DABD9BB" w14:textId="7A6A28F8" w:rsidR="00CB1B26" w:rsidRPr="00125D20" w:rsidRDefault="00CB1B26" w:rsidP="00CB1B26">
      <w:pPr>
        <w:pStyle w:val="Caption"/>
        <w:keepNext/>
      </w:pPr>
      <w:bookmarkStart w:id="8" w:name="_Ref97855104"/>
      <w:bookmarkStart w:id="9" w:name="_Ref97855111"/>
      <w:bookmarkStart w:id="10" w:name="_Toc100567239"/>
      <w:r w:rsidRPr="00125D20">
        <w:t xml:space="preserve">Table </w:t>
      </w:r>
      <w:r w:rsidRPr="00125D20">
        <w:fldChar w:fldCharType="begin"/>
      </w:r>
      <w:r w:rsidRPr="00125D20">
        <w:instrText xml:space="preserve"> SEQ Table \* ARABIC </w:instrText>
      </w:r>
      <w:r w:rsidRPr="00125D20">
        <w:fldChar w:fldCharType="separate"/>
      </w:r>
      <w:r w:rsidR="000959DE">
        <w:rPr>
          <w:noProof/>
        </w:rPr>
        <w:t>2</w:t>
      </w:r>
      <w:r w:rsidRPr="00125D20">
        <w:fldChar w:fldCharType="end"/>
      </w:r>
      <w:bookmarkEnd w:id="8"/>
      <w:r w:rsidRPr="00125D20">
        <w:t>: Comparison of the sample and survey respondents in terms of scientific domains</w:t>
      </w:r>
      <w:bookmarkEnd w:id="9"/>
      <w:bookmarkEnd w:id="10"/>
    </w:p>
    <w:tbl>
      <w:tblPr>
        <w:tblStyle w:val="ListTable3"/>
        <w:tblW w:w="0" w:type="auto"/>
        <w:tblLayout w:type="fixed"/>
        <w:tblLook w:val="04A0" w:firstRow="1" w:lastRow="0" w:firstColumn="1" w:lastColumn="0" w:noHBand="0" w:noVBand="1"/>
      </w:tblPr>
      <w:tblGrid>
        <w:gridCol w:w="1648"/>
        <w:gridCol w:w="20"/>
        <w:gridCol w:w="1128"/>
        <w:gridCol w:w="6"/>
        <w:gridCol w:w="1134"/>
        <w:gridCol w:w="8"/>
        <w:gridCol w:w="5298"/>
      </w:tblGrid>
      <w:tr w:rsidR="00350493" w:rsidRPr="00125D20" w14:paraId="538EDABF" w14:textId="77777777" w:rsidTr="009057DD">
        <w:trPr>
          <w:cnfStyle w:val="100000000000" w:firstRow="1" w:lastRow="0" w:firstColumn="0" w:lastColumn="0" w:oddVBand="0" w:evenVBand="0" w:oddHBand="0" w:evenHBand="0" w:firstRowFirstColumn="0" w:firstRowLastColumn="0" w:lastRowFirstColumn="0" w:lastRowLastColumn="0"/>
          <w:cantSplit/>
          <w:trHeight w:val="621"/>
        </w:trPr>
        <w:tc>
          <w:tcPr>
            <w:cnfStyle w:val="001000000100" w:firstRow="0" w:lastRow="0" w:firstColumn="1" w:lastColumn="0" w:oddVBand="0" w:evenVBand="0" w:oddHBand="0" w:evenHBand="0" w:firstRowFirstColumn="1" w:firstRowLastColumn="0" w:lastRowFirstColumn="0" w:lastRowLastColumn="0"/>
            <w:tcW w:w="1648" w:type="dxa"/>
            <w:vAlign w:val="bottom"/>
          </w:tcPr>
          <w:p w14:paraId="310BFDAC" w14:textId="693AB13E" w:rsidR="00350493" w:rsidRPr="00125D20" w:rsidRDefault="00350493" w:rsidP="009057DD">
            <w:pPr>
              <w:keepNext/>
              <w:keepLines/>
            </w:pPr>
            <w:r w:rsidRPr="00125D20">
              <w:t>Scientific Domain</w:t>
            </w:r>
          </w:p>
        </w:tc>
        <w:tc>
          <w:tcPr>
            <w:tcW w:w="1148" w:type="dxa"/>
            <w:gridSpan w:val="2"/>
            <w:vAlign w:val="bottom"/>
          </w:tcPr>
          <w:p w14:paraId="62F431B6" w14:textId="77777777" w:rsidR="00350493" w:rsidRPr="00125D20" w:rsidRDefault="00350493" w:rsidP="005A7FF5">
            <w:pPr>
              <w:jc w:val="center"/>
              <w:cnfStyle w:val="100000000000" w:firstRow="1" w:lastRow="0" w:firstColumn="0" w:lastColumn="0" w:oddVBand="0" w:evenVBand="0" w:oddHBand="0" w:evenHBand="0" w:firstRowFirstColumn="0" w:firstRowLastColumn="0" w:lastRowFirstColumn="0" w:lastRowLastColumn="0"/>
              <w:rPr>
                <w:b w:val="0"/>
                <w:bCs w:val="0"/>
              </w:rPr>
            </w:pPr>
            <w:r w:rsidRPr="00125D20">
              <w:t>Sample</w:t>
            </w:r>
          </w:p>
          <w:p w14:paraId="340F8D72" w14:textId="4D240F6C" w:rsidR="00350493" w:rsidRPr="00125D20" w:rsidRDefault="00350493" w:rsidP="005A7FF5">
            <w:pPr>
              <w:jc w:val="center"/>
              <w:cnfStyle w:val="100000000000" w:firstRow="1" w:lastRow="0" w:firstColumn="0" w:lastColumn="0" w:oddVBand="0" w:evenVBand="0" w:oddHBand="0" w:evenHBand="0" w:firstRowFirstColumn="0" w:firstRowLastColumn="0" w:lastRowFirstColumn="0" w:lastRowLastColumn="0"/>
            </w:pPr>
            <w:r w:rsidRPr="00125D20">
              <w:rPr>
                <w:sz w:val="20"/>
                <w:szCs w:val="20"/>
              </w:rPr>
              <w:t>(n = 1002)</w:t>
            </w:r>
          </w:p>
        </w:tc>
        <w:tc>
          <w:tcPr>
            <w:tcW w:w="1148" w:type="dxa"/>
            <w:gridSpan w:val="3"/>
            <w:vAlign w:val="bottom"/>
          </w:tcPr>
          <w:p w14:paraId="7B70892F" w14:textId="77777777" w:rsidR="00350493" w:rsidRPr="00125D20" w:rsidRDefault="00350493" w:rsidP="005A7FF5">
            <w:pPr>
              <w:jc w:val="center"/>
              <w:cnfStyle w:val="100000000000" w:firstRow="1" w:lastRow="0" w:firstColumn="0" w:lastColumn="0" w:oddVBand="0" w:evenVBand="0" w:oddHBand="0" w:evenHBand="0" w:firstRowFirstColumn="0" w:firstRowLastColumn="0" w:lastRowFirstColumn="0" w:lastRowLastColumn="0"/>
              <w:rPr>
                <w:b w:val="0"/>
                <w:bCs w:val="0"/>
              </w:rPr>
            </w:pPr>
            <w:r w:rsidRPr="00125D20">
              <w:t>Respon</w:t>
            </w:r>
            <w:r w:rsidRPr="00125D20">
              <w:softHyphen/>
              <w:t>dents</w:t>
            </w:r>
          </w:p>
          <w:p w14:paraId="53B21FB6" w14:textId="274BBFF2" w:rsidR="00350493" w:rsidRPr="00125D20" w:rsidRDefault="00350493" w:rsidP="005A7FF5">
            <w:pPr>
              <w:jc w:val="center"/>
              <w:cnfStyle w:val="100000000000" w:firstRow="1" w:lastRow="0" w:firstColumn="0" w:lastColumn="0" w:oddVBand="0" w:evenVBand="0" w:oddHBand="0" w:evenHBand="0" w:firstRowFirstColumn="0" w:firstRowLastColumn="0" w:lastRowFirstColumn="0" w:lastRowLastColumn="0"/>
            </w:pPr>
            <w:r w:rsidRPr="00125D20">
              <w:rPr>
                <w:sz w:val="20"/>
                <w:szCs w:val="20"/>
              </w:rPr>
              <w:t>(n = 361)</w:t>
            </w:r>
          </w:p>
        </w:tc>
        <w:tc>
          <w:tcPr>
            <w:tcW w:w="5298" w:type="dxa"/>
            <w:vAlign w:val="bottom"/>
          </w:tcPr>
          <w:p w14:paraId="1C0DAC11" w14:textId="200F61BC" w:rsidR="00350493" w:rsidRPr="00125D20" w:rsidRDefault="00350493" w:rsidP="005A7FF5">
            <w:pPr>
              <w:cnfStyle w:val="100000000000" w:firstRow="1" w:lastRow="0" w:firstColumn="0" w:lastColumn="0" w:oddVBand="0" w:evenVBand="0" w:oddHBand="0" w:evenHBand="0" w:firstRowFirstColumn="0" w:firstRowLastColumn="0" w:lastRowFirstColumn="0" w:lastRowLastColumn="0"/>
              <w:rPr>
                <w:b w:val="0"/>
                <w:bCs w:val="0"/>
              </w:rPr>
            </w:pPr>
            <w:r w:rsidRPr="00125D20">
              <w:t>Visualisation</w:t>
            </w:r>
          </w:p>
        </w:tc>
      </w:tr>
      <w:tr w:rsidR="00350493" w:rsidRPr="00125D20" w14:paraId="57F14BC1" w14:textId="77777777" w:rsidTr="009057DD">
        <w:trPr>
          <w:cnfStyle w:val="000000100000" w:firstRow="0" w:lastRow="0" w:firstColumn="0" w:lastColumn="0" w:oddVBand="0" w:evenVBand="0" w:oddHBand="1" w:evenHBand="0" w:firstRowFirstColumn="0" w:firstRowLastColumn="0" w:lastRowFirstColumn="0" w:lastRowLastColumn="0"/>
          <w:cantSplit/>
          <w:trHeight w:val="1179"/>
        </w:trPr>
        <w:tc>
          <w:tcPr>
            <w:cnfStyle w:val="001000000000" w:firstRow="0" w:lastRow="0" w:firstColumn="1" w:lastColumn="0" w:oddVBand="0" w:evenVBand="0" w:oddHBand="0" w:evenHBand="0" w:firstRowFirstColumn="0" w:firstRowLastColumn="0" w:lastRowFirstColumn="0" w:lastRowLastColumn="0"/>
            <w:tcW w:w="1668" w:type="dxa"/>
            <w:gridSpan w:val="2"/>
            <w:vAlign w:val="center"/>
          </w:tcPr>
          <w:p w14:paraId="43FF3615" w14:textId="5BBE6BDA" w:rsidR="00350493" w:rsidRPr="00125D20" w:rsidRDefault="00350493" w:rsidP="005A7FF5">
            <w:pPr>
              <w:rPr>
                <w:i/>
                <w:iCs/>
              </w:rPr>
            </w:pPr>
            <w:r w:rsidRPr="00125D20">
              <w:rPr>
                <w:i/>
                <w:iCs/>
              </w:rPr>
              <w:t>Biology and Medicine</w:t>
            </w:r>
          </w:p>
        </w:tc>
        <w:tc>
          <w:tcPr>
            <w:tcW w:w="1134" w:type="dxa"/>
            <w:gridSpan w:val="2"/>
            <w:vAlign w:val="center"/>
          </w:tcPr>
          <w:p w14:paraId="30CAAE07" w14:textId="100B1D73" w:rsidR="00350493" w:rsidRPr="00125D20" w:rsidRDefault="00350493" w:rsidP="005A7FF5">
            <w:pPr>
              <w:jc w:val="center"/>
              <w:cnfStyle w:val="000000100000" w:firstRow="0" w:lastRow="0" w:firstColumn="0" w:lastColumn="0" w:oddVBand="0" w:evenVBand="0" w:oddHBand="1" w:evenHBand="0" w:firstRowFirstColumn="0" w:firstRowLastColumn="0" w:lastRowFirstColumn="0" w:lastRowLastColumn="0"/>
            </w:pPr>
            <w:r w:rsidRPr="00125D20">
              <w:t>35 %</w:t>
            </w:r>
          </w:p>
        </w:tc>
        <w:tc>
          <w:tcPr>
            <w:tcW w:w="1134" w:type="dxa"/>
            <w:vAlign w:val="center"/>
          </w:tcPr>
          <w:p w14:paraId="6A8319AF" w14:textId="2E524494" w:rsidR="00350493" w:rsidRPr="00125D20" w:rsidRDefault="00350493" w:rsidP="005A7FF5">
            <w:pPr>
              <w:jc w:val="center"/>
              <w:cnfStyle w:val="000000100000" w:firstRow="0" w:lastRow="0" w:firstColumn="0" w:lastColumn="0" w:oddVBand="0" w:evenVBand="0" w:oddHBand="1" w:evenHBand="0" w:firstRowFirstColumn="0" w:firstRowLastColumn="0" w:lastRowFirstColumn="0" w:lastRowLastColumn="0"/>
            </w:pPr>
            <w:r w:rsidRPr="00125D20">
              <w:t>30 %</w:t>
            </w:r>
          </w:p>
        </w:tc>
        <w:tc>
          <w:tcPr>
            <w:tcW w:w="5306" w:type="dxa"/>
            <w:gridSpan w:val="2"/>
            <w:vMerge w:val="restart"/>
          </w:tcPr>
          <w:p w14:paraId="427D31EE" w14:textId="6A06E61D" w:rsidR="00350493" w:rsidRPr="00125D20" w:rsidRDefault="00350493" w:rsidP="00350493">
            <w:pPr>
              <w:jc w:val="center"/>
              <w:cnfStyle w:val="000000100000" w:firstRow="0" w:lastRow="0" w:firstColumn="0" w:lastColumn="0" w:oddVBand="0" w:evenVBand="0" w:oddHBand="1" w:evenHBand="0" w:firstRowFirstColumn="0" w:firstRowLastColumn="0" w:lastRowFirstColumn="0" w:lastRowLastColumn="0"/>
            </w:pPr>
            <w:r w:rsidRPr="00125D20">
              <w:rPr>
                <w:noProof/>
                <w:lang w:eastAsia="de-AT"/>
              </w:rPr>
              <w:drawing>
                <wp:inline distT="0" distB="0" distL="0" distR="0" wp14:anchorId="25B6D355" wp14:editId="0DA135F9">
                  <wp:extent cx="3347720" cy="22186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66758" cy="2231307"/>
                          </a:xfrm>
                          <a:prstGeom prst="rect">
                            <a:avLst/>
                          </a:prstGeom>
                        </pic:spPr>
                      </pic:pic>
                    </a:graphicData>
                  </a:graphic>
                </wp:inline>
              </w:drawing>
            </w:r>
          </w:p>
        </w:tc>
      </w:tr>
      <w:tr w:rsidR="00350493" w:rsidRPr="00125D20" w14:paraId="14B056B0" w14:textId="77777777" w:rsidTr="009057DD">
        <w:trPr>
          <w:cantSplit/>
          <w:trHeight w:val="1251"/>
        </w:trPr>
        <w:tc>
          <w:tcPr>
            <w:cnfStyle w:val="001000000000" w:firstRow="0" w:lastRow="0" w:firstColumn="1" w:lastColumn="0" w:oddVBand="0" w:evenVBand="0" w:oddHBand="0" w:evenHBand="0" w:firstRowFirstColumn="0" w:firstRowLastColumn="0" w:lastRowFirstColumn="0" w:lastRowLastColumn="0"/>
            <w:tcW w:w="1668" w:type="dxa"/>
            <w:gridSpan w:val="2"/>
            <w:vAlign w:val="center"/>
          </w:tcPr>
          <w:p w14:paraId="68BD3C4F" w14:textId="180C88CD" w:rsidR="00350493" w:rsidRPr="00125D20" w:rsidRDefault="00350493" w:rsidP="005A7FF5">
            <w:pPr>
              <w:rPr>
                <w:i/>
                <w:iCs/>
              </w:rPr>
            </w:pPr>
            <w:r w:rsidRPr="00125D20">
              <w:rPr>
                <w:i/>
                <w:iCs/>
              </w:rPr>
              <w:t>Humanities and Social Sciences</w:t>
            </w:r>
          </w:p>
        </w:tc>
        <w:tc>
          <w:tcPr>
            <w:tcW w:w="1134" w:type="dxa"/>
            <w:gridSpan w:val="2"/>
            <w:vAlign w:val="center"/>
          </w:tcPr>
          <w:p w14:paraId="3EBF8707" w14:textId="0A82C4E5" w:rsidR="00350493" w:rsidRPr="00125D20" w:rsidRDefault="00350493" w:rsidP="005A7FF5">
            <w:pPr>
              <w:jc w:val="center"/>
              <w:cnfStyle w:val="000000000000" w:firstRow="0" w:lastRow="0" w:firstColumn="0" w:lastColumn="0" w:oddVBand="0" w:evenVBand="0" w:oddHBand="0" w:evenHBand="0" w:firstRowFirstColumn="0" w:firstRowLastColumn="0" w:lastRowFirstColumn="0" w:lastRowLastColumn="0"/>
            </w:pPr>
            <w:r w:rsidRPr="00125D20">
              <w:t>32 %</w:t>
            </w:r>
          </w:p>
        </w:tc>
        <w:tc>
          <w:tcPr>
            <w:tcW w:w="1134" w:type="dxa"/>
            <w:vAlign w:val="center"/>
          </w:tcPr>
          <w:p w14:paraId="54ABF9B3" w14:textId="4C94612C" w:rsidR="00350493" w:rsidRPr="00125D20" w:rsidRDefault="00350493" w:rsidP="005A7FF5">
            <w:pPr>
              <w:jc w:val="center"/>
              <w:cnfStyle w:val="000000000000" w:firstRow="0" w:lastRow="0" w:firstColumn="0" w:lastColumn="0" w:oddVBand="0" w:evenVBand="0" w:oddHBand="0" w:evenHBand="0" w:firstRowFirstColumn="0" w:firstRowLastColumn="0" w:lastRowFirstColumn="0" w:lastRowLastColumn="0"/>
            </w:pPr>
            <w:r w:rsidRPr="00125D20">
              <w:t>35 %</w:t>
            </w:r>
          </w:p>
        </w:tc>
        <w:tc>
          <w:tcPr>
            <w:tcW w:w="5306" w:type="dxa"/>
            <w:gridSpan w:val="2"/>
            <w:vMerge/>
          </w:tcPr>
          <w:p w14:paraId="64971FEB" w14:textId="77777777" w:rsidR="00350493" w:rsidRPr="00125D20" w:rsidRDefault="00350493" w:rsidP="00350493">
            <w:pPr>
              <w:jc w:val="both"/>
              <w:cnfStyle w:val="000000000000" w:firstRow="0" w:lastRow="0" w:firstColumn="0" w:lastColumn="0" w:oddVBand="0" w:evenVBand="0" w:oddHBand="0" w:evenHBand="0" w:firstRowFirstColumn="0" w:firstRowLastColumn="0" w:lastRowFirstColumn="0" w:lastRowLastColumn="0"/>
            </w:pPr>
          </w:p>
        </w:tc>
      </w:tr>
      <w:tr w:rsidR="00350493" w:rsidRPr="00125D20" w14:paraId="7F2F9F2A" w14:textId="77777777" w:rsidTr="009057D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gridSpan w:val="2"/>
            <w:vAlign w:val="center"/>
          </w:tcPr>
          <w:p w14:paraId="08A2AF2A" w14:textId="6895F36B" w:rsidR="00350493" w:rsidRPr="00125D20" w:rsidRDefault="00350493" w:rsidP="005A7FF5">
            <w:pPr>
              <w:rPr>
                <w:i/>
                <w:iCs/>
              </w:rPr>
            </w:pPr>
            <w:r w:rsidRPr="00125D20">
              <w:rPr>
                <w:i/>
                <w:iCs/>
              </w:rPr>
              <w:t>Math., Nature, and Engineering Sciences</w:t>
            </w:r>
          </w:p>
        </w:tc>
        <w:tc>
          <w:tcPr>
            <w:tcW w:w="1134" w:type="dxa"/>
            <w:gridSpan w:val="2"/>
            <w:vAlign w:val="center"/>
          </w:tcPr>
          <w:p w14:paraId="64268405" w14:textId="1F08E676" w:rsidR="00350493" w:rsidRPr="00125D20" w:rsidRDefault="00350493" w:rsidP="005A7FF5">
            <w:pPr>
              <w:jc w:val="center"/>
              <w:cnfStyle w:val="000000100000" w:firstRow="0" w:lastRow="0" w:firstColumn="0" w:lastColumn="0" w:oddVBand="0" w:evenVBand="0" w:oddHBand="1" w:evenHBand="0" w:firstRowFirstColumn="0" w:firstRowLastColumn="0" w:lastRowFirstColumn="0" w:lastRowLastColumn="0"/>
            </w:pPr>
            <w:r w:rsidRPr="00125D20">
              <w:t>33 %</w:t>
            </w:r>
          </w:p>
        </w:tc>
        <w:tc>
          <w:tcPr>
            <w:tcW w:w="1134" w:type="dxa"/>
            <w:vAlign w:val="center"/>
          </w:tcPr>
          <w:p w14:paraId="34A3A2A3" w14:textId="0CE68678" w:rsidR="00350493" w:rsidRPr="00125D20" w:rsidRDefault="00350493" w:rsidP="005A7FF5">
            <w:pPr>
              <w:jc w:val="center"/>
              <w:cnfStyle w:val="000000100000" w:firstRow="0" w:lastRow="0" w:firstColumn="0" w:lastColumn="0" w:oddVBand="0" w:evenVBand="0" w:oddHBand="1" w:evenHBand="0" w:firstRowFirstColumn="0" w:firstRowLastColumn="0" w:lastRowFirstColumn="0" w:lastRowLastColumn="0"/>
            </w:pPr>
            <w:r w:rsidRPr="00125D20">
              <w:t>35 %</w:t>
            </w:r>
          </w:p>
        </w:tc>
        <w:tc>
          <w:tcPr>
            <w:tcW w:w="5306" w:type="dxa"/>
            <w:gridSpan w:val="2"/>
            <w:vMerge/>
          </w:tcPr>
          <w:p w14:paraId="04A3137F" w14:textId="77777777" w:rsidR="00350493" w:rsidRPr="00125D20" w:rsidRDefault="00350493" w:rsidP="00350493">
            <w:pPr>
              <w:jc w:val="both"/>
              <w:cnfStyle w:val="000000100000" w:firstRow="0" w:lastRow="0" w:firstColumn="0" w:lastColumn="0" w:oddVBand="0" w:evenVBand="0" w:oddHBand="1" w:evenHBand="0" w:firstRowFirstColumn="0" w:firstRowLastColumn="0" w:lastRowFirstColumn="0" w:lastRowLastColumn="0"/>
            </w:pPr>
          </w:p>
        </w:tc>
      </w:tr>
    </w:tbl>
    <w:p w14:paraId="478EFB9F" w14:textId="5357DCD3" w:rsidR="00B15F8F" w:rsidRPr="00125D20" w:rsidRDefault="00B15F8F" w:rsidP="00976ECE">
      <w:pPr>
        <w:jc w:val="both"/>
      </w:pPr>
    </w:p>
    <w:p w14:paraId="6B030F41" w14:textId="68AA983B" w:rsidR="00B15F8F" w:rsidRPr="00125D20" w:rsidRDefault="00B15F8F" w:rsidP="00B15F8F"/>
    <w:p w14:paraId="7E2B8BEB" w14:textId="77777777" w:rsidR="00955276" w:rsidRPr="00125D20" w:rsidRDefault="00955276" w:rsidP="00B15F8F"/>
    <w:p w14:paraId="6F6D13BE" w14:textId="268614F4" w:rsidR="00B15F8F" w:rsidRPr="00125D20" w:rsidRDefault="00B15F8F" w:rsidP="00B15F8F">
      <w:pPr>
        <w:pStyle w:val="Caption"/>
        <w:keepNext/>
      </w:pPr>
      <w:bookmarkStart w:id="11" w:name="_Ref100538060"/>
      <w:bookmarkStart w:id="12" w:name="_Toc100567240"/>
      <w:r w:rsidRPr="00125D20">
        <w:lastRenderedPageBreak/>
        <w:t xml:space="preserve">Table </w:t>
      </w:r>
      <w:r w:rsidRPr="00125D20">
        <w:fldChar w:fldCharType="begin"/>
      </w:r>
      <w:r w:rsidRPr="00125D20">
        <w:instrText xml:space="preserve"> SEQ Table \* ARABIC </w:instrText>
      </w:r>
      <w:r w:rsidRPr="00125D20">
        <w:fldChar w:fldCharType="separate"/>
      </w:r>
      <w:r w:rsidR="000959DE">
        <w:rPr>
          <w:noProof/>
        </w:rPr>
        <w:t>3</w:t>
      </w:r>
      <w:r w:rsidRPr="00125D20">
        <w:fldChar w:fldCharType="end"/>
      </w:r>
      <w:bookmarkEnd w:id="11"/>
      <w:r w:rsidRPr="00125D20">
        <w:t>: Comparison of the sample and survey respondents in terms of SNSF Instruments</w:t>
      </w:r>
      <w:bookmarkEnd w:id="12"/>
    </w:p>
    <w:tbl>
      <w:tblPr>
        <w:tblStyle w:val="ListTable3"/>
        <w:tblW w:w="4950" w:type="pct"/>
        <w:tblLayout w:type="fixed"/>
        <w:tblLook w:val="04A0" w:firstRow="1" w:lastRow="0" w:firstColumn="1" w:lastColumn="0" w:noHBand="0" w:noVBand="1"/>
      </w:tblPr>
      <w:tblGrid>
        <w:gridCol w:w="1593"/>
        <w:gridCol w:w="20"/>
        <w:gridCol w:w="1094"/>
        <w:gridCol w:w="6"/>
        <w:gridCol w:w="1100"/>
        <w:gridCol w:w="8"/>
        <w:gridCol w:w="5105"/>
      </w:tblGrid>
      <w:tr w:rsidR="00B15F8F" w:rsidRPr="00125D20" w14:paraId="112E9A73" w14:textId="77777777" w:rsidTr="008D2036">
        <w:trPr>
          <w:cnfStyle w:val="100000000000" w:firstRow="1" w:lastRow="0" w:firstColumn="0" w:lastColumn="0" w:oddVBand="0" w:evenVBand="0" w:oddHBand="0" w:evenHBand="0" w:firstRowFirstColumn="0" w:firstRowLastColumn="0" w:lastRowFirstColumn="0" w:lastRowLastColumn="0"/>
          <w:cantSplit/>
          <w:trHeight w:val="621"/>
        </w:trPr>
        <w:tc>
          <w:tcPr>
            <w:cnfStyle w:val="001000000100" w:firstRow="0" w:lastRow="0" w:firstColumn="1" w:lastColumn="0" w:oddVBand="0" w:evenVBand="0" w:oddHBand="0" w:evenHBand="0" w:firstRowFirstColumn="1" w:firstRowLastColumn="0" w:lastRowFirstColumn="0" w:lastRowLastColumn="0"/>
            <w:tcW w:w="1648" w:type="dxa"/>
            <w:vAlign w:val="bottom"/>
          </w:tcPr>
          <w:p w14:paraId="469B45DA" w14:textId="68A8739B" w:rsidR="00B15F8F" w:rsidRPr="00125D20" w:rsidRDefault="00B15F8F" w:rsidP="00F537C8">
            <w:pPr>
              <w:keepNext/>
              <w:keepLines/>
            </w:pPr>
            <w:r w:rsidRPr="00125D20">
              <w:t>SNSF Instrument</w:t>
            </w:r>
          </w:p>
        </w:tc>
        <w:tc>
          <w:tcPr>
            <w:tcW w:w="1148" w:type="dxa"/>
            <w:gridSpan w:val="2"/>
            <w:vAlign w:val="bottom"/>
          </w:tcPr>
          <w:p w14:paraId="4DD39057" w14:textId="77777777" w:rsidR="00B15F8F" w:rsidRPr="00125D20" w:rsidRDefault="00B15F8F" w:rsidP="00F537C8">
            <w:pPr>
              <w:jc w:val="center"/>
              <w:cnfStyle w:val="100000000000" w:firstRow="1" w:lastRow="0" w:firstColumn="0" w:lastColumn="0" w:oddVBand="0" w:evenVBand="0" w:oddHBand="0" w:evenHBand="0" w:firstRowFirstColumn="0" w:firstRowLastColumn="0" w:lastRowFirstColumn="0" w:lastRowLastColumn="0"/>
              <w:rPr>
                <w:b w:val="0"/>
                <w:bCs w:val="0"/>
              </w:rPr>
            </w:pPr>
            <w:r w:rsidRPr="00125D20">
              <w:t>Sample</w:t>
            </w:r>
          </w:p>
          <w:p w14:paraId="485532C5" w14:textId="77777777" w:rsidR="00B15F8F" w:rsidRPr="00125D20" w:rsidRDefault="00B15F8F" w:rsidP="00F537C8">
            <w:pPr>
              <w:jc w:val="center"/>
              <w:cnfStyle w:val="100000000000" w:firstRow="1" w:lastRow="0" w:firstColumn="0" w:lastColumn="0" w:oddVBand="0" w:evenVBand="0" w:oddHBand="0" w:evenHBand="0" w:firstRowFirstColumn="0" w:firstRowLastColumn="0" w:lastRowFirstColumn="0" w:lastRowLastColumn="0"/>
            </w:pPr>
            <w:r w:rsidRPr="00125D20">
              <w:rPr>
                <w:sz w:val="20"/>
                <w:szCs w:val="20"/>
              </w:rPr>
              <w:t>(n = 1002)</w:t>
            </w:r>
          </w:p>
        </w:tc>
        <w:tc>
          <w:tcPr>
            <w:tcW w:w="1148" w:type="dxa"/>
            <w:gridSpan w:val="3"/>
            <w:vAlign w:val="bottom"/>
          </w:tcPr>
          <w:p w14:paraId="07898F41" w14:textId="77777777" w:rsidR="00B15F8F" w:rsidRPr="00125D20" w:rsidRDefault="00B15F8F" w:rsidP="00F537C8">
            <w:pPr>
              <w:jc w:val="center"/>
              <w:cnfStyle w:val="100000000000" w:firstRow="1" w:lastRow="0" w:firstColumn="0" w:lastColumn="0" w:oddVBand="0" w:evenVBand="0" w:oddHBand="0" w:evenHBand="0" w:firstRowFirstColumn="0" w:firstRowLastColumn="0" w:lastRowFirstColumn="0" w:lastRowLastColumn="0"/>
              <w:rPr>
                <w:b w:val="0"/>
                <w:bCs w:val="0"/>
              </w:rPr>
            </w:pPr>
            <w:r w:rsidRPr="00125D20">
              <w:t>Respon</w:t>
            </w:r>
            <w:r w:rsidRPr="00125D20">
              <w:softHyphen/>
              <w:t>dents</w:t>
            </w:r>
          </w:p>
          <w:p w14:paraId="4349625E" w14:textId="77777777" w:rsidR="00B15F8F" w:rsidRPr="00125D20" w:rsidRDefault="00B15F8F" w:rsidP="00F537C8">
            <w:pPr>
              <w:jc w:val="center"/>
              <w:cnfStyle w:val="100000000000" w:firstRow="1" w:lastRow="0" w:firstColumn="0" w:lastColumn="0" w:oddVBand="0" w:evenVBand="0" w:oddHBand="0" w:evenHBand="0" w:firstRowFirstColumn="0" w:firstRowLastColumn="0" w:lastRowFirstColumn="0" w:lastRowLastColumn="0"/>
            </w:pPr>
            <w:r w:rsidRPr="00125D20">
              <w:rPr>
                <w:sz w:val="20"/>
                <w:szCs w:val="20"/>
              </w:rPr>
              <w:t>(n = 361)</w:t>
            </w:r>
          </w:p>
        </w:tc>
        <w:tc>
          <w:tcPr>
            <w:tcW w:w="5298" w:type="dxa"/>
            <w:vAlign w:val="bottom"/>
          </w:tcPr>
          <w:p w14:paraId="714F7B00" w14:textId="77777777" w:rsidR="00B15F8F" w:rsidRPr="00125D20" w:rsidRDefault="00B15F8F" w:rsidP="00F537C8">
            <w:pPr>
              <w:cnfStyle w:val="100000000000" w:firstRow="1" w:lastRow="0" w:firstColumn="0" w:lastColumn="0" w:oddVBand="0" w:evenVBand="0" w:oddHBand="0" w:evenHBand="0" w:firstRowFirstColumn="0" w:firstRowLastColumn="0" w:lastRowFirstColumn="0" w:lastRowLastColumn="0"/>
              <w:rPr>
                <w:b w:val="0"/>
                <w:bCs w:val="0"/>
              </w:rPr>
            </w:pPr>
            <w:r w:rsidRPr="00125D20">
              <w:t>Visualisation</w:t>
            </w:r>
          </w:p>
        </w:tc>
      </w:tr>
      <w:tr w:rsidR="00B15F8F" w:rsidRPr="00125D20" w14:paraId="0E31A1CD" w14:textId="77777777" w:rsidTr="008D2036">
        <w:trPr>
          <w:cnfStyle w:val="000000100000" w:firstRow="0" w:lastRow="0" w:firstColumn="0" w:lastColumn="0" w:oddVBand="0" w:evenVBand="0" w:oddHBand="1" w:evenHBand="0" w:firstRowFirstColumn="0" w:firstRowLastColumn="0" w:lastRowFirstColumn="0" w:lastRowLastColumn="0"/>
          <w:cantSplit/>
          <w:trHeight w:val="1179"/>
        </w:trPr>
        <w:tc>
          <w:tcPr>
            <w:cnfStyle w:val="001000000000" w:firstRow="0" w:lastRow="0" w:firstColumn="1" w:lastColumn="0" w:oddVBand="0" w:evenVBand="0" w:oddHBand="0" w:evenHBand="0" w:firstRowFirstColumn="0" w:firstRowLastColumn="0" w:lastRowFirstColumn="0" w:lastRowLastColumn="0"/>
            <w:tcW w:w="1668" w:type="dxa"/>
            <w:gridSpan w:val="2"/>
            <w:vAlign w:val="center"/>
          </w:tcPr>
          <w:p w14:paraId="43E7F389" w14:textId="228EA5E3" w:rsidR="00B15F8F" w:rsidRPr="00125D20" w:rsidRDefault="00B15F8F" w:rsidP="00F537C8">
            <w:pPr>
              <w:rPr>
                <w:i/>
                <w:iCs/>
              </w:rPr>
            </w:pPr>
            <w:r w:rsidRPr="00125D20">
              <w:rPr>
                <w:i/>
                <w:iCs/>
              </w:rPr>
              <w:t>Project funding</w:t>
            </w:r>
          </w:p>
        </w:tc>
        <w:tc>
          <w:tcPr>
            <w:tcW w:w="1134" w:type="dxa"/>
            <w:gridSpan w:val="2"/>
            <w:vAlign w:val="center"/>
          </w:tcPr>
          <w:p w14:paraId="3476ACBB" w14:textId="4682F60F" w:rsidR="00B15F8F" w:rsidRPr="00125D20" w:rsidRDefault="00B15F8F" w:rsidP="00F537C8">
            <w:pPr>
              <w:jc w:val="center"/>
              <w:cnfStyle w:val="000000100000" w:firstRow="0" w:lastRow="0" w:firstColumn="0" w:lastColumn="0" w:oddVBand="0" w:evenVBand="0" w:oddHBand="1" w:evenHBand="0" w:firstRowFirstColumn="0" w:firstRowLastColumn="0" w:lastRowFirstColumn="0" w:lastRowLastColumn="0"/>
            </w:pPr>
            <w:r w:rsidRPr="00125D20">
              <w:t>87 %</w:t>
            </w:r>
          </w:p>
        </w:tc>
        <w:tc>
          <w:tcPr>
            <w:tcW w:w="1134" w:type="dxa"/>
            <w:vAlign w:val="center"/>
          </w:tcPr>
          <w:p w14:paraId="47CD533B" w14:textId="346F234F" w:rsidR="00B15F8F" w:rsidRPr="00125D20" w:rsidRDefault="00B15F8F" w:rsidP="00F537C8">
            <w:pPr>
              <w:jc w:val="center"/>
              <w:cnfStyle w:val="000000100000" w:firstRow="0" w:lastRow="0" w:firstColumn="0" w:lastColumn="0" w:oddVBand="0" w:evenVBand="0" w:oddHBand="1" w:evenHBand="0" w:firstRowFirstColumn="0" w:firstRowLastColumn="0" w:lastRowFirstColumn="0" w:lastRowLastColumn="0"/>
            </w:pPr>
            <w:r w:rsidRPr="00125D20">
              <w:t>85 %</w:t>
            </w:r>
          </w:p>
        </w:tc>
        <w:tc>
          <w:tcPr>
            <w:tcW w:w="5306" w:type="dxa"/>
            <w:gridSpan w:val="2"/>
            <w:vMerge w:val="restart"/>
          </w:tcPr>
          <w:p w14:paraId="2AFEDB59" w14:textId="27DEC937" w:rsidR="00B15F8F" w:rsidRPr="00125D20" w:rsidRDefault="00B15F8F" w:rsidP="00F537C8">
            <w:pPr>
              <w:jc w:val="center"/>
              <w:cnfStyle w:val="000000100000" w:firstRow="0" w:lastRow="0" w:firstColumn="0" w:lastColumn="0" w:oddVBand="0" w:evenVBand="0" w:oddHBand="1" w:evenHBand="0" w:firstRowFirstColumn="0" w:firstRowLastColumn="0" w:lastRowFirstColumn="0" w:lastRowLastColumn="0"/>
            </w:pPr>
            <w:r w:rsidRPr="00125D20">
              <w:rPr>
                <w:noProof/>
              </w:rPr>
              <w:drawing>
                <wp:inline distT="0" distB="0" distL="0" distR="0" wp14:anchorId="28D9F8A2" wp14:editId="690E89C3">
                  <wp:extent cx="3232150" cy="22129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32150" cy="2212975"/>
                          </a:xfrm>
                          <a:prstGeom prst="rect">
                            <a:avLst/>
                          </a:prstGeom>
                        </pic:spPr>
                      </pic:pic>
                    </a:graphicData>
                  </a:graphic>
                </wp:inline>
              </w:drawing>
            </w:r>
          </w:p>
        </w:tc>
      </w:tr>
      <w:tr w:rsidR="00B15F8F" w:rsidRPr="00125D20" w14:paraId="491FCD6A" w14:textId="77777777" w:rsidTr="008D2036">
        <w:trPr>
          <w:cantSplit/>
          <w:trHeight w:val="1251"/>
        </w:trPr>
        <w:tc>
          <w:tcPr>
            <w:cnfStyle w:val="001000000000" w:firstRow="0" w:lastRow="0" w:firstColumn="1" w:lastColumn="0" w:oddVBand="0" w:evenVBand="0" w:oddHBand="0" w:evenHBand="0" w:firstRowFirstColumn="0" w:firstRowLastColumn="0" w:lastRowFirstColumn="0" w:lastRowLastColumn="0"/>
            <w:tcW w:w="1668" w:type="dxa"/>
            <w:gridSpan w:val="2"/>
            <w:vAlign w:val="center"/>
          </w:tcPr>
          <w:p w14:paraId="2118FF5B" w14:textId="2C600158" w:rsidR="00B15F8F" w:rsidRPr="00125D20" w:rsidRDefault="00B15F8F" w:rsidP="00F537C8">
            <w:pPr>
              <w:rPr>
                <w:i/>
                <w:iCs/>
              </w:rPr>
            </w:pPr>
            <w:proofErr w:type="spellStart"/>
            <w:r w:rsidRPr="00125D20">
              <w:rPr>
                <w:i/>
                <w:iCs/>
              </w:rPr>
              <w:t>Sinergia</w:t>
            </w:r>
            <w:proofErr w:type="spellEnd"/>
          </w:p>
        </w:tc>
        <w:tc>
          <w:tcPr>
            <w:tcW w:w="1134" w:type="dxa"/>
            <w:gridSpan w:val="2"/>
            <w:vAlign w:val="center"/>
          </w:tcPr>
          <w:p w14:paraId="5708FD48" w14:textId="5716559B" w:rsidR="00B15F8F" w:rsidRPr="00125D20" w:rsidRDefault="00B15F8F" w:rsidP="00F537C8">
            <w:pPr>
              <w:jc w:val="center"/>
              <w:cnfStyle w:val="000000000000" w:firstRow="0" w:lastRow="0" w:firstColumn="0" w:lastColumn="0" w:oddVBand="0" w:evenVBand="0" w:oddHBand="0" w:evenHBand="0" w:firstRowFirstColumn="0" w:firstRowLastColumn="0" w:lastRowFirstColumn="0" w:lastRowLastColumn="0"/>
            </w:pPr>
            <w:r w:rsidRPr="00125D20">
              <w:t>9 %</w:t>
            </w:r>
          </w:p>
        </w:tc>
        <w:tc>
          <w:tcPr>
            <w:tcW w:w="1134" w:type="dxa"/>
            <w:vAlign w:val="center"/>
          </w:tcPr>
          <w:p w14:paraId="0EE987FA" w14:textId="1295D421" w:rsidR="00B15F8F" w:rsidRPr="00125D20" w:rsidRDefault="00B15F8F" w:rsidP="00F537C8">
            <w:pPr>
              <w:jc w:val="center"/>
              <w:cnfStyle w:val="000000000000" w:firstRow="0" w:lastRow="0" w:firstColumn="0" w:lastColumn="0" w:oddVBand="0" w:evenVBand="0" w:oddHBand="0" w:evenHBand="0" w:firstRowFirstColumn="0" w:firstRowLastColumn="0" w:lastRowFirstColumn="0" w:lastRowLastColumn="0"/>
            </w:pPr>
            <w:r w:rsidRPr="00125D20">
              <w:t>12 %</w:t>
            </w:r>
          </w:p>
        </w:tc>
        <w:tc>
          <w:tcPr>
            <w:tcW w:w="5306" w:type="dxa"/>
            <w:gridSpan w:val="2"/>
            <w:vMerge/>
          </w:tcPr>
          <w:p w14:paraId="30124CFA" w14:textId="77777777" w:rsidR="00B15F8F" w:rsidRPr="00125D20" w:rsidRDefault="00B15F8F" w:rsidP="00F537C8">
            <w:pPr>
              <w:jc w:val="both"/>
              <w:cnfStyle w:val="000000000000" w:firstRow="0" w:lastRow="0" w:firstColumn="0" w:lastColumn="0" w:oddVBand="0" w:evenVBand="0" w:oddHBand="0" w:evenHBand="0" w:firstRowFirstColumn="0" w:firstRowLastColumn="0" w:lastRowFirstColumn="0" w:lastRowLastColumn="0"/>
            </w:pPr>
          </w:p>
        </w:tc>
      </w:tr>
      <w:tr w:rsidR="00B15F8F" w:rsidRPr="00125D20" w14:paraId="57012D7A" w14:textId="77777777" w:rsidTr="008D203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gridSpan w:val="2"/>
            <w:vAlign w:val="center"/>
          </w:tcPr>
          <w:p w14:paraId="641836FE" w14:textId="3517738A" w:rsidR="00B15F8F" w:rsidRPr="00125D20" w:rsidRDefault="00B15F8F" w:rsidP="00F537C8">
            <w:pPr>
              <w:rPr>
                <w:i/>
                <w:iCs/>
              </w:rPr>
            </w:pPr>
            <w:r w:rsidRPr="00125D20">
              <w:rPr>
                <w:i/>
                <w:iCs/>
              </w:rPr>
              <w:t>Inter</w:t>
            </w:r>
            <w:r w:rsidRPr="00125D20">
              <w:rPr>
                <w:i/>
                <w:iCs/>
              </w:rPr>
              <w:softHyphen/>
              <w:t>disciplinary projects</w:t>
            </w:r>
          </w:p>
        </w:tc>
        <w:tc>
          <w:tcPr>
            <w:tcW w:w="1134" w:type="dxa"/>
            <w:gridSpan w:val="2"/>
            <w:vAlign w:val="center"/>
          </w:tcPr>
          <w:p w14:paraId="1002A629" w14:textId="70C85451" w:rsidR="00B15F8F" w:rsidRPr="00125D20" w:rsidRDefault="00B15F8F" w:rsidP="00F537C8">
            <w:pPr>
              <w:jc w:val="center"/>
              <w:cnfStyle w:val="000000100000" w:firstRow="0" w:lastRow="0" w:firstColumn="0" w:lastColumn="0" w:oddVBand="0" w:evenVBand="0" w:oddHBand="1" w:evenHBand="0" w:firstRowFirstColumn="0" w:firstRowLastColumn="0" w:lastRowFirstColumn="0" w:lastRowLastColumn="0"/>
            </w:pPr>
            <w:r w:rsidRPr="00125D20">
              <w:t>4 %</w:t>
            </w:r>
          </w:p>
        </w:tc>
        <w:tc>
          <w:tcPr>
            <w:tcW w:w="1134" w:type="dxa"/>
            <w:vAlign w:val="center"/>
          </w:tcPr>
          <w:p w14:paraId="50AD3E59" w14:textId="5057A514" w:rsidR="00B15F8F" w:rsidRPr="00125D20" w:rsidRDefault="00B15F8F" w:rsidP="00F537C8">
            <w:pPr>
              <w:jc w:val="center"/>
              <w:cnfStyle w:val="000000100000" w:firstRow="0" w:lastRow="0" w:firstColumn="0" w:lastColumn="0" w:oddVBand="0" w:evenVBand="0" w:oddHBand="1" w:evenHBand="0" w:firstRowFirstColumn="0" w:firstRowLastColumn="0" w:lastRowFirstColumn="0" w:lastRowLastColumn="0"/>
            </w:pPr>
            <w:r w:rsidRPr="00125D20">
              <w:t>3 %</w:t>
            </w:r>
          </w:p>
        </w:tc>
        <w:tc>
          <w:tcPr>
            <w:tcW w:w="5306" w:type="dxa"/>
            <w:gridSpan w:val="2"/>
            <w:vMerge/>
          </w:tcPr>
          <w:p w14:paraId="213DB2CD" w14:textId="77777777" w:rsidR="00B15F8F" w:rsidRPr="00125D20" w:rsidRDefault="00B15F8F" w:rsidP="00F537C8">
            <w:pPr>
              <w:jc w:val="both"/>
              <w:cnfStyle w:val="000000100000" w:firstRow="0" w:lastRow="0" w:firstColumn="0" w:lastColumn="0" w:oddVBand="0" w:evenVBand="0" w:oddHBand="1" w:evenHBand="0" w:firstRowFirstColumn="0" w:firstRowLastColumn="0" w:lastRowFirstColumn="0" w:lastRowLastColumn="0"/>
            </w:pPr>
          </w:p>
        </w:tc>
      </w:tr>
    </w:tbl>
    <w:p w14:paraId="633A7457" w14:textId="77777777" w:rsidR="00B15F8F" w:rsidRPr="00125D20" w:rsidRDefault="00B15F8F" w:rsidP="00B15F8F">
      <w:pPr>
        <w:jc w:val="both"/>
      </w:pPr>
    </w:p>
    <w:p w14:paraId="0A403F26" w14:textId="77777777" w:rsidR="00976ECE" w:rsidRPr="00125D20" w:rsidRDefault="00976ECE" w:rsidP="00976ECE">
      <w:pPr>
        <w:jc w:val="both"/>
      </w:pPr>
    </w:p>
    <w:p w14:paraId="5DC34CB3" w14:textId="77777777" w:rsidR="00976ECE" w:rsidRPr="00125D20" w:rsidRDefault="00976ECE" w:rsidP="00976ECE">
      <w:pPr>
        <w:pStyle w:val="Heading1"/>
      </w:pPr>
      <w:bookmarkStart w:id="13" w:name="_Toc100567171"/>
      <w:r w:rsidRPr="00125D20">
        <w:t>Methodology</w:t>
      </w:r>
      <w:bookmarkEnd w:id="13"/>
    </w:p>
    <w:p w14:paraId="6077DCF4" w14:textId="15023C2E" w:rsidR="00976ECE" w:rsidRPr="00125D20" w:rsidRDefault="00976ECE" w:rsidP="00976ECE">
      <w:pPr>
        <w:jc w:val="both"/>
      </w:pPr>
      <w:r w:rsidRPr="00125D20">
        <w:t>Th</w:t>
      </w:r>
      <w:r w:rsidR="00464305" w:rsidRPr="00125D20">
        <w:t>e</w:t>
      </w:r>
      <w:r w:rsidRPr="00125D20">
        <w:t xml:space="preserve"> </w:t>
      </w:r>
      <w:r w:rsidR="00464305" w:rsidRPr="00125D20">
        <w:t xml:space="preserve">study’s </w:t>
      </w:r>
      <w:r w:rsidRPr="00125D20">
        <w:t xml:space="preserve">overall methodological approach </w:t>
      </w:r>
      <w:r w:rsidR="00955276" w:rsidRPr="00125D20">
        <w:t>will be</w:t>
      </w:r>
      <w:r w:rsidRPr="00125D20">
        <w:t xml:space="preserve"> described </w:t>
      </w:r>
      <w:r w:rsidR="00955276" w:rsidRPr="00125D20">
        <w:t xml:space="preserve">in greater detail in the final report. </w:t>
      </w:r>
      <w:r w:rsidRPr="00125D20">
        <w:t xml:space="preserve">This section </w:t>
      </w:r>
      <w:r w:rsidR="00955276" w:rsidRPr="00125D20">
        <w:t>briefly describes the</w:t>
      </w:r>
      <w:r w:rsidRPr="00125D20">
        <w:t xml:space="preserve"> methods applied, assumptions made, and decisions taken </w:t>
      </w:r>
      <w:r w:rsidR="005B7FF7" w:rsidRPr="00125D20">
        <w:t>specifically in</w:t>
      </w:r>
      <w:r w:rsidRPr="00125D20">
        <w:t xml:space="preserve"> the </w:t>
      </w:r>
      <w:r w:rsidR="005B7FF7" w:rsidRPr="00125D20">
        <w:t xml:space="preserve">context of the </w:t>
      </w:r>
      <w:r w:rsidRPr="00125D20">
        <w:t>survey data</w:t>
      </w:r>
      <w:r w:rsidR="005B7FF7" w:rsidRPr="00125D20">
        <w:t xml:space="preserve"> analysis</w:t>
      </w:r>
      <w:r w:rsidRPr="00125D20">
        <w:t>.</w:t>
      </w:r>
    </w:p>
    <w:p w14:paraId="716460F8" w14:textId="77777777" w:rsidR="00976ECE" w:rsidRPr="00125D20" w:rsidRDefault="00976ECE" w:rsidP="00976ECE"/>
    <w:p w14:paraId="32E8EC40" w14:textId="66943619" w:rsidR="00976ECE" w:rsidRPr="00125D20" w:rsidRDefault="00F53A25" w:rsidP="00976ECE">
      <w:pPr>
        <w:jc w:val="both"/>
      </w:pPr>
      <w:r w:rsidRPr="00125D20">
        <w:t xml:space="preserve">The vast majority of </w:t>
      </w:r>
      <w:r w:rsidR="00976ECE" w:rsidRPr="00125D20">
        <w:t xml:space="preserve">survey questions </w:t>
      </w:r>
      <w:r w:rsidRPr="00125D20">
        <w:t>was</w:t>
      </w:r>
      <w:r w:rsidR="00976ECE" w:rsidRPr="00125D20">
        <w:t xml:space="preserve"> posed to test specific hypotheses. While some </w:t>
      </w:r>
      <w:r w:rsidRPr="00125D20">
        <w:t xml:space="preserve">questions </w:t>
      </w:r>
      <w:r w:rsidR="00976ECE" w:rsidRPr="00125D20">
        <w:t xml:space="preserve">served to test whether responses were </w:t>
      </w:r>
      <w:r w:rsidR="00D46FCA" w:rsidRPr="00125D20">
        <w:t>s</w:t>
      </w:r>
      <w:r w:rsidR="00976ECE" w:rsidRPr="00125D20">
        <w:t>ignificantly different between scientific domains</w:t>
      </w:r>
      <w:r w:rsidR="00976ECE" w:rsidRPr="00125D20">
        <w:rPr>
          <w:rStyle w:val="FootnoteReference"/>
        </w:rPr>
        <w:footnoteReference w:id="2"/>
      </w:r>
      <w:r w:rsidR="00976ECE" w:rsidRPr="00125D20">
        <w:t>, others served to examine relations/correlations between different variables covered by the survey questions.</w:t>
      </w:r>
    </w:p>
    <w:p w14:paraId="2CBC2B4B" w14:textId="77777777" w:rsidR="00976ECE" w:rsidRPr="00125D20" w:rsidRDefault="00976ECE" w:rsidP="00976ECE">
      <w:pPr>
        <w:jc w:val="both"/>
      </w:pPr>
    </w:p>
    <w:p w14:paraId="49D5A021" w14:textId="63D6643E" w:rsidR="00976ECE" w:rsidRPr="00125D20" w:rsidRDefault="00E550E5" w:rsidP="00976ECE">
      <w:pPr>
        <w:jc w:val="both"/>
      </w:pPr>
      <w:r w:rsidRPr="00125D20">
        <w:t>Some of the variables showed too little variation for hypothesis testing (e.</w:t>
      </w:r>
      <w:r w:rsidR="006D42B3" w:rsidRPr="00125D20">
        <w:t> </w:t>
      </w:r>
      <w:r w:rsidRPr="00125D20">
        <w:t xml:space="preserve">g. </w:t>
      </w:r>
      <w:r w:rsidR="00C52740" w:rsidRPr="00125D20">
        <w:t xml:space="preserve">high </w:t>
      </w:r>
      <w:r w:rsidRPr="00125D20">
        <w:t>similarity in age groups of the respondents</w:t>
      </w:r>
      <w:r w:rsidR="00730077" w:rsidRPr="00125D20">
        <w:t xml:space="preserve"> </w:t>
      </w:r>
      <w:r w:rsidR="00C52740" w:rsidRPr="00125D20">
        <w:t>makes the variable ineligible to base hypothesis on</w:t>
      </w:r>
      <w:r w:rsidRPr="00125D20">
        <w:t>)</w:t>
      </w:r>
      <w:r w:rsidR="00976ECE" w:rsidRPr="00125D20">
        <w:t xml:space="preserve">. That </w:t>
      </w:r>
      <w:r w:rsidR="00164673" w:rsidRPr="00125D20">
        <w:t xml:space="preserve">being </w:t>
      </w:r>
      <w:r w:rsidR="00976ECE" w:rsidRPr="00125D20">
        <w:t>said, the vast majority of hypotheses could be tested based on the survey results.</w:t>
      </w:r>
    </w:p>
    <w:p w14:paraId="236D018F" w14:textId="77777777" w:rsidR="00976ECE" w:rsidRPr="00125D20" w:rsidRDefault="00976ECE" w:rsidP="00976ECE"/>
    <w:p w14:paraId="41790774" w14:textId="77777777" w:rsidR="00955276" w:rsidRPr="00125D20" w:rsidRDefault="00976ECE" w:rsidP="00976ECE">
      <w:pPr>
        <w:jc w:val="both"/>
      </w:pPr>
      <w:r w:rsidRPr="00125D20">
        <w:t xml:space="preserve">Before </w:t>
      </w:r>
      <w:r w:rsidR="00D04536" w:rsidRPr="00125D20">
        <w:t>conducting</w:t>
      </w:r>
      <w:r w:rsidRPr="00125D20">
        <w:t xml:space="preserve"> statistical tests, the </w:t>
      </w:r>
      <w:r w:rsidR="00C154A1" w:rsidRPr="00125D20">
        <w:t>frequencies of the surveyed items</w:t>
      </w:r>
      <w:r w:rsidRPr="00125D20">
        <w:t xml:space="preserve"> were considered to decide </w:t>
      </w:r>
      <w:r w:rsidR="00C154A1" w:rsidRPr="00125D20">
        <w:t xml:space="preserve">on </w:t>
      </w:r>
      <w:r w:rsidRPr="00125D20">
        <w:t xml:space="preserve">the appropriate hypothesis testing methods. </w:t>
      </w:r>
      <w:r w:rsidR="00C154A1" w:rsidRPr="00125D20">
        <w:t xml:space="preserve">We used non-parametric statistical tests, because the </w:t>
      </w:r>
      <w:r w:rsidR="008209B3" w:rsidRPr="00125D20">
        <w:t>responses to the survey items were not normally distributed</w:t>
      </w:r>
      <w:r w:rsidR="006016E3" w:rsidRPr="00125D20">
        <w:t xml:space="preserve">. </w:t>
      </w:r>
      <w:r w:rsidR="00187FA6" w:rsidRPr="00125D20">
        <w:t xml:space="preserve">Spearman correlations </w:t>
      </w:r>
      <w:r w:rsidR="00C154A1" w:rsidRPr="00125D20">
        <w:t xml:space="preserve">were employed </w:t>
      </w:r>
      <w:r w:rsidR="00187FA6" w:rsidRPr="00125D20">
        <w:t>for testing associations between variables.</w:t>
      </w:r>
    </w:p>
    <w:p w14:paraId="3CBA625C" w14:textId="77777777" w:rsidR="00955276" w:rsidRPr="00125D20" w:rsidRDefault="00955276" w:rsidP="00976ECE">
      <w:pPr>
        <w:jc w:val="both"/>
      </w:pPr>
    </w:p>
    <w:p w14:paraId="2B389BFB" w14:textId="4EF89C11" w:rsidR="007A141A" w:rsidRPr="00125D20" w:rsidRDefault="00976ECE" w:rsidP="00955276">
      <w:pPr>
        <w:jc w:val="both"/>
        <w:rPr>
          <w:rFonts w:asciiTheme="majorHAnsi" w:eastAsiaTheme="majorEastAsia" w:hAnsiTheme="majorHAnsi" w:cstheme="majorBidi"/>
          <w:b/>
          <w:sz w:val="32"/>
          <w:szCs w:val="32"/>
        </w:rPr>
      </w:pPr>
      <w:r w:rsidRPr="00125D20">
        <w:t xml:space="preserve">For the </w:t>
      </w:r>
      <w:r w:rsidR="00955276" w:rsidRPr="00125D20">
        <w:t xml:space="preserve">survey data </w:t>
      </w:r>
      <w:r w:rsidRPr="00125D20">
        <w:t xml:space="preserve">analysis, the hypothesis testing, as well as the visualisation of results, the statistical programming language R was used, as well as </w:t>
      </w:r>
      <w:r w:rsidR="00955276" w:rsidRPr="00125D20">
        <w:t xml:space="preserve">the </w:t>
      </w:r>
      <w:r w:rsidRPr="00125D20">
        <w:t>occasional Python script</w:t>
      </w:r>
      <w:r w:rsidR="00C52740" w:rsidRPr="00125D20">
        <w:t>ing</w:t>
      </w:r>
      <w:r w:rsidRPr="00125D20">
        <w:t>.</w:t>
      </w:r>
      <w:bookmarkStart w:id="14" w:name="_Ref97252433"/>
      <w:r w:rsidR="007A141A" w:rsidRPr="00125D20">
        <w:br w:type="page"/>
      </w:r>
    </w:p>
    <w:p w14:paraId="0BAC06F7" w14:textId="4953B44C" w:rsidR="0056510B" w:rsidRPr="00125D20" w:rsidRDefault="001A68F3" w:rsidP="006D42B3">
      <w:pPr>
        <w:pStyle w:val="Heading1"/>
        <w:ind w:left="431" w:hanging="431"/>
      </w:pPr>
      <w:bookmarkStart w:id="15" w:name="_Toc100567172"/>
      <w:r w:rsidRPr="00125D20">
        <w:lastRenderedPageBreak/>
        <w:t xml:space="preserve">Analysis of </w:t>
      </w:r>
      <w:r w:rsidR="0056510B" w:rsidRPr="00125D20">
        <w:t>the survey questions</w:t>
      </w:r>
      <w:bookmarkEnd w:id="14"/>
      <w:bookmarkEnd w:id="15"/>
    </w:p>
    <w:p w14:paraId="2198DE2F" w14:textId="64DCE517" w:rsidR="00503ED3" w:rsidRPr="00125D20" w:rsidRDefault="00503ED3" w:rsidP="007A141A"/>
    <w:p w14:paraId="094D99F8" w14:textId="3288049B" w:rsidR="006D42B3" w:rsidRPr="00125D20" w:rsidRDefault="006D42B3" w:rsidP="007A141A">
      <w:pPr>
        <w:keepNext/>
        <w:keepLines/>
        <w:spacing w:after="240"/>
      </w:pPr>
      <w:r w:rsidRPr="00125D20">
        <w:t xml:space="preserve">This section is structured along the </w:t>
      </w:r>
      <w:r w:rsidR="00BE581E" w:rsidRPr="00125D20">
        <w:t xml:space="preserve">thematic grouping </w:t>
      </w:r>
      <w:r w:rsidRPr="00125D20">
        <w:t>of the online survey:</w:t>
      </w:r>
    </w:p>
    <w:p w14:paraId="4666AC9D" w14:textId="7CA8C5FA" w:rsidR="006D42B3" w:rsidRPr="00125D20" w:rsidRDefault="006D42B3" w:rsidP="007A141A">
      <w:pPr>
        <w:pStyle w:val="ListParagraph"/>
        <w:numPr>
          <w:ilvl w:val="0"/>
          <w:numId w:val="8"/>
        </w:numPr>
        <w:ind w:left="714" w:hanging="357"/>
      </w:pPr>
      <w:r w:rsidRPr="00125D20">
        <w:t>“Demographic” data</w:t>
      </w:r>
    </w:p>
    <w:p w14:paraId="6951017F" w14:textId="77777777" w:rsidR="006D42B3" w:rsidRPr="00125D20" w:rsidRDefault="006D42B3" w:rsidP="007A141A">
      <w:pPr>
        <w:pStyle w:val="ListParagraph"/>
        <w:numPr>
          <w:ilvl w:val="0"/>
          <w:numId w:val="8"/>
        </w:numPr>
        <w:ind w:left="714" w:hanging="357"/>
      </w:pPr>
      <w:r w:rsidRPr="00125D20">
        <w:t>Self-assessment</w:t>
      </w:r>
    </w:p>
    <w:p w14:paraId="30D163ED" w14:textId="5E1392C2" w:rsidR="006D42B3" w:rsidRPr="00125D20" w:rsidRDefault="006D42B3" w:rsidP="007A141A">
      <w:pPr>
        <w:pStyle w:val="ListParagraph"/>
        <w:numPr>
          <w:ilvl w:val="0"/>
          <w:numId w:val="8"/>
        </w:numPr>
        <w:ind w:left="714" w:hanging="357"/>
      </w:pPr>
      <w:r w:rsidRPr="00125D20">
        <w:t xml:space="preserve">Intention and </w:t>
      </w:r>
      <w:r w:rsidR="003B7B18" w:rsidRPr="00125D20">
        <w:t>agency</w:t>
      </w:r>
    </w:p>
    <w:p w14:paraId="027B63E1" w14:textId="23A2CCEE" w:rsidR="006D42B3" w:rsidRPr="00125D20" w:rsidRDefault="003B7B18" w:rsidP="007A141A">
      <w:pPr>
        <w:pStyle w:val="ListParagraph"/>
        <w:numPr>
          <w:ilvl w:val="0"/>
          <w:numId w:val="8"/>
        </w:numPr>
        <w:ind w:left="714" w:hanging="357"/>
      </w:pPr>
      <w:r w:rsidRPr="00125D20">
        <w:t>Transdisciplinary aspects</w:t>
      </w:r>
    </w:p>
    <w:p w14:paraId="61F344FA" w14:textId="77777777" w:rsidR="006D42B3" w:rsidRPr="00125D20" w:rsidRDefault="006D42B3" w:rsidP="007A141A">
      <w:pPr>
        <w:pStyle w:val="ListParagraph"/>
        <w:numPr>
          <w:ilvl w:val="0"/>
          <w:numId w:val="8"/>
        </w:numPr>
        <w:ind w:left="714" w:hanging="357"/>
      </w:pPr>
      <w:r w:rsidRPr="00125D20">
        <w:t>Regulatory framework</w:t>
      </w:r>
    </w:p>
    <w:p w14:paraId="71C0131C" w14:textId="3F68702F" w:rsidR="006D42B3" w:rsidRPr="00125D20" w:rsidRDefault="006D42B3" w:rsidP="007A141A">
      <w:pPr>
        <w:pStyle w:val="ListParagraph"/>
        <w:numPr>
          <w:ilvl w:val="0"/>
          <w:numId w:val="8"/>
        </w:numPr>
        <w:ind w:left="714" w:hanging="357"/>
      </w:pPr>
      <w:r w:rsidRPr="00125D20">
        <w:t>Outcome</w:t>
      </w:r>
      <w:r w:rsidR="003B7B18" w:rsidRPr="00125D20">
        <w:t>-orientation</w:t>
      </w:r>
    </w:p>
    <w:p w14:paraId="37DFABD4" w14:textId="29A429C9" w:rsidR="006D42B3" w:rsidRPr="00125D20" w:rsidRDefault="006D42B3" w:rsidP="007A141A">
      <w:pPr>
        <w:pStyle w:val="ListParagraph"/>
        <w:numPr>
          <w:ilvl w:val="0"/>
          <w:numId w:val="8"/>
        </w:numPr>
        <w:ind w:left="714" w:hanging="357"/>
      </w:pPr>
      <w:r w:rsidRPr="00125D20">
        <w:t>Dissemination and exploitation</w:t>
      </w:r>
    </w:p>
    <w:p w14:paraId="19E3BA7F" w14:textId="78FF4D1A" w:rsidR="006D42B3" w:rsidRPr="00125D20" w:rsidRDefault="006D42B3" w:rsidP="007A141A"/>
    <w:p w14:paraId="753DD8CD" w14:textId="5BA19CF2" w:rsidR="007A141A" w:rsidRPr="00125D20" w:rsidRDefault="007A141A" w:rsidP="007A141A">
      <w:pPr>
        <w:jc w:val="both"/>
      </w:pPr>
      <w:r w:rsidRPr="00125D20">
        <w:t>Correspondingly, the analysis results for each of these groups are presented individual</w:t>
      </w:r>
      <w:r w:rsidR="00BE581E" w:rsidRPr="00125D20">
        <w:t>ly in the following sections and sub-sections</w:t>
      </w:r>
      <w:r w:rsidRPr="00125D20">
        <w:t>.</w:t>
      </w:r>
    </w:p>
    <w:p w14:paraId="4AA631BA" w14:textId="77777777" w:rsidR="007A141A" w:rsidRPr="00125D20" w:rsidRDefault="007A141A" w:rsidP="007A141A">
      <w:pPr>
        <w:jc w:val="both"/>
      </w:pPr>
    </w:p>
    <w:p w14:paraId="13261F2B" w14:textId="48D1A60A" w:rsidR="00503ED3" w:rsidRPr="00125D20" w:rsidRDefault="00503ED3" w:rsidP="00503ED3">
      <w:pPr>
        <w:pStyle w:val="Heading2"/>
      </w:pPr>
      <w:bookmarkStart w:id="16" w:name="_Toc100567173"/>
      <w:r w:rsidRPr="00125D20">
        <w:t>Age/ Academic Age</w:t>
      </w:r>
      <w:bookmarkEnd w:id="16"/>
    </w:p>
    <w:p w14:paraId="293ED5DA" w14:textId="7C6537E0" w:rsidR="006D42B3" w:rsidRPr="00125D20" w:rsidRDefault="00BE581E" w:rsidP="006D42B3">
      <w:pPr>
        <w:pStyle w:val="BodyText"/>
        <w:jc w:val="both"/>
      </w:pPr>
      <w:r w:rsidRPr="00125D20">
        <w:t xml:space="preserve">Since we were targeting </w:t>
      </w:r>
      <w:r w:rsidR="005946BA" w:rsidRPr="00125D20">
        <w:t>p</w:t>
      </w:r>
      <w:r w:rsidRPr="00125D20">
        <w:t xml:space="preserve">rincipal </w:t>
      </w:r>
      <w:r w:rsidR="005946BA" w:rsidRPr="00125D20">
        <w:t>i</w:t>
      </w:r>
      <w:r w:rsidRPr="00125D20">
        <w:t xml:space="preserve">nvestigators of SNSF funded projects, </w:t>
      </w:r>
      <w:r w:rsidR="005946BA" w:rsidRPr="00125D20">
        <w:t xml:space="preserve">it is not </w:t>
      </w:r>
      <w:r w:rsidR="006D42B3" w:rsidRPr="00125D20">
        <w:t>surprising</w:t>
      </w:r>
      <w:r w:rsidR="005946BA" w:rsidRPr="00125D20">
        <w:t xml:space="preserve"> that</w:t>
      </w:r>
      <w:r w:rsidR="006D42B3" w:rsidRPr="00125D20">
        <w:t xml:space="preserve"> </w:t>
      </w:r>
      <w:proofErr w:type="gramStart"/>
      <w:r w:rsidR="006D42B3" w:rsidRPr="00125D20">
        <w:t>the vast majority of</w:t>
      </w:r>
      <w:proofErr w:type="gramEnd"/>
      <w:r w:rsidR="006D42B3" w:rsidRPr="00125D20">
        <w:t xml:space="preserve"> respondents (~ 95 %) are in their forties, fifties, or sixties (see </w:t>
      </w:r>
      <w:r w:rsidR="006D42B3" w:rsidRPr="00125D20">
        <w:fldChar w:fldCharType="begin"/>
      </w:r>
      <w:r w:rsidR="006D42B3" w:rsidRPr="00125D20">
        <w:instrText xml:space="preserve"> REF _Ref97263832 \h </w:instrText>
      </w:r>
      <w:r w:rsidR="006D42B3" w:rsidRPr="00125D20">
        <w:fldChar w:fldCharType="separate"/>
      </w:r>
      <w:r w:rsidR="000959DE" w:rsidRPr="00125D20">
        <w:t xml:space="preserve">Figure </w:t>
      </w:r>
      <w:r w:rsidR="000959DE">
        <w:rPr>
          <w:noProof/>
        </w:rPr>
        <w:t>1</w:t>
      </w:r>
      <w:r w:rsidR="006D42B3" w:rsidRPr="00125D20">
        <w:fldChar w:fldCharType="end"/>
      </w:r>
      <w:r w:rsidR="005946BA" w:rsidRPr="00125D20">
        <w:t xml:space="preserve"> and </w:t>
      </w:r>
      <w:r w:rsidR="005946BA" w:rsidRPr="00125D20">
        <w:fldChar w:fldCharType="begin"/>
      </w:r>
      <w:r w:rsidR="005946BA" w:rsidRPr="00125D20">
        <w:instrText xml:space="preserve"> REF _Ref100546709 \h </w:instrText>
      </w:r>
      <w:r w:rsidR="005946BA" w:rsidRPr="00125D20">
        <w:fldChar w:fldCharType="separate"/>
      </w:r>
      <w:r w:rsidR="000959DE" w:rsidRPr="00125D20">
        <w:t xml:space="preserve">Table </w:t>
      </w:r>
      <w:r w:rsidR="000959DE">
        <w:rPr>
          <w:noProof/>
        </w:rPr>
        <w:t>4</w:t>
      </w:r>
      <w:r w:rsidR="005946BA" w:rsidRPr="00125D20">
        <w:fldChar w:fldCharType="end"/>
      </w:r>
      <w:r w:rsidR="006D42B3" w:rsidRPr="00125D20">
        <w:t xml:space="preserve">). The </w:t>
      </w:r>
      <w:r w:rsidR="006D42B3" w:rsidRPr="00125D20">
        <w:rPr>
          <w:i/>
          <w:iCs/>
        </w:rPr>
        <w:t>fifties</w:t>
      </w:r>
      <w:r w:rsidR="006D42B3" w:rsidRPr="00125D20">
        <w:t xml:space="preserve"> </w:t>
      </w:r>
      <w:r w:rsidR="00D06E10" w:rsidRPr="00125D20">
        <w:t xml:space="preserve">category </w:t>
      </w:r>
      <w:r w:rsidR="006D42B3" w:rsidRPr="00125D20">
        <w:t xml:space="preserve">is the most frequently selected </w:t>
      </w:r>
      <w:r w:rsidR="00D06E10" w:rsidRPr="00125D20">
        <w:t>one</w:t>
      </w:r>
      <w:r w:rsidR="006D42B3" w:rsidRPr="00125D20">
        <w:t xml:space="preserve"> (159), followed by the </w:t>
      </w:r>
      <w:r w:rsidR="006D42B3" w:rsidRPr="00125D20">
        <w:rPr>
          <w:i/>
          <w:iCs/>
        </w:rPr>
        <w:t>sixties</w:t>
      </w:r>
      <w:r w:rsidR="006D42B3" w:rsidRPr="00125D20">
        <w:t xml:space="preserve"> (106), and </w:t>
      </w:r>
      <w:r w:rsidR="005946BA" w:rsidRPr="00125D20">
        <w:t xml:space="preserve">then </w:t>
      </w:r>
      <w:r w:rsidR="006D42B3" w:rsidRPr="00125D20">
        <w:t xml:space="preserve">the </w:t>
      </w:r>
      <w:r w:rsidR="006D42B3" w:rsidRPr="00125D20">
        <w:rPr>
          <w:i/>
          <w:iCs/>
        </w:rPr>
        <w:t>forties</w:t>
      </w:r>
      <w:r w:rsidR="006D42B3" w:rsidRPr="00125D20">
        <w:t xml:space="preserve"> (77).</w:t>
      </w:r>
    </w:p>
    <w:p w14:paraId="2DDBA8D2" w14:textId="73CDD307" w:rsidR="006D42B3" w:rsidRPr="00125D20" w:rsidRDefault="006D42B3" w:rsidP="006D42B3">
      <w:pPr>
        <w:pStyle w:val="BodyText"/>
        <w:jc w:val="both"/>
      </w:pPr>
      <w:r w:rsidRPr="00125D20">
        <w:t xml:space="preserve">While the </w:t>
      </w:r>
      <w:r w:rsidRPr="00125D20">
        <w:rPr>
          <w:i/>
          <w:iCs/>
        </w:rPr>
        <w:t>nominal</w:t>
      </w:r>
      <w:r w:rsidRPr="00125D20">
        <w:t xml:space="preserve"> </w:t>
      </w:r>
      <w:r w:rsidRPr="00125D20">
        <w:rPr>
          <w:i/>
          <w:iCs/>
        </w:rPr>
        <w:t>age</w:t>
      </w:r>
      <w:r w:rsidRPr="00125D20">
        <w:t xml:space="preserve"> distribution resembles a </w:t>
      </w:r>
      <w:r w:rsidRPr="00125D20">
        <w:rPr>
          <w:i/>
          <w:iCs/>
        </w:rPr>
        <w:t>normal distribution</w:t>
      </w:r>
      <w:r w:rsidRPr="00125D20">
        <w:t xml:space="preserve">, the </w:t>
      </w:r>
      <w:r w:rsidRPr="00125D20">
        <w:rPr>
          <w:i/>
          <w:iCs/>
        </w:rPr>
        <w:t>academic age</w:t>
      </w:r>
      <w:r w:rsidRPr="00125D20">
        <w:t xml:space="preserve"> </w:t>
      </w:r>
      <w:r w:rsidR="002730E7" w:rsidRPr="00125D20">
        <w:t>is highly</w:t>
      </w:r>
      <w:r w:rsidRPr="00125D20">
        <w:t xml:space="preserve"> skewed towards the upper end: nearly 90 % of respondents belong to the “&gt;</w:t>
      </w:r>
      <w:r w:rsidR="002730E7" w:rsidRPr="00125D20">
        <w:t> </w:t>
      </w:r>
      <w:r w:rsidRPr="00125D20">
        <w:t>15 years” category</w:t>
      </w:r>
      <w:r w:rsidR="00BE581E" w:rsidRPr="00125D20">
        <w:t xml:space="preserve"> of experienced academics/scholars</w:t>
      </w:r>
      <w:r w:rsidR="005946BA" w:rsidRPr="00125D20">
        <w:t xml:space="preserve"> (see </w:t>
      </w:r>
      <w:r w:rsidR="005946BA" w:rsidRPr="00125D20">
        <w:fldChar w:fldCharType="begin"/>
      </w:r>
      <w:r w:rsidR="005946BA" w:rsidRPr="00125D20">
        <w:instrText xml:space="preserve"> REF _Ref97263832 \h </w:instrText>
      </w:r>
      <w:r w:rsidR="005946BA" w:rsidRPr="00125D20">
        <w:fldChar w:fldCharType="separate"/>
      </w:r>
      <w:r w:rsidR="000959DE" w:rsidRPr="00125D20">
        <w:t xml:space="preserve">Figure </w:t>
      </w:r>
      <w:r w:rsidR="000959DE">
        <w:rPr>
          <w:noProof/>
        </w:rPr>
        <w:t>1</w:t>
      </w:r>
      <w:r w:rsidR="005946BA" w:rsidRPr="00125D20">
        <w:fldChar w:fldCharType="end"/>
      </w:r>
      <w:r w:rsidR="005946BA" w:rsidRPr="00125D20">
        <w:t>, right chart)</w:t>
      </w:r>
      <w:r w:rsidRPr="00125D20">
        <w:t xml:space="preserve">. Additional answer categories would have allowed a more nuanced analysis. </w:t>
      </w:r>
      <w:r w:rsidR="002730E7" w:rsidRPr="00125D20">
        <w:t>As it stands</w:t>
      </w:r>
      <w:r w:rsidRPr="00125D20">
        <w:t>, this variable has limited value and</w:t>
      </w:r>
      <w:r w:rsidR="002730E7" w:rsidRPr="00125D20">
        <w:t xml:space="preserve">, </w:t>
      </w:r>
      <w:r w:rsidRPr="00125D20">
        <w:t>consequen</w:t>
      </w:r>
      <w:r w:rsidR="002730E7" w:rsidRPr="00125D20">
        <w:t xml:space="preserve">tly, </w:t>
      </w:r>
      <w:r w:rsidRPr="00125D20">
        <w:t>was not used in the hypothesis testing.</w:t>
      </w:r>
    </w:p>
    <w:p w14:paraId="38867F53" w14:textId="67DF2E9E" w:rsidR="00503ED3" w:rsidRPr="00125D20" w:rsidRDefault="00503ED3" w:rsidP="00503ED3">
      <w:pPr>
        <w:pStyle w:val="Caption"/>
        <w:keepNext/>
      </w:pPr>
      <w:bookmarkStart w:id="17" w:name="_Ref97263832"/>
      <w:bookmarkStart w:id="18" w:name="_Toc100567205"/>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0959DE">
        <w:rPr>
          <w:noProof/>
        </w:rPr>
        <w:t>1</w:t>
      </w:r>
      <w:r w:rsidR="007B1429" w:rsidRPr="00125D20">
        <w:fldChar w:fldCharType="end"/>
      </w:r>
      <w:bookmarkEnd w:id="17"/>
      <w:r w:rsidRPr="00125D20">
        <w:t xml:space="preserve">: Distribution of </w:t>
      </w:r>
      <w:r w:rsidR="006D42B3" w:rsidRPr="00125D20">
        <w:t xml:space="preserve">nominal </w:t>
      </w:r>
      <w:r w:rsidRPr="00125D20">
        <w:t>age and academic age among the respondents</w:t>
      </w:r>
      <w:r w:rsidR="006D42B3" w:rsidRPr="00125D20">
        <w:t xml:space="preserve"> (n = 361)</w:t>
      </w:r>
      <w:bookmarkEnd w:id="18"/>
    </w:p>
    <w:p w14:paraId="1ACF70AA" w14:textId="1B4E539C" w:rsidR="00503ED3" w:rsidRPr="00125D20" w:rsidRDefault="00503ED3" w:rsidP="00503ED3">
      <w:pPr>
        <w:pStyle w:val="Caption"/>
        <w:keepNext/>
      </w:pPr>
      <w:r w:rsidRPr="00125D20">
        <w:rPr>
          <w:noProof/>
          <w:lang w:eastAsia="de-AT"/>
        </w:rPr>
        <w:drawing>
          <wp:inline distT="0" distB="0" distL="0" distR="0" wp14:anchorId="4856267F" wp14:editId="2C0FB526">
            <wp:extent cx="5731510" cy="2865755"/>
            <wp:effectExtent l="0" t="0" r="0" b="444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731510" cy="2865755"/>
                    </a:xfrm>
                    <a:prstGeom prst="rect">
                      <a:avLst/>
                    </a:prstGeom>
                  </pic:spPr>
                </pic:pic>
              </a:graphicData>
            </a:graphic>
          </wp:inline>
        </w:drawing>
      </w:r>
    </w:p>
    <w:p w14:paraId="2321F79C" w14:textId="705790BA" w:rsidR="00503ED3" w:rsidRPr="00125D20" w:rsidRDefault="00503ED3" w:rsidP="008B52D3">
      <w:pPr>
        <w:pStyle w:val="BodyText"/>
      </w:pPr>
    </w:p>
    <w:p w14:paraId="3E39BC28" w14:textId="77777777" w:rsidR="00391D3C" w:rsidRPr="00125D20" w:rsidRDefault="00391D3C" w:rsidP="008B52D3">
      <w:pPr>
        <w:pStyle w:val="BodyText"/>
      </w:pPr>
    </w:p>
    <w:p w14:paraId="70DC8EE7" w14:textId="332D7386" w:rsidR="008B52D3" w:rsidRPr="00125D20" w:rsidRDefault="008B52D3" w:rsidP="008B52D3">
      <w:pPr>
        <w:pStyle w:val="Caption"/>
        <w:keepNext/>
      </w:pPr>
      <w:bookmarkStart w:id="19" w:name="_Ref100546709"/>
      <w:bookmarkStart w:id="20" w:name="_Toc100567241"/>
      <w:r w:rsidRPr="00125D20">
        <w:t xml:space="preserve">Table </w:t>
      </w:r>
      <w:r w:rsidRPr="00125D20">
        <w:fldChar w:fldCharType="begin"/>
      </w:r>
      <w:r w:rsidRPr="00125D20">
        <w:instrText xml:space="preserve"> SEQ Table \* ARABIC </w:instrText>
      </w:r>
      <w:r w:rsidRPr="00125D20">
        <w:fldChar w:fldCharType="separate"/>
      </w:r>
      <w:r w:rsidR="000959DE">
        <w:rPr>
          <w:noProof/>
        </w:rPr>
        <w:t>4</w:t>
      </w:r>
      <w:r w:rsidRPr="00125D20">
        <w:fldChar w:fldCharType="end"/>
      </w:r>
      <w:bookmarkEnd w:id="19"/>
      <w:r w:rsidRPr="00125D20">
        <w:t>: Distribution of age among the respondents (n = 361)</w:t>
      </w:r>
      <w:bookmarkEnd w:id="20"/>
    </w:p>
    <w:tbl>
      <w:tblPr>
        <w:tblStyle w:val="ListTable3"/>
        <w:tblW w:w="0" w:type="auto"/>
        <w:jc w:val="center"/>
        <w:tblLayout w:type="fixed"/>
        <w:tblLook w:val="04A0" w:firstRow="1" w:lastRow="0" w:firstColumn="1" w:lastColumn="0" w:noHBand="0" w:noVBand="1"/>
      </w:tblPr>
      <w:tblGrid>
        <w:gridCol w:w="2240"/>
        <w:gridCol w:w="1666"/>
        <w:gridCol w:w="1666"/>
      </w:tblGrid>
      <w:tr w:rsidR="008B52D3" w:rsidRPr="00125D20" w14:paraId="5BE5B5C5" w14:textId="77777777" w:rsidTr="00D25444">
        <w:trPr>
          <w:cnfStyle w:val="100000000000" w:firstRow="1" w:lastRow="0" w:firstColumn="0" w:lastColumn="0" w:oddVBand="0" w:evenVBand="0" w:oddHBand="0" w:evenHBand="0" w:firstRowFirstColumn="0" w:firstRowLastColumn="0" w:lastRowFirstColumn="0" w:lastRowLastColumn="0"/>
          <w:cantSplit/>
          <w:trHeight w:val="276"/>
          <w:jc w:val="center"/>
        </w:trPr>
        <w:tc>
          <w:tcPr>
            <w:cnfStyle w:val="001000000100" w:firstRow="0" w:lastRow="0" w:firstColumn="1" w:lastColumn="0" w:oddVBand="0" w:evenVBand="0" w:oddHBand="0" w:evenHBand="0" w:firstRowFirstColumn="1" w:firstRowLastColumn="0" w:lastRowFirstColumn="0" w:lastRowLastColumn="0"/>
            <w:tcW w:w="2240" w:type="dxa"/>
            <w:noWrap/>
            <w:vAlign w:val="bottom"/>
            <w:hideMark/>
          </w:tcPr>
          <w:p w14:paraId="03D20300" w14:textId="2A534F57" w:rsidR="008B52D3" w:rsidRPr="00125D20" w:rsidRDefault="008B52D3" w:rsidP="00D25444">
            <w:pPr>
              <w:pStyle w:val="BodyText"/>
              <w:keepNext/>
              <w:keepLines/>
              <w:spacing w:before="120" w:after="120"/>
            </w:pPr>
            <w:r w:rsidRPr="00125D20">
              <w:t>response</w:t>
            </w:r>
          </w:p>
        </w:tc>
        <w:tc>
          <w:tcPr>
            <w:tcW w:w="1666" w:type="dxa"/>
            <w:tcBorders>
              <w:bottom w:val="single" w:sz="4" w:space="0" w:color="000000" w:themeColor="text1"/>
            </w:tcBorders>
            <w:noWrap/>
            <w:vAlign w:val="bottom"/>
            <w:hideMark/>
          </w:tcPr>
          <w:p w14:paraId="2AC9C59B" w14:textId="11852AD7" w:rsidR="008B52D3" w:rsidRPr="00125D20" w:rsidRDefault="008B52D3" w:rsidP="00D25444">
            <w:pPr>
              <w:pStyle w:val="BodyText"/>
              <w:keepNext/>
              <w:keepLines/>
              <w:spacing w:before="120" w:after="120"/>
              <w:jc w:val="center"/>
              <w:cnfStyle w:val="100000000000" w:firstRow="1" w:lastRow="0" w:firstColumn="0" w:lastColumn="0" w:oddVBand="0" w:evenVBand="0" w:oddHBand="0" w:evenHBand="0" w:firstRowFirstColumn="0" w:firstRowLastColumn="0" w:lastRowFirstColumn="0" w:lastRowLastColumn="0"/>
            </w:pPr>
            <w:r w:rsidRPr="00125D20">
              <w:t>abs</w:t>
            </w:r>
          </w:p>
        </w:tc>
        <w:tc>
          <w:tcPr>
            <w:tcW w:w="1666" w:type="dxa"/>
            <w:noWrap/>
            <w:vAlign w:val="bottom"/>
            <w:hideMark/>
          </w:tcPr>
          <w:p w14:paraId="19AEA467" w14:textId="01208DE4" w:rsidR="008B52D3" w:rsidRPr="00125D20" w:rsidRDefault="008B52D3" w:rsidP="00D25444">
            <w:pPr>
              <w:pStyle w:val="BodyText"/>
              <w:keepNext/>
              <w:keepLines/>
              <w:spacing w:before="120" w:after="120"/>
              <w:jc w:val="center"/>
              <w:cnfStyle w:val="100000000000" w:firstRow="1" w:lastRow="0" w:firstColumn="0" w:lastColumn="0" w:oddVBand="0" w:evenVBand="0" w:oddHBand="0" w:evenHBand="0" w:firstRowFirstColumn="0" w:firstRowLastColumn="0" w:lastRowFirstColumn="0" w:lastRowLastColumn="0"/>
            </w:pPr>
            <w:r w:rsidRPr="00125D20">
              <w:t>%</w:t>
            </w:r>
          </w:p>
        </w:tc>
      </w:tr>
      <w:tr w:rsidR="008B52D3" w:rsidRPr="00125D20" w14:paraId="7728241E" w14:textId="77777777" w:rsidTr="00D25444">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tcBorders>
              <w:right w:val="single" w:sz="4" w:space="0" w:color="auto"/>
            </w:tcBorders>
            <w:noWrap/>
            <w:hideMark/>
          </w:tcPr>
          <w:p w14:paraId="167B22CE" w14:textId="22C3BC83" w:rsidR="008B52D3" w:rsidRPr="00125D20" w:rsidRDefault="008B52D3" w:rsidP="00C460D2">
            <w:pPr>
              <w:pStyle w:val="BodyText"/>
              <w:keepNext/>
              <w:keepLines/>
              <w:spacing w:before="60" w:after="60"/>
            </w:pPr>
            <w:r w:rsidRPr="00125D20">
              <w:t>39 or younger</w:t>
            </w:r>
          </w:p>
        </w:tc>
        <w:tc>
          <w:tcPr>
            <w:tcW w:w="1666" w:type="dxa"/>
            <w:tcBorders>
              <w:left w:val="single" w:sz="4" w:space="0" w:color="auto"/>
              <w:right w:val="single" w:sz="4" w:space="0" w:color="auto"/>
            </w:tcBorders>
            <w:noWrap/>
            <w:hideMark/>
          </w:tcPr>
          <w:p w14:paraId="0CF30351" w14:textId="77777777" w:rsidR="008B52D3" w:rsidRPr="00125D20" w:rsidRDefault="008B52D3" w:rsidP="00C460D2">
            <w:pPr>
              <w:pStyle w:val="BodyText"/>
              <w:keepNext/>
              <w:keepLines/>
              <w:spacing w:before="60" w:after="60"/>
              <w:ind w:right="720"/>
              <w:jc w:val="right"/>
              <w:cnfStyle w:val="000000100000" w:firstRow="0" w:lastRow="0" w:firstColumn="0" w:lastColumn="0" w:oddVBand="0" w:evenVBand="0" w:oddHBand="1" w:evenHBand="0" w:firstRowFirstColumn="0" w:firstRowLastColumn="0" w:lastRowFirstColumn="0" w:lastRowLastColumn="0"/>
            </w:pPr>
            <w:r w:rsidRPr="00125D20">
              <w:t>4</w:t>
            </w:r>
          </w:p>
        </w:tc>
        <w:tc>
          <w:tcPr>
            <w:tcW w:w="1666" w:type="dxa"/>
            <w:tcBorders>
              <w:left w:val="single" w:sz="4" w:space="0" w:color="auto"/>
            </w:tcBorders>
            <w:shd w:val="clear" w:color="auto" w:fill="E7E6E6" w:themeFill="background2"/>
            <w:noWrap/>
            <w:hideMark/>
          </w:tcPr>
          <w:p w14:paraId="61D30308" w14:textId="58F00DC9" w:rsidR="008B52D3" w:rsidRPr="00125D20" w:rsidRDefault="008B52D3" w:rsidP="00C460D2">
            <w:pPr>
              <w:pStyle w:val="BodyText"/>
              <w:keepNext/>
              <w:keepLines/>
              <w:spacing w:before="60" w:after="60"/>
              <w:ind w:right="555"/>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1.11 %</w:t>
            </w:r>
          </w:p>
        </w:tc>
      </w:tr>
      <w:tr w:rsidR="008B52D3" w:rsidRPr="00125D20" w14:paraId="5D45F55E" w14:textId="77777777" w:rsidTr="00D25444">
        <w:trPr>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tcBorders>
              <w:right w:val="single" w:sz="4" w:space="0" w:color="auto"/>
            </w:tcBorders>
            <w:noWrap/>
            <w:hideMark/>
          </w:tcPr>
          <w:p w14:paraId="59FE8769" w14:textId="4A23AF27" w:rsidR="008B52D3" w:rsidRPr="00125D20" w:rsidRDefault="008B52D3" w:rsidP="00C460D2">
            <w:pPr>
              <w:pStyle w:val="BodyText"/>
              <w:keepNext/>
              <w:keepLines/>
              <w:spacing w:before="60" w:after="60"/>
            </w:pPr>
            <w:r w:rsidRPr="00125D20">
              <w:t>40 to 49</w:t>
            </w:r>
          </w:p>
        </w:tc>
        <w:tc>
          <w:tcPr>
            <w:tcW w:w="1666" w:type="dxa"/>
            <w:tcBorders>
              <w:top w:val="single" w:sz="4" w:space="0" w:color="000000" w:themeColor="text1"/>
              <w:left w:val="single" w:sz="4" w:space="0" w:color="auto"/>
              <w:bottom w:val="single" w:sz="4" w:space="0" w:color="000000" w:themeColor="text1"/>
              <w:right w:val="single" w:sz="4" w:space="0" w:color="auto"/>
            </w:tcBorders>
            <w:noWrap/>
            <w:hideMark/>
          </w:tcPr>
          <w:p w14:paraId="149DB25F" w14:textId="77777777" w:rsidR="008B52D3" w:rsidRPr="00125D20" w:rsidRDefault="008B52D3" w:rsidP="00C460D2">
            <w:pPr>
              <w:pStyle w:val="BodyText"/>
              <w:keepNext/>
              <w:keepLines/>
              <w:spacing w:before="60" w:after="60"/>
              <w:ind w:right="720"/>
              <w:jc w:val="right"/>
              <w:cnfStyle w:val="000000000000" w:firstRow="0" w:lastRow="0" w:firstColumn="0" w:lastColumn="0" w:oddVBand="0" w:evenVBand="0" w:oddHBand="0" w:evenHBand="0" w:firstRowFirstColumn="0" w:firstRowLastColumn="0" w:lastRowFirstColumn="0" w:lastRowLastColumn="0"/>
            </w:pPr>
            <w:r w:rsidRPr="00125D20">
              <w:t>77</w:t>
            </w:r>
          </w:p>
        </w:tc>
        <w:tc>
          <w:tcPr>
            <w:tcW w:w="1666" w:type="dxa"/>
            <w:tcBorders>
              <w:left w:val="single" w:sz="4" w:space="0" w:color="auto"/>
            </w:tcBorders>
            <w:shd w:val="clear" w:color="auto" w:fill="E7E6E6" w:themeFill="background2"/>
            <w:noWrap/>
            <w:hideMark/>
          </w:tcPr>
          <w:p w14:paraId="00D09738" w14:textId="1FCEF278" w:rsidR="008B52D3" w:rsidRPr="00125D20" w:rsidRDefault="008B52D3" w:rsidP="00C460D2">
            <w:pPr>
              <w:pStyle w:val="BodyText"/>
              <w:keepNext/>
              <w:keepLines/>
              <w:spacing w:before="60" w:after="60"/>
              <w:ind w:right="555"/>
              <w:jc w:val="right"/>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21.45 %</w:t>
            </w:r>
          </w:p>
        </w:tc>
      </w:tr>
      <w:tr w:rsidR="008B52D3" w:rsidRPr="00125D20" w14:paraId="27D3EDF6" w14:textId="77777777" w:rsidTr="00D25444">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tcBorders>
              <w:right w:val="single" w:sz="4" w:space="0" w:color="auto"/>
            </w:tcBorders>
            <w:noWrap/>
            <w:hideMark/>
          </w:tcPr>
          <w:p w14:paraId="5FE2EF90" w14:textId="56034289" w:rsidR="008B52D3" w:rsidRPr="00125D20" w:rsidRDefault="008B52D3" w:rsidP="00C460D2">
            <w:pPr>
              <w:pStyle w:val="BodyText"/>
              <w:keepNext/>
              <w:keepLines/>
              <w:spacing w:before="60" w:after="60"/>
            </w:pPr>
            <w:r w:rsidRPr="00125D20">
              <w:t>50 to 59</w:t>
            </w:r>
          </w:p>
        </w:tc>
        <w:tc>
          <w:tcPr>
            <w:tcW w:w="1666" w:type="dxa"/>
            <w:tcBorders>
              <w:left w:val="single" w:sz="4" w:space="0" w:color="auto"/>
              <w:right w:val="single" w:sz="4" w:space="0" w:color="auto"/>
            </w:tcBorders>
            <w:noWrap/>
            <w:hideMark/>
          </w:tcPr>
          <w:p w14:paraId="200D5981" w14:textId="77777777" w:rsidR="008B52D3" w:rsidRPr="00125D20" w:rsidRDefault="008B52D3" w:rsidP="00C460D2">
            <w:pPr>
              <w:pStyle w:val="BodyText"/>
              <w:keepNext/>
              <w:keepLines/>
              <w:spacing w:before="60" w:after="60"/>
              <w:ind w:right="720"/>
              <w:jc w:val="right"/>
              <w:cnfStyle w:val="000000100000" w:firstRow="0" w:lastRow="0" w:firstColumn="0" w:lastColumn="0" w:oddVBand="0" w:evenVBand="0" w:oddHBand="1" w:evenHBand="0" w:firstRowFirstColumn="0" w:firstRowLastColumn="0" w:lastRowFirstColumn="0" w:lastRowLastColumn="0"/>
            </w:pPr>
            <w:r w:rsidRPr="00125D20">
              <w:t>159</w:t>
            </w:r>
          </w:p>
        </w:tc>
        <w:tc>
          <w:tcPr>
            <w:tcW w:w="1666" w:type="dxa"/>
            <w:tcBorders>
              <w:left w:val="single" w:sz="4" w:space="0" w:color="auto"/>
            </w:tcBorders>
            <w:shd w:val="clear" w:color="auto" w:fill="E7E6E6" w:themeFill="background2"/>
            <w:noWrap/>
            <w:hideMark/>
          </w:tcPr>
          <w:p w14:paraId="3B2F7CCF" w14:textId="37A38E1F" w:rsidR="008B52D3" w:rsidRPr="00125D20" w:rsidRDefault="008B52D3" w:rsidP="00C460D2">
            <w:pPr>
              <w:pStyle w:val="BodyText"/>
              <w:keepNext/>
              <w:keepLines/>
              <w:spacing w:before="60" w:after="60"/>
              <w:ind w:right="555"/>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44.29 %</w:t>
            </w:r>
          </w:p>
        </w:tc>
      </w:tr>
      <w:tr w:rsidR="008B52D3" w:rsidRPr="00125D20" w14:paraId="40A90754" w14:textId="77777777" w:rsidTr="00D25444">
        <w:trPr>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tcBorders>
              <w:right w:val="single" w:sz="4" w:space="0" w:color="auto"/>
            </w:tcBorders>
            <w:noWrap/>
            <w:hideMark/>
          </w:tcPr>
          <w:p w14:paraId="085CCB44" w14:textId="561C53AA" w:rsidR="008B52D3" w:rsidRPr="00125D20" w:rsidRDefault="008B52D3" w:rsidP="00C460D2">
            <w:pPr>
              <w:pStyle w:val="BodyText"/>
              <w:keepNext/>
              <w:keepLines/>
              <w:spacing w:before="60" w:after="60"/>
            </w:pPr>
            <w:r w:rsidRPr="00125D20">
              <w:t>60 to 69</w:t>
            </w:r>
          </w:p>
        </w:tc>
        <w:tc>
          <w:tcPr>
            <w:tcW w:w="1666" w:type="dxa"/>
            <w:tcBorders>
              <w:top w:val="single" w:sz="4" w:space="0" w:color="000000" w:themeColor="text1"/>
              <w:left w:val="single" w:sz="4" w:space="0" w:color="auto"/>
              <w:bottom w:val="single" w:sz="4" w:space="0" w:color="000000" w:themeColor="text1"/>
              <w:right w:val="single" w:sz="4" w:space="0" w:color="auto"/>
            </w:tcBorders>
            <w:noWrap/>
            <w:hideMark/>
          </w:tcPr>
          <w:p w14:paraId="6AEE9B75" w14:textId="77777777" w:rsidR="008B52D3" w:rsidRPr="00125D20" w:rsidRDefault="008B52D3" w:rsidP="00C460D2">
            <w:pPr>
              <w:pStyle w:val="BodyText"/>
              <w:keepNext/>
              <w:keepLines/>
              <w:spacing w:before="60" w:after="60"/>
              <w:ind w:right="720"/>
              <w:jc w:val="right"/>
              <w:cnfStyle w:val="000000000000" w:firstRow="0" w:lastRow="0" w:firstColumn="0" w:lastColumn="0" w:oddVBand="0" w:evenVBand="0" w:oddHBand="0" w:evenHBand="0" w:firstRowFirstColumn="0" w:firstRowLastColumn="0" w:lastRowFirstColumn="0" w:lastRowLastColumn="0"/>
            </w:pPr>
            <w:r w:rsidRPr="00125D20">
              <w:t>106</w:t>
            </w:r>
          </w:p>
        </w:tc>
        <w:tc>
          <w:tcPr>
            <w:tcW w:w="1666" w:type="dxa"/>
            <w:tcBorders>
              <w:left w:val="single" w:sz="4" w:space="0" w:color="auto"/>
            </w:tcBorders>
            <w:shd w:val="clear" w:color="auto" w:fill="E7E6E6" w:themeFill="background2"/>
            <w:noWrap/>
            <w:hideMark/>
          </w:tcPr>
          <w:p w14:paraId="5ECEDAB4" w14:textId="762213C9" w:rsidR="008B52D3" w:rsidRPr="00125D20" w:rsidRDefault="008B52D3" w:rsidP="00C460D2">
            <w:pPr>
              <w:pStyle w:val="BodyText"/>
              <w:keepNext/>
              <w:keepLines/>
              <w:spacing w:before="60" w:after="60"/>
              <w:ind w:right="555"/>
              <w:jc w:val="right"/>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29.53 %</w:t>
            </w:r>
          </w:p>
        </w:tc>
      </w:tr>
      <w:tr w:rsidR="008B52D3" w:rsidRPr="00125D20" w14:paraId="71E3DF32" w14:textId="77777777" w:rsidTr="00D25444">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tcBorders>
              <w:right w:val="single" w:sz="4" w:space="0" w:color="auto"/>
            </w:tcBorders>
            <w:noWrap/>
            <w:hideMark/>
          </w:tcPr>
          <w:p w14:paraId="2F8AF67C" w14:textId="17C28F0E" w:rsidR="008B52D3" w:rsidRPr="00125D20" w:rsidRDefault="008B52D3" w:rsidP="00C460D2">
            <w:pPr>
              <w:pStyle w:val="BodyText"/>
              <w:keepNext/>
              <w:keepLines/>
              <w:spacing w:before="60" w:after="60"/>
            </w:pPr>
            <w:r w:rsidRPr="00125D20">
              <w:t>70 or older</w:t>
            </w:r>
          </w:p>
        </w:tc>
        <w:tc>
          <w:tcPr>
            <w:tcW w:w="1666" w:type="dxa"/>
            <w:tcBorders>
              <w:left w:val="single" w:sz="4" w:space="0" w:color="auto"/>
              <w:right w:val="single" w:sz="4" w:space="0" w:color="auto"/>
            </w:tcBorders>
            <w:noWrap/>
            <w:hideMark/>
          </w:tcPr>
          <w:p w14:paraId="011ECC24" w14:textId="77777777" w:rsidR="008B52D3" w:rsidRPr="00125D20" w:rsidRDefault="008B52D3" w:rsidP="00C460D2">
            <w:pPr>
              <w:pStyle w:val="BodyText"/>
              <w:keepNext/>
              <w:keepLines/>
              <w:spacing w:before="60" w:after="60"/>
              <w:ind w:right="720"/>
              <w:jc w:val="right"/>
              <w:cnfStyle w:val="000000100000" w:firstRow="0" w:lastRow="0" w:firstColumn="0" w:lastColumn="0" w:oddVBand="0" w:evenVBand="0" w:oddHBand="1" w:evenHBand="0" w:firstRowFirstColumn="0" w:firstRowLastColumn="0" w:lastRowFirstColumn="0" w:lastRowLastColumn="0"/>
            </w:pPr>
            <w:r w:rsidRPr="00125D20">
              <w:t>13</w:t>
            </w:r>
          </w:p>
        </w:tc>
        <w:tc>
          <w:tcPr>
            <w:tcW w:w="1666" w:type="dxa"/>
            <w:tcBorders>
              <w:left w:val="single" w:sz="4" w:space="0" w:color="auto"/>
            </w:tcBorders>
            <w:shd w:val="clear" w:color="auto" w:fill="E7E6E6" w:themeFill="background2"/>
            <w:noWrap/>
            <w:hideMark/>
          </w:tcPr>
          <w:p w14:paraId="158A336F" w14:textId="4F223911" w:rsidR="008B52D3" w:rsidRPr="00125D20" w:rsidRDefault="008B52D3" w:rsidP="00C460D2">
            <w:pPr>
              <w:pStyle w:val="BodyText"/>
              <w:keepNext/>
              <w:keepLines/>
              <w:spacing w:before="60" w:after="60"/>
              <w:ind w:right="555"/>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3.62% </w:t>
            </w:r>
          </w:p>
        </w:tc>
      </w:tr>
      <w:tr w:rsidR="008B52D3" w:rsidRPr="00125D20" w14:paraId="40EE63D6" w14:textId="77777777" w:rsidTr="00D25444">
        <w:trPr>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tcBorders>
              <w:right w:val="single" w:sz="4" w:space="0" w:color="auto"/>
            </w:tcBorders>
            <w:noWrap/>
          </w:tcPr>
          <w:p w14:paraId="587DBAEC" w14:textId="2C8BBE4F" w:rsidR="008B52D3" w:rsidRPr="00125D20" w:rsidRDefault="008B52D3" w:rsidP="00C460D2">
            <w:pPr>
              <w:pStyle w:val="BodyText"/>
              <w:keepNext/>
              <w:keepLines/>
              <w:spacing w:before="60" w:after="60"/>
              <w:rPr>
                <w:i/>
                <w:iCs/>
              </w:rPr>
            </w:pPr>
            <w:r w:rsidRPr="00125D20">
              <w:rPr>
                <w:i/>
                <w:iCs/>
              </w:rPr>
              <w:t>no response</w:t>
            </w:r>
          </w:p>
        </w:tc>
        <w:tc>
          <w:tcPr>
            <w:tcW w:w="1666" w:type="dxa"/>
            <w:tcBorders>
              <w:top w:val="single" w:sz="4" w:space="0" w:color="000000" w:themeColor="text1"/>
              <w:left w:val="single" w:sz="4" w:space="0" w:color="auto"/>
              <w:bottom w:val="single" w:sz="4" w:space="0" w:color="000000" w:themeColor="text1"/>
              <w:right w:val="single" w:sz="4" w:space="0" w:color="auto"/>
            </w:tcBorders>
            <w:noWrap/>
          </w:tcPr>
          <w:p w14:paraId="6A78E54B" w14:textId="5E8AA1FB" w:rsidR="008B52D3" w:rsidRPr="00125D20" w:rsidRDefault="008B52D3" w:rsidP="00C460D2">
            <w:pPr>
              <w:pStyle w:val="BodyText"/>
              <w:keepNext/>
              <w:keepLines/>
              <w:spacing w:before="60" w:after="60"/>
              <w:ind w:right="720"/>
              <w:jc w:val="right"/>
              <w:cnfStyle w:val="000000000000" w:firstRow="0" w:lastRow="0" w:firstColumn="0" w:lastColumn="0" w:oddVBand="0" w:evenVBand="0" w:oddHBand="0" w:evenHBand="0" w:firstRowFirstColumn="0" w:firstRowLastColumn="0" w:lastRowFirstColumn="0" w:lastRowLastColumn="0"/>
              <w:rPr>
                <w:i/>
                <w:iCs/>
              </w:rPr>
            </w:pPr>
            <w:r w:rsidRPr="00125D20">
              <w:rPr>
                <w:i/>
                <w:iCs/>
              </w:rPr>
              <w:t>2</w:t>
            </w:r>
          </w:p>
        </w:tc>
        <w:tc>
          <w:tcPr>
            <w:tcW w:w="1666" w:type="dxa"/>
            <w:tcBorders>
              <w:left w:val="single" w:sz="4" w:space="0" w:color="auto"/>
            </w:tcBorders>
            <w:noWrap/>
          </w:tcPr>
          <w:p w14:paraId="3B016E39" w14:textId="77777777" w:rsidR="008B52D3" w:rsidRPr="00125D20" w:rsidRDefault="008B52D3" w:rsidP="00C460D2">
            <w:pPr>
              <w:pStyle w:val="BodyText"/>
              <w:keepNext/>
              <w:keepLines/>
              <w:spacing w:before="60" w:after="60"/>
              <w:ind w:right="555"/>
              <w:jc w:val="right"/>
              <w:cnfStyle w:val="000000000000" w:firstRow="0" w:lastRow="0" w:firstColumn="0" w:lastColumn="0" w:oddVBand="0" w:evenVBand="0" w:oddHBand="0" w:evenHBand="0" w:firstRowFirstColumn="0" w:firstRowLastColumn="0" w:lastRowFirstColumn="0" w:lastRowLastColumn="0"/>
              <w:rPr>
                <w:sz w:val="22"/>
                <w:szCs w:val="22"/>
              </w:rPr>
            </w:pPr>
          </w:p>
        </w:tc>
      </w:tr>
    </w:tbl>
    <w:p w14:paraId="0BE1D516" w14:textId="77777777" w:rsidR="00503ED3" w:rsidRPr="00125D20" w:rsidRDefault="00503ED3" w:rsidP="00503ED3"/>
    <w:p w14:paraId="5E76461F" w14:textId="2D065213" w:rsidR="00976ECE" w:rsidRPr="00125D20" w:rsidRDefault="00976ECE" w:rsidP="00A31260">
      <w:pPr>
        <w:pStyle w:val="Heading2"/>
      </w:pPr>
      <w:bookmarkStart w:id="21" w:name="_Ref100020311"/>
      <w:bookmarkStart w:id="22" w:name="_Toc100567174"/>
      <w:r w:rsidRPr="00125D20">
        <w:t xml:space="preserve">Familiarity with </w:t>
      </w:r>
      <w:r w:rsidR="007D298A" w:rsidRPr="00125D20">
        <w:t xml:space="preserve">transdisciplinarity research and </w:t>
      </w:r>
      <w:r w:rsidRPr="00125D20">
        <w:t>SI</w:t>
      </w:r>
      <w:bookmarkEnd w:id="21"/>
      <w:bookmarkEnd w:id="22"/>
    </w:p>
    <w:p w14:paraId="7A6CFD0F" w14:textId="77777777" w:rsidR="00976ECE" w:rsidRPr="00125D20" w:rsidRDefault="00976ECE" w:rsidP="00976ECE"/>
    <w:p w14:paraId="66722EAF" w14:textId="668771F3" w:rsidR="00CA4D5F" w:rsidRPr="00125D20" w:rsidRDefault="00CA4D5F" w:rsidP="00976ECE">
      <w:r w:rsidRPr="00125D20">
        <w:t>This group of questions comprises three self-assessment</w:t>
      </w:r>
      <w:r w:rsidR="00385C1D" w:rsidRPr="00125D20">
        <w:t xml:space="preserve"> items</w:t>
      </w:r>
      <w:r w:rsidRPr="00125D20">
        <w:t>:</w:t>
      </w:r>
    </w:p>
    <w:p w14:paraId="528AF86F" w14:textId="77777777" w:rsidR="000A7AEA" w:rsidRPr="00125D20" w:rsidRDefault="00CA4D5F" w:rsidP="00CA4D5F">
      <w:pPr>
        <w:pStyle w:val="ListParagraph"/>
        <w:numPr>
          <w:ilvl w:val="0"/>
          <w:numId w:val="9"/>
        </w:numPr>
      </w:pPr>
      <w:r w:rsidRPr="00125D20">
        <w:t xml:space="preserve">the respondent’s </w:t>
      </w:r>
      <w:r w:rsidR="000A7AEA" w:rsidRPr="00125D20">
        <w:t>experience with transdisciplinary research,</w:t>
      </w:r>
    </w:p>
    <w:p w14:paraId="613B7126" w14:textId="72F42F14" w:rsidR="00CA4D5F" w:rsidRPr="00125D20" w:rsidRDefault="000A7AEA" w:rsidP="00CA4D5F">
      <w:pPr>
        <w:pStyle w:val="ListParagraph"/>
        <w:numPr>
          <w:ilvl w:val="0"/>
          <w:numId w:val="9"/>
        </w:numPr>
      </w:pPr>
      <w:r w:rsidRPr="00125D20">
        <w:t xml:space="preserve">their </w:t>
      </w:r>
      <w:r w:rsidR="00CA4D5F" w:rsidRPr="00125D20">
        <w:t>familiarity with the concept of SI,</w:t>
      </w:r>
      <w:r w:rsidRPr="00125D20">
        <w:t xml:space="preserve"> and</w:t>
      </w:r>
    </w:p>
    <w:p w14:paraId="21AD004A" w14:textId="1EA6723B" w:rsidR="00CA4D5F" w:rsidRPr="00125D20" w:rsidRDefault="00CA4D5F" w:rsidP="00C154A1">
      <w:pPr>
        <w:pStyle w:val="ListParagraph"/>
        <w:numPr>
          <w:ilvl w:val="0"/>
          <w:numId w:val="9"/>
        </w:numPr>
      </w:pPr>
      <w:r w:rsidRPr="00125D20">
        <w:t xml:space="preserve">their </w:t>
      </w:r>
      <w:r w:rsidR="00BE581E" w:rsidRPr="00125D20">
        <w:t xml:space="preserve">assumed </w:t>
      </w:r>
      <w:r w:rsidRPr="00125D20">
        <w:t>project’s contribution to SI.</w:t>
      </w:r>
    </w:p>
    <w:p w14:paraId="7D10BBC7" w14:textId="77777777" w:rsidR="00CA4D5F" w:rsidRPr="00125D20" w:rsidRDefault="00CA4D5F" w:rsidP="00CA4D5F">
      <w:pPr>
        <w:jc w:val="both"/>
      </w:pPr>
    </w:p>
    <w:p w14:paraId="21F09E58" w14:textId="673029EE" w:rsidR="00CA4D5F" w:rsidRPr="00125D20" w:rsidRDefault="00CA4D5F" w:rsidP="00CA4D5F">
      <w:pPr>
        <w:jc w:val="both"/>
      </w:pPr>
      <w:r w:rsidRPr="00125D20">
        <w:t>These variables will be vital in the hypothesis testing, as they reflect the respondent’s view o</w:t>
      </w:r>
      <w:r w:rsidR="007D298A" w:rsidRPr="00125D20">
        <w:t>n</w:t>
      </w:r>
      <w:r w:rsidRPr="00125D20">
        <w:t xml:space="preserve"> their own competencies</w:t>
      </w:r>
      <w:r w:rsidR="007D298A" w:rsidRPr="00125D20">
        <w:t xml:space="preserve"> and achievements</w:t>
      </w:r>
      <w:r w:rsidRPr="00125D20">
        <w:t xml:space="preserve">, </w:t>
      </w:r>
      <w:r w:rsidR="007D298A" w:rsidRPr="00125D20">
        <w:t xml:space="preserve">a self-assessment that </w:t>
      </w:r>
      <w:r w:rsidRPr="00125D20">
        <w:t>can then be contrasted with their responses on other potential key factors</w:t>
      </w:r>
      <w:r w:rsidR="007D298A" w:rsidRPr="00125D20">
        <w:t>,</w:t>
      </w:r>
      <w:r w:rsidRPr="00125D20">
        <w:t xml:space="preserve"> such as the project’s non-academic outcomes or the inclusion of non-academic actors</w:t>
      </w:r>
      <w:r w:rsidR="00BE581E" w:rsidRPr="00125D20">
        <w:t xml:space="preserve"> in their SNSF funded projects</w:t>
      </w:r>
      <w:r w:rsidRPr="00125D20">
        <w:t>.</w:t>
      </w:r>
      <w:r w:rsidR="007D298A" w:rsidRPr="00125D20">
        <w:t xml:space="preserve"> More </w:t>
      </w:r>
      <w:r w:rsidR="00BE581E" w:rsidRPr="00125D20">
        <w:t xml:space="preserve">information </w:t>
      </w:r>
      <w:r w:rsidR="007D298A" w:rsidRPr="00125D20">
        <w:t xml:space="preserve">on the testing of </w:t>
      </w:r>
      <w:r w:rsidR="00BE581E" w:rsidRPr="00125D20">
        <w:t xml:space="preserve">the </w:t>
      </w:r>
      <w:r w:rsidR="007D298A" w:rsidRPr="00125D20">
        <w:t xml:space="preserve">hypotheses </w:t>
      </w:r>
      <w:r w:rsidR="00BE581E" w:rsidRPr="00125D20">
        <w:t xml:space="preserve">can be found </w:t>
      </w:r>
      <w:r w:rsidR="007D298A" w:rsidRPr="00125D20">
        <w:t>in chapter</w:t>
      </w:r>
      <w:r w:rsidR="00BE581E" w:rsidRPr="00125D20">
        <w:t xml:space="preserve"> 4</w:t>
      </w:r>
      <w:r w:rsidR="007D298A" w:rsidRPr="00125D20">
        <w:t xml:space="preserve">; this chapter </w:t>
      </w:r>
      <w:r w:rsidR="00BE581E" w:rsidRPr="00125D20">
        <w:t>shows first the results of the</w:t>
      </w:r>
      <w:r w:rsidR="007D298A" w:rsidRPr="00125D20">
        <w:t xml:space="preserve"> descriptive statistics.</w:t>
      </w:r>
    </w:p>
    <w:p w14:paraId="1891E753" w14:textId="77777777" w:rsidR="00A575C8" w:rsidRPr="00125D20" w:rsidRDefault="00A575C8" w:rsidP="00A575C8">
      <w:pPr>
        <w:jc w:val="both"/>
      </w:pPr>
    </w:p>
    <w:p w14:paraId="5793D4C0" w14:textId="47B8A1E2" w:rsidR="00235C2A" w:rsidRPr="00125D20" w:rsidRDefault="003979C8" w:rsidP="003979C8">
      <w:pPr>
        <w:jc w:val="both"/>
      </w:pPr>
      <w:r w:rsidRPr="00125D20">
        <w:t xml:space="preserve">The first variable to analyse in this group of question is </w:t>
      </w:r>
      <w:r w:rsidRPr="00125D20">
        <w:rPr>
          <w:i/>
          <w:iCs/>
        </w:rPr>
        <w:t>experience with</w:t>
      </w:r>
      <w:r w:rsidRPr="00125D20">
        <w:t xml:space="preserve"> </w:t>
      </w:r>
      <w:r w:rsidRPr="00125D20">
        <w:rPr>
          <w:i/>
          <w:iCs/>
        </w:rPr>
        <w:t>transdisciplinar</w:t>
      </w:r>
      <w:r w:rsidR="009B51B3" w:rsidRPr="00125D20">
        <w:rPr>
          <w:i/>
          <w:iCs/>
        </w:rPr>
        <w:t>y research</w:t>
      </w:r>
      <w:r w:rsidRPr="00125D20">
        <w:t xml:space="preserve">. </w:t>
      </w:r>
      <w:r w:rsidR="00546A01" w:rsidRPr="00125D20">
        <w:t>T</w:t>
      </w:r>
      <w:r w:rsidR="00FB228F" w:rsidRPr="00125D20">
        <w:t>here are several ways to approach the concept</w:t>
      </w:r>
      <w:r w:rsidR="00546A01" w:rsidRPr="00125D20">
        <w:t xml:space="preserve"> </w:t>
      </w:r>
      <w:r w:rsidR="00604819" w:rsidRPr="00125D20">
        <w:t xml:space="preserve">of transdisciplinarity. In </w:t>
      </w:r>
      <w:r w:rsidR="00546A01" w:rsidRPr="00125D20">
        <w:t>the context of this study</w:t>
      </w:r>
      <w:r w:rsidR="008123F3" w:rsidRPr="00125D20">
        <w:t>,</w:t>
      </w:r>
      <w:r w:rsidR="00604819" w:rsidRPr="00125D20">
        <w:t xml:space="preserve"> we</w:t>
      </w:r>
      <w:r w:rsidR="00DB4E42" w:rsidRPr="00125D20">
        <w:t xml:space="preserve"> </w:t>
      </w:r>
      <w:r w:rsidR="00546A01" w:rsidRPr="00125D20">
        <w:t xml:space="preserve">refer to the </w:t>
      </w:r>
      <w:r w:rsidR="00235C2A" w:rsidRPr="00125D20">
        <w:t xml:space="preserve">Swiss Academy of Sciences </w:t>
      </w:r>
      <w:r w:rsidR="00546A01" w:rsidRPr="00125D20">
        <w:t>who understand</w:t>
      </w:r>
      <w:r w:rsidR="00604819" w:rsidRPr="00125D20">
        <w:t>s</w:t>
      </w:r>
      <w:r w:rsidR="00AB6742" w:rsidRPr="00125D20">
        <w:rPr>
          <w:rStyle w:val="FootnoteReference"/>
        </w:rPr>
        <w:footnoteReference w:id="3"/>
      </w:r>
      <w:r w:rsidR="00235C2A" w:rsidRPr="00125D20">
        <w:t xml:space="preserve"> </w:t>
      </w:r>
      <w:r w:rsidR="00235C2A" w:rsidRPr="00125D20">
        <w:rPr>
          <w:i/>
          <w:iCs/>
        </w:rPr>
        <w:t>transdisciplinary research</w:t>
      </w:r>
      <w:r w:rsidR="00235C2A" w:rsidRPr="00125D20">
        <w:t xml:space="preserve"> as research linking “[…] </w:t>
      </w:r>
      <w:r w:rsidR="00235C2A" w:rsidRPr="00125D20">
        <w:rPr>
          <w:i/>
          <w:iCs/>
        </w:rPr>
        <w:t>societal problem solving with scientific knowledge production in a process of co-producing knowledge</w:t>
      </w:r>
      <w:r w:rsidR="00235C2A" w:rsidRPr="00125D20">
        <w:t>.”</w:t>
      </w:r>
    </w:p>
    <w:p w14:paraId="2C0E4D84" w14:textId="77777777" w:rsidR="00235C2A" w:rsidRPr="00125D20" w:rsidRDefault="00235C2A" w:rsidP="003979C8">
      <w:pPr>
        <w:jc w:val="both"/>
      </w:pPr>
    </w:p>
    <w:p w14:paraId="13E89E7E" w14:textId="1761A6EF" w:rsidR="003979C8" w:rsidRPr="00125D20" w:rsidRDefault="008D6862" w:rsidP="003979C8">
      <w:pPr>
        <w:jc w:val="both"/>
      </w:pPr>
      <w:r w:rsidRPr="00125D20">
        <w:t xml:space="preserve">Scholarly literature goes as far as stating that </w:t>
      </w:r>
      <w:r w:rsidRPr="00125D20">
        <w:rPr>
          <w:i/>
          <w:iCs/>
        </w:rPr>
        <w:t>transdisciplinary aspects</w:t>
      </w:r>
      <w:r w:rsidRPr="00125D20">
        <w:t xml:space="preserve"> are central (and necessary) to SI-related research. Thus, it could be argued that </w:t>
      </w:r>
      <w:r w:rsidR="003979C8" w:rsidRPr="00125D20">
        <w:rPr>
          <w:i/>
          <w:iCs/>
        </w:rPr>
        <w:t>transdisciplinarity</w:t>
      </w:r>
      <w:r w:rsidR="003979C8" w:rsidRPr="00125D20">
        <w:t xml:space="preserve"> </w:t>
      </w:r>
      <w:r w:rsidR="00546A01" w:rsidRPr="00125D20">
        <w:t>ought to</w:t>
      </w:r>
      <w:r w:rsidRPr="00125D20">
        <w:t xml:space="preserve"> be regarded as a </w:t>
      </w:r>
      <w:r w:rsidR="00FB228F" w:rsidRPr="00125D20">
        <w:t xml:space="preserve">potentially </w:t>
      </w:r>
      <w:r w:rsidR="003979C8" w:rsidRPr="00125D20">
        <w:t xml:space="preserve">important indicator for SI-relevant outcomes. </w:t>
      </w:r>
      <w:r w:rsidRPr="00125D20">
        <w:t xml:space="preserve">In contrast to this notion, however, </w:t>
      </w:r>
      <w:r w:rsidR="003979C8" w:rsidRPr="00125D20">
        <w:t xml:space="preserve">our theoretical framework does </w:t>
      </w:r>
      <w:r w:rsidR="003979C8" w:rsidRPr="00125D20">
        <w:rPr>
          <w:u w:val="single"/>
        </w:rPr>
        <w:t>not</w:t>
      </w:r>
      <w:r w:rsidR="003979C8" w:rsidRPr="00125D20">
        <w:t xml:space="preserve"> consider </w:t>
      </w:r>
      <w:r w:rsidR="003979C8" w:rsidRPr="00125D20">
        <w:rPr>
          <w:i/>
          <w:iCs/>
        </w:rPr>
        <w:t>transdisciplinary involvement</w:t>
      </w:r>
      <w:r w:rsidR="003979C8" w:rsidRPr="00125D20">
        <w:t xml:space="preserve"> a necessary </w:t>
      </w:r>
      <w:r w:rsidR="003979C8" w:rsidRPr="00125D20">
        <w:rPr>
          <w:u w:val="single"/>
        </w:rPr>
        <w:t>prerequisite</w:t>
      </w:r>
      <w:r w:rsidR="003979C8" w:rsidRPr="00125D20">
        <w:t xml:space="preserve"> for research projects to contribute to SI</w:t>
      </w:r>
      <w:r w:rsidR="00546A01" w:rsidRPr="00125D20">
        <w:t>. That said,</w:t>
      </w:r>
      <w:r w:rsidRPr="00125D20">
        <w:t xml:space="preserve"> </w:t>
      </w:r>
      <w:r w:rsidR="003979C8" w:rsidRPr="00125D20">
        <w:t xml:space="preserve">we </w:t>
      </w:r>
      <w:r w:rsidR="00546A01" w:rsidRPr="00125D20">
        <w:t xml:space="preserve">still </w:t>
      </w:r>
      <w:r w:rsidR="003979C8" w:rsidRPr="00125D20">
        <w:t>expect it to be more influential than other factors (</w:t>
      </w:r>
      <w:r w:rsidRPr="00125D20">
        <w:t xml:space="preserve">for a more detailed exploration, </w:t>
      </w:r>
      <w:r w:rsidR="003979C8" w:rsidRPr="00125D20">
        <w:t xml:space="preserve">see Section </w:t>
      </w:r>
      <w:r w:rsidR="003979C8" w:rsidRPr="00125D20">
        <w:fldChar w:fldCharType="begin"/>
      </w:r>
      <w:r w:rsidR="003979C8" w:rsidRPr="00125D20">
        <w:instrText xml:space="preserve"> REF _Ref96529991 \r \h </w:instrText>
      </w:r>
      <w:r w:rsidR="003979C8" w:rsidRPr="00125D20">
        <w:fldChar w:fldCharType="separate"/>
      </w:r>
      <w:r w:rsidR="000959DE">
        <w:t>3.2.1</w:t>
      </w:r>
      <w:r w:rsidR="003979C8" w:rsidRPr="00125D20">
        <w:fldChar w:fldCharType="end"/>
      </w:r>
      <w:r w:rsidR="003979C8" w:rsidRPr="00125D20">
        <w:t>).</w:t>
      </w:r>
    </w:p>
    <w:p w14:paraId="611CB71D" w14:textId="25A9C235" w:rsidR="00924D8F" w:rsidRPr="00125D20" w:rsidRDefault="00924D8F" w:rsidP="003979C8">
      <w:pPr>
        <w:jc w:val="both"/>
      </w:pPr>
    </w:p>
    <w:p w14:paraId="7C8C2997" w14:textId="77B6D9CD" w:rsidR="00924D8F" w:rsidRPr="00125D20" w:rsidRDefault="008C7964" w:rsidP="003979C8">
      <w:pPr>
        <w:jc w:val="both"/>
      </w:pPr>
      <w:r w:rsidRPr="00125D20">
        <w:t xml:space="preserve">When asked about their </w:t>
      </w:r>
      <w:r w:rsidRPr="00125D20">
        <w:rPr>
          <w:b/>
          <w:bCs/>
          <w:i/>
          <w:iCs/>
        </w:rPr>
        <w:t>experience with transdisciplinary research</w:t>
      </w:r>
      <w:r w:rsidRPr="00125D20">
        <w:t xml:space="preserve">, 48 % of respondents stated that they are </w:t>
      </w:r>
      <w:r w:rsidR="006660A6" w:rsidRPr="00125D20">
        <w:t xml:space="preserve">indeed </w:t>
      </w:r>
      <w:r w:rsidRPr="00125D20">
        <w:t xml:space="preserve">experienced (7 and above on a 0-10 scale; 10 being the maximum), 26 % </w:t>
      </w:r>
      <w:r w:rsidR="00604819" w:rsidRPr="00125D20">
        <w:t xml:space="preserve">replied </w:t>
      </w:r>
      <w:r w:rsidRPr="00125D20">
        <w:t xml:space="preserve">to be somewhat experienced, and another 26 % that they were not experienced </w:t>
      </w:r>
      <w:r w:rsidRPr="00125D20">
        <w:lastRenderedPageBreak/>
        <w:t>(3 and below</w:t>
      </w:r>
      <w:r w:rsidR="00604819" w:rsidRPr="00125D20">
        <w:t>; 0 being the minimum</w:t>
      </w:r>
      <w:r w:rsidRPr="00125D20">
        <w:t xml:space="preserve">). </w:t>
      </w:r>
      <w:r w:rsidRPr="00125D20">
        <w:fldChar w:fldCharType="begin"/>
      </w:r>
      <w:r w:rsidRPr="00125D20">
        <w:instrText xml:space="preserve"> REF _Ref97894079 \h </w:instrText>
      </w:r>
      <w:r w:rsidRPr="00125D20">
        <w:fldChar w:fldCharType="separate"/>
      </w:r>
      <w:r w:rsidR="000959DE" w:rsidRPr="00125D20">
        <w:t xml:space="preserve">Figure </w:t>
      </w:r>
      <w:r w:rsidR="000959DE">
        <w:rPr>
          <w:noProof/>
        </w:rPr>
        <w:t>2</w:t>
      </w:r>
      <w:r w:rsidRPr="00125D20">
        <w:fldChar w:fldCharType="end"/>
      </w:r>
      <w:r w:rsidRPr="00125D20">
        <w:t xml:space="preserve"> </w:t>
      </w:r>
      <w:r w:rsidR="000F4DD3" w:rsidRPr="00125D20">
        <w:t xml:space="preserve">(first row) </w:t>
      </w:r>
      <w:r w:rsidRPr="00125D20">
        <w:t>provides a visual overview on this distribution,</w:t>
      </w:r>
      <w:r w:rsidR="006660A6" w:rsidRPr="00125D20">
        <w:t xml:space="preserve"> while</w:t>
      </w:r>
      <w:r w:rsidRPr="00125D20">
        <w:t xml:space="preserve"> </w:t>
      </w:r>
      <w:r w:rsidR="006660A6" w:rsidRPr="00125D20">
        <w:fldChar w:fldCharType="begin"/>
      </w:r>
      <w:r w:rsidR="006660A6" w:rsidRPr="00125D20">
        <w:instrText xml:space="preserve"> REF _Ref98379667 \h </w:instrText>
      </w:r>
      <w:r w:rsidR="006660A6" w:rsidRPr="00125D20">
        <w:fldChar w:fldCharType="separate"/>
      </w:r>
      <w:r w:rsidR="000959DE" w:rsidRPr="00125D20">
        <w:t xml:space="preserve">Table </w:t>
      </w:r>
      <w:r w:rsidR="000959DE">
        <w:rPr>
          <w:noProof/>
        </w:rPr>
        <w:t>5</w:t>
      </w:r>
      <w:r w:rsidR="006660A6" w:rsidRPr="00125D20">
        <w:fldChar w:fldCharType="end"/>
      </w:r>
      <w:r w:rsidR="006660A6" w:rsidRPr="00125D20">
        <w:t xml:space="preserve"> </w:t>
      </w:r>
      <w:r w:rsidR="00546A01" w:rsidRPr="00125D20">
        <w:t xml:space="preserve">(left columns) </w:t>
      </w:r>
      <w:r w:rsidR="006660A6" w:rsidRPr="00125D20">
        <w:t>details all</w:t>
      </w:r>
      <w:r w:rsidRPr="00125D20">
        <w:t xml:space="preserve"> the responses in each category separately.</w:t>
      </w:r>
      <w:r w:rsidR="00014424" w:rsidRPr="00125D20">
        <w:t xml:space="preserve"> The latter also shows that, out of 361 overall survey participants, 352 chose to answer this particular question, while 9 </w:t>
      </w:r>
      <w:r w:rsidR="00604819" w:rsidRPr="00125D20">
        <w:t xml:space="preserve">refrained from </w:t>
      </w:r>
      <w:r w:rsidR="008123F3" w:rsidRPr="00125D20">
        <w:t>answering</w:t>
      </w:r>
      <w:r w:rsidR="00604819" w:rsidRPr="00125D20">
        <w:t>.</w:t>
      </w:r>
    </w:p>
    <w:p w14:paraId="770732EE" w14:textId="6A39D39D" w:rsidR="00BA1A0B" w:rsidRPr="00125D20" w:rsidRDefault="00BA1A0B" w:rsidP="00CA4D5F">
      <w:pPr>
        <w:jc w:val="both"/>
      </w:pPr>
    </w:p>
    <w:p w14:paraId="23CAEFCE" w14:textId="77777777" w:rsidR="00CA4D5F" w:rsidRPr="00125D20" w:rsidRDefault="00CA4D5F" w:rsidP="00976ECE"/>
    <w:p w14:paraId="55A46416" w14:textId="0184AE30" w:rsidR="00E867F2" w:rsidRDefault="00BC670B" w:rsidP="000940EF">
      <w:pPr>
        <w:pStyle w:val="Caption"/>
        <w:keepNext/>
      </w:pPr>
      <w:bookmarkStart w:id="23" w:name="_Ref97894079"/>
      <w:bookmarkStart w:id="24" w:name="_Toc100567206"/>
      <w:bookmarkStart w:id="25" w:name="_Ref97894083"/>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0959DE">
        <w:rPr>
          <w:noProof/>
        </w:rPr>
        <w:t>2</w:t>
      </w:r>
      <w:r w:rsidR="007B1429" w:rsidRPr="00125D20">
        <w:fldChar w:fldCharType="end"/>
      </w:r>
      <w:bookmarkEnd w:id="23"/>
      <w:r w:rsidRPr="00125D20">
        <w:t xml:space="preserve">: SI-familiarity, familiarity with </w:t>
      </w:r>
      <w:r w:rsidR="00EE551F" w:rsidRPr="00125D20">
        <w:t>transdisciplinarity</w:t>
      </w:r>
      <w:r w:rsidR="00CA4D5F" w:rsidRPr="00125D20">
        <w:t>,</w:t>
      </w:r>
      <w:r w:rsidR="00EE551F" w:rsidRPr="00125D20">
        <w:t xml:space="preserve"> and </w:t>
      </w:r>
      <w:r w:rsidR="00A575C8" w:rsidRPr="00125D20">
        <w:t xml:space="preserve">project’s </w:t>
      </w:r>
      <w:r w:rsidR="00EE551F" w:rsidRPr="00125D20">
        <w:t>contribution to SI (self-assessment)</w:t>
      </w:r>
      <w:bookmarkEnd w:id="24"/>
    </w:p>
    <w:p w14:paraId="3460895A" w14:textId="1842CC4D" w:rsidR="00976ECE" w:rsidRPr="00125D20" w:rsidRDefault="00EE551F" w:rsidP="000940EF">
      <w:pPr>
        <w:pStyle w:val="Caption"/>
        <w:keepNext/>
      </w:pPr>
      <w:r w:rsidRPr="00125D20">
        <w:rPr>
          <w:noProof/>
          <w:lang w:eastAsia="de-AT"/>
        </w:rPr>
        <w:drawing>
          <wp:inline distT="0" distB="0" distL="0" distR="0" wp14:anchorId="3949BE34" wp14:editId="6771B1AC">
            <wp:extent cx="5722638" cy="1910715"/>
            <wp:effectExtent l="0" t="0" r="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722638" cy="1910715"/>
                    </a:xfrm>
                    <a:prstGeom prst="rect">
                      <a:avLst/>
                    </a:prstGeom>
                  </pic:spPr>
                </pic:pic>
              </a:graphicData>
            </a:graphic>
          </wp:inline>
        </w:drawing>
      </w:r>
      <w:bookmarkEnd w:id="25"/>
      <w:r w:rsidRPr="00125D20" w:rsidDel="00EE551F">
        <w:rPr>
          <w:noProof/>
          <w:lang w:eastAsia="de-DE"/>
        </w:rPr>
        <w:t xml:space="preserve"> </w:t>
      </w:r>
    </w:p>
    <w:p w14:paraId="05E53CE4" w14:textId="77777777" w:rsidR="004913A2" w:rsidRPr="00125D20" w:rsidRDefault="004913A2" w:rsidP="00976ECE"/>
    <w:p w14:paraId="4F5518FE" w14:textId="4BDAA724" w:rsidR="00CF3ABC" w:rsidRPr="00125D20" w:rsidRDefault="00CF3ABC" w:rsidP="00CF3ABC">
      <w:pPr>
        <w:pStyle w:val="Caption"/>
        <w:keepNext/>
      </w:pPr>
      <w:bookmarkStart w:id="26" w:name="_Ref98379667"/>
      <w:bookmarkStart w:id="27" w:name="_Toc100567242"/>
      <w:r w:rsidRPr="00125D20">
        <w:t xml:space="preserve">Table </w:t>
      </w:r>
      <w:r w:rsidR="00696021" w:rsidRPr="00125D20">
        <w:fldChar w:fldCharType="begin"/>
      </w:r>
      <w:r w:rsidR="00696021" w:rsidRPr="00125D20">
        <w:instrText xml:space="preserve"> SEQ Table \* ARABIC </w:instrText>
      </w:r>
      <w:r w:rsidR="00696021" w:rsidRPr="00125D20">
        <w:fldChar w:fldCharType="separate"/>
      </w:r>
      <w:r w:rsidR="000959DE">
        <w:rPr>
          <w:noProof/>
        </w:rPr>
        <w:t>5</w:t>
      </w:r>
      <w:r w:rsidR="00696021" w:rsidRPr="00125D20">
        <w:rPr>
          <w:noProof/>
        </w:rPr>
        <w:fldChar w:fldCharType="end"/>
      </w:r>
      <w:bookmarkEnd w:id="26"/>
      <w:r w:rsidRPr="00125D20">
        <w:t>: Self-assessment in terms of transdisciplinary experience, familiarity</w:t>
      </w:r>
      <w:r w:rsidRPr="00125D20">
        <w:rPr>
          <w:noProof/>
        </w:rPr>
        <w:t xml:space="preserve"> with SI, project's contribution to SI</w:t>
      </w:r>
      <w:bookmarkEnd w:id="27"/>
    </w:p>
    <w:tbl>
      <w:tblPr>
        <w:tblStyle w:val="ListTable3"/>
        <w:tblW w:w="0" w:type="auto"/>
        <w:jc w:val="center"/>
        <w:tblLayout w:type="fixed"/>
        <w:tblLook w:val="04A0" w:firstRow="1" w:lastRow="0" w:firstColumn="1" w:lastColumn="0" w:noHBand="0" w:noVBand="1"/>
      </w:tblPr>
      <w:tblGrid>
        <w:gridCol w:w="1384"/>
        <w:gridCol w:w="1015"/>
        <w:gridCol w:w="1016"/>
        <w:gridCol w:w="1016"/>
        <w:gridCol w:w="1016"/>
        <w:gridCol w:w="1016"/>
        <w:gridCol w:w="1016"/>
      </w:tblGrid>
      <w:tr w:rsidR="00D804C6" w:rsidRPr="00125D20" w14:paraId="4755F7B4" w14:textId="77777777" w:rsidTr="00FD2206">
        <w:trPr>
          <w:cnfStyle w:val="100000000000" w:firstRow="1" w:lastRow="0" w:firstColumn="0" w:lastColumn="0" w:oddVBand="0" w:evenVBand="0" w:oddHBand="0" w:evenHBand="0" w:firstRowFirstColumn="0" w:firstRowLastColumn="0" w:lastRowFirstColumn="0" w:lastRowLastColumn="0"/>
          <w:trHeight w:val="662"/>
          <w:jc w:val="center"/>
        </w:trPr>
        <w:tc>
          <w:tcPr>
            <w:cnfStyle w:val="001000000100" w:firstRow="0" w:lastRow="0" w:firstColumn="1" w:lastColumn="0" w:oddVBand="0" w:evenVBand="0" w:oddHBand="0" w:evenHBand="0" w:firstRowFirstColumn="1" w:firstRowLastColumn="0" w:lastRowFirstColumn="0" w:lastRowLastColumn="0"/>
            <w:tcW w:w="1384" w:type="dxa"/>
            <w:noWrap/>
            <w:vAlign w:val="bottom"/>
            <w:hideMark/>
          </w:tcPr>
          <w:p w14:paraId="152F0C43" w14:textId="7BAB37B6" w:rsidR="00D804C6" w:rsidRPr="00125D20" w:rsidRDefault="006660A6" w:rsidP="00D804C6">
            <w:pPr>
              <w:jc w:val="center"/>
              <w:rPr>
                <w:sz w:val="22"/>
                <w:szCs w:val="22"/>
              </w:rPr>
            </w:pPr>
            <w:r w:rsidRPr="00125D20">
              <w:rPr>
                <w:sz w:val="22"/>
                <w:szCs w:val="22"/>
              </w:rPr>
              <w:t>Rating</w:t>
            </w:r>
          </w:p>
        </w:tc>
        <w:tc>
          <w:tcPr>
            <w:tcW w:w="2031" w:type="dxa"/>
            <w:gridSpan w:val="2"/>
            <w:vAlign w:val="bottom"/>
            <w:hideMark/>
          </w:tcPr>
          <w:p w14:paraId="77BC1B55" w14:textId="77777777" w:rsidR="00CF3ABC" w:rsidRPr="00125D20" w:rsidRDefault="00D804C6" w:rsidP="00CF3ABC">
            <w:pPr>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125D20">
              <w:rPr>
                <w:sz w:val="22"/>
                <w:szCs w:val="22"/>
              </w:rPr>
              <w:t>Transdisciplinary experience</w:t>
            </w:r>
          </w:p>
          <w:p w14:paraId="48F61505" w14:textId="5C107D0B" w:rsidR="00C07826" w:rsidRPr="00125D20" w:rsidRDefault="00C07826" w:rsidP="00CF3ABC">
            <w:pPr>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125D20">
              <w:rPr>
                <w:sz w:val="18"/>
                <w:szCs w:val="18"/>
              </w:rPr>
              <w:t>(n = 3</w:t>
            </w:r>
            <w:r w:rsidR="006660A6" w:rsidRPr="00125D20">
              <w:rPr>
                <w:sz w:val="18"/>
                <w:szCs w:val="18"/>
              </w:rPr>
              <w:t>52</w:t>
            </w:r>
            <w:r w:rsidRPr="00125D20">
              <w:rPr>
                <w:sz w:val="18"/>
                <w:szCs w:val="18"/>
              </w:rPr>
              <w:t>)</w:t>
            </w:r>
          </w:p>
        </w:tc>
        <w:tc>
          <w:tcPr>
            <w:tcW w:w="2032" w:type="dxa"/>
            <w:gridSpan w:val="2"/>
            <w:vAlign w:val="bottom"/>
            <w:hideMark/>
          </w:tcPr>
          <w:p w14:paraId="1A2565AA" w14:textId="77777777" w:rsidR="00D804C6" w:rsidRPr="00125D20" w:rsidRDefault="00FD2206" w:rsidP="00D804C6">
            <w:pPr>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125D20">
              <w:rPr>
                <w:sz w:val="22"/>
                <w:szCs w:val="22"/>
              </w:rPr>
              <w:t>F</w:t>
            </w:r>
            <w:r w:rsidR="00D804C6" w:rsidRPr="00125D20">
              <w:rPr>
                <w:sz w:val="22"/>
                <w:szCs w:val="22"/>
              </w:rPr>
              <w:t>amiliarity with SI</w:t>
            </w:r>
          </w:p>
          <w:p w14:paraId="239140E0" w14:textId="5F7DB112" w:rsidR="00C07826" w:rsidRPr="00125D20" w:rsidRDefault="00C07826" w:rsidP="00D804C6">
            <w:pPr>
              <w:jc w:val="center"/>
              <w:cnfStyle w:val="100000000000" w:firstRow="1" w:lastRow="0" w:firstColumn="0" w:lastColumn="0" w:oddVBand="0" w:evenVBand="0" w:oddHBand="0" w:evenHBand="0" w:firstRowFirstColumn="0" w:firstRowLastColumn="0" w:lastRowFirstColumn="0" w:lastRowLastColumn="0"/>
              <w:rPr>
                <w:sz w:val="22"/>
                <w:szCs w:val="22"/>
              </w:rPr>
            </w:pPr>
            <w:r w:rsidRPr="00125D20">
              <w:rPr>
                <w:sz w:val="18"/>
                <w:szCs w:val="18"/>
              </w:rPr>
              <w:t>(n = 360)</w:t>
            </w:r>
          </w:p>
        </w:tc>
        <w:tc>
          <w:tcPr>
            <w:tcW w:w="2032" w:type="dxa"/>
            <w:gridSpan w:val="2"/>
            <w:vAlign w:val="bottom"/>
            <w:hideMark/>
          </w:tcPr>
          <w:p w14:paraId="16DFC222" w14:textId="77777777" w:rsidR="00D804C6" w:rsidRPr="00125D20" w:rsidRDefault="00FD2206" w:rsidP="00D804C6">
            <w:pPr>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125D20">
              <w:rPr>
                <w:sz w:val="22"/>
                <w:szCs w:val="22"/>
              </w:rPr>
              <w:t>P</w:t>
            </w:r>
            <w:r w:rsidR="00D804C6" w:rsidRPr="00125D20">
              <w:rPr>
                <w:sz w:val="22"/>
                <w:szCs w:val="22"/>
              </w:rPr>
              <w:t>roject's contribution to SI</w:t>
            </w:r>
          </w:p>
          <w:p w14:paraId="1672A5F9" w14:textId="3C753A73" w:rsidR="00C07826" w:rsidRPr="00125D20" w:rsidRDefault="00C07826" w:rsidP="00D804C6">
            <w:pPr>
              <w:jc w:val="center"/>
              <w:cnfStyle w:val="100000000000" w:firstRow="1" w:lastRow="0" w:firstColumn="0" w:lastColumn="0" w:oddVBand="0" w:evenVBand="0" w:oddHBand="0" w:evenHBand="0" w:firstRowFirstColumn="0" w:firstRowLastColumn="0" w:lastRowFirstColumn="0" w:lastRowLastColumn="0"/>
              <w:rPr>
                <w:sz w:val="22"/>
                <w:szCs w:val="22"/>
              </w:rPr>
            </w:pPr>
            <w:r w:rsidRPr="00125D20">
              <w:rPr>
                <w:sz w:val="18"/>
                <w:szCs w:val="18"/>
              </w:rPr>
              <w:t>(n = 112)</w:t>
            </w:r>
          </w:p>
        </w:tc>
      </w:tr>
      <w:tr w:rsidR="00220D25" w:rsidRPr="00125D20" w14:paraId="0F221D40" w14:textId="77777777" w:rsidTr="00D25444">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tcPr>
          <w:p w14:paraId="21DDEDB4" w14:textId="77777777" w:rsidR="00220D25" w:rsidRPr="00125D20" w:rsidRDefault="00220D25" w:rsidP="00220D25">
            <w:pPr>
              <w:jc w:val="center"/>
              <w:rPr>
                <w:b w:val="0"/>
                <w:bCs w:val="0"/>
                <w:i/>
                <w:iCs/>
                <w:sz w:val="14"/>
                <w:szCs w:val="14"/>
              </w:rPr>
            </w:pPr>
            <w:proofErr w:type="gramStart"/>
            <w:r w:rsidRPr="00125D20">
              <w:rPr>
                <w:i/>
                <w:iCs/>
                <w:sz w:val="14"/>
                <w:szCs w:val="14"/>
              </w:rPr>
              <w:t>0..lowest</w:t>
            </w:r>
            <w:proofErr w:type="gramEnd"/>
          </w:p>
          <w:p w14:paraId="65F75151" w14:textId="079C8D28" w:rsidR="00220D25" w:rsidRPr="00125D20" w:rsidRDefault="00220D25" w:rsidP="00220D25">
            <w:pPr>
              <w:jc w:val="center"/>
              <w:rPr>
                <w:i/>
                <w:iCs/>
                <w:sz w:val="14"/>
                <w:szCs w:val="14"/>
              </w:rPr>
            </w:pPr>
            <w:proofErr w:type="gramStart"/>
            <w:r w:rsidRPr="00125D20">
              <w:rPr>
                <w:i/>
                <w:iCs/>
                <w:sz w:val="14"/>
                <w:szCs w:val="14"/>
              </w:rPr>
              <w:t>10..highest</w:t>
            </w:r>
            <w:proofErr w:type="gramEnd"/>
          </w:p>
        </w:tc>
        <w:tc>
          <w:tcPr>
            <w:tcW w:w="1015" w:type="dxa"/>
            <w:noWrap/>
            <w:vAlign w:val="center"/>
          </w:tcPr>
          <w:p w14:paraId="5BF783AA" w14:textId="608BFED7"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abs</w:t>
            </w:r>
          </w:p>
        </w:tc>
        <w:tc>
          <w:tcPr>
            <w:tcW w:w="1016" w:type="dxa"/>
            <w:tcBorders>
              <w:right w:val="single" w:sz="4" w:space="0" w:color="auto"/>
            </w:tcBorders>
            <w:shd w:val="clear" w:color="auto" w:fill="E7E6E6" w:themeFill="background2"/>
            <w:vAlign w:val="center"/>
          </w:tcPr>
          <w:p w14:paraId="4182F889" w14:textId="3A4DB638"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w:t>
            </w:r>
          </w:p>
        </w:tc>
        <w:tc>
          <w:tcPr>
            <w:tcW w:w="1016" w:type="dxa"/>
            <w:tcBorders>
              <w:left w:val="single" w:sz="4" w:space="0" w:color="auto"/>
            </w:tcBorders>
            <w:noWrap/>
            <w:vAlign w:val="center"/>
          </w:tcPr>
          <w:p w14:paraId="58856933" w14:textId="55838731"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abs</w:t>
            </w:r>
          </w:p>
        </w:tc>
        <w:tc>
          <w:tcPr>
            <w:tcW w:w="1016" w:type="dxa"/>
            <w:tcBorders>
              <w:right w:val="single" w:sz="4" w:space="0" w:color="auto"/>
            </w:tcBorders>
            <w:shd w:val="clear" w:color="auto" w:fill="E7E6E6" w:themeFill="background2"/>
            <w:vAlign w:val="center"/>
          </w:tcPr>
          <w:p w14:paraId="1121A3AB" w14:textId="31E6457C"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w:t>
            </w:r>
          </w:p>
        </w:tc>
        <w:tc>
          <w:tcPr>
            <w:tcW w:w="1016" w:type="dxa"/>
            <w:tcBorders>
              <w:left w:val="single" w:sz="4" w:space="0" w:color="auto"/>
              <w:right w:val="nil"/>
            </w:tcBorders>
            <w:noWrap/>
            <w:vAlign w:val="center"/>
          </w:tcPr>
          <w:p w14:paraId="52909E4D" w14:textId="5EA55FCB"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abs</w:t>
            </w:r>
          </w:p>
        </w:tc>
        <w:tc>
          <w:tcPr>
            <w:tcW w:w="1016" w:type="dxa"/>
            <w:tcBorders>
              <w:left w:val="nil"/>
            </w:tcBorders>
            <w:shd w:val="clear" w:color="auto" w:fill="E7E6E6" w:themeFill="background2"/>
            <w:vAlign w:val="center"/>
          </w:tcPr>
          <w:p w14:paraId="1115DF3F" w14:textId="0958C67E"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w:t>
            </w:r>
          </w:p>
        </w:tc>
      </w:tr>
      <w:tr w:rsidR="00220D25" w:rsidRPr="00125D20" w14:paraId="2808E5CE" w14:textId="77777777" w:rsidTr="00D25444">
        <w:trPr>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480CA1B6" w14:textId="562422E8" w:rsidR="00220D25" w:rsidRPr="00125D20" w:rsidRDefault="00220D25" w:rsidP="00220D25">
            <w:pPr>
              <w:jc w:val="center"/>
              <w:rPr>
                <w:sz w:val="22"/>
                <w:szCs w:val="22"/>
              </w:rPr>
            </w:pPr>
            <w:r w:rsidRPr="00125D20">
              <w:rPr>
                <w:sz w:val="22"/>
                <w:szCs w:val="22"/>
              </w:rPr>
              <w:t>0</w:t>
            </w:r>
          </w:p>
        </w:tc>
        <w:tc>
          <w:tcPr>
            <w:tcW w:w="1015" w:type="dxa"/>
            <w:noWrap/>
            <w:vAlign w:val="center"/>
            <w:hideMark/>
          </w:tcPr>
          <w:p w14:paraId="15A3DC58" w14:textId="77777777"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19</w:t>
            </w:r>
          </w:p>
        </w:tc>
        <w:tc>
          <w:tcPr>
            <w:tcW w:w="1016" w:type="dxa"/>
            <w:tcBorders>
              <w:right w:val="single" w:sz="4" w:space="0" w:color="auto"/>
            </w:tcBorders>
            <w:shd w:val="clear" w:color="auto" w:fill="E7E6E6" w:themeFill="background2"/>
            <w:vAlign w:val="center"/>
          </w:tcPr>
          <w:p w14:paraId="27A49D7C" w14:textId="72DAF817"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5.26%</w:t>
            </w:r>
          </w:p>
        </w:tc>
        <w:tc>
          <w:tcPr>
            <w:tcW w:w="1016" w:type="dxa"/>
            <w:tcBorders>
              <w:left w:val="single" w:sz="4" w:space="0" w:color="auto"/>
            </w:tcBorders>
            <w:noWrap/>
            <w:vAlign w:val="center"/>
            <w:hideMark/>
          </w:tcPr>
          <w:p w14:paraId="257B8700" w14:textId="77777777"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116</w:t>
            </w:r>
          </w:p>
        </w:tc>
        <w:tc>
          <w:tcPr>
            <w:tcW w:w="1016" w:type="dxa"/>
            <w:tcBorders>
              <w:right w:val="single" w:sz="4" w:space="0" w:color="auto"/>
            </w:tcBorders>
            <w:shd w:val="clear" w:color="auto" w:fill="E7E6E6" w:themeFill="background2"/>
            <w:vAlign w:val="center"/>
          </w:tcPr>
          <w:p w14:paraId="713A53C5" w14:textId="163EAF3A"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32.22%</w:t>
            </w:r>
          </w:p>
        </w:tc>
        <w:tc>
          <w:tcPr>
            <w:tcW w:w="1016" w:type="dxa"/>
            <w:tcBorders>
              <w:left w:val="single" w:sz="4" w:space="0" w:color="auto"/>
              <w:right w:val="nil"/>
            </w:tcBorders>
            <w:noWrap/>
            <w:vAlign w:val="center"/>
            <w:hideMark/>
          </w:tcPr>
          <w:p w14:paraId="5F9EE592" w14:textId="77777777"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5</w:t>
            </w:r>
          </w:p>
        </w:tc>
        <w:tc>
          <w:tcPr>
            <w:tcW w:w="1016" w:type="dxa"/>
            <w:tcBorders>
              <w:left w:val="nil"/>
            </w:tcBorders>
            <w:shd w:val="clear" w:color="auto" w:fill="E7E6E6" w:themeFill="background2"/>
            <w:vAlign w:val="center"/>
          </w:tcPr>
          <w:p w14:paraId="65AC8F78" w14:textId="5B534064"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4.46%</w:t>
            </w:r>
          </w:p>
        </w:tc>
      </w:tr>
      <w:tr w:rsidR="00220D25" w:rsidRPr="00125D20" w14:paraId="15FDE4FC" w14:textId="77777777" w:rsidTr="00D25444">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7864E94C" w14:textId="77777777" w:rsidR="00220D25" w:rsidRPr="00125D20" w:rsidRDefault="00220D25" w:rsidP="00220D25">
            <w:pPr>
              <w:jc w:val="center"/>
              <w:rPr>
                <w:sz w:val="22"/>
                <w:szCs w:val="22"/>
              </w:rPr>
            </w:pPr>
            <w:r w:rsidRPr="00125D20">
              <w:rPr>
                <w:sz w:val="22"/>
                <w:szCs w:val="22"/>
              </w:rPr>
              <w:t>1</w:t>
            </w:r>
          </w:p>
        </w:tc>
        <w:tc>
          <w:tcPr>
            <w:tcW w:w="1015" w:type="dxa"/>
            <w:noWrap/>
            <w:vAlign w:val="center"/>
            <w:hideMark/>
          </w:tcPr>
          <w:p w14:paraId="058C91C6" w14:textId="77777777"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17</w:t>
            </w:r>
          </w:p>
        </w:tc>
        <w:tc>
          <w:tcPr>
            <w:tcW w:w="1016" w:type="dxa"/>
            <w:tcBorders>
              <w:right w:val="single" w:sz="4" w:space="0" w:color="auto"/>
            </w:tcBorders>
            <w:shd w:val="clear" w:color="auto" w:fill="E7E6E6" w:themeFill="background2"/>
            <w:vAlign w:val="center"/>
          </w:tcPr>
          <w:p w14:paraId="5257042A" w14:textId="556C7487"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4.71%</w:t>
            </w:r>
          </w:p>
        </w:tc>
        <w:tc>
          <w:tcPr>
            <w:tcW w:w="1016" w:type="dxa"/>
            <w:tcBorders>
              <w:left w:val="single" w:sz="4" w:space="0" w:color="auto"/>
            </w:tcBorders>
            <w:noWrap/>
            <w:vAlign w:val="center"/>
            <w:hideMark/>
          </w:tcPr>
          <w:p w14:paraId="62FA30B5" w14:textId="77777777"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36</w:t>
            </w:r>
          </w:p>
        </w:tc>
        <w:tc>
          <w:tcPr>
            <w:tcW w:w="1016" w:type="dxa"/>
            <w:tcBorders>
              <w:right w:val="single" w:sz="4" w:space="0" w:color="auto"/>
            </w:tcBorders>
            <w:shd w:val="clear" w:color="auto" w:fill="E7E6E6" w:themeFill="background2"/>
            <w:vAlign w:val="center"/>
          </w:tcPr>
          <w:p w14:paraId="6F47AD53" w14:textId="7DD4EE8D"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10.00%</w:t>
            </w:r>
          </w:p>
        </w:tc>
        <w:tc>
          <w:tcPr>
            <w:tcW w:w="1016" w:type="dxa"/>
            <w:tcBorders>
              <w:left w:val="single" w:sz="4" w:space="0" w:color="auto"/>
              <w:right w:val="nil"/>
            </w:tcBorders>
            <w:noWrap/>
            <w:vAlign w:val="center"/>
            <w:hideMark/>
          </w:tcPr>
          <w:p w14:paraId="3E41FFA4" w14:textId="77777777"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3</w:t>
            </w:r>
          </w:p>
        </w:tc>
        <w:tc>
          <w:tcPr>
            <w:tcW w:w="1016" w:type="dxa"/>
            <w:tcBorders>
              <w:left w:val="nil"/>
            </w:tcBorders>
            <w:shd w:val="clear" w:color="auto" w:fill="E7E6E6" w:themeFill="background2"/>
            <w:vAlign w:val="center"/>
          </w:tcPr>
          <w:p w14:paraId="2BD142D6" w14:textId="23DA1BDD"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2.68%</w:t>
            </w:r>
          </w:p>
        </w:tc>
      </w:tr>
      <w:tr w:rsidR="00220D25" w:rsidRPr="00125D20" w14:paraId="4B16D4B2" w14:textId="77777777" w:rsidTr="00D25444">
        <w:trPr>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484657D6" w14:textId="77777777" w:rsidR="00220D25" w:rsidRPr="00125D20" w:rsidRDefault="00220D25" w:rsidP="00220D25">
            <w:pPr>
              <w:jc w:val="center"/>
              <w:rPr>
                <w:sz w:val="22"/>
                <w:szCs w:val="22"/>
              </w:rPr>
            </w:pPr>
            <w:r w:rsidRPr="00125D20">
              <w:rPr>
                <w:sz w:val="22"/>
                <w:szCs w:val="22"/>
              </w:rPr>
              <w:t>2</w:t>
            </w:r>
          </w:p>
        </w:tc>
        <w:tc>
          <w:tcPr>
            <w:tcW w:w="1015" w:type="dxa"/>
            <w:noWrap/>
            <w:vAlign w:val="center"/>
            <w:hideMark/>
          </w:tcPr>
          <w:p w14:paraId="3669773B" w14:textId="77777777"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26</w:t>
            </w:r>
          </w:p>
        </w:tc>
        <w:tc>
          <w:tcPr>
            <w:tcW w:w="1016" w:type="dxa"/>
            <w:tcBorders>
              <w:right w:val="single" w:sz="4" w:space="0" w:color="auto"/>
            </w:tcBorders>
            <w:shd w:val="clear" w:color="auto" w:fill="E7E6E6" w:themeFill="background2"/>
            <w:vAlign w:val="center"/>
          </w:tcPr>
          <w:p w14:paraId="4DA480BC" w14:textId="3CBF47B8"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7.20%</w:t>
            </w:r>
          </w:p>
        </w:tc>
        <w:tc>
          <w:tcPr>
            <w:tcW w:w="1016" w:type="dxa"/>
            <w:tcBorders>
              <w:left w:val="single" w:sz="4" w:space="0" w:color="auto"/>
            </w:tcBorders>
            <w:noWrap/>
            <w:vAlign w:val="center"/>
            <w:hideMark/>
          </w:tcPr>
          <w:p w14:paraId="41904103" w14:textId="77777777"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33</w:t>
            </w:r>
          </w:p>
        </w:tc>
        <w:tc>
          <w:tcPr>
            <w:tcW w:w="1016" w:type="dxa"/>
            <w:tcBorders>
              <w:right w:val="single" w:sz="4" w:space="0" w:color="auto"/>
            </w:tcBorders>
            <w:shd w:val="clear" w:color="auto" w:fill="E7E6E6" w:themeFill="background2"/>
            <w:vAlign w:val="center"/>
          </w:tcPr>
          <w:p w14:paraId="3AEB9DE4" w14:textId="6CD0970C"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9.17%</w:t>
            </w:r>
          </w:p>
        </w:tc>
        <w:tc>
          <w:tcPr>
            <w:tcW w:w="1016" w:type="dxa"/>
            <w:tcBorders>
              <w:left w:val="single" w:sz="4" w:space="0" w:color="auto"/>
              <w:right w:val="nil"/>
            </w:tcBorders>
            <w:noWrap/>
            <w:vAlign w:val="center"/>
            <w:hideMark/>
          </w:tcPr>
          <w:p w14:paraId="207017B4" w14:textId="77777777"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12</w:t>
            </w:r>
          </w:p>
        </w:tc>
        <w:tc>
          <w:tcPr>
            <w:tcW w:w="1016" w:type="dxa"/>
            <w:tcBorders>
              <w:left w:val="nil"/>
            </w:tcBorders>
            <w:shd w:val="clear" w:color="auto" w:fill="E7E6E6" w:themeFill="background2"/>
            <w:vAlign w:val="center"/>
          </w:tcPr>
          <w:p w14:paraId="7C14F563" w14:textId="016BB778"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10.71%</w:t>
            </w:r>
          </w:p>
        </w:tc>
      </w:tr>
      <w:tr w:rsidR="00220D25" w:rsidRPr="00125D20" w14:paraId="09D1CAA4" w14:textId="77777777" w:rsidTr="00D25444">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45EA82B6" w14:textId="77777777" w:rsidR="00220D25" w:rsidRPr="00125D20" w:rsidRDefault="00220D25" w:rsidP="00220D25">
            <w:pPr>
              <w:jc w:val="center"/>
              <w:rPr>
                <w:sz w:val="22"/>
                <w:szCs w:val="22"/>
              </w:rPr>
            </w:pPr>
            <w:r w:rsidRPr="00125D20">
              <w:rPr>
                <w:sz w:val="22"/>
                <w:szCs w:val="22"/>
              </w:rPr>
              <w:t>3</w:t>
            </w:r>
          </w:p>
        </w:tc>
        <w:tc>
          <w:tcPr>
            <w:tcW w:w="1015" w:type="dxa"/>
            <w:noWrap/>
            <w:vAlign w:val="center"/>
            <w:hideMark/>
          </w:tcPr>
          <w:p w14:paraId="40AD1681" w14:textId="77777777"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31</w:t>
            </w:r>
          </w:p>
        </w:tc>
        <w:tc>
          <w:tcPr>
            <w:tcW w:w="1016" w:type="dxa"/>
            <w:tcBorders>
              <w:right w:val="single" w:sz="4" w:space="0" w:color="auto"/>
            </w:tcBorders>
            <w:shd w:val="clear" w:color="auto" w:fill="E7E6E6" w:themeFill="background2"/>
            <w:vAlign w:val="center"/>
          </w:tcPr>
          <w:p w14:paraId="50A555FC" w14:textId="112F2E2C"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8.59%</w:t>
            </w:r>
          </w:p>
        </w:tc>
        <w:tc>
          <w:tcPr>
            <w:tcW w:w="1016" w:type="dxa"/>
            <w:tcBorders>
              <w:left w:val="single" w:sz="4" w:space="0" w:color="auto"/>
            </w:tcBorders>
            <w:noWrap/>
            <w:vAlign w:val="center"/>
            <w:hideMark/>
          </w:tcPr>
          <w:p w14:paraId="54003CC9" w14:textId="77777777"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37</w:t>
            </w:r>
          </w:p>
        </w:tc>
        <w:tc>
          <w:tcPr>
            <w:tcW w:w="1016" w:type="dxa"/>
            <w:tcBorders>
              <w:right w:val="single" w:sz="4" w:space="0" w:color="auto"/>
            </w:tcBorders>
            <w:shd w:val="clear" w:color="auto" w:fill="E7E6E6" w:themeFill="background2"/>
            <w:vAlign w:val="center"/>
          </w:tcPr>
          <w:p w14:paraId="71E08487" w14:textId="193FA312"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10.28%</w:t>
            </w:r>
          </w:p>
        </w:tc>
        <w:tc>
          <w:tcPr>
            <w:tcW w:w="1016" w:type="dxa"/>
            <w:tcBorders>
              <w:left w:val="single" w:sz="4" w:space="0" w:color="auto"/>
              <w:right w:val="nil"/>
            </w:tcBorders>
            <w:noWrap/>
            <w:vAlign w:val="center"/>
            <w:hideMark/>
          </w:tcPr>
          <w:p w14:paraId="4741F752" w14:textId="77777777"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13</w:t>
            </w:r>
          </w:p>
        </w:tc>
        <w:tc>
          <w:tcPr>
            <w:tcW w:w="1016" w:type="dxa"/>
            <w:tcBorders>
              <w:left w:val="nil"/>
            </w:tcBorders>
            <w:shd w:val="clear" w:color="auto" w:fill="E7E6E6" w:themeFill="background2"/>
            <w:vAlign w:val="center"/>
          </w:tcPr>
          <w:p w14:paraId="4D492308" w14:textId="1C6A2354"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11.61%</w:t>
            </w:r>
          </w:p>
        </w:tc>
      </w:tr>
      <w:tr w:rsidR="00220D25" w:rsidRPr="00125D20" w14:paraId="0FE07C3A" w14:textId="77777777" w:rsidTr="00D25444">
        <w:trPr>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5057BC29" w14:textId="77777777" w:rsidR="00220D25" w:rsidRPr="00125D20" w:rsidRDefault="00220D25" w:rsidP="00220D25">
            <w:pPr>
              <w:jc w:val="center"/>
              <w:rPr>
                <w:sz w:val="22"/>
                <w:szCs w:val="22"/>
              </w:rPr>
            </w:pPr>
            <w:r w:rsidRPr="00125D20">
              <w:rPr>
                <w:sz w:val="22"/>
                <w:szCs w:val="22"/>
              </w:rPr>
              <w:t>4</w:t>
            </w:r>
          </w:p>
        </w:tc>
        <w:tc>
          <w:tcPr>
            <w:tcW w:w="1015" w:type="dxa"/>
            <w:noWrap/>
            <w:vAlign w:val="center"/>
            <w:hideMark/>
          </w:tcPr>
          <w:p w14:paraId="79141C04" w14:textId="77777777"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21</w:t>
            </w:r>
          </w:p>
        </w:tc>
        <w:tc>
          <w:tcPr>
            <w:tcW w:w="1016" w:type="dxa"/>
            <w:tcBorders>
              <w:right w:val="single" w:sz="4" w:space="0" w:color="auto"/>
            </w:tcBorders>
            <w:shd w:val="clear" w:color="auto" w:fill="E7E6E6" w:themeFill="background2"/>
            <w:vAlign w:val="center"/>
          </w:tcPr>
          <w:p w14:paraId="50DA4EC7" w14:textId="5A0AF6AB"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5.82%</w:t>
            </w:r>
          </w:p>
        </w:tc>
        <w:tc>
          <w:tcPr>
            <w:tcW w:w="1016" w:type="dxa"/>
            <w:tcBorders>
              <w:left w:val="single" w:sz="4" w:space="0" w:color="auto"/>
            </w:tcBorders>
            <w:noWrap/>
            <w:vAlign w:val="center"/>
            <w:hideMark/>
          </w:tcPr>
          <w:p w14:paraId="37B2B6CA" w14:textId="77777777"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25</w:t>
            </w:r>
          </w:p>
        </w:tc>
        <w:tc>
          <w:tcPr>
            <w:tcW w:w="1016" w:type="dxa"/>
            <w:tcBorders>
              <w:right w:val="single" w:sz="4" w:space="0" w:color="auto"/>
            </w:tcBorders>
            <w:shd w:val="clear" w:color="auto" w:fill="E7E6E6" w:themeFill="background2"/>
            <w:vAlign w:val="center"/>
          </w:tcPr>
          <w:p w14:paraId="620D18FC" w14:textId="395F98D2"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6.94%</w:t>
            </w:r>
          </w:p>
        </w:tc>
        <w:tc>
          <w:tcPr>
            <w:tcW w:w="1016" w:type="dxa"/>
            <w:tcBorders>
              <w:left w:val="single" w:sz="4" w:space="0" w:color="auto"/>
              <w:right w:val="nil"/>
            </w:tcBorders>
            <w:noWrap/>
            <w:vAlign w:val="center"/>
            <w:hideMark/>
          </w:tcPr>
          <w:p w14:paraId="164EC166" w14:textId="77777777"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7</w:t>
            </w:r>
          </w:p>
        </w:tc>
        <w:tc>
          <w:tcPr>
            <w:tcW w:w="1016" w:type="dxa"/>
            <w:tcBorders>
              <w:left w:val="nil"/>
            </w:tcBorders>
            <w:shd w:val="clear" w:color="auto" w:fill="E7E6E6" w:themeFill="background2"/>
            <w:vAlign w:val="center"/>
          </w:tcPr>
          <w:p w14:paraId="2B845C95" w14:textId="2EDA11DA"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6.25%</w:t>
            </w:r>
          </w:p>
        </w:tc>
      </w:tr>
      <w:tr w:rsidR="00220D25" w:rsidRPr="00125D20" w14:paraId="5956DDBD" w14:textId="77777777" w:rsidTr="00D25444">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320A641C" w14:textId="77777777" w:rsidR="00220D25" w:rsidRPr="00125D20" w:rsidRDefault="00220D25" w:rsidP="00220D25">
            <w:pPr>
              <w:jc w:val="center"/>
              <w:rPr>
                <w:sz w:val="22"/>
                <w:szCs w:val="22"/>
              </w:rPr>
            </w:pPr>
            <w:r w:rsidRPr="00125D20">
              <w:rPr>
                <w:sz w:val="22"/>
                <w:szCs w:val="22"/>
              </w:rPr>
              <w:t>5</w:t>
            </w:r>
          </w:p>
        </w:tc>
        <w:tc>
          <w:tcPr>
            <w:tcW w:w="1015" w:type="dxa"/>
            <w:noWrap/>
            <w:vAlign w:val="center"/>
            <w:hideMark/>
          </w:tcPr>
          <w:p w14:paraId="5DD0AF0F" w14:textId="77777777"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37</w:t>
            </w:r>
          </w:p>
        </w:tc>
        <w:tc>
          <w:tcPr>
            <w:tcW w:w="1016" w:type="dxa"/>
            <w:tcBorders>
              <w:right w:val="single" w:sz="4" w:space="0" w:color="auto"/>
            </w:tcBorders>
            <w:shd w:val="clear" w:color="auto" w:fill="E7E6E6" w:themeFill="background2"/>
            <w:vAlign w:val="center"/>
          </w:tcPr>
          <w:p w14:paraId="53AF5200" w14:textId="71A5F029"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10.25%</w:t>
            </w:r>
          </w:p>
        </w:tc>
        <w:tc>
          <w:tcPr>
            <w:tcW w:w="1016" w:type="dxa"/>
            <w:tcBorders>
              <w:left w:val="single" w:sz="4" w:space="0" w:color="auto"/>
            </w:tcBorders>
            <w:noWrap/>
            <w:vAlign w:val="center"/>
            <w:hideMark/>
          </w:tcPr>
          <w:p w14:paraId="77F947B9" w14:textId="77777777"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37</w:t>
            </w:r>
          </w:p>
        </w:tc>
        <w:tc>
          <w:tcPr>
            <w:tcW w:w="1016" w:type="dxa"/>
            <w:tcBorders>
              <w:right w:val="single" w:sz="4" w:space="0" w:color="auto"/>
            </w:tcBorders>
            <w:shd w:val="clear" w:color="auto" w:fill="E7E6E6" w:themeFill="background2"/>
            <w:vAlign w:val="center"/>
          </w:tcPr>
          <w:p w14:paraId="07E99CF3" w14:textId="23767B5F"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10.28%</w:t>
            </w:r>
          </w:p>
        </w:tc>
        <w:tc>
          <w:tcPr>
            <w:tcW w:w="1016" w:type="dxa"/>
            <w:tcBorders>
              <w:left w:val="single" w:sz="4" w:space="0" w:color="auto"/>
              <w:right w:val="nil"/>
            </w:tcBorders>
            <w:noWrap/>
            <w:vAlign w:val="center"/>
            <w:hideMark/>
          </w:tcPr>
          <w:p w14:paraId="09916893" w14:textId="77777777"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13</w:t>
            </w:r>
          </w:p>
        </w:tc>
        <w:tc>
          <w:tcPr>
            <w:tcW w:w="1016" w:type="dxa"/>
            <w:tcBorders>
              <w:left w:val="nil"/>
            </w:tcBorders>
            <w:shd w:val="clear" w:color="auto" w:fill="E7E6E6" w:themeFill="background2"/>
            <w:vAlign w:val="center"/>
          </w:tcPr>
          <w:p w14:paraId="2836CCAD" w14:textId="7EEBB058"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11.61%</w:t>
            </w:r>
          </w:p>
        </w:tc>
      </w:tr>
      <w:tr w:rsidR="00220D25" w:rsidRPr="00125D20" w14:paraId="68CE3C01" w14:textId="77777777" w:rsidTr="00D25444">
        <w:trPr>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74859424" w14:textId="77777777" w:rsidR="00220D25" w:rsidRPr="00125D20" w:rsidRDefault="00220D25" w:rsidP="00220D25">
            <w:pPr>
              <w:jc w:val="center"/>
              <w:rPr>
                <w:sz w:val="22"/>
                <w:szCs w:val="22"/>
              </w:rPr>
            </w:pPr>
            <w:r w:rsidRPr="00125D20">
              <w:rPr>
                <w:sz w:val="22"/>
                <w:szCs w:val="22"/>
              </w:rPr>
              <w:t>6</w:t>
            </w:r>
          </w:p>
        </w:tc>
        <w:tc>
          <w:tcPr>
            <w:tcW w:w="1015" w:type="dxa"/>
            <w:noWrap/>
            <w:vAlign w:val="center"/>
            <w:hideMark/>
          </w:tcPr>
          <w:p w14:paraId="45669B49" w14:textId="77777777"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32</w:t>
            </w:r>
          </w:p>
        </w:tc>
        <w:tc>
          <w:tcPr>
            <w:tcW w:w="1016" w:type="dxa"/>
            <w:tcBorders>
              <w:right w:val="single" w:sz="4" w:space="0" w:color="auto"/>
            </w:tcBorders>
            <w:shd w:val="clear" w:color="auto" w:fill="E7E6E6" w:themeFill="background2"/>
            <w:vAlign w:val="center"/>
          </w:tcPr>
          <w:p w14:paraId="43912C47" w14:textId="05FB4045"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8.86%</w:t>
            </w:r>
          </w:p>
        </w:tc>
        <w:tc>
          <w:tcPr>
            <w:tcW w:w="1016" w:type="dxa"/>
            <w:tcBorders>
              <w:left w:val="single" w:sz="4" w:space="0" w:color="auto"/>
            </w:tcBorders>
            <w:noWrap/>
            <w:vAlign w:val="center"/>
            <w:hideMark/>
          </w:tcPr>
          <w:p w14:paraId="5D6BF844" w14:textId="77777777"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17</w:t>
            </w:r>
          </w:p>
        </w:tc>
        <w:tc>
          <w:tcPr>
            <w:tcW w:w="1016" w:type="dxa"/>
            <w:tcBorders>
              <w:right w:val="single" w:sz="4" w:space="0" w:color="auto"/>
            </w:tcBorders>
            <w:shd w:val="clear" w:color="auto" w:fill="E7E6E6" w:themeFill="background2"/>
            <w:vAlign w:val="center"/>
          </w:tcPr>
          <w:p w14:paraId="335C7BBB" w14:textId="13679F24"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4.72%</w:t>
            </w:r>
          </w:p>
        </w:tc>
        <w:tc>
          <w:tcPr>
            <w:tcW w:w="1016" w:type="dxa"/>
            <w:tcBorders>
              <w:left w:val="single" w:sz="4" w:space="0" w:color="auto"/>
              <w:right w:val="nil"/>
            </w:tcBorders>
            <w:noWrap/>
            <w:vAlign w:val="center"/>
            <w:hideMark/>
          </w:tcPr>
          <w:p w14:paraId="6C42F941" w14:textId="77777777"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8</w:t>
            </w:r>
          </w:p>
        </w:tc>
        <w:tc>
          <w:tcPr>
            <w:tcW w:w="1016" w:type="dxa"/>
            <w:tcBorders>
              <w:left w:val="nil"/>
            </w:tcBorders>
            <w:shd w:val="clear" w:color="auto" w:fill="E7E6E6" w:themeFill="background2"/>
            <w:vAlign w:val="center"/>
          </w:tcPr>
          <w:p w14:paraId="7E0389E6" w14:textId="32D927DA"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7.14%</w:t>
            </w:r>
          </w:p>
        </w:tc>
      </w:tr>
      <w:tr w:rsidR="00220D25" w:rsidRPr="00125D20" w14:paraId="1966E710" w14:textId="77777777" w:rsidTr="00D25444">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4AE0F184" w14:textId="77777777" w:rsidR="00220D25" w:rsidRPr="00125D20" w:rsidRDefault="00220D25" w:rsidP="00220D25">
            <w:pPr>
              <w:jc w:val="center"/>
              <w:rPr>
                <w:sz w:val="22"/>
                <w:szCs w:val="22"/>
              </w:rPr>
            </w:pPr>
            <w:r w:rsidRPr="00125D20">
              <w:rPr>
                <w:sz w:val="22"/>
                <w:szCs w:val="22"/>
              </w:rPr>
              <w:t>7</w:t>
            </w:r>
          </w:p>
        </w:tc>
        <w:tc>
          <w:tcPr>
            <w:tcW w:w="1015" w:type="dxa"/>
            <w:noWrap/>
            <w:vAlign w:val="center"/>
            <w:hideMark/>
          </w:tcPr>
          <w:p w14:paraId="65FB2073" w14:textId="77777777"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58</w:t>
            </w:r>
          </w:p>
        </w:tc>
        <w:tc>
          <w:tcPr>
            <w:tcW w:w="1016" w:type="dxa"/>
            <w:tcBorders>
              <w:right w:val="single" w:sz="4" w:space="0" w:color="auto"/>
            </w:tcBorders>
            <w:shd w:val="clear" w:color="auto" w:fill="E7E6E6" w:themeFill="background2"/>
            <w:vAlign w:val="center"/>
          </w:tcPr>
          <w:p w14:paraId="329E3829" w14:textId="12DD55C9"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16.07%</w:t>
            </w:r>
          </w:p>
        </w:tc>
        <w:tc>
          <w:tcPr>
            <w:tcW w:w="1016" w:type="dxa"/>
            <w:tcBorders>
              <w:left w:val="single" w:sz="4" w:space="0" w:color="auto"/>
            </w:tcBorders>
            <w:noWrap/>
            <w:vAlign w:val="center"/>
            <w:hideMark/>
          </w:tcPr>
          <w:p w14:paraId="17800926" w14:textId="77777777"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19</w:t>
            </w:r>
          </w:p>
        </w:tc>
        <w:tc>
          <w:tcPr>
            <w:tcW w:w="1016" w:type="dxa"/>
            <w:tcBorders>
              <w:right w:val="single" w:sz="4" w:space="0" w:color="auto"/>
            </w:tcBorders>
            <w:shd w:val="clear" w:color="auto" w:fill="E7E6E6" w:themeFill="background2"/>
            <w:vAlign w:val="center"/>
          </w:tcPr>
          <w:p w14:paraId="7ADD4340" w14:textId="0950E154"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5.28%</w:t>
            </w:r>
          </w:p>
        </w:tc>
        <w:tc>
          <w:tcPr>
            <w:tcW w:w="1016" w:type="dxa"/>
            <w:tcBorders>
              <w:left w:val="single" w:sz="4" w:space="0" w:color="auto"/>
              <w:right w:val="nil"/>
            </w:tcBorders>
            <w:noWrap/>
            <w:vAlign w:val="center"/>
            <w:hideMark/>
          </w:tcPr>
          <w:p w14:paraId="097348D8" w14:textId="77777777"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17</w:t>
            </w:r>
          </w:p>
        </w:tc>
        <w:tc>
          <w:tcPr>
            <w:tcW w:w="1016" w:type="dxa"/>
            <w:tcBorders>
              <w:left w:val="nil"/>
            </w:tcBorders>
            <w:shd w:val="clear" w:color="auto" w:fill="E7E6E6" w:themeFill="background2"/>
            <w:vAlign w:val="center"/>
          </w:tcPr>
          <w:p w14:paraId="1569DD99" w14:textId="4FDAAC70"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15.18%</w:t>
            </w:r>
          </w:p>
        </w:tc>
      </w:tr>
      <w:tr w:rsidR="00220D25" w:rsidRPr="00125D20" w14:paraId="0ABD34A3" w14:textId="77777777" w:rsidTr="00D25444">
        <w:trPr>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1BBB184C" w14:textId="77777777" w:rsidR="00220D25" w:rsidRPr="00125D20" w:rsidRDefault="00220D25" w:rsidP="00220D25">
            <w:pPr>
              <w:jc w:val="center"/>
              <w:rPr>
                <w:sz w:val="22"/>
                <w:szCs w:val="22"/>
              </w:rPr>
            </w:pPr>
            <w:r w:rsidRPr="00125D20">
              <w:rPr>
                <w:sz w:val="22"/>
                <w:szCs w:val="22"/>
              </w:rPr>
              <w:t>8</w:t>
            </w:r>
          </w:p>
        </w:tc>
        <w:tc>
          <w:tcPr>
            <w:tcW w:w="1015" w:type="dxa"/>
            <w:noWrap/>
            <w:vAlign w:val="center"/>
            <w:hideMark/>
          </w:tcPr>
          <w:p w14:paraId="3EDF5D28" w14:textId="77777777"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40</w:t>
            </w:r>
          </w:p>
        </w:tc>
        <w:tc>
          <w:tcPr>
            <w:tcW w:w="1016" w:type="dxa"/>
            <w:tcBorders>
              <w:right w:val="single" w:sz="4" w:space="0" w:color="auto"/>
            </w:tcBorders>
            <w:shd w:val="clear" w:color="auto" w:fill="E7E6E6" w:themeFill="background2"/>
            <w:vAlign w:val="center"/>
          </w:tcPr>
          <w:p w14:paraId="739FDA06" w14:textId="5030B4C5"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11.08%</w:t>
            </w:r>
          </w:p>
        </w:tc>
        <w:tc>
          <w:tcPr>
            <w:tcW w:w="1016" w:type="dxa"/>
            <w:tcBorders>
              <w:left w:val="single" w:sz="4" w:space="0" w:color="auto"/>
            </w:tcBorders>
            <w:noWrap/>
            <w:vAlign w:val="center"/>
            <w:hideMark/>
          </w:tcPr>
          <w:p w14:paraId="794AE031" w14:textId="77777777"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20</w:t>
            </w:r>
          </w:p>
        </w:tc>
        <w:tc>
          <w:tcPr>
            <w:tcW w:w="1016" w:type="dxa"/>
            <w:tcBorders>
              <w:right w:val="single" w:sz="4" w:space="0" w:color="auto"/>
            </w:tcBorders>
            <w:shd w:val="clear" w:color="auto" w:fill="E7E6E6" w:themeFill="background2"/>
            <w:vAlign w:val="center"/>
          </w:tcPr>
          <w:p w14:paraId="567BFDC8" w14:textId="7EE0FE4C"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5.56%</w:t>
            </w:r>
          </w:p>
        </w:tc>
        <w:tc>
          <w:tcPr>
            <w:tcW w:w="1016" w:type="dxa"/>
            <w:tcBorders>
              <w:left w:val="single" w:sz="4" w:space="0" w:color="auto"/>
              <w:right w:val="nil"/>
            </w:tcBorders>
            <w:noWrap/>
            <w:vAlign w:val="center"/>
            <w:hideMark/>
          </w:tcPr>
          <w:p w14:paraId="5BC73E39" w14:textId="77777777"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22</w:t>
            </w:r>
          </w:p>
        </w:tc>
        <w:tc>
          <w:tcPr>
            <w:tcW w:w="1016" w:type="dxa"/>
            <w:tcBorders>
              <w:left w:val="nil"/>
            </w:tcBorders>
            <w:shd w:val="clear" w:color="auto" w:fill="E7E6E6" w:themeFill="background2"/>
            <w:vAlign w:val="center"/>
          </w:tcPr>
          <w:p w14:paraId="6DC3C72E" w14:textId="13162127"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19.64%</w:t>
            </w:r>
          </w:p>
        </w:tc>
      </w:tr>
      <w:tr w:rsidR="00220D25" w:rsidRPr="00125D20" w14:paraId="17294E7C" w14:textId="77777777" w:rsidTr="00D25444">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17990DAF" w14:textId="77777777" w:rsidR="00220D25" w:rsidRPr="00125D20" w:rsidRDefault="00220D25" w:rsidP="00220D25">
            <w:pPr>
              <w:jc w:val="center"/>
              <w:rPr>
                <w:sz w:val="22"/>
                <w:szCs w:val="22"/>
              </w:rPr>
            </w:pPr>
            <w:r w:rsidRPr="00125D20">
              <w:rPr>
                <w:sz w:val="22"/>
                <w:szCs w:val="22"/>
              </w:rPr>
              <w:t>9</w:t>
            </w:r>
          </w:p>
        </w:tc>
        <w:tc>
          <w:tcPr>
            <w:tcW w:w="1015" w:type="dxa"/>
            <w:noWrap/>
            <w:vAlign w:val="center"/>
            <w:hideMark/>
          </w:tcPr>
          <w:p w14:paraId="69FC55F3" w14:textId="77777777"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27</w:t>
            </w:r>
          </w:p>
        </w:tc>
        <w:tc>
          <w:tcPr>
            <w:tcW w:w="1016" w:type="dxa"/>
            <w:tcBorders>
              <w:right w:val="single" w:sz="4" w:space="0" w:color="auto"/>
            </w:tcBorders>
            <w:shd w:val="clear" w:color="auto" w:fill="E7E6E6" w:themeFill="background2"/>
            <w:vAlign w:val="center"/>
          </w:tcPr>
          <w:p w14:paraId="65AEBC74" w14:textId="7793BE9B"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7.48%</w:t>
            </w:r>
          </w:p>
        </w:tc>
        <w:tc>
          <w:tcPr>
            <w:tcW w:w="1016" w:type="dxa"/>
            <w:tcBorders>
              <w:left w:val="single" w:sz="4" w:space="0" w:color="auto"/>
            </w:tcBorders>
            <w:noWrap/>
            <w:vAlign w:val="center"/>
            <w:hideMark/>
          </w:tcPr>
          <w:p w14:paraId="6D49FA34" w14:textId="77777777"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6</w:t>
            </w:r>
          </w:p>
        </w:tc>
        <w:tc>
          <w:tcPr>
            <w:tcW w:w="1016" w:type="dxa"/>
            <w:tcBorders>
              <w:right w:val="single" w:sz="4" w:space="0" w:color="auto"/>
            </w:tcBorders>
            <w:shd w:val="clear" w:color="auto" w:fill="E7E6E6" w:themeFill="background2"/>
            <w:vAlign w:val="center"/>
          </w:tcPr>
          <w:p w14:paraId="7B808BB9" w14:textId="18889EF3"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1.67%</w:t>
            </w:r>
          </w:p>
        </w:tc>
        <w:tc>
          <w:tcPr>
            <w:tcW w:w="1016" w:type="dxa"/>
            <w:tcBorders>
              <w:left w:val="single" w:sz="4" w:space="0" w:color="auto"/>
              <w:right w:val="nil"/>
            </w:tcBorders>
            <w:noWrap/>
            <w:vAlign w:val="center"/>
            <w:hideMark/>
          </w:tcPr>
          <w:p w14:paraId="32A0D5FA" w14:textId="77777777"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6</w:t>
            </w:r>
          </w:p>
        </w:tc>
        <w:tc>
          <w:tcPr>
            <w:tcW w:w="1016" w:type="dxa"/>
            <w:tcBorders>
              <w:left w:val="nil"/>
            </w:tcBorders>
            <w:shd w:val="clear" w:color="auto" w:fill="E7E6E6" w:themeFill="background2"/>
            <w:vAlign w:val="center"/>
          </w:tcPr>
          <w:p w14:paraId="0D7D3364" w14:textId="53028E30"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5.36%</w:t>
            </w:r>
          </w:p>
        </w:tc>
      </w:tr>
      <w:tr w:rsidR="00220D25" w:rsidRPr="00125D20" w14:paraId="7F019026" w14:textId="77777777" w:rsidTr="00D25444">
        <w:trPr>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26B4A5A5" w14:textId="435C0682" w:rsidR="00220D25" w:rsidRPr="00125D20" w:rsidRDefault="00220D25" w:rsidP="00220D25">
            <w:pPr>
              <w:jc w:val="center"/>
              <w:rPr>
                <w:sz w:val="22"/>
                <w:szCs w:val="22"/>
              </w:rPr>
            </w:pPr>
            <w:r w:rsidRPr="00125D20">
              <w:rPr>
                <w:sz w:val="22"/>
                <w:szCs w:val="22"/>
              </w:rPr>
              <w:t>10</w:t>
            </w:r>
          </w:p>
        </w:tc>
        <w:tc>
          <w:tcPr>
            <w:tcW w:w="1015" w:type="dxa"/>
            <w:noWrap/>
            <w:vAlign w:val="center"/>
            <w:hideMark/>
          </w:tcPr>
          <w:p w14:paraId="6BED94F5" w14:textId="77777777"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44</w:t>
            </w:r>
          </w:p>
        </w:tc>
        <w:tc>
          <w:tcPr>
            <w:tcW w:w="1016" w:type="dxa"/>
            <w:tcBorders>
              <w:right w:val="single" w:sz="4" w:space="0" w:color="auto"/>
            </w:tcBorders>
            <w:shd w:val="clear" w:color="auto" w:fill="E7E6E6" w:themeFill="background2"/>
            <w:vAlign w:val="center"/>
          </w:tcPr>
          <w:p w14:paraId="7B436010" w14:textId="7A0446BA"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12.19%</w:t>
            </w:r>
          </w:p>
        </w:tc>
        <w:tc>
          <w:tcPr>
            <w:tcW w:w="1016" w:type="dxa"/>
            <w:tcBorders>
              <w:left w:val="single" w:sz="4" w:space="0" w:color="auto"/>
            </w:tcBorders>
            <w:noWrap/>
            <w:vAlign w:val="center"/>
            <w:hideMark/>
          </w:tcPr>
          <w:p w14:paraId="5AB3FB0A" w14:textId="77777777"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14</w:t>
            </w:r>
          </w:p>
        </w:tc>
        <w:tc>
          <w:tcPr>
            <w:tcW w:w="1016" w:type="dxa"/>
            <w:tcBorders>
              <w:right w:val="single" w:sz="4" w:space="0" w:color="auto"/>
            </w:tcBorders>
            <w:shd w:val="clear" w:color="auto" w:fill="E7E6E6" w:themeFill="background2"/>
            <w:vAlign w:val="center"/>
          </w:tcPr>
          <w:p w14:paraId="62C93DB2" w14:textId="4C469523"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3.89%</w:t>
            </w:r>
          </w:p>
        </w:tc>
        <w:tc>
          <w:tcPr>
            <w:tcW w:w="1016" w:type="dxa"/>
            <w:tcBorders>
              <w:left w:val="single" w:sz="4" w:space="0" w:color="auto"/>
              <w:right w:val="nil"/>
            </w:tcBorders>
            <w:noWrap/>
            <w:vAlign w:val="center"/>
            <w:hideMark/>
          </w:tcPr>
          <w:p w14:paraId="224F3A77" w14:textId="77777777"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6</w:t>
            </w:r>
          </w:p>
        </w:tc>
        <w:tc>
          <w:tcPr>
            <w:tcW w:w="1016" w:type="dxa"/>
            <w:tcBorders>
              <w:left w:val="nil"/>
            </w:tcBorders>
            <w:shd w:val="clear" w:color="auto" w:fill="E7E6E6" w:themeFill="background2"/>
            <w:vAlign w:val="center"/>
          </w:tcPr>
          <w:p w14:paraId="5D50C77B" w14:textId="2415AA0C" w:rsidR="00220D25" w:rsidRPr="00125D20"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5.36%</w:t>
            </w:r>
          </w:p>
        </w:tc>
      </w:tr>
      <w:tr w:rsidR="00220D25" w:rsidRPr="00125D20" w14:paraId="1CD4E75E" w14:textId="77777777" w:rsidTr="006660A6">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7A03F32B" w14:textId="52F02632" w:rsidR="00220D25" w:rsidRPr="00125D20" w:rsidRDefault="002C6908" w:rsidP="00220D25">
            <w:pPr>
              <w:jc w:val="right"/>
              <w:rPr>
                <w:sz w:val="22"/>
                <w:szCs w:val="22"/>
              </w:rPr>
            </w:pPr>
            <w:r w:rsidRPr="00125D20">
              <w:rPr>
                <w:sz w:val="22"/>
                <w:szCs w:val="22"/>
              </w:rPr>
              <w:t>n</w:t>
            </w:r>
            <w:r w:rsidR="00220D25" w:rsidRPr="00125D20">
              <w:rPr>
                <w:sz w:val="22"/>
                <w:szCs w:val="22"/>
              </w:rPr>
              <w:t xml:space="preserve">o </w:t>
            </w:r>
            <w:r w:rsidRPr="00125D20">
              <w:rPr>
                <w:sz w:val="22"/>
                <w:szCs w:val="22"/>
              </w:rPr>
              <w:t>response</w:t>
            </w:r>
          </w:p>
        </w:tc>
        <w:tc>
          <w:tcPr>
            <w:tcW w:w="1015" w:type="dxa"/>
            <w:noWrap/>
            <w:vAlign w:val="center"/>
            <w:hideMark/>
          </w:tcPr>
          <w:p w14:paraId="39B02297" w14:textId="77777777"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i/>
                <w:iCs/>
                <w:sz w:val="22"/>
                <w:szCs w:val="22"/>
              </w:rPr>
            </w:pPr>
            <w:r w:rsidRPr="00125D20">
              <w:rPr>
                <w:i/>
                <w:iCs/>
                <w:sz w:val="22"/>
                <w:szCs w:val="22"/>
              </w:rPr>
              <w:t>9</w:t>
            </w:r>
          </w:p>
        </w:tc>
        <w:tc>
          <w:tcPr>
            <w:tcW w:w="1016" w:type="dxa"/>
            <w:tcBorders>
              <w:right w:val="single" w:sz="4" w:space="0" w:color="auto"/>
            </w:tcBorders>
            <w:vAlign w:val="center"/>
          </w:tcPr>
          <w:p w14:paraId="0494B215" w14:textId="5208F491"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i/>
                <w:iCs/>
                <w:sz w:val="20"/>
                <w:szCs w:val="20"/>
              </w:rPr>
            </w:pPr>
          </w:p>
        </w:tc>
        <w:tc>
          <w:tcPr>
            <w:tcW w:w="1016" w:type="dxa"/>
            <w:tcBorders>
              <w:left w:val="single" w:sz="4" w:space="0" w:color="auto"/>
            </w:tcBorders>
            <w:noWrap/>
            <w:vAlign w:val="center"/>
            <w:hideMark/>
          </w:tcPr>
          <w:p w14:paraId="6DFB8484" w14:textId="77777777"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i/>
                <w:iCs/>
                <w:sz w:val="22"/>
                <w:szCs w:val="22"/>
              </w:rPr>
            </w:pPr>
            <w:r w:rsidRPr="00125D20">
              <w:rPr>
                <w:i/>
                <w:iCs/>
                <w:sz w:val="22"/>
                <w:szCs w:val="22"/>
              </w:rPr>
              <w:t>0</w:t>
            </w:r>
          </w:p>
        </w:tc>
        <w:tc>
          <w:tcPr>
            <w:tcW w:w="1016" w:type="dxa"/>
            <w:tcBorders>
              <w:right w:val="single" w:sz="4" w:space="0" w:color="auto"/>
            </w:tcBorders>
            <w:vAlign w:val="center"/>
          </w:tcPr>
          <w:p w14:paraId="5780940A" w14:textId="3C9B3152"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i/>
                <w:iCs/>
                <w:sz w:val="20"/>
                <w:szCs w:val="20"/>
              </w:rPr>
            </w:pPr>
          </w:p>
        </w:tc>
        <w:tc>
          <w:tcPr>
            <w:tcW w:w="1016" w:type="dxa"/>
            <w:tcBorders>
              <w:left w:val="single" w:sz="4" w:space="0" w:color="auto"/>
              <w:right w:val="nil"/>
            </w:tcBorders>
            <w:noWrap/>
            <w:vAlign w:val="center"/>
            <w:hideMark/>
          </w:tcPr>
          <w:p w14:paraId="25F67285" w14:textId="14F07837" w:rsidR="00220D25" w:rsidRPr="00125D20" w:rsidRDefault="00546A01" w:rsidP="00220D25">
            <w:pPr>
              <w:jc w:val="center"/>
              <w:cnfStyle w:val="000000100000" w:firstRow="0" w:lastRow="0" w:firstColumn="0" w:lastColumn="0" w:oddVBand="0" w:evenVBand="0" w:oddHBand="1" w:evenHBand="0" w:firstRowFirstColumn="0" w:firstRowLastColumn="0" w:lastRowFirstColumn="0" w:lastRowLastColumn="0"/>
              <w:rPr>
                <w:i/>
                <w:iCs/>
                <w:sz w:val="22"/>
                <w:szCs w:val="22"/>
              </w:rPr>
            </w:pPr>
            <w:r w:rsidRPr="00125D20">
              <w:rPr>
                <w:i/>
                <w:iCs/>
                <w:sz w:val="22"/>
                <w:szCs w:val="22"/>
              </w:rPr>
              <w:t>1</w:t>
            </w:r>
          </w:p>
        </w:tc>
        <w:tc>
          <w:tcPr>
            <w:tcW w:w="1016" w:type="dxa"/>
            <w:tcBorders>
              <w:left w:val="nil"/>
            </w:tcBorders>
            <w:vAlign w:val="center"/>
          </w:tcPr>
          <w:p w14:paraId="7ABC1740" w14:textId="28BFFE0B" w:rsidR="00220D25" w:rsidRPr="00125D20" w:rsidRDefault="00220D25" w:rsidP="00220D25">
            <w:pPr>
              <w:jc w:val="center"/>
              <w:cnfStyle w:val="000000100000" w:firstRow="0" w:lastRow="0" w:firstColumn="0" w:lastColumn="0" w:oddVBand="0" w:evenVBand="0" w:oddHBand="1" w:evenHBand="0" w:firstRowFirstColumn="0" w:firstRowLastColumn="0" w:lastRowFirstColumn="0" w:lastRowLastColumn="0"/>
              <w:rPr>
                <w:i/>
                <w:iCs/>
                <w:sz w:val="20"/>
                <w:szCs w:val="20"/>
              </w:rPr>
            </w:pPr>
          </w:p>
        </w:tc>
      </w:tr>
    </w:tbl>
    <w:p w14:paraId="0EDDED0F" w14:textId="12D7D356" w:rsidR="00D804C6" w:rsidRPr="00125D20" w:rsidRDefault="00D804C6" w:rsidP="00976ECE"/>
    <w:p w14:paraId="7CD34582" w14:textId="77777777" w:rsidR="007A141A" w:rsidRPr="00125D20" w:rsidRDefault="007A141A" w:rsidP="00976ECE"/>
    <w:p w14:paraId="5142D053" w14:textId="64472D66" w:rsidR="00546A01" w:rsidRPr="00125D20" w:rsidRDefault="00546A01" w:rsidP="00546A01">
      <w:pPr>
        <w:jc w:val="both"/>
      </w:pPr>
      <w:r w:rsidRPr="00125D20">
        <w:t xml:space="preserve">As regards the </w:t>
      </w:r>
      <w:r w:rsidRPr="00125D20">
        <w:rPr>
          <w:b/>
          <w:bCs/>
          <w:i/>
          <w:iCs/>
        </w:rPr>
        <w:t>familiarity with SI</w:t>
      </w:r>
      <w:r w:rsidRPr="00125D20">
        <w:t>, 360 participants responded</w:t>
      </w:r>
      <w:r w:rsidR="00604819" w:rsidRPr="00125D20">
        <w:t xml:space="preserve">. </w:t>
      </w:r>
      <w:r w:rsidRPr="00125D20">
        <w:t xml:space="preserve">62 % of whom stated to be </w:t>
      </w:r>
      <w:r w:rsidRPr="00125D20">
        <w:rPr>
          <w:i/>
          <w:iCs/>
        </w:rPr>
        <w:t>not at all</w:t>
      </w:r>
      <w:r w:rsidRPr="00125D20">
        <w:t xml:space="preserve"> to </w:t>
      </w:r>
      <w:r w:rsidRPr="00125D20">
        <w:rPr>
          <w:i/>
          <w:iCs/>
        </w:rPr>
        <w:t>barely</w:t>
      </w:r>
      <w:r w:rsidRPr="00125D20">
        <w:t xml:space="preserve"> familiar with the </w:t>
      </w:r>
      <w:r w:rsidR="00604819" w:rsidRPr="00125D20">
        <w:t xml:space="preserve">idea </w:t>
      </w:r>
      <w:r w:rsidRPr="00125D20">
        <w:t xml:space="preserve">of SI (3 and below on a 0-10 scale), roughly 22 % consider themselves as moderately familiar (4-6 on that scale), and 16 % as </w:t>
      </w:r>
      <w:r w:rsidRPr="00125D20">
        <w:rPr>
          <w:i/>
          <w:iCs/>
        </w:rPr>
        <w:t>familiar</w:t>
      </w:r>
      <w:r w:rsidRPr="00125D20">
        <w:t xml:space="preserve"> to </w:t>
      </w:r>
      <w:r w:rsidRPr="00125D20">
        <w:rPr>
          <w:i/>
          <w:iCs/>
        </w:rPr>
        <w:t>highly familiar</w:t>
      </w:r>
      <w:r w:rsidRPr="00125D20">
        <w:t xml:space="preserve">. </w:t>
      </w:r>
      <w:r w:rsidRPr="00125D20">
        <w:fldChar w:fldCharType="begin"/>
      </w:r>
      <w:r w:rsidRPr="00125D20">
        <w:instrText xml:space="preserve"> REF _Ref97894079 \h </w:instrText>
      </w:r>
      <w:r w:rsidRPr="00125D20">
        <w:fldChar w:fldCharType="separate"/>
      </w:r>
      <w:r w:rsidR="000959DE" w:rsidRPr="00125D20">
        <w:t xml:space="preserve">Figure </w:t>
      </w:r>
      <w:r w:rsidR="000959DE">
        <w:rPr>
          <w:noProof/>
        </w:rPr>
        <w:t>2</w:t>
      </w:r>
      <w:r w:rsidRPr="00125D20">
        <w:fldChar w:fldCharType="end"/>
      </w:r>
      <w:r w:rsidRPr="00125D20">
        <w:t xml:space="preserve"> (second row) provides a visual overview on this distribution, while </w:t>
      </w:r>
      <w:r w:rsidRPr="00125D20">
        <w:fldChar w:fldCharType="begin"/>
      </w:r>
      <w:r w:rsidRPr="00125D20">
        <w:instrText xml:space="preserve"> REF _Ref98379667 \h </w:instrText>
      </w:r>
      <w:r w:rsidRPr="00125D20">
        <w:fldChar w:fldCharType="separate"/>
      </w:r>
      <w:r w:rsidR="000959DE" w:rsidRPr="00125D20">
        <w:t xml:space="preserve">Table </w:t>
      </w:r>
      <w:r w:rsidR="000959DE">
        <w:rPr>
          <w:noProof/>
        </w:rPr>
        <w:t>5</w:t>
      </w:r>
      <w:r w:rsidRPr="00125D20">
        <w:fldChar w:fldCharType="end"/>
      </w:r>
      <w:r w:rsidRPr="00125D20">
        <w:t xml:space="preserve"> (centre columns) details all the responses in each category separately.</w:t>
      </w:r>
    </w:p>
    <w:p w14:paraId="29724288" w14:textId="77777777" w:rsidR="00CD03C0" w:rsidRPr="00125D20" w:rsidRDefault="00CD03C0" w:rsidP="00CD03C0">
      <w:pPr>
        <w:jc w:val="both"/>
      </w:pPr>
    </w:p>
    <w:p w14:paraId="1F6F2344" w14:textId="7DAB650E" w:rsidR="00CD03C0" w:rsidRPr="00125D20" w:rsidRDefault="00CD03C0" w:rsidP="00CD03C0">
      <w:pPr>
        <w:jc w:val="both"/>
      </w:pPr>
      <w:r w:rsidRPr="00125D20">
        <w:t xml:space="preserve">This variable is particularly interesting when further analysing whether researchers from a scientific domain are more familiar with the concept than researchers from another scientific </w:t>
      </w:r>
      <w:r w:rsidRPr="00125D20">
        <w:lastRenderedPageBreak/>
        <w:t xml:space="preserve">domain –Section </w:t>
      </w:r>
      <w:r w:rsidRPr="00125D20">
        <w:fldChar w:fldCharType="begin"/>
      </w:r>
      <w:r w:rsidRPr="00125D20">
        <w:instrText xml:space="preserve"> REF _Ref96530183 \r \h </w:instrText>
      </w:r>
      <w:r w:rsidRPr="00125D20">
        <w:fldChar w:fldCharType="separate"/>
      </w:r>
      <w:r w:rsidR="000959DE">
        <w:t>3.2.2</w:t>
      </w:r>
      <w:r w:rsidRPr="00125D20">
        <w:fldChar w:fldCharType="end"/>
      </w:r>
      <w:r w:rsidRPr="00125D20">
        <w:t xml:space="preserve"> answers this question.</w:t>
      </w:r>
      <w:r w:rsidR="00604819" w:rsidRPr="00125D20">
        <w:t xml:space="preserve"> Overall</w:t>
      </w:r>
      <w:r w:rsidR="008123F3" w:rsidRPr="00125D20">
        <w:t>,</w:t>
      </w:r>
      <w:r w:rsidR="00604819" w:rsidRPr="00125D20">
        <w:t xml:space="preserve"> we can summarise that a rudimentary conceptual understanding of SI not (yet) common sense in the scientific world.</w:t>
      </w:r>
    </w:p>
    <w:p w14:paraId="6E837C60" w14:textId="77777777" w:rsidR="00CD03C0" w:rsidRPr="00125D20" w:rsidRDefault="00CD03C0" w:rsidP="00546A01">
      <w:pPr>
        <w:jc w:val="both"/>
      </w:pPr>
    </w:p>
    <w:p w14:paraId="063AAB92" w14:textId="0F12DE90" w:rsidR="00546A01" w:rsidRPr="00125D20" w:rsidRDefault="00BC4721" w:rsidP="00546A01">
      <w:pPr>
        <w:jc w:val="both"/>
      </w:pPr>
      <w:r w:rsidRPr="00125D20">
        <w:t xml:space="preserve">Out of the 113 </w:t>
      </w:r>
      <w:r w:rsidRPr="00125D20">
        <w:rPr>
          <w:i/>
          <w:iCs/>
        </w:rPr>
        <w:t>eligible</w:t>
      </w:r>
      <w:r w:rsidRPr="00125D20">
        <w:rPr>
          <w:rStyle w:val="FootnoteReference"/>
          <w:sz w:val="18"/>
          <w:szCs w:val="18"/>
        </w:rPr>
        <w:footnoteReference w:id="4"/>
      </w:r>
      <w:r w:rsidRPr="00125D20">
        <w:t xml:space="preserve"> participants, </w:t>
      </w:r>
      <w:proofErr w:type="spellStart"/>
      <w:r w:rsidR="00604819" w:rsidRPr="00125D20">
        <w:t>i</w:t>
      </w:r>
      <w:proofErr w:type="spellEnd"/>
      <w:r w:rsidR="00604819" w:rsidRPr="00125D20">
        <w:t>.</w:t>
      </w:r>
      <w:r w:rsidR="008123F3" w:rsidRPr="00125D20">
        <w:t> </w:t>
      </w:r>
      <w:r w:rsidR="00604819" w:rsidRPr="00125D20">
        <w:t xml:space="preserve">e. those who believe to be at least moderately familiar with SI, </w:t>
      </w:r>
      <w:r w:rsidRPr="00125D20">
        <w:t>112 chose to answer t</w:t>
      </w:r>
      <w:r w:rsidR="00546A01" w:rsidRPr="00125D20">
        <w:t>he question regarding the</w:t>
      </w:r>
      <w:r w:rsidRPr="00125D20">
        <w:t>ir</w:t>
      </w:r>
      <w:r w:rsidR="00546A01" w:rsidRPr="00125D20">
        <w:t xml:space="preserve"> </w:t>
      </w:r>
      <w:r w:rsidR="00546A01" w:rsidRPr="00125D20">
        <w:rPr>
          <w:b/>
          <w:bCs/>
          <w:i/>
          <w:iCs/>
        </w:rPr>
        <w:t>project’s contribution to SI</w:t>
      </w:r>
      <w:r w:rsidR="00546A01" w:rsidRPr="00125D20">
        <w:t xml:space="preserve"> (see bottom row of </w:t>
      </w:r>
      <w:r w:rsidR="00546A01" w:rsidRPr="00125D20">
        <w:fldChar w:fldCharType="begin"/>
      </w:r>
      <w:r w:rsidR="00546A01" w:rsidRPr="00125D20">
        <w:instrText xml:space="preserve"> REF _Ref97894079 \h </w:instrText>
      </w:r>
      <w:r w:rsidR="00546A01" w:rsidRPr="00125D20">
        <w:fldChar w:fldCharType="separate"/>
      </w:r>
      <w:r w:rsidR="000959DE" w:rsidRPr="00125D20">
        <w:t xml:space="preserve">Figure </w:t>
      </w:r>
      <w:r w:rsidR="000959DE">
        <w:rPr>
          <w:noProof/>
        </w:rPr>
        <w:t>2</w:t>
      </w:r>
      <w:r w:rsidR="00546A01" w:rsidRPr="00125D20">
        <w:fldChar w:fldCharType="end"/>
      </w:r>
      <w:r w:rsidR="00546A01" w:rsidRPr="00125D20">
        <w:t xml:space="preserve"> </w:t>
      </w:r>
      <w:r w:rsidR="00546A01" w:rsidRPr="00125D20">
        <w:fldChar w:fldCharType="begin"/>
      </w:r>
      <w:r w:rsidR="00546A01" w:rsidRPr="00125D20">
        <w:instrText xml:space="preserve"> REF _Ref97894083 \p \h </w:instrText>
      </w:r>
      <w:r w:rsidR="00546A01" w:rsidRPr="00125D20">
        <w:fldChar w:fldCharType="separate"/>
      </w:r>
      <w:r w:rsidR="000959DE">
        <w:t>above</w:t>
      </w:r>
      <w:r w:rsidR="00546A01" w:rsidRPr="00125D20">
        <w:fldChar w:fldCharType="end"/>
      </w:r>
      <w:r w:rsidR="00546A01" w:rsidRPr="00125D20">
        <w:t xml:space="preserve">). Of those, </w:t>
      </w:r>
      <w:r w:rsidRPr="00125D20">
        <w:t>29</w:t>
      </w:r>
      <w:r w:rsidR="00546A01" w:rsidRPr="00125D20">
        <w:t> %</w:t>
      </w:r>
      <w:r w:rsidRPr="00125D20">
        <w:t xml:space="preserve"> </w:t>
      </w:r>
      <w:r w:rsidR="00546A01" w:rsidRPr="00125D20">
        <w:t xml:space="preserve">stated </w:t>
      </w:r>
      <w:r w:rsidRPr="00125D20">
        <w:t>that their project contributed little to nothing to SI, while 46 % stated that it was high to very high.</w:t>
      </w:r>
    </w:p>
    <w:p w14:paraId="10AA1860" w14:textId="77777777" w:rsidR="00976ECE" w:rsidRPr="00125D20" w:rsidRDefault="00976ECE" w:rsidP="00976ECE"/>
    <w:p w14:paraId="1FF80D04" w14:textId="4DFA7363" w:rsidR="00ED1BE7" w:rsidRPr="00125D20" w:rsidRDefault="00BC4721" w:rsidP="00A31260">
      <w:pPr>
        <w:pStyle w:val="Heading3"/>
      </w:pPr>
      <w:bookmarkStart w:id="28" w:name="_Toc100567175"/>
      <w:bookmarkStart w:id="29" w:name="_Ref96529991"/>
      <w:r w:rsidRPr="00125D20">
        <w:t>Respondents’</w:t>
      </w:r>
      <w:r w:rsidRPr="00125D20">
        <w:rPr>
          <w:i/>
          <w:iCs/>
        </w:rPr>
        <w:t xml:space="preserve"> e</w:t>
      </w:r>
      <w:r w:rsidR="00976ECE" w:rsidRPr="00125D20">
        <w:rPr>
          <w:i/>
          <w:iCs/>
        </w:rPr>
        <w:t>xperience with</w:t>
      </w:r>
      <w:r w:rsidR="00976ECE" w:rsidRPr="00125D20">
        <w:t xml:space="preserve"> </w:t>
      </w:r>
      <w:r w:rsidR="00976ECE" w:rsidRPr="00125D20">
        <w:rPr>
          <w:i/>
          <w:iCs/>
        </w:rPr>
        <w:t xml:space="preserve">transdisciplinary </w:t>
      </w:r>
      <w:r w:rsidRPr="00125D20">
        <w:rPr>
          <w:i/>
          <w:iCs/>
        </w:rPr>
        <w:t>r</w:t>
      </w:r>
      <w:r w:rsidR="00976ECE" w:rsidRPr="00125D20">
        <w:rPr>
          <w:i/>
          <w:iCs/>
        </w:rPr>
        <w:t>esearch</w:t>
      </w:r>
      <w:r w:rsidRPr="00125D20">
        <w:t xml:space="preserve"> and </w:t>
      </w:r>
      <w:r w:rsidRPr="00125D20">
        <w:rPr>
          <w:i/>
          <w:iCs/>
        </w:rPr>
        <w:t>age</w:t>
      </w:r>
      <w:bookmarkEnd w:id="28"/>
    </w:p>
    <w:p w14:paraId="19565650" w14:textId="2F4CAD6D" w:rsidR="00ED1BE7" w:rsidRPr="00125D20" w:rsidRDefault="00A21687" w:rsidP="003B7B18">
      <w:pPr>
        <w:pStyle w:val="BodyText"/>
        <w:jc w:val="both"/>
      </w:pPr>
      <w:r w:rsidRPr="00125D20">
        <w:t xml:space="preserve">This sub-section follows up on the question, whether the respondents’ </w:t>
      </w:r>
      <w:r w:rsidRPr="00125D20">
        <w:rPr>
          <w:i/>
          <w:iCs/>
        </w:rPr>
        <w:t>age</w:t>
      </w:r>
      <w:r w:rsidRPr="00125D20">
        <w:t xml:space="preserve"> had anything to do with their </w:t>
      </w:r>
      <w:r w:rsidRPr="00125D20">
        <w:rPr>
          <w:i/>
          <w:iCs/>
        </w:rPr>
        <w:t>experience with transdisciplinary research</w:t>
      </w:r>
      <w:r w:rsidRPr="00125D20">
        <w:t>.</w:t>
      </w:r>
      <w:bookmarkEnd w:id="29"/>
      <w:r w:rsidRPr="00125D20">
        <w:t xml:space="preserve"> </w:t>
      </w:r>
      <w:r w:rsidR="00CB65B0" w:rsidRPr="00125D20">
        <w:fldChar w:fldCharType="begin"/>
      </w:r>
      <w:r w:rsidR="00CB65B0" w:rsidRPr="00125D20">
        <w:instrText xml:space="preserve"> REF _Ref99939650 \h </w:instrText>
      </w:r>
      <w:r w:rsidR="00CB65B0" w:rsidRPr="00125D20">
        <w:fldChar w:fldCharType="separate"/>
      </w:r>
      <w:r w:rsidR="000959DE" w:rsidRPr="00125D20">
        <w:t xml:space="preserve">Figure </w:t>
      </w:r>
      <w:r w:rsidR="000959DE">
        <w:rPr>
          <w:noProof/>
        </w:rPr>
        <w:t>3</w:t>
      </w:r>
      <w:r w:rsidR="00CB65B0" w:rsidRPr="00125D20">
        <w:fldChar w:fldCharType="end"/>
      </w:r>
      <w:r w:rsidR="00CB65B0" w:rsidRPr="00125D20">
        <w:t xml:space="preserve"> shows the distribution of the transdisciplinary experience on the x-axis (</w:t>
      </w:r>
      <w:proofErr w:type="gramStart"/>
      <w:r w:rsidR="00CB65B0" w:rsidRPr="00125D20">
        <w:t>0..</w:t>
      </w:r>
      <w:proofErr w:type="gramEnd"/>
      <w:r w:rsidR="00CB65B0" w:rsidRPr="00125D20">
        <w:t xml:space="preserve">10 from lowest to highest), while the age groups are shown on the y-axis. Some variance is noticeable but </w:t>
      </w:r>
      <w:r w:rsidR="00604819" w:rsidRPr="00125D20">
        <w:t>a general trend is not visible</w:t>
      </w:r>
      <w:r w:rsidR="00CB65B0" w:rsidRPr="00125D20">
        <w:t xml:space="preserve">. Even the </w:t>
      </w:r>
      <w:r w:rsidR="00604819" w:rsidRPr="00125D20">
        <w:t xml:space="preserve">younger </w:t>
      </w:r>
      <w:r w:rsidR="00CB65B0" w:rsidRPr="00125D20">
        <w:t>age group</w:t>
      </w:r>
      <w:r w:rsidR="00604819" w:rsidRPr="00125D20">
        <w:t>s</w:t>
      </w:r>
      <w:r w:rsidR="00CB65B0" w:rsidRPr="00125D20">
        <w:t xml:space="preserve"> </w:t>
      </w:r>
      <w:r w:rsidR="00604819" w:rsidRPr="00125D20">
        <w:t xml:space="preserve">are </w:t>
      </w:r>
      <w:r w:rsidR="00CB65B0" w:rsidRPr="00125D20">
        <w:t xml:space="preserve">spread </w:t>
      </w:r>
      <w:r w:rsidR="00604819" w:rsidRPr="00125D20">
        <w:t>across</w:t>
      </w:r>
      <w:r w:rsidR="00CB65B0" w:rsidRPr="00125D20">
        <w:t xml:space="preserve"> a low to a high degree of transdisciplinary experience. </w:t>
      </w:r>
    </w:p>
    <w:p w14:paraId="2C58643C" w14:textId="65C8C758" w:rsidR="001120AF" w:rsidRPr="00125D20" w:rsidRDefault="00103702" w:rsidP="003B7B18">
      <w:pPr>
        <w:pStyle w:val="BodyText"/>
        <w:jc w:val="both"/>
      </w:pPr>
      <w:r w:rsidRPr="00125D20">
        <w:t xml:space="preserve">Chapter </w:t>
      </w:r>
      <w:r w:rsidRPr="00125D20">
        <w:fldChar w:fldCharType="begin"/>
      </w:r>
      <w:r w:rsidRPr="00125D20">
        <w:instrText xml:space="preserve"> REF _Ref100547242 \w \h </w:instrText>
      </w:r>
      <w:r w:rsidRPr="00125D20">
        <w:fldChar w:fldCharType="separate"/>
      </w:r>
      <w:r w:rsidR="000959DE">
        <w:t>4</w:t>
      </w:r>
      <w:r w:rsidRPr="00125D20">
        <w:fldChar w:fldCharType="end"/>
      </w:r>
      <w:r w:rsidRPr="00125D20">
        <w:t xml:space="preserve"> </w:t>
      </w:r>
      <w:r w:rsidR="001120AF" w:rsidRPr="00125D20">
        <w:t xml:space="preserve">(pp. </w:t>
      </w:r>
      <w:r w:rsidR="001120AF" w:rsidRPr="00125D20">
        <w:fldChar w:fldCharType="begin"/>
      </w:r>
      <w:r w:rsidR="001120AF" w:rsidRPr="00125D20">
        <w:instrText xml:space="preserve"> PAGEREF _Ref99940045 \h </w:instrText>
      </w:r>
      <w:r w:rsidR="001120AF" w:rsidRPr="00125D20">
        <w:fldChar w:fldCharType="separate"/>
      </w:r>
      <w:r w:rsidR="000959DE">
        <w:rPr>
          <w:noProof/>
        </w:rPr>
        <w:t>38</w:t>
      </w:r>
      <w:r w:rsidR="001120AF" w:rsidRPr="00125D20">
        <w:fldChar w:fldCharType="end"/>
      </w:r>
      <w:r w:rsidR="001120AF" w:rsidRPr="00125D20">
        <w:t xml:space="preserve">) examines interesting potential correlations but, as a sneak preview, we can already say that </w:t>
      </w:r>
      <w:r w:rsidR="00D834BE" w:rsidRPr="00125D20">
        <w:t>this one is not among them</w:t>
      </w:r>
      <w:r w:rsidR="009902A1" w:rsidRPr="00125D20">
        <w:t>,</w:t>
      </w:r>
      <w:r w:rsidR="00D834BE" w:rsidRPr="00125D20">
        <w:t xml:space="preserve"> because </w:t>
      </w:r>
      <w:r w:rsidR="001120AF" w:rsidRPr="00125D20">
        <w:t>the two variables</w:t>
      </w:r>
      <w:r w:rsidR="009902A1" w:rsidRPr="00125D20">
        <w:t xml:space="preserve"> “age” and “transdisciplinary experience”</w:t>
      </w:r>
      <w:r w:rsidR="001120AF" w:rsidRPr="00125D20">
        <w:t xml:space="preserve"> </w:t>
      </w:r>
      <w:r w:rsidR="001120AF" w:rsidRPr="00125D20">
        <w:rPr>
          <w:u w:val="single"/>
        </w:rPr>
        <w:t>do not correlate strongly</w:t>
      </w:r>
      <w:r w:rsidR="001120AF" w:rsidRPr="00125D20">
        <w:t xml:space="preserve"> enough to be considered important factors contributing to SI.</w:t>
      </w:r>
    </w:p>
    <w:p w14:paraId="16C46FC4" w14:textId="77777777" w:rsidR="003B7B18" w:rsidRPr="00125D20" w:rsidRDefault="003B7B18" w:rsidP="003B7B18">
      <w:pPr>
        <w:pStyle w:val="BodyText"/>
        <w:jc w:val="both"/>
      </w:pPr>
    </w:p>
    <w:p w14:paraId="224E5725" w14:textId="28A2ACA0" w:rsidR="00ED4524" w:rsidRPr="00125D20" w:rsidRDefault="00ED4524" w:rsidP="00A31260">
      <w:pPr>
        <w:pStyle w:val="Caption"/>
        <w:keepNext/>
      </w:pPr>
      <w:bookmarkStart w:id="30" w:name="_Ref99939650"/>
      <w:bookmarkStart w:id="31" w:name="_Toc100567207"/>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0959DE">
        <w:rPr>
          <w:noProof/>
        </w:rPr>
        <w:t>3</w:t>
      </w:r>
      <w:r w:rsidR="007B1429" w:rsidRPr="00125D20">
        <w:fldChar w:fldCharType="end"/>
      </w:r>
      <w:bookmarkEnd w:id="30"/>
      <w:r w:rsidRPr="00125D20">
        <w:t>: Distribution of the transdisciplinary experience</w:t>
      </w:r>
      <w:r w:rsidR="00823DE7" w:rsidRPr="00125D20">
        <w:t xml:space="preserve"> across age groups</w:t>
      </w:r>
      <w:bookmarkEnd w:id="31"/>
    </w:p>
    <w:p w14:paraId="6875E042" w14:textId="313EC030" w:rsidR="00976ECE" w:rsidRPr="00125D20" w:rsidRDefault="00DE7C3C" w:rsidP="003B7B18">
      <w:r w:rsidRPr="00125D20">
        <w:rPr>
          <w:noProof/>
          <w:lang w:eastAsia="de-AT"/>
        </w:rPr>
        <w:drawing>
          <wp:inline distT="0" distB="0" distL="0" distR="0" wp14:anchorId="4F5FAFA1" wp14:editId="1EDC6595">
            <wp:extent cx="5731510" cy="2865755"/>
            <wp:effectExtent l="0" t="0" r="0" b="4445"/>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731510" cy="2865755"/>
                    </a:xfrm>
                    <a:prstGeom prst="rect">
                      <a:avLst/>
                    </a:prstGeom>
                  </pic:spPr>
                </pic:pic>
              </a:graphicData>
            </a:graphic>
          </wp:inline>
        </w:drawing>
      </w:r>
    </w:p>
    <w:p w14:paraId="2CE224AB" w14:textId="77777777" w:rsidR="006065CD" w:rsidRPr="00125D20" w:rsidRDefault="006065CD" w:rsidP="00A31260">
      <w:pPr>
        <w:pStyle w:val="BodyText"/>
      </w:pPr>
    </w:p>
    <w:p w14:paraId="471A0DA6" w14:textId="23189C03" w:rsidR="00DC3173" w:rsidRPr="00125D20" w:rsidRDefault="00262F4B" w:rsidP="00A31260">
      <w:pPr>
        <w:pStyle w:val="Heading3"/>
        <w:rPr>
          <w:i/>
          <w:iCs/>
        </w:rPr>
      </w:pPr>
      <w:bookmarkStart w:id="32" w:name="_Ref96530183"/>
      <w:bookmarkStart w:id="33" w:name="_Toc100567176"/>
      <w:r w:rsidRPr="00125D20">
        <w:lastRenderedPageBreak/>
        <w:t xml:space="preserve">Respondents’ </w:t>
      </w:r>
      <w:r w:rsidRPr="00125D20">
        <w:rPr>
          <w:i/>
          <w:iCs/>
        </w:rPr>
        <w:t>f</w:t>
      </w:r>
      <w:r w:rsidR="00976ECE" w:rsidRPr="00125D20">
        <w:rPr>
          <w:i/>
          <w:iCs/>
        </w:rPr>
        <w:t>amiliarity with social innovation</w:t>
      </w:r>
      <w:bookmarkEnd w:id="32"/>
      <w:r w:rsidRPr="00125D20">
        <w:t xml:space="preserve"> and </w:t>
      </w:r>
      <w:r w:rsidRPr="00125D20">
        <w:rPr>
          <w:i/>
          <w:iCs/>
        </w:rPr>
        <w:t>scientific domains</w:t>
      </w:r>
      <w:bookmarkEnd w:id="33"/>
    </w:p>
    <w:p w14:paraId="4F689D0D" w14:textId="77777777" w:rsidR="00823DE7" w:rsidRPr="00125D20" w:rsidRDefault="00823DE7" w:rsidP="00264779">
      <w:pPr>
        <w:keepNext/>
        <w:keepLines/>
        <w:jc w:val="both"/>
      </w:pPr>
    </w:p>
    <w:p w14:paraId="15A0D5E7" w14:textId="7161C8FE" w:rsidR="0047038A" w:rsidRPr="00125D20" w:rsidRDefault="006065CD" w:rsidP="00264779">
      <w:pPr>
        <w:keepNext/>
        <w:keepLines/>
        <w:jc w:val="both"/>
      </w:pPr>
      <w:r w:rsidRPr="00125D20">
        <w:t xml:space="preserve">SI is a relatively little-known concept among </w:t>
      </w:r>
      <w:r w:rsidR="009902A1" w:rsidRPr="00125D20">
        <w:t xml:space="preserve">most of </w:t>
      </w:r>
      <w:r w:rsidRPr="00125D20">
        <w:t>the survey respondents as described above. The question is, though, whether there is a difference between scientific domains when it comes to the familiar</w:t>
      </w:r>
      <w:r w:rsidR="009902A1" w:rsidRPr="00125D20">
        <w:t>ity</w:t>
      </w:r>
      <w:r w:rsidRPr="00125D20">
        <w:t xml:space="preserve"> of researchers with the concept of SI.</w:t>
      </w:r>
    </w:p>
    <w:p w14:paraId="4ECB895E" w14:textId="77777777" w:rsidR="00823DE7" w:rsidRPr="00125D20" w:rsidRDefault="00823DE7" w:rsidP="0047038A">
      <w:pPr>
        <w:jc w:val="both"/>
      </w:pPr>
    </w:p>
    <w:p w14:paraId="53954EAC" w14:textId="4D2544BB" w:rsidR="0047038A" w:rsidRPr="00125D20" w:rsidRDefault="009902A1" w:rsidP="0047038A">
      <w:pPr>
        <w:jc w:val="both"/>
      </w:pPr>
      <w:r w:rsidRPr="00125D20">
        <w:t>The</w:t>
      </w:r>
      <w:r w:rsidR="00264779" w:rsidRPr="00125D20">
        <w:t xml:space="preserve"> distribution of participants </w:t>
      </w:r>
      <w:r w:rsidRPr="00125D20">
        <w:t>across the three</w:t>
      </w:r>
      <w:r w:rsidR="00264779" w:rsidRPr="00125D20">
        <w:t xml:space="preserve"> domains</w:t>
      </w:r>
      <w:r w:rsidRPr="00125D20">
        <w:t xml:space="preserve"> is balanced</w:t>
      </w:r>
      <w:r w:rsidR="00264779" w:rsidRPr="00125D20">
        <w:t xml:space="preserve">, each represents </w:t>
      </w:r>
      <w:r w:rsidR="0047038A" w:rsidRPr="00125D20">
        <w:t xml:space="preserve">roughly </w:t>
      </w:r>
      <w:r w:rsidR="00264779" w:rsidRPr="00125D20">
        <w:t>one third of the overall number of participants (cf.</w:t>
      </w:r>
      <w:r w:rsidR="0047038A" w:rsidRPr="00125D20">
        <w:t xml:space="preserve"> </w:t>
      </w:r>
      <w:r w:rsidR="0047038A" w:rsidRPr="00125D20">
        <w:fldChar w:fldCharType="begin"/>
      </w:r>
      <w:r w:rsidR="0047038A" w:rsidRPr="00125D20">
        <w:instrText xml:space="preserve"> REF _Ref97855104 \h </w:instrText>
      </w:r>
      <w:r w:rsidR="00823DE7" w:rsidRPr="00125D20">
        <w:instrText xml:space="preserve"> \* MERGEFORMAT </w:instrText>
      </w:r>
      <w:r w:rsidR="0047038A" w:rsidRPr="00125D20">
        <w:fldChar w:fldCharType="separate"/>
      </w:r>
      <w:r w:rsidR="000959DE" w:rsidRPr="00125D20">
        <w:t xml:space="preserve">Table </w:t>
      </w:r>
      <w:r w:rsidR="000959DE">
        <w:rPr>
          <w:noProof/>
        </w:rPr>
        <w:t>2</w:t>
      </w:r>
      <w:r w:rsidR="0047038A" w:rsidRPr="00125D20">
        <w:fldChar w:fldCharType="end"/>
      </w:r>
      <w:r w:rsidR="00264779" w:rsidRPr="00125D20">
        <w:t xml:space="preserve">). </w:t>
      </w:r>
      <w:r w:rsidRPr="00125D20">
        <w:t xml:space="preserve">As </w:t>
      </w:r>
      <w:r w:rsidR="006065CD" w:rsidRPr="00125D20">
        <w:fldChar w:fldCharType="begin"/>
      </w:r>
      <w:r w:rsidR="006065CD" w:rsidRPr="00125D20">
        <w:instrText xml:space="preserve"> REF _Ref99940464 \h </w:instrText>
      </w:r>
      <w:r w:rsidRPr="00125D20">
        <w:instrText xml:space="preserve"> \* MERGEFORMAT </w:instrText>
      </w:r>
      <w:r w:rsidR="006065CD" w:rsidRPr="00125D20">
        <w:fldChar w:fldCharType="separate"/>
      </w:r>
      <w:r w:rsidR="000959DE" w:rsidRPr="00125D20">
        <w:t xml:space="preserve">Figure </w:t>
      </w:r>
      <w:r w:rsidR="000959DE">
        <w:rPr>
          <w:noProof/>
        </w:rPr>
        <w:t>4</w:t>
      </w:r>
      <w:r w:rsidR="006065CD" w:rsidRPr="00125D20">
        <w:fldChar w:fldCharType="end"/>
      </w:r>
      <w:r w:rsidR="006065CD" w:rsidRPr="00125D20">
        <w:t xml:space="preserve"> </w:t>
      </w:r>
      <w:r w:rsidR="002E5FE3" w:rsidRPr="00125D20">
        <w:t xml:space="preserve">and </w:t>
      </w:r>
      <w:r w:rsidR="002E5FE3" w:rsidRPr="00125D20">
        <w:fldChar w:fldCharType="begin"/>
      </w:r>
      <w:r w:rsidR="002E5FE3" w:rsidRPr="00125D20">
        <w:instrText xml:space="preserve"> REF _Ref98379667 \h </w:instrText>
      </w:r>
      <w:r w:rsidRPr="00125D20">
        <w:instrText xml:space="preserve"> \* MERGEFORMAT </w:instrText>
      </w:r>
      <w:r w:rsidR="002E5FE3" w:rsidRPr="00125D20">
        <w:fldChar w:fldCharType="separate"/>
      </w:r>
      <w:r w:rsidR="000959DE" w:rsidRPr="00125D20">
        <w:t xml:space="preserve">Table </w:t>
      </w:r>
      <w:r w:rsidR="000959DE">
        <w:rPr>
          <w:noProof/>
        </w:rPr>
        <w:t>5</w:t>
      </w:r>
      <w:r w:rsidR="002E5FE3" w:rsidRPr="00125D20">
        <w:fldChar w:fldCharType="end"/>
      </w:r>
      <w:r w:rsidR="002E5FE3" w:rsidRPr="00125D20">
        <w:t xml:space="preserve"> </w:t>
      </w:r>
      <w:r w:rsidR="006065CD" w:rsidRPr="00125D20">
        <w:t>show</w:t>
      </w:r>
      <w:r w:rsidR="0047038A" w:rsidRPr="00125D20">
        <w:t xml:space="preserve">, the </w:t>
      </w:r>
      <w:r w:rsidR="0047038A" w:rsidRPr="00125D20">
        <w:rPr>
          <w:u w:val="single"/>
        </w:rPr>
        <w:t>share of researchers from the Humanities and Social Sciences</w:t>
      </w:r>
      <w:r w:rsidR="0047038A" w:rsidRPr="00125D20">
        <w:t xml:space="preserve"> increases with each higher degree of </w:t>
      </w:r>
      <w:r w:rsidR="0047038A" w:rsidRPr="00125D20">
        <w:rPr>
          <w:i/>
          <w:iCs/>
        </w:rPr>
        <w:t xml:space="preserve">familiarity </w:t>
      </w:r>
      <w:r w:rsidR="00EF5805" w:rsidRPr="00125D20">
        <w:rPr>
          <w:i/>
          <w:iCs/>
        </w:rPr>
        <w:t>with SI</w:t>
      </w:r>
      <w:r w:rsidR="002D243D" w:rsidRPr="00125D20">
        <w:t xml:space="preserve"> </w:t>
      </w:r>
      <w:r w:rsidR="0047038A" w:rsidRPr="00125D20">
        <w:t>while the share of the other two domains dwindles in comparison.</w:t>
      </w:r>
    </w:p>
    <w:p w14:paraId="5C0C0E81" w14:textId="77777777" w:rsidR="00EF5805" w:rsidRPr="00125D20" w:rsidRDefault="00EF5805" w:rsidP="0047038A">
      <w:pPr>
        <w:jc w:val="both"/>
      </w:pPr>
    </w:p>
    <w:p w14:paraId="756D5557" w14:textId="22E30809" w:rsidR="00E04475" w:rsidRPr="00125D20" w:rsidRDefault="00E04475" w:rsidP="0047038A">
      <w:pPr>
        <w:jc w:val="both"/>
      </w:pPr>
      <w:r w:rsidRPr="00125D20">
        <w:t>This observation corresponds with our expectations and will further be examined in</w:t>
      </w:r>
      <w:r w:rsidR="003D4A41" w:rsidRPr="00125D20">
        <w:t xml:space="preserve"> </w:t>
      </w:r>
      <w:r w:rsidR="009902A1" w:rsidRPr="00125D20">
        <w:t xml:space="preserve">the hypothesis chapter in </w:t>
      </w:r>
      <w:r w:rsidR="003D4A41" w:rsidRPr="00125D20">
        <w:t>section</w:t>
      </w:r>
      <w:r w:rsidRPr="00125D20">
        <w:t xml:space="preserve"> </w:t>
      </w:r>
      <w:r w:rsidR="003D4A41" w:rsidRPr="00125D20">
        <w:fldChar w:fldCharType="begin"/>
      </w:r>
      <w:r w:rsidR="003D4A41" w:rsidRPr="00125D20">
        <w:instrText xml:space="preserve"> REF _Ref97920533 \r \h </w:instrText>
      </w:r>
      <w:r w:rsidR="00823DE7" w:rsidRPr="00125D20">
        <w:instrText xml:space="preserve"> \* MERGEFORMAT </w:instrText>
      </w:r>
      <w:r w:rsidR="003D4A41" w:rsidRPr="00125D20">
        <w:fldChar w:fldCharType="separate"/>
      </w:r>
      <w:r w:rsidR="000959DE">
        <w:t>4.1.2</w:t>
      </w:r>
      <w:r w:rsidR="003D4A41" w:rsidRPr="00125D20">
        <w:fldChar w:fldCharType="end"/>
      </w:r>
      <w:r w:rsidR="003D4A41" w:rsidRPr="00125D20">
        <w:t xml:space="preserve"> (</w:t>
      </w:r>
      <w:r w:rsidR="007A141A" w:rsidRPr="00125D20">
        <w:t xml:space="preserve">pp. </w:t>
      </w:r>
      <w:r w:rsidR="003D4A41" w:rsidRPr="00125D20">
        <w:fldChar w:fldCharType="begin"/>
      </w:r>
      <w:r w:rsidR="003D4A41" w:rsidRPr="00125D20">
        <w:instrText xml:space="preserve"> PAGEREF _Ref97920533 \h </w:instrText>
      </w:r>
      <w:r w:rsidR="003D4A41" w:rsidRPr="00125D20">
        <w:fldChar w:fldCharType="separate"/>
      </w:r>
      <w:r w:rsidR="000959DE">
        <w:rPr>
          <w:noProof/>
        </w:rPr>
        <w:t>40</w:t>
      </w:r>
      <w:r w:rsidR="003D4A41" w:rsidRPr="00125D20">
        <w:fldChar w:fldCharType="end"/>
      </w:r>
      <w:r w:rsidR="003D4A41" w:rsidRPr="00125D20">
        <w:t xml:space="preserve">) of the </w:t>
      </w:r>
      <w:r w:rsidR="007A141A" w:rsidRPr="00125D20">
        <w:t>chapter on h</w:t>
      </w:r>
      <w:r w:rsidR="003D4A41" w:rsidRPr="00125D20">
        <w:t>ypotheses.</w:t>
      </w:r>
    </w:p>
    <w:p w14:paraId="0225EE98" w14:textId="21F80B75" w:rsidR="00262F4B" w:rsidRPr="00125D20" w:rsidRDefault="00262F4B" w:rsidP="0047038A">
      <w:pPr>
        <w:jc w:val="both"/>
      </w:pPr>
    </w:p>
    <w:p w14:paraId="3ECBFD31" w14:textId="4B9C8337" w:rsidR="00E867F2" w:rsidRDefault="00603662" w:rsidP="008624E8">
      <w:pPr>
        <w:pStyle w:val="Caption"/>
        <w:keepNext/>
      </w:pPr>
      <w:bookmarkStart w:id="34" w:name="_Ref99940464"/>
      <w:bookmarkStart w:id="35" w:name="_Toc100567208"/>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0959DE">
        <w:rPr>
          <w:noProof/>
        </w:rPr>
        <w:t>4</w:t>
      </w:r>
      <w:r w:rsidR="007B1429" w:rsidRPr="00125D20">
        <w:fldChar w:fldCharType="end"/>
      </w:r>
      <w:bookmarkEnd w:id="34"/>
      <w:r w:rsidRPr="00125D20">
        <w:t xml:space="preserve">: Distribution of the familiarity with </w:t>
      </w:r>
      <w:r w:rsidR="000143DE">
        <w:t>SI</w:t>
      </w:r>
      <w:bookmarkEnd w:id="35"/>
    </w:p>
    <w:p w14:paraId="0EF07EF1" w14:textId="6B12797F" w:rsidR="00976ECE" w:rsidRPr="00125D20" w:rsidRDefault="00343F0D" w:rsidP="008624E8">
      <w:pPr>
        <w:pStyle w:val="Caption"/>
        <w:keepNext/>
      </w:pPr>
      <w:r w:rsidRPr="00125D20">
        <w:rPr>
          <w:noProof/>
          <w:lang w:eastAsia="de-AT"/>
        </w:rPr>
        <w:drawing>
          <wp:inline distT="0" distB="0" distL="0" distR="0" wp14:anchorId="4082DB9A" wp14:editId="1BA756ED">
            <wp:extent cx="5731510" cy="2865755"/>
            <wp:effectExtent l="0" t="0" r="0" b="4445"/>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731510" cy="2865755"/>
                    </a:xfrm>
                    <a:prstGeom prst="rect">
                      <a:avLst/>
                    </a:prstGeom>
                  </pic:spPr>
                </pic:pic>
              </a:graphicData>
            </a:graphic>
          </wp:inline>
        </w:drawing>
      </w:r>
    </w:p>
    <w:p w14:paraId="2FA42B7B" w14:textId="77777777" w:rsidR="00503ED3" w:rsidRPr="00125D20" w:rsidRDefault="00503ED3" w:rsidP="00976ECE">
      <w:pPr>
        <w:jc w:val="both"/>
      </w:pPr>
    </w:p>
    <w:p w14:paraId="212B9542" w14:textId="1E560745" w:rsidR="00976ECE" w:rsidRPr="00125D20" w:rsidRDefault="009141A0" w:rsidP="00A31260">
      <w:pPr>
        <w:pStyle w:val="Heading3"/>
      </w:pPr>
      <w:bookmarkStart w:id="36" w:name="_Ref97234792"/>
      <w:bookmarkStart w:id="37" w:name="_Toc100567177"/>
      <w:r w:rsidRPr="00125D20">
        <w:t>Project’s c</w:t>
      </w:r>
      <w:r w:rsidR="00976ECE" w:rsidRPr="00125D20">
        <w:t>ontribution to SI (self-assessment)</w:t>
      </w:r>
      <w:bookmarkEnd w:id="36"/>
      <w:bookmarkEnd w:id="37"/>
    </w:p>
    <w:p w14:paraId="21B4366A" w14:textId="5E0BB96A" w:rsidR="00503ED3" w:rsidRPr="00125D20" w:rsidRDefault="00503ED3" w:rsidP="002E5FE3">
      <w:pPr>
        <w:pStyle w:val="BodyText"/>
        <w:jc w:val="both"/>
      </w:pPr>
      <w:r w:rsidRPr="00125D20">
        <w:t>Respondents were asked about their project’s contribution to SI as a control variable</w:t>
      </w:r>
      <w:r w:rsidR="002E5FE3" w:rsidRPr="00125D20">
        <w:t>,</w:t>
      </w:r>
      <w:r w:rsidRPr="00125D20">
        <w:t xml:space="preserve"> firstly, </w:t>
      </w:r>
      <w:r w:rsidR="002E5FE3" w:rsidRPr="00125D20">
        <w:t>to scrutinise the</w:t>
      </w:r>
      <w:r w:rsidRPr="00125D20">
        <w:t xml:space="preserve"> relation</w:t>
      </w:r>
      <w:r w:rsidR="002E5FE3" w:rsidRPr="00125D20">
        <w:t>ship</w:t>
      </w:r>
      <w:r w:rsidRPr="00125D20">
        <w:t xml:space="preserve"> </w:t>
      </w:r>
      <w:r w:rsidR="002E5FE3" w:rsidRPr="00125D20">
        <w:t xml:space="preserve">between </w:t>
      </w:r>
      <w:r w:rsidRPr="00125D20">
        <w:t xml:space="preserve">the self-assessment and </w:t>
      </w:r>
      <w:r w:rsidR="002D243D" w:rsidRPr="00125D20">
        <w:t xml:space="preserve">a </w:t>
      </w:r>
      <w:r w:rsidRPr="00125D20">
        <w:t>model</w:t>
      </w:r>
      <w:r w:rsidR="002E5FE3" w:rsidRPr="00125D20">
        <w:t>-</w:t>
      </w:r>
      <w:r w:rsidRPr="00125D20">
        <w:t>driven SI-Index</w:t>
      </w:r>
      <w:r w:rsidR="002E5FE3" w:rsidRPr="00125D20">
        <w:rPr>
          <w:rStyle w:val="FootnoteReference"/>
        </w:rPr>
        <w:footnoteReference w:id="5"/>
      </w:r>
      <w:r w:rsidRPr="00125D20">
        <w:t>, and secondly, to conclude if the self-assessment was generally overestimated.</w:t>
      </w:r>
      <w:r w:rsidR="002E5FE3" w:rsidRPr="00125D20">
        <w:t xml:space="preserve"> As the figure below and </w:t>
      </w:r>
      <w:r w:rsidR="002E5FE3" w:rsidRPr="00125D20">
        <w:fldChar w:fldCharType="begin"/>
      </w:r>
      <w:r w:rsidR="002E5FE3" w:rsidRPr="00125D20">
        <w:instrText xml:space="preserve"> REF _Ref98379667 \h </w:instrText>
      </w:r>
      <w:r w:rsidR="009902A1" w:rsidRPr="00125D20">
        <w:instrText xml:space="preserve"> \* MERGEFORMAT </w:instrText>
      </w:r>
      <w:r w:rsidR="002E5FE3" w:rsidRPr="00125D20">
        <w:fldChar w:fldCharType="separate"/>
      </w:r>
      <w:r w:rsidR="000959DE" w:rsidRPr="00125D20">
        <w:t xml:space="preserve">Table </w:t>
      </w:r>
      <w:r w:rsidR="000959DE">
        <w:rPr>
          <w:noProof/>
        </w:rPr>
        <w:t>5</w:t>
      </w:r>
      <w:r w:rsidR="002E5FE3" w:rsidRPr="00125D20">
        <w:fldChar w:fldCharType="end"/>
      </w:r>
      <w:r w:rsidR="002E5FE3" w:rsidRPr="00125D20">
        <w:t xml:space="preserve"> show, there is no clear distribution across the offered rating spectrum.</w:t>
      </w:r>
    </w:p>
    <w:p w14:paraId="469968CB" w14:textId="374CC614" w:rsidR="00673656" w:rsidRPr="00125D20" w:rsidRDefault="00673656" w:rsidP="00A31260">
      <w:pPr>
        <w:pStyle w:val="Caption"/>
        <w:keepNext/>
      </w:pPr>
      <w:bookmarkStart w:id="38" w:name="_Toc100567209"/>
      <w:r w:rsidRPr="00125D20">
        <w:lastRenderedPageBreak/>
        <w:t xml:space="preserve">Figure </w:t>
      </w:r>
      <w:r w:rsidR="007B1429" w:rsidRPr="00125D20">
        <w:fldChar w:fldCharType="begin"/>
      </w:r>
      <w:r w:rsidR="007B1429" w:rsidRPr="00125D20">
        <w:instrText xml:space="preserve"> SEQ Figure \* ARABIC </w:instrText>
      </w:r>
      <w:r w:rsidR="007B1429" w:rsidRPr="00125D20">
        <w:fldChar w:fldCharType="separate"/>
      </w:r>
      <w:r w:rsidR="000959DE">
        <w:rPr>
          <w:noProof/>
        </w:rPr>
        <w:t>5</w:t>
      </w:r>
      <w:r w:rsidR="007B1429" w:rsidRPr="00125D20">
        <w:fldChar w:fldCharType="end"/>
      </w:r>
      <w:r w:rsidRPr="00125D20">
        <w:t>: Distribution of self-assessed SI-Contribution</w:t>
      </w:r>
      <w:bookmarkEnd w:id="38"/>
    </w:p>
    <w:p w14:paraId="2009B5FB" w14:textId="28DEC81E" w:rsidR="00976ECE" w:rsidRPr="00125D20" w:rsidRDefault="00673656" w:rsidP="00976ECE">
      <w:pPr>
        <w:pStyle w:val="BodyText"/>
        <w:keepNext/>
      </w:pPr>
      <w:r w:rsidRPr="00125D20">
        <w:rPr>
          <w:noProof/>
          <w:lang w:eastAsia="de-AT"/>
        </w:rPr>
        <w:drawing>
          <wp:inline distT="0" distB="0" distL="0" distR="0" wp14:anchorId="71C8E487" wp14:editId="513F6A88">
            <wp:extent cx="5731510" cy="2865755"/>
            <wp:effectExtent l="0" t="0" r="0" b="4445"/>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731510" cy="2865755"/>
                    </a:xfrm>
                    <a:prstGeom prst="rect">
                      <a:avLst/>
                    </a:prstGeom>
                  </pic:spPr>
                </pic:pic>
              </a:graphicData>
            </a:graphic>
          </wp:inline>
        </w:drawing>
      </w:r>
    </w:p>
    <w:p w14:paraId="7F3ECE38" w14:textId="77777777" w:rsidR="00976ECE" w:rsidRPr="00125D20" w:rsidRDefault="00976ECE" w:rsidP="00976ECE">
      <w:pPr>
        <w:pStyle w:val="BodyText"/>
      </w:pPr>
    </w:p>
    <w:p w14:paraId="277A487C" w14:textId="693A19D5" w:rsidR="00D25444" w:rsidRDefault="00D25444">
      <w:r>
        <w:br w:type="page"/>
      </w:r>
    </w:p>
    <w:p w14:paraId="74FDE993" w14:textId="77777777" w:rsidR="00976ECE" w:rsidRPr="00125D20" w:rsidRDefault="00976ECE" w:rsidP="00976ECE">
      <w:pPr>
        <w:pStyle w:val="BodyText"/>
      </w:pPr>
    </w:p>
    <w:p w14:paraId="193B868E" w14:textId="77777777" w:rsidR="00976ECE" w:rsidRPr="00125D20" w:rsidRDefault="00976ECE" w:rsidP="00A31260">
      <w:pPr>
        <w:pStyle w:val="Heading2"/>
      </w:pPr>
      <w:bookmarkStart w:id="39" w:name="_Ref96533245"/>
      <w:bookmarkStart w:id="40" w:name="_Toc100567178"/>
      <w:r w:rsidRPr="00125D20">
        <w:t>Intention &amp; Agency</w:t>
      </w:r>
      <w:bookmarkEnd w:id="39"/>
      <w:bookmarkEnd w:id="40"/>
    </w:p>
    <w:p w14:paraId="3E6A6FF1" w14:textId="503A7604" w:rsidR="00976ECE" w:rsidRPr="00125D20" w:rsidRDefault="00976ECE" w:rsidP="003B7B18">
      <w:pPr>
        <w:pStyle w:val="Heading3"/>
      </w:pPr>
      <w:bookmarkStart w:id="41" w:name="_Toc100567179"/>
      <w:r w:rsidRPr="00125D20">
        <w:t>Motivation types</w:t>
      </w:r>
      <w:bookmarkEnd w:id="41"/>
    </w:p>
    <w:p w14:paraId="5CA286C5" w14:textId="6465C645" w:rsidR="0035171C" w:rsidRPr="00125D20" w:rsidRDefault="0035171C" w:rsidP="0035171C">
      <w:pPr>
        <w:pStyle w:val="BodyText"/>
        <w:jc w:val="both"/>
      </w:pPr>
      <w:r w:rsidRPr="00125D20">
        <w:t xml:space="preserve">The type of motivation that drives academics to conduct research is important </w:t>
      </w:r>
      <w:r w:rsidR="006F7415" w:rsidRPr="00125D20">
        <w:t xml:space="preserve">to understand </w:t>
      </w:r>
      <w:r w:rsidRPr="00125D20">
        <w:t>the content</w:t>
      </w:r>
      <w:r w:rsidR="006F7415" w:rsidRPr="00125D20">
        <w:t xml:space="preserve"> orientation</w:t>
      </w:r>
      <w:r w:rsidRPr="00125D20">
        <w:t xml:space="preserve">, </w:t>
      </w:r>
      <w:r w:rsidR="006F7415" w:rsidRPr="00125D20">
        <w:t>the design</w:t>
      </w:r>
      <w:r w:rsidRPr="00125D20">
        <w:t xml:space="preserve">, and </w:t>
      </w:r>
      <w:r w:rsidR="006F7415" w:rsidRPr="00125D20">
        <w:t xml:space="preserve">the </w:t>
      </w:r>
      <w:r w:rsidRPr="00125D20">
        <w:t xml:space="preserve">results of the study. The initial motivation types measured in </w:t>
      </w:r>
      <w:r w:rsidR="006F7415" w:rsidRPr="00125D20">
        <w:t xml:space="preserve">this study consist of </w:t>
      </w:r>
      <w:r w:rsidRPr="00125D20">
        <w:t xml:space="preserve">three main categories, namely, motivation to </w:t>
      </w:r>
      <w:r w:rsidRPr="00125D20">
        <w:rPr>
          <w:i/>
          <w:iCs/>
        </w:rPr>
        <w:t xml:space="preserve">better understand a natural, technical, economic, or social phenomenon </w:t>
      </w:r>
      <w:r w:rsidRPr="00125D20">
        <w:t>(</w:t>
      </w:r>
      <w:r w:rsidR="005B7AEB" w:rsidRPr="00125D20">
        <w:t xml:space="preserve">basic </w:t>
      </w:r>
      <w:r w:rsidRPr="00125D20">
        <w:t>academic motivation</w:t>
      </w:r>
      <w:r w:rsidR="005B7AEB" w:rsidRPr="00125D20">
        <w:t xml:space="preserve"> that drives research</w:t>
      </w:r>
      <w:r w:rsidRPr="00125D20">
        <w:t xml:space="preserve">), to </w:t>
      </w:r>
      <w:r w:rsidRPr="00125D20">
        <w:rPr>
          <w:i/>
          <w:iCs/>
        </w:rPr>
        <w:t>directly address a natural, technical, economic, or social problem</w:t>
      </w:r>
      <w:r w:rsidR="006F7415" w:rsidRPr="00125D20">
        <w:rPr>
          <w:iCs/>
        </w:rPr>
        <w:t xml:space="preserve"> (use-inspired research)</w:t>
      </w:r>
      <w:r w:rsidRPr="00125D20">
        <w:rPr>
          <w:i/>
          <w:iCs/>
        </w:rPr>
        <w:t xml:space="preserve">, </w:t>
      </w:r>
      <w:r w:rsidRPr="00125D20">
        <w:t xml:space="preserve">to </w:t>
      </w:r>
      <w:r w:rsidRPr="00125D20">
        <w:rPr>
          <w:i/>
          <w:iCs/>
        </w:rPr>
        <w:t>improve the human condition/welfare</w:t>
      </w:r>
      <w:r w:rsidRPr="00125D20">
        <w:t xml:space="preserve"> (motivation to create impact outside of academia).</w:t>
      </w:r>
    </w:p>
    <w:p w14:paraId="51F053CF" w14:textId="4CECA8C6" w:rsidR="00A42D90" w:rsidRPr="00125D20" w:rsidRDefault="0035171C" w:rsidP="0035171C">
      <w:pPr>
        <w:jc w:val="both"/>
      </w:pPr>
      <w:r w:rsidRPr="00125D20">
        <w:t xml:space="preserve">The </w:t>
      </w:r>
      <w:r w:rsidR="005B7AEB" w:rsidRPr="00125D20">
        <w:t xml:space="preserve">basic </w:t>
      </w:r>
      <w:r w:rsidRPr="00125D20">
        <w:t xml:space="preserve">academic motivation </w:t>
      </w:r>
      <w:r w:rsidR="005B7AEB" w:rsidRPr="00125D20">
        <w:t xml:space="preserve">to better understand a natural, technical, economic or social phenomenon </w:t>
      </w:r>
      <w:r w:rsidRPr="00125D20">
        <w:t xml:space="preserve">was strongly emphasised in the survey results (see </w:t>
      </w:r>
      <w:r w:rsidRPr="00125D20">
        <w:fldChar w:fldCharType="begin"/>
      </w:r>
      <w:r w:rsidRPr="00125D20">
        <w:instrText xml:space="preserve"> REF _Ref100042325 \h </w:instrText>
      </w:r>
      <w:r w:rsidRPr="00125D20">
        <w:fldChar w:fldCharType="separate"/>
      </w:r>
      <w:r w:rsidR="000959DE" w:rsidRPr="00125D20">
        <w:t xml:space="preserve">Figure </w:t>
      </w:r>
      <w:r w:rsidR="000959DE">
        <w:rPr>
          <w:noProof/>
        </w:rPr>
        <w:t>6</w:t>
      </w:r>
      <w:r w:rsidRPr="00125D20">
        <w:fldChar w:fldCharType="end"/>
      </w:r>
      <w:r w:rsidRPr="00125D20">
        <w:t>): 84 % of the survey respondents marked academic motivation greater or equal to 7 on a 0-10 scale, it has also one of the highest respon</w:t>
      </w:r>
      <w:r w:rsidR="006F7415" w:rsidRPr="00125D20">
        <w:t>se</w:t>
      </w:r>
      <w:r w:rsidRPr="00125D20">
        <w:t xml:space="preserve"> ratios in the survey (only one responded did not reply to this question). This was followed by motivation to directly address a problem </w:t>
      </w:r>
      <w:r w:rsidR="006F7415" w:rsidRPr="00125D20">
        <w:t>(</w:t>
      </w:r>
      <w:r w:rsidRPr="00125D20">
        <w:t>64 % of the respondents noting equal to or higher levels than 7</w:t>
      </w:r>
      <w:r w:rsidR="006F7415" w:rsidRPr="00125D20">
        <w:t>)</w:t>
      </w:r>
      <w:r w:rsidRPr="00125D20">
        <w:t xml:space="preserve">. Improving the human condition/welfare, </w:t>
      </w:r>
      <w:proofErr w:type="spellStart"/>
      <w:r w:rsidR="006F7415" w:rsidRPr="00125D20">
        <w:t>i</w:t>
      </w:r>
      <w:proofErr w:type="spellEnd"/>
      <w:r w:rsidR="006F7415" w:rsidRPr="00125D20">
        <w:t>.</w:t>
      </w:r>
      <w:r w:rsidR="00A42D90" w:rsidRPr="00125D20">
        <w:t> </w:t>
      </w:r>
      <w:r w:rsidR="006F7415" w:rsidRPr="00125D20">
        <w:t xml:space="preserve">e. </w:t>
      </w:r>
      <w:r w:rsidRPr="00125D20">
        <w:t>the motivation</w:t>
      </w:r>
      <w:r w:rsidR="006F7415" w:rsidRPr="00125D20">
        <w:t xml:space="preserve"> closest associated with social innovation, namely</w:t>
      </w:r>
      <w:r w:rsidRPr="00125D20">
        <w:t xml:space="preserve"> to cause </w:t>
      </w:r>
      <w:r w:rsidR="006F7415" w:rsidRPr="00125D20">
        <w:t xml:space="preserve">social </w:t>
      </w:r>
      <w:r w:rsidRPr="00125D20">
        <w:t>impact outside of academia, was more balanced in comparison. 35 % of the respondents replied with levels equal to or smaller than 3 and 45 % with levels equal to or higher than 7</w:t>
      </w:r>
      <w:r w:rsidR="00A42D90" w:rsidRPr="00125D20">
        <w:t>,</w:t>
      </w:r>
      <w:r w:rsidRPr="00125D20">
        <w:t xml:space="preserve"> in terms of improving the human condition/welfare being one of the main motivations in their research project. For more detailed responses, refer to </w:t>
      </w:r>
      <w:r w:rsidRPr="00125D20">
        <w:fldChar w:fldCharType="begin"/>
      </w:r>
      <w:r w:rsidRPr="00125D20">
        <w:instrText xml:space="preserve"> REF _Ref100042273 \h </w:instrText>
      </w:r>
      <w:r w:rsidRPr="00125D20">
        <w:fldChar w:fldCharType="separate"/>
      </w:r>
      <w:r w:rsidR="000959DE" w:rsidRPr="00125D20">
        <w:t xml:space="preserve">Table </w:t>
      </w:r>
      <w:r w:rsidR="000959DE">
        <w:rPr>
          <w:noProof/>
        </w:rPr>
        <w:t>6</w:t>
      </w:r>
      <w:r w:rsidRPr="00125D20">
        <w:fldChar w:fldCharType="end"/>
      </w:r>
      <w:r w:rsidRPr="00125D20">
        <w:t>.</w:t>
      </w:r>
    </w:p>
    <w:p w14:paraId="2E91ADFA" w14:textId="77777777" w:rsidR="00A42D90" w:rsidRPr="00125D20" w:rsidRDefault="00A42D90" w:rsidP="0035171C">
      <w:pPr>
        <w:jc w:val="both"/>
      </w:pPr>
    </w:p>
    <w:p w14:paraId="78910484" w14:textId="0BCC1015" w:rsidR="0035171C" w:rsidRPr="00125D20" w:rsidRDefault="006F7415" w:rsidP="0035171C">
      <w:pPr>
        <w:jc w:val="both"/>
      </w:pPr>
      <w:r w:rsidRPr="00125D20">
        <w:t xml:space="preserve">We can conclude that the </w:t>
      </w:r>
      <w:r w:rsidR="005B7AEB" w:rsidRPr="00125D20">
        <w:t>motivation</w:t>
      </w:r>
      <w:r w:rsidRPr="00125D20">
        <w:t xml:space="preserve"> portfolio of SNSF</w:t>
      </w:r>
      <w:r w:rsidR="00A42D90" w:rsidRPr="00125D20">
        <w:t>-</w:t>
      </w:r>
      <w:r w:rsidRPr="00125D20">
        <w:t xml:space="preserve">funded </w:t>
      </w:r>
      <w:r w:rsidR="00A42D90" w:rsidRPr="00125D20">
        <w:t>principal investigator</w:t>
      </w:r>
      <w:r w:rsidRPr="00125D20">
        <w:t>s is</w:t>
      </w:r>
      <w:r w:rsidR="00A42D90" w:rsidRPr="00125D20">
        <w:t>,</w:t>
      </w:r>
      <w:r w:rsidRPr="00125D20">
        <w:t xml:space="preserve"> overall</w:t>
      </w:r>
      <w:r w:rsidR="00A42D90" w:rsidRPr="00125D20">
        <w:t>,</w:t>
      </w:r>
      <w:r w:rsidRPr="00125D20">
        <w:t xml:space="preserve"> not one-dimensionally oriented towards only </w:t>
      </w:r>
      <w:r w:rsidR="005B7AEB" w:rsidRPr="00125D20">
        <w:t>the basic</w:t>
      </w:r>
      <w:r w:rsidRPr="00125D20">
        <w:t xml:space="preserve"> scientific motivation</w:t>
      </w:r>
      <w:r w:rsidR="005B7AEB" w:rsidRPr="00125D20">
        <w:t xml:space="preserve"> of better understanding a phenomenon</w:t>
      </w:r>
      <w:r w:rsidRPr="00125D20">
        <w:t xml:space="preserve">, but includes also a remarkable share of problem-orientation and use-inspiration </w:t>
      </w:r>
      <w:r w:rsidR="005B7AEB" w:rsidRPr="00125D20">
        <w:t>including</w:t>
      </w:r>
      <w:r w:rsidRPr="00125D20">
        <w:t xml:space="preserve"> a </w:t>
      </w:r>
      <w:r w:rsidR="005B7AEB" w:rsidRPr="00125D20">
        <w:t xml:space="preserve">quite strongly expressed </w:t>
      </w:r>
      <w:r w:rsidRPr="00125D20">
        <w:t xml:space="preserve">notion of doing good for human condition/welfare. </w:t>
      </w:r>
      <w:r w:rsidR="002825D1" w:rsidRPr="00125D20">
        <w:t xml:space="preserve">A high proportion of SNSF-funded projects have </w:t>
      </w:r>
      <w:r w:rsidR="005B7AEB" w:rsidRPr="00125D20">
        <w:t xml:space="preserve">thus </w:t>
      </w:r>
      <w:r w:rsidR="002825D1" w:rsidRPr="00125D20">
        <w:t>the motivational potential to more directly contribute to SI through their research.</w:t>
      </w:r>
    </w:p>
    <w:p w14:paraId="6DCE5F9A" w14:textId="06C3FE50" w:rsidR="0035171C" w:rsidRPr="00125D20" w:rsidRDefault="0035171C" w:rsidP="0035171C"/>
    <w:p w14:paraId="27FFE9BA" w14:textId="77777777" w:rsidR="00A42D90" w:rsidRPr="00125D20" w:rsidRDefault="00A42D90" w:rsidP="0035171C"/>
    <w:p w14:paraId="00EF98F3" w14:textId="0594BD02" w:rsidR="00E867F2" w:rsidRDefault="000F76BA" w:rsidP="00A31260">
      <w:pPr>
        <w:pStyle w:val="Caption"/>
        <w:keepNext/>
      </w:pPr>
      <w:bookmarkStart w:id="42" w:name="_Ref100042325"/>
      <w:bookmarkStart w:id="43" w:name="_Toc100567210"/>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0959DE">
        <w:rPr>
          <w:noProof/>
        </w:rPr>
        <w:t>6</w:t>
      </w:r>
      <w:r w:rsidR="007B1429" w:rsidRPr="00125D20">
        <w:fldChar w:fldCharType="end"/>
      </w:r>
      <w:bookmarkEnd w:id="42"/>
      <w:r w:rsidRPr="00125D20">
        <w:t xml:space="preserve">: Distribution of different motivation </w:t>
      </w:r>
      <w:r w:rsidR="00A97B14" w:rsidRPr="00125D20">
        <w:t>type</w:t>
      </w:r>
      <w:r w:rsidR="0035171C" w:rsidRPr="00125D20">
        <w:t>s</w:t>
      </w:r>
      <w:bookmarkEnd w:id="43"/>
    </w:p>
    <w:p w14:paraId="726CE184" w14:textId="148D046D" w:rsidR="000F76BA" w:rsidRPr="00125D20" w:rsidRDefault="00A97B14" w:rsidP="00A31260">
      <w:pPr>
        <w:pStyle w:val="Caption"/>
        <w:keepNext/>
      </w:pPr>
      <w:r w:rsidRPr="00125D20">
        <w:rPr>
          <w:noProof/>
          <w:lang w:eastAsia="de-AT"/>
        </w:rPr>
        <w:drawing>
          <wp:inline distT="0" distB="0" distL="0" distR="0" wp14:anchorId="453CA91B" wp14:editId="7F705AC3">
            <wp:extent cx="5793212" cy="1964871"/>
            <wp:effectExtent l="0" t="0" r="0" b="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rotWithShape="1">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rcRect l="1710"/>
                    <a:stretch/>
                  </pic:blipFill>
                  <pic:spPr bwMode="auto">
                    <a:xfrm>
                      <a:off x="0" y="0"/>
                      <a:ext cx="5797033" cy="1966167"/>
                    </a:xfrm>
                    <a:prstGeom prst="rect">
                      <a:avLst/>
                    </a:prstGeom>
                    <a:ln>
                      <a:noFill/>
                    </a:ln>
                    <a:extLst>
                      <a:ext uri="{53640926-AAD7-44D8-BBD7-CCE9431645EC}">
                        <a14:shadowObscured xmlns:a14="http://schemas.microsoft.com/office/drawing/2010/main"/>
                      </a:ext>
                    </a:extLst>
                  </pic:spPr>
                </pic:pic>
              </a:graphicData>
            </a:graphic>
          </wp:inline>
        </w:drawing>
      </w:r>
    </w:p>
    <w:p w14:paraId="145539D5" w14:textId="481C55DC" w:rsidR="00976ECE" w:rsidRPr="00125D20" w:rsidRDefault="00976ECE" w:rsidP="00976ECE">
      <w:pPr>
        <w:pStyle w:val="BodyText"/>
      </w:pPr>
    </w:p>
    <w:p w14:paraId="11F816D7" w14:textId="1543A0C4" w:rsidR="000F76BA" w:rsidRPr="00125D20" w:rsidRDefault="000F76BA" w:rsidP="00A31260">
      <w:pPr>
        <w:pStyle w:val="Caption"/>
        <w:keepNext/>
      </w:pPr>
      <w:bookmarkStart w:id="44" w:name="_Ref100042273"/>
      <w:bookmarkStart w:id="45" w:name="_Toc100567243"/>
      <w:r w:rsidRPr="00125D20">
        <w:lastRenderedPageBreak/>
        <w:t xml:space="preserve">Table </w:t>
      </w:r>
      <w:r w:rsidR="004C4916" w:rsidRPr="00125D20">
        <w:fldChar w:fldCharType="begin"/>
      </w:r>
      <w:r w:rsidR="004C4916" w:rsidRPr="00125D20">
        <w:instrText xml:space="preserve"> SEQ Table \* ARABIC </w:instrText>
      </w:r>
      <w:r w:rsidR="004C4916" w:rsidRPr="00125D20">
        <w:fldChar w:fldCharType="separate"/>
      </w:r>
      <w:r w:rsidR="000959DE">
        <w:rPr>
          <w:noProof/>
        </w:rPr>
        <w:t>6</w:t>
      </w:r>
      <w:r w:rsidR="004C4916" w:rsidRPr="00125D20">
        <w:rPr>
          <w:noProof/>
        </w:rPr>
        <w:fldChar w:fldCharType="end"/>
      </w:r>
      <w:bookmarkEnd w:id="44"/>
      <w:r w:rsidRPr="00125D20">
        <w:t>: Distribution of different motivation types</w:t>
      </w:r>
      <w:bookmarkEnd w:id="45"/>
    </w:p>
    <w:tbl>
      <w:tblPr>
        <w:tblStyle w:val="ListTable3"/>
        <w:tblW w:w="5000" w:type="pct"/>
        <w:tblLook w:val="0420" w:firstRow="1" w:lastRow="0" w:firstColumn="0" w:lastColumn="0" w:noHBand="0" w:noVBand="1"/>
      </w:tblPr>
      <w:tblGrid>
        <w:gridCol w:w="1250"/>
        <w:gridCol w:w="1017"/>
        <w:gridCol w:w="1697"/>
        <w:gridCol w:w="1158"/>
        <w:gridCol w:w="1482"/>
        <w:gridCol w:w="994"/>
        <w:gridCol w:w="1418"/>
      </w:tblGrid>
      <w:tr w:rsidR="00E62DF2" w:rsidRPr="00125D20" w14:paraId="1BB00CC1" w14:textId="77777777" w:rsidTr="00B831DB">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7DBE0CAD" w14:textId="04933130" w:rsidR="000F76BA" w:rsidRPr="00125D20" w:rsidRDefault="00134C3C" w:rsidP="00EF5805">
            <w:pPr>
              <w:spacing w:before="100" w:after="100"/>
              <w:ind w:left="100" w:right="100"/>
              <w:jc w:val="center"/>
            </w:pPr>
            <w:r w:rsidRPr="00125D20">
              <w:t>rating</w:t>
            </w:r>
          </w:p>
        </w:tc>
        <w:tc>
          <w:tcPr>
            <w:tcW w:w="1505" w:type="pct"/>
            <w:gridSpan w:val="2"/>
            <w:vAlign w:val="bottom"/>
          </w:tcPr>
          <w:p w14:paraId="4A6BB1A7" w14:textId="77777777" w:rsidR="000F76BA" w:rsidRPr="00125D20" w:rsidRDefault="000F76BA" w:rsidP="00EF5805">
            <w:pPr>
              <w:spacing w:before="100" w:after="100"/>
              <w:ind w:left="100" w:right="100"/>
              <w:jc w:val="center"/>
              <w:rPr>
                <w:rFonts w:ascii="Helvetica" w:eastAsia="Helvetica" w:hAnsi="Helvetica" w:cs="Helvetica"/>
                <w:b w:val="0"/>
                <w:bCs w:val="0"/>
                <w:sz w:val="18"/>
                <w:szCs w:val="18"/>
              </w:rPr>
            </w:pPr>
            <w:r w:rsidRPr="00125D20">
              <w:rPr>
                <w:rFonts w:ascii="Helvetica" w:eastAsia="Helvetica" w:hAnsi="Helvetica" w:cs="Helvetica"/>
                <w:sz w:val="18"/>
                <w:szCs w:val="18"/>
              </w:rPr>
              <w:t>better understand a natural, technical, economic, or social phenomenon?</w:t>
            </w:r>
          </w:p>
          <w:p w14:paraId="7EF948E6" w14:textId="1D087A89" w:rsidR="00B013DB" w:rsidRPr="00125D20" w:rsidRDefault="00B013DB" w:rsidP="00EF5805">
            <w:pPr>
              <w:spacing w:before="100" w:after="100"/>
              <w:ind w:left="100" w:right="100"/>
              <w:jc w:val="center"/>
              <w:rPr>
                <w:b w:val="0"/>
                <w:bCs w:val="0"/>
                <w:sz w:val="18"/>
                <w:szCs w:val="18"/>
              </w:rPr>
            </w:pPr>
            <w:r w:rsidRPr="00125D20">
              <w:rPr>
                <w:b w:val="0"/>
                <w:bCs w:val="0"/>
                <w:sz w:val="18"/>
                <w:szCs w:val="18"/>
              </w:rPr>
              <w:t>(n=360)</w:t>
            </w:r>
          </w:p>
        </w:tc>
        <w:tc>
          <w:tcPr>
            <w:tcW w:w="1464" w:type="pct"/>
            <w:gridSpan w:val="2"/>
            <w:vAlign w:val="bottom"/>
          </w:tcPr>
          <w:p w14:paraId="78BB7A85" w14:textId="77777777" w:rsidR="000F76BA" w:rsidRPr="00125D20" w:rsidRDefault="000F76BA" w:rsidP="00EF5805">
            <w:pPr>
              <w:spacing w:before="100" w:after="100"/>
              <w:ind w:left="100" w:right="100"/>
              <w:jc w:val="center"/>
              <w:rPr>
                <w:rFonts w:ascii="Helvetica" w:eastAsia="Helvetica" w:hAnsi="Helvetica" w:cs="Helvetica"/>
                <w:b w:val="0"/>
                <w:bCs w:val="0"/>
                <w:sz w:val="18"/>
                <w:szCs w:val="18"/>
              </w:rPr>
            </w:pPr>
            <w:r w:rsidRPr="00125D20">
              <w:rPr>
                <w:rFonts w:ascii="Helvetica" w:eastAsia="Helvetica" w:hAnsi="Helvetica" w:cs="Helvetica"/>
                <w:sz w:val="18"/>
                <w:szCs w:val="18"/>
              </w:rPr>
              <w:t>directly address a natural, technical, economic, or social problem?</w:t>
            </w:r>
          </w:p>
          <w:p w14:paraId="3C6EA0A8" w14:textId="40BBF213" w:rsidR="00B013DB" w:rsidRPr="00125D20" w:rsidRDefault="00B013DB" w:rsidP="00EF5805">
            <w:pPr>
              <w:spacing w:before="100" w:after="100"/>
              <w:ind w:left="100" w:right="100"/>
              <w:jc w:val="center"/>
              <w:rPr>
                <w:b w:val="0"/>
                <w:bCs w:val="0"/>
                <w:sz w:val="18"/>
                <w:szCs w:val="18"/>
              </w:rPr>
            </w:pPr>
            <w:r w:rsidRPr="00125D20">
              <w:rPr>
                <w:b w:val="0"/>
                <w:bCs w:val="0"/>
                <w:sz w:val="18"/>
                <w:szCs w:val="18"/>
              </w:rPr>
              <w:t>(n=354)</w:t>
            </w:r>
          </w:p>
        </w:tc>
        <w:tc>
          <w:tcPr>
            <w:tcW w:w="0" w:type="auto"/>
            <w:gridSpan w:val="2"/>
            <w:vAlign w:val="bottom"/>
          </w:tcPr>
          <w:p w14:paraId="69D41C0D" w14:textId="77777777" w:rsidR="000F76BA" w:rsidRPr="00125D20" w:rsidRDefault="000F76BA" w:rsidP="00EF5805">
            <w:pPr>
              <w:spacing w:before="100" w:after="100"/>
              <w:ind w:left="100" w:right="100"/>
              <w:jc w:val="center"/>
              <w:rPr>
                <w:rFonts w:ascii="Helvetica" w:eastAsia="Helvetica" w:hAnsi="Helvetica" w:cs="Helvetica"/>
                <w:b w:val="0"/>
                <w:bCs w:val="0"/>
                <w:sz w:val="18"/>
                <w:szCs w:val="18"/>
              </w:rPr>
            </w:pPr>
            <w:r w:rsidRPr="00125D20">
              <w:rPr>
                <w:rFonts w:ascii="Helvetica" w:eastAsia="Helvetica" w:hAnsi="Helvetica" w:cs="Helvetica"/>
                <w:sz w:val="18"/>
                <w:szCs w:val="18"/>
              </w:rPr>
              <w:t>improve the human condition/welfare (outside academia)?</w:t>
            </w:r>
          </w:p>
          <w:p w14:paraId="7B1625AB" w14:textId="0BFE9246" w:rsidR="00B013DB" w:rsidRPr="00125D20" w:rsidRDefault="00B013DB" w:rsidP="00EF5805">
            <w:pPr>
              <w:spacing w:before="100" w:after="100"/>
              <w:ind w:left="100" w:right="100"/>
              <w:jc w:val="center"/>
              <w:rPr>
                <w:b w:val="0"/>
                <w:bCs w:val="0"/>
                <w:sz w:val="18"/>
                <w:szCs w:val="18"/>
              </w:rPr>
            </w:pPr>
            <w:r w:rsidRPr="00125D20">
              <w:rPr>
                <w:b w:val="0"/>
                <w:bCs w:val="0"/>
                <w:sz w:val="18"/>
                <w:szCs w:val="18"/>
              </w:rPr>
              <w:t>(n=355)</w:t>
            </w:r>
          </w:p>
        </w:tc>
      </w:tr>
      <w:tr w:rsidR="00B831DB" w:rsidRPr="00125D20" w14:paraId="4141098B" w14:textId="77777777" w:rsidTr="00D25444">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432C19E2" w14:textId="77777777" w:rsidR="00134C3C" w:rsidRPr="00125D20" w:rsidRDefault="00134C3C" w:rsidP="00134C3C">
            <w:pPr>
              <w:jc w:val="center"/>
              <w:rPr>
                <w:i/>
                <w:iCs/>
                <w:sz w:val="14"/>
                <w:szCs w:val="14"/>
              </w:rPr>
            </w:pPr>
            <w:proofErr w:type="gramStart"/>
            <w:r w:rsidRPr="00125D20">
              <w:rPr>
                <w:i/>
                <w:iCs/>
                <w:sz w:val="14"/>
                <w:szCs w:val="14"/>
              </w:rPr>
              <w:t>0..lowest</w:t>
            </w:r>
            <w:proofErr w:type="gramEnd"/>
          </w:p>
          <w:p w14:paraId="4BE616DD" w14:textId="4A3A8C7B" w:rsidR="00134C3C" w:rsidRPr="00125D20" w:rsidRDefault="00134C3C" w:rsidP="00134C3C">
            <w:pPr>
              <w:jc w:val="center"/>
              <w:rPr>
                <w:b/>
                <w:bCs/>
              </w:rPr>
            </w:pPr>
            <w:proofErr w:type="gramStart"/>
            <w:r w:rsidRPr="00125D20">
              <w:rPr>
                <w:i/>
                <w:iCs/>
                <w:sz w:val="14"/>
                <w:szCs w:val="14"/>
              </w:rPr>
              <w:t>10..highest</w:t>
            </w:r>
            <w:proofErr w:type="gramEnd"/>
          </w:p>
        </w:tc>
        <w:tc>
          <w:tcPr>
            <w:tcW w:w="0" w:type="auto"/>
            <w:vAlign w:val="bottom"/>
          </w:tcPr>
          <w:p w14:paraId="5507F274" w14:textId="18E107A1" w:rsidR="00134C3C" w:rsidRPr="00125D20" w:rsidRDefault="00134C3C" w:rsidP="00134C3C">
            <w:pPr>
              <w:spacing w:before="100" w:after="100"/>
              <w:ind w:left="100" w:right="100"/>
              <w:jc w:val="center"/>
              <w:rPr>
                <w:b/>
                <w:bCs/>
              </w:rPr>
            </w:pPr>
            <w:r w:rsidRPr="00125D20">
              <w:rPr>
                <w:rFonts w:ascii="Helvetica" w:eastAsia="Helvetica" w:hAnsi="Helvetica" w:cs="Helvetica"/>
                <w:b/>
                <w:bCs/>
                <w:color w:val="000000"/>
                <w:sz w:val="22"/>
                <w:szCs w:val="22"/>
              </w:rPr>
              <w:t>abs</w:t>
            </w:r>
          </w:p>
        </w:tc>
        <w:tc>
          <w:tcPr>
            <w:tcW w:w="941" w:type="pct"/>
            <w:shd w:val="clear" w:color="auto" w:fill="E7E6E6" w:themeFill="background2"/>
            <w:vAlign w:val="bottom"/>
          </w:tcPr>
          <w:p w14:paraId="2CED21A3" w14:textId="47E343CA" w:rsidR="00134C3C" w:rsidRPr="00125D20" w:rsidRDefault="00134C3C" w:rsidP="00134C3C">
            <w:pPr>
              <w:spacing w:before="100" w:after="100"/>
              <w:ind w:left="100" w:right="100"/>
              <w:jc w:val="center"/>
              <w:rPr>
                <w:b/>
                <w:bCs/>
              </w:rPr>
            </w:pPr>
            <w:r w:rsidRPr="00125D20">
              <w:rPr>
                <w:rFonts w:ascii="Helvetica" w:eastAsia="Helvetica" w:hAnsi="Helvetica" w:cs="Helvetica"/>
                <w:b/>
                <w:bCs/>
                <w:color w:val="000000"/>
                <w:sz w:val="22"/>
                <w:szCs w:val="22"/>
              </w:rPr>
              <w:t>%</w:t>
            </w:r>
          </w:p>
        </w:tc>
        <w:tc>
          <w:tcPr>
            <w:tcW w:w="642" w:type="pct"/>
            <w:vAlign w:val="bottom"/>
          </w:tcPr>
          <w:p w14:paraId="2030275C" w14:textId="5D45C94F" w:rsidR="00134C3C" w:rsidRPr="00125D20" w:rsidRDefault="00134C3C" w:rsidP="00134C3C">
            <w:pPr>
              <w:spacing w:before="100" w:after="100"/>
              <w:ind w:left="100" w:right="100"/>
              <w:jc w:val="center"/>
              <w:rPr>
                <w:b/>
                <w:bCs/>
              </w:rPr>
            </w:pPr>
            <w:r w:rsidRPr="00125D20">
              <w:rPr>
                <w:rFonts w:ascii="Helvetica" w:eastAsia="Helvetica" w:hAnsi="Helvetica" w:cs="Helvetica"/>
                <w:b/>
                <w:bCs/>
                <w:color w:val="000000"/>
                <w:sz w:val="22"/>
                <w:szCs w:val="22"/>
              </w:rPr>
              <w:t>abs</w:t>
            </w:r>
          </w:p>
        </w:tc>
        <w:tc>
          <w:tcPr>
            <w:tcW w:w="0" w:type="auto"/>
            <w:shd w:val="clear" w:color="auto" w:fill="E7E6E6" w:themeFill="background2"/>
            <w:vAlign w:val="bottom"/>
          </w:tcPr>
          <w:p w14:paraId="7262B049" w14:textId="58A51B8F" w:rsidR="00134C3C" w:rsidRPr="00125D20" w:rsidRDefault="00134C3C" w:rsidP="00134C3C">
            <w:pPr>
              <w:spacing w:before="100" w:after="100"/>
              <w:ind w:left="100" w:right="100"/>
              <w:jc w:val="center"/>
              <w:rPr>
                <w:b/>
                <w:bCs/>
              </w:rPr>
            </w:pPr>
            <w:r w:rsidRPr="00125D20">
              <w:rPr>
                <w:rFonts w:ascii="Helvetica" w:eastAsia="Helvetica" w:hAnsi="Helvetica" w:cs="Helvetica"/>
                <w:b/>
                <w:bCs/>
                <w:color w:val="000000"/>
                <w:sz w:val="22"/>
                <w:szCs w:val="22"/>
              </w:rPr>
              <w:t>%</w:t>
            </w:r>
          </w:p>
        </w:tc>
        <w:tc>
          <w:tcPr>
            <w:tcW w:w="0" w:type="auto"/>
            <w:vAlign w:val="bottom"/>
          </w:tcPr>
          <w:p w14:paraId="4F11E5BE" w14:textId="6D8F3194" w:rsidR="00134C3C" w:rsidRPr="00125D20" w:rsidRDefault="00134C3C" w:rsidP="00134C3C">
            <w:pPr>
              <w:spacing w:before="100" w:after="100"/>
              <w:ind w:left="100" w:right="100"/>
              <w:jc w:val="center"/>
              <w:rPr>
                <w:b/>
                <w:bCs/>
              </w:rPr>
            </w:pPr>
            <w:r w:rsidRPr="00125D20">
              <w:rPr>
                <w:rFonts w:ascii="Helvetica" w:eastAsia="Helvetica" w:hAnsi="Helvetica" w:cs="Helvetica"/>
                <w:b/>
                <w:bCs/>
                <w:color w:val="000000"/>
                <w:sz w:val="22"/>
                <w:szCs w:val="22"/>
              </w:rPr>
              <w:t>abs</w:t>
            </w:r>
          </w:p>
        </w:tc>
        <w:tc>
          <w:tcPr>
            <w:tcW w:w="0" w:type="auto"/>
            <w:shd w:val="clear" w:color="auto" w:fill="E7E6E6" w:themeFill="background2"/>
            <w:vAlign w:val="bottom"/>
          </w:tcPr>
          <w:p w14:paraId="7CA7825C" w14:textId="781CF20C" w:rsidR="00134C3C" w:rsidRPr="00125D20" w:rsidRDefault="00134C3C" w:rsidP="00134C3C">
            <w:pPr>
              <w:spacing w:before="100" w:after="100"/>
              <w:ind w:left="100" w:right="100"/>
              <w:jc w:val="center"/>
              <w:rPr>
                <w:b/>
                <w:bCs/>
              </w:rPr>
            </w:pPr>
            <w:r w:rsidRPr="00125D20">
              <w:rPr>
                <w:rFonts w:ascii="Helvetica" w:eastAsia="Helvetica" w:hAnsi="Helvetica" w:cs="Helvetica"/>
                <w:b/>
                <w:bCs/>
                <w:color w:val="000000"/>
                <w:sz w:val="22"/>
                <w:szCs w:val="22"/>
              </w:rPr>
              <w:t>%</w:t>
            </w:r>
          </w:p>
        </w:tc>
      </w:tr>
      <w:tr w:rsidR="00B831DB" w:rsidRPr="00125D20" w14:paraId="27D4AD1C" w14:textId="77777777" w:rsidTr="00D25444">
        <w:tc>
          <w:tcPr>
            <w:tcW w:w="0" w:type="auto"/>
            <w:vAlign w:val="center"/>
          </w:tcPr>
          <w:p w14:paraId="7717F8BA" w14:textId="3C0B5E22" w:rsidR="00134C3C" w:rsidRPr="00125D20" w:rsidRDefault="00134C3C" w:rsidP="00134C3C">
            <w:pPr>
              <w:jc w:val="center"/>
            </w:pPr>
            <w:r w:rsidRPr="00125D20">
              <w:rPr>
                <w:sz w:val="22"/>
                <w:szCs w:val="22"/>
              </w:rPr>
              <w:t>0</w:t>
            </w:r>
          </w:p>
        </w:tc>
        <w:tc>
          <w:tcPr>
            <w:tcW w:w="0" w:type="auto"/>
            <w:vAlign w:val="center"/>
          </w:tcPr>
          <w:p w14:paraId="6DADF29A" w14:textId="7CB16DA2" w:rsidR="00134C3C" w:rsidRPr="0088575B" w:rsidRDefault="00134C3C" w:rsidP="00B831DB">
            <w:pPr>
              <w:spacing w:before="100" w:after="100"/>
              <w:ind w:left="100" w:right="95"/>
              <w:jc w:val="right"/>
              <w:rPr>
                <w:sz w:val="22"/>
                <w:szCs w:val="22"/>
              </w:rPr>
            </w:pPr>
            <w:r w:rsidRPr="0088575B">
              <w:rPr>
                <w:sz w:val="22"/>
                <w:szCs w:val="22"/>
              </w:rPr>
              <w:t>14</w:t>
            </w:r>
          </w:p>
        </w:tc>
        <w:tc>
          <w:tcPr>
            <w:tcW w:w="941" w:type="pct"/>
            <w:shd w:val="clear" w:color="auto" w:fill="E7E6E6" w:themeFill="background2"/>
            <w:vAlign w:val="center"/>
          </w:tcPr>
          <w:p w14:paraId="4540E1AD" w14:textId="3880C41C" w:rsidR="00134C3C" w:rsidRPr="00125D20" w:rsidRDefault="00134C3C" w:rsidP="00B831DB">
            <w:pPr>
              <w:spacing w:before="100" w:after="100"/>
              <w:ind w:left="100" w:right="507"/>
              <w:jc w:val="right"/>
              <w:rPr>
                <w:sz w:val="20"/>
                <w:szCs w:val="20"/>
              </w:rPr>
            </w:pPr>
            <w:r w:rsidRPr="00125D20">
              <w:rPr>
                <w:sz w:val="20"/>
                <w:szCs w:val="20"/>
              </w:rPr>
              <w:t>3.89%</w:t>
            </w:r>
          </w:p>
        </w:tc>
        <w:tc>
          <w:tcPr>
            <w:tcW w:w="642" w:type="pct"/>
            <w:vAlign w:val="center"/>
          </w:tcPr>
          <w:p w14:paraId="651E7AB1" w14:textId="6AA0FE64" w:rsidR="00134C3C" w:rsidRPr="0088575B" w:rsidRDefault="00134C3C" w:rsidP="00134C3C">
            <w:pPr>
              <w:spacing w:before="100" w:after="100"/>
              <w:ind w:left="100" w:right="100"/>
              <w:jc w:val="right"/>
              <w:rPr>
                <w:sz w:val="22"/>
                <w:szCs w:val="22"/>
              </w:rPr>
            </w:pPr>
            <w:r w:rsidRPr="0088575B">
              <w:rPr>
                <w:sz w:val="22"/>
                <w:szCs w:val="22"/>
              </w:rPr>
              <w:t>23</w:t>
            </w:r>
          </w:p>
        </w:tc>
        <w:tc>
          <w:tcPr>
            <w:tcW w:w="0" w:type="auto"/>
            <w:shd w:val="clear" w:color="auto" w:fill="E7E6E6" w:themeFill="background2"/>
            <w:vAlign w:val="center"/>
          </w:tcPr>
          <w:p w14:paraId="5D55D821" w14:textId="30B8578E" w:rsidR="00134C3C" w:rsidRPr="00125D20" w:rsidRDefault="00134C3C" w:rsidP="00B831DB">
            <w:pPr>
              <w:spacing w:before="100" w:after="100"/>
              <w:ind w:left="100" w:right="226"/>
              <w:jc w:val="right"/>
              <w:rPr>
                <w:sz w:val="20"/>
                <w:szCs w:val="20"/>
              </w:rPr>
            </w:pPr>
            <w:r w:rsidRPr="00125D20">
              <w:rPr>
                <w:sz w:val="20"/>
                <w:szCs w:val="20"/>
              </w:rPr>
              <w:t>6.50%</w:t>
            </w:r>
          </w:p>
        </w:tc>
        <w:tc>
          <w:tcPr>
            <w:tcW w:w="0" w:type="auto"/>
            <w:vAlign w:val="center"/>
          </w:tcPr>
          <w:p w14:paraId="41513F2F" w14:textId="742872CB" w:rsidR="00134C3C" w:rsidRPr="0088575B" w:rsidRDefault="00134C3C" w:rsidP="00134C3C">
            <w:pPr>
              <w:spacing w:before="100" w:after="100"/>
              <w:ind w:left="100" w:right="100"/>
              <w:jc w:val="right"/>
              <w:rPr>
                <w:sz w:val="22"/>
                <w:szCs w:val="22"/>
              </w:rPr>
            </w:pPr>
            <w:r w:rsidRPr="0088575B">
              <w:rPr>
                <w:sz w:val="22"/>
                <w:szCs w:val="22"/>
              </w:rPr>
              <w:t>47</w:t>
            </w:r>
          </w:p>
        </w:tc>
        <w:tc>
          <w:tcPr>
            <w:tcW w:w="0" w:type="auto"/>
            <w:shd w:val="clear" w:color="auto" w:fill="E7E6E6" w:themeFill="background2"/>
            <w:vAlign w:val="center"/>
          </w:tcPr>
          <w:p w14:paraId="64F1B5B4" w14:textId="087CEBC5" w:rsidR="00134C3C" w:rsidRPr="00125D20" w:rsidRDefault="00134C3C" w:rsidP="00B831DB">
            <w:pPr>
              <w:spacing w:before="100" w:after="100"/>
              <w:ind w:left="100" w:right="221"/>
              <w:jc w:val="right"/>
              <w:rPr>
                <w:sz w:val="20"/>
                <w:szCs w:val="20"/>
              </w:rPr>
            </w:pPr>
            <w:r w:rsidRPr="00125D20">
              <w:rPr>
                <w:sz w:val="20"/>
                <w:szCs w:val="20"/>
              </w:rPr>
              <w:t>13.24%</w:t>
            </w:r>
          </w:p>
        </w:tc>
      </w:tr>
      <w:tr w:rsidR="00B831DB" w:rsidRPr="00125D20" w14:paraId="7A5A7E22" w14:textId="77777777" w:rsidTr="00D25444">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2501C22C" w14:textId="1B272156" w:rsidR="00134C3C" w:rsidRPr="00125D20" w:rsidRDefault="00134C3C" w:rsidP="00134C3C">
            <w:pPr>
              <w:spacing w:before="100" w:after="100"/>
              <w:ind w:left="100" w:right="100"/>
              <w:jc w:val="center"/>
            </w:pPr>
            <w:r w:rsidRPr="00125D20">
              <w:rPr>
                <w:sz w:val="22"/>
                <w:szCs w:val="22"/>
              </w:rPr>
              <w:t>1</w:t>
            </w:r>
          </w:p>
        </w:tc>
        <w:tc>
          <w:tcPr>
            <w:tcW w:w="0" w:type="auto"/>
            <w:vAlign w:val="center"/>
          </w:tcPr>
          <w:p w14:paraId="4F82D1E6" w14:textId="1F70404F" w:rsidR="00134C3C" w:rsidRPr="0088575B" w:rsidRDefault="00134C3C" w:rsidP="00B831DB">
            <w:pPr>
              <w:spacing w:before="100" w:after="100"/>
              <w:ind w:left="100" w:right="95"/>
              <w:jc w:val="right"/>
              <w:rPr>
                <w:sz w:val="22"/>
                <w:szCs w:val="22"/>
              </w:rPr>
            </w:pPr>
            <w:r w:rsidRPr="0088575B">
              <w:rPr>
                <w:sz w:val="22"/>
                <w:szCs w:val="22"/>
              </w:rPr>
              <w:t>1</w:t>
            </w:r>
          </w:p>
        </w:tc>
        <w:tc>
          <w:tcPr>
            <w:tcW w:w="941" w:type="pct"/>
            <w:shd w:val="clear" w:color="auto" w:fill="E7E6E6" w:themeFill="background2"/>
            <w:vAlign w:val="center"/>
          </w:tcPr>
          <w:p w14:paraId="68BB3C12" w14:textId="6ADB1878" w:rsidR="00134C3C" w:rsidRPr="00125D20" w:rsidRDefault="00134C3C" w:rsidP="00B831DB">
            <w:pPr>
              <w:spacing w:before="100" w:after="100"/>
              <w:ind w:left="100" w:right="507"/>
              <w:jc w:val="right"/>
              <w:rPr>
                <w:sz w:val="20"/>
                <w:szCs w:val="20"/>
              </w:rPr>
            </w:pPr>
            <w:r w:rsidRPr="00125D20">
              <w:rPr>
                <w:sz w:val="20"/>
                <w:szCs w:val="20"/>
              </w:rPr>
              <w:t>0.28%</w:t>
            </w:r>
          </w:p>
        </w:tc>
        <w:tc>
          <w:tcPr>
            <w:tcW w:w="642" w:type="pct"/>
            <w:vAlign w:val="center"/>
          </w:tcPr>
          <w:p w14:paraId="71FC5E5F" w14:textId="479767D5" w:rsidR="00134C3C" w:rsidRPr="0088575B" w:rsidRDefault="00134C3C" w:rsidP="00134C3C">
            <w:pPr>
              <w:spacing w:before="100" w:after="100"/>
              <w:ind w:left="100" w:right="100"/>
              <w:jc w:val="right"/>
              <w:rPr>
                <w:sz w:val="22"/>
                <w:szCs w:val="22"/>
              </w:rPr>
            </w:pPr>
            <w:r w:rsidRPr="0088575B">
              <w:rPr>
                <w:sz w:val="22"/>
                <w:szCs w:val="22"/>
              </w:rPr>
              <w:t>7</w:t>
            </w:r>
          </w:p>
        </w:tc>
        <w:tc>
          <w:tcPr>
            <w:tcW w:w="0" w:type="auto"/>
            <w:shd w:val="clear" w:color="auto" w:fill="E7E6E6" w:themeFill="background2"/>
            <w:vAlign w:val="center"/>
          </w:tcPr>
          <w:p w14:paraId="79BD4890" w14:textId="75E6417C" w:rsidR="00134C3C" w:rsidRPr="00125D20" w:rsidRDefault="00134C3C" w:rsidP="00B831DB">
            <w:pPr>
              <w:spacing w:before="100" w:after="100"/>
              <w:ind w:left="100" w:right="226"/>
              <w:jc w:val="right"/>
              <w:rPr>
                <w:sz w:val="20"/>
                <w:szCs w:val="20"/>
              </w:rPr>
            </w:pPr>
            <w:r w:rsidRPr="00125D20">
              <w:rPr>
                <w:sz w:val="20"/>
                <w:szCs w:val="20"/>
              </w:rPr>
              <w:t>1.98%</w:t>
            </w:r>
          </w:p>
        </w:tc>
        <w:tc>
          <w:tcPr>
            <w:tcW w:w="0" w:type="auto"/>
            <w:vAlign w:val="center"/>
          </w:tcPr>
          <w:p w14:paraId="6D95A56F" w14:textId="78D2F41E" w:rsidR="00134C3C" w:rsidRPr="0088575B" w:rsidRDefault="00134C3C" w:rsidP="00134C3C">
            <w:pPr>
              <w:spacing w:before="100" w:after="100"/>
              <w:ind w:left="100" w:right="100"/>
              <w:jc w:val="right"/>
              <w:rPr>
                <w:sz w:val="22"/>
                <w:szCs w:val="22"/>
              </w:rPr>
            </w:pPr>
            <w:r w:rsidRPr="0088575B">
              <w:rPr>
                <w:sz w:val="22"/>
                <w:szCs w:val="22"/>
              </w:rPr>
              <w:t>23</w:t>
            </w:r>
          </w:p>
        </w:tc>
        <w:tc>
          <w:tcPr>
            <w:tcW w:w="0" w:type="auto"/>
            <w:shd w:val="clear" w:color="auto" w:fill="E7E6E6" w:themeFill="background2"/>
            <w:vAlign w:val="center"/>
          </w:tcPr>
          <w:p w14:paraId="20F88D89" w14:textId="31A98728" w:rsidR="00134C3C" w:rsidRPr="00125D20" w:rsidRDefault="00134C3C" w:rsidP="00B831DB">
            <w:pPr>
              <w:spacing w:before="100" w:after="100"/>
              <w:ind w:left="100" w:right="221"/>
              <w:jc w:val="right"/>
              <w:rPr>
                <w:sz w:val="20"/>
                <w:szCs w:val="20"/>
              </w:rPr>
            </w:pPr>
            <w:r w:rsidRPr="00125D20">
              <w:rPr>
                <w:sz w:val="20"/>
                <w:szCs w:val="20"/>
              </w:rPr>
              <w:t>6.48%</w:t>
            </w:r>
          </w:p>
        </w:tc>
      </w:tr>
      <w:tr w:rsidR="00B831DB" w:rsidRPr="00125D20" w14:paraId="04FC379A" w14:textId="77777777" w:rsidTr="00D25444">
        <w:tc>
          <w:tcPr>
            <w:tcW w:w="0" w:type="auto"/>
            <w:vAlign w:val="center"/>
          </w:tcPr>
          <w:p w14:paraId="7CA5D57C" w14:textId="473691B2" w:rsidR="00134C3C" w:rsidRPr="00125D20" w:rsidRDefault="00134C3C" w:rsidP="00134C3C">
            <w:pPr>
              <w:spacing w:before="100" w:after="100"/>
              <w:ind w:left="100" w:right="100"/>
              <w:jc w:val="center"/>
            </w:pPr>
            <w:r w:rsidRPr="00125D20">
              <w:rPr>
                <w:sz w:val="22"/>
                <w:szCs w:val="22"/>
              </w:rPr>
              <w:t>2</w:t>
            </w:r>
          </w:p>
        </w:tc>
        <w:tc>
          <w:tcPr>
            <w:tcW w:w="0" w:type="auto"/>
            <w:vAlign w:val="center"/>
          </w:tcPr>
          <w:p w14:paraId="00FBEF0F" w14:textId="18BDC0DD" w:rsidR="00134C3C" w:rsidRPr="0088575B" w:rsidRDefault="00134C3C" w:rsidP="00B831DB">
            <w:pPr>
              <w:spacing w:before="100" w:after="100"/>
              <w:ind w:left="100" w:right="95"/>
              <w:jc w:val="right"/>
              <w:rPr>
                <w:sz w:val="22"/>
                <w:szCs w:val="22"/>
              </w:rPr>
            </w:pPr>
            <w:r w:rsidRPr="0088575B">
              <w:rPr>
                <w:sz w:val="22"/>
                <w:szCs w:val="22"/>
              </w:rPr>
              <w:t>8</w:t>
            </w:r>
          </w:p>
        </w:tc>
        <w:tc>
          <w:tcPr>
            <w:tcW w:w="941" w:type="pct"/>
            <w:shd w:val="clear" w:color="auto" w:fill="E7E6E6" w:themeFill="background2"/>
            <w:vAlign w:val="center"/>
          </w:tcPr>
          <w:p w14:paraId="5C0ED369" w14:textId="0C6B2DB0" w:rsidR="00134C3C" w:rsidRPr="00125D20" w:rsidRDefault="00134C3C" w:rsidP="00B831DB">
            <w:pPr>
              <w:spacing w:before="100" w:after="100"/>
              <w:ind w:left="100" w:right="507"/>
              <w:jc w:val="right"/>
              <w:rPr>
                <w:sz w:val="20"/>
                <w:szCs w:val="20"/>
              </w:rPr>
            </w:pPr>
            <w:r w:rsidRPr="00125D20">
              <w:rPr>
                <w:sz w:val="20"/>
                <w:szCs w:val="20"/>
              </w:rPr>
              <w:t>2.22%</w:t>
            </w:r>
          </w:p>
        </w:tc>
        <w:tc>
          <w:tcPr>
            <w:tcW w:w="642" w:type="pct"/>
            <w:vAlign w:val="center"/>
          </w:tcPr>
          <w:p w14:paraId="3FD14F7E" w14:textId="35C3E3CB" w:rsidR="00134C3C" w:rsidRPr="0088575B" w:rsidRDefault="00134C3C" w:rsidP="00134C3C">
            <w:pPr>
              <w:spacing w:before="100" w:after="100"/>
              <w:ind w:left="100" w:right="100"/>
              <w:jc w:val="right"/>
              <w:rPr>
                <w:sz w:val="22"/>
                <w:szCs w:val="22"/>
              </w:rPr>
            </w:pPr>
            <w:r w:rsidRPr="0088575B">
              <w:rPr>
                <w:sz w:val="22"/>
                <w:szCs w:val="22"/>
              </w:rPr>
              <w:t>25</w:t>
            </w:r>
          </w:p>
        </w:tc>
        <w:tc>
          <w:tcPr>
            <w:tcW w:w="0" w:type="auto"/>
            <w:shd w:val="clear" w:color="auto" w:fill="E7E6E6" w:themeFill="background2"/>
            <w:vAlign w:val="center"/>
          </w:tcPr>
          <w:p w14:paraId="5BE36CBD" w14:textId="1527DE94" w:rsidR="00134C3C" w:rsidRPr="00125D20" w:rsidRDefault="00134C3C" w:rsidP="00B831DB">
            <w:pPr>
              <w:spacing w:before="100" w:after="100"/>
              <w:ind w:left="100" w:right="226"/>
              <w:jc w:val="right"/>
              <w:rPr>
                <w:sz w:val="20"/>
                <w:szCs w:val="20"/>
              </w:rPr>
            </w:pPr>
            <w:r w:rsidRPr="00125D20">
              <w:rPr>
                <w:sz w:val="20"/>
                <w:szCs w:val="20"/>
              </w:rPr>
              <w:t>7.06%</w:t>
            </w:r>
          </w:p>
        </w:tc>
        <w:tc>
          <w:tcPr>
            <w:tcW w:w="0" w:type="auto"/>
            <w:vAlign w:val="center"/>
          </w:tcPr>
          <w:p w14:paraId="3ECF71F1" w14:textId="19964A0B" w:rsidR="00134C3C" w:rsidRPr="0088575B" w:rsidRDefault="00134C3C" w:rsidP="00134C3C">
            <w:pPr>
              <w:spacing w:before="100" w:after="100"/>
              <w:ind w:left="100" w:right="100"/>
              <w:jc w:val="right"/>
              <w:rPr>
                <w:sz w:val="22"/>
                <w:szCs w:val="22"/>
              </w:rPr>
            </w:pPr>
            <w:r w:rsidRPr="0088575B">
              <w:rPr>
                <w:sz w:val="22"/>
                <w:szCs w:val="22"/>
              </w:rPr>
              <w:t>30</w:t>
            </w:r>
          </w:p>
        </w:tc>
        <w:tc>
          <w:tcPr>
            <w:tcW w:w="0" w:type="auto"/>
            <w:shd w:val="clear" w:color="auto" w:fill="E7E6E6" w:themeFill="background2"/>
            <w:vAlign w:val="center"/>
          </w:tcPr>
          <w:p w14:paraId="3752F7E1" w14:textId="55A59AAB" w:rsidR="00134C3C" w:rsidRPr="00125D20" w:rsidRDefault="00134C3C" w:rsidP="00B831DB">
            <w:pPr>
              <w:spacing w:before="100" w:after="100"/>
              <w:ind w:left="100" w:right="221"/>
              <w:jc w:val="right"/>
              <w:rPr>
                <w:sz w:val="20"/>
                <w:szCs w:val="20"/>
              </w:rPr>
            </w:pPr>
            <w:r w:rsidRPr="00125D20">
              <w:rPr>
                <w:sz w:val="20"/>
                <w:szCs w:val="20"/>
              </w:rPr>
              <w:t>8.45%</w:t>
            </w:r>
          </w:p>
        </w:tc>
      </w:tr>
      <w:tr w:rsidR="00B831DB" w:rsidRPr="00125D20" w14:paraId="5A78C650" w14:textId="77777777" w:rsidTr="00D25444">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5AEDBFA6" w14:textId="13802F03" w:rsidR="00134C3C" w:rsidRPr="00125D20" w:rsidRDefault="00134C3C" w:rsidP="00134C3C">
            <w:pPr>
              <w:spacing w:before="100" w:after="100"/>
              <w:ind w:left="100" w:right="100"/>
              <w:jc w:val="center"/>
            </w:pPr>
            <w:r w:rsidRPr="00125D20">
              <w:rPr>
                <w:sz w:val="22"/>
                <w:szCs w:val="22"/>
              </w:rPr>
              <w:t>3</w:t>
            </w:r>
          </w:p>
        </w:tc>
        <w:tc>
          <w:tcPr>
            <w:tcW w:w="0" w:type="auto"/>
            <w:vAlign w:val="center"/>
          </w:tcPr>
          <w:p w14:paraId="6DDE1FB0" w14:textId="377D3BD2" w:rsidR="00134C3C" w:rsidRPr="0088575B" w:rsidRDefault="00134C3C" w:rsidP="00B831DB">
            <w:pPr>
              <w:spacing w:before="100" w:after="100"/>
              <w:ind w:left="100" w:right="95"/>
              <w:jc w:val="right"/>
              <w:rPr>
                <w:sz w:val="22"/>
                <w:szCs w:val="22"/>
              </w:rPr>
            </w:pPr>
            <w:r w:rsidRPr="0088575B">
              <w:rPr>
                <w:sz w:val="22"/>
                <w:szCs w:val="22"/>
              </w:rPr>
              <w:t>6</w:t>
            </w:r>
          </w:p>
        </w:tc>
        <w:tc>
          <w:tcPr>
            <w:tcW w:w="941" w:type="pct"/>
            <w:shd w:val="clear" w:color="auto" w:fill="E7E6E6" w:themeFill="background2"/>
            <w:vAlign w:val="center"/>
          </w:tcPr>
          <w:p w14:paraId="7D72A1B6" w14:textId="173FF76D" w:rsidR="00134C3C" w:rsidRPr="00125D20" w:rsidRDefault="00134C3C" w:rsidP="00B831DB">
            <w:pPr>
              <w:spacing w:before="100" w:after="100"/>
              <w:ind w:left="100" w:right="507"/>
              <w:jc w:val="right"/>
              <w:rPr>
                <w:sz w:val="20"/>
                <w:szCs w:val="20"/>
              </w:rPr>
            </w:pPr>
            <w:r w:rsidRPr="00125D20">
              <w:rPr>
                <w:sz w:val="20"/>
                <w:szCs w:val="20"/>
              </w:rPr>
              <w:t>1.67%</w:t>
            </w:r>
          </w:p>
        </w:tc>
        <w:tc>
          <w:tcPr>
            <w:tcW w:w="642" w:type="pct"/>
            <w:vAlign w:val="center"/>
          </w:tcPr>
          <w:p w14:paraId="31B2D035" w14:textId="50BD0E4F" w:rsidR="00134C3C" w:rsidRPr="0088575B" w:rsidRDefault="00134C3C" w:rsidP="00134C3C">
            <w:pPr>
              <w:spacing w:before="100" w:after="100"/>
              <w:ind w:left="100" w:right="100"/>
              <w:jc w:val="right"/>
              <w:rPr>
                <w:sz w:val="22"/>
                <w:szCs w:val="22"/>
              </w:rPr>
            </w:pPr>
            <w:r w:rsidRPr="0088575B">
              <w:rPr>
                <w:sz w:val="22"/>
                <w:szCs w:val="22"/>
              </w:rPr>
              <w:t>10</w:t>
            </w:r>
          </w:p>
        </w:tc>
        <w:tc>
          <w:tcPr>
            <w:tcW w:w="0" w:type="auto"/>
            <w:shd w:val="clear" w:color="auto" w:fill="E7E6E6" w:themeFill="background2"/>
            <w:vAlign w:val="center"/>
          </w:tcPr>
          <w:p w14:paraId="33EA5C4B" w14:textId="066714AA" w:rsidR="00134C3C" w:rsidRPr="00125D20" w:rsidRDefault="00134C3C" w:rsidP="00B831DB">
            <w:pPr>
              <w:spacing w:before="100" w:after="100"/>
              <w:ind w:left="100" w:right="226"/>
              <w:jc w:val="right"/>
              <w:rPr>
                <w:sz w:val="20"/>
                <w:szCs w:val="20"/>
              </w:rPr>
            </w:pPr>
            <w:r w:rsidRPr="00125D20">
              <w:rPr>
                <w:sz w:val="20"/>
                <w:szCs w:val="20"/>
              </w:rPr>
              <w:t>2.82%</w:t>
            </w:r>
          </w:p>
        </w:tc>
        <w:tc>
          <w:tcPr>
            <w:tcW w:w="0" w:type="auto"/>
            <w:vAlign w:val="center"/>
          </w:tcPr>
          <w:p w14:paraId="40E37752" w14:textId="14ABBB9F" w:rsidR="00134C3C" w:rsidRPr="0088575B" w:rsidRDefault="00134C3C" w:rsidP="00134C3C">
            <w:pPr>
              <w:spacing w:before="100" w:after="100"/>
              <w:ind w:left="100" w:right="100"/>
              <w:jc w:val="right"/>
              <w:rPr>
                <w:sz w:val="22"/>
                <w:szCs w:val="22"/>
              </w:rPr>
            </w:pPr>
            <w:r w:rsidRPr="0088575B">
              <w:rPr>
                <w:sz w:val="22"/>
                <w:szCs w:val="22"/>
              </w:rPr>
              <w:t>26</w:t>
            </w:r>
          </w:p>
        </w:tc>
        <w:tc>
          <w:tcPr>
            <w:tcW w:w="0" w:type="auto"/>
            <w:shd w:val="clear" w:color="auto" w:fill="E7E6E6" w:themeFill="background2"/>
            <w:vAlign w:val="center"/>
          </w:tcPr>
          <w:p w14:paraId="716568F7" w14:textId="6DD3A21D" w:rsidR="00134C3C" w:rsidRPr="00125D20" w:rsidRDefault="00134C3C" w:rsidP="00B831DB">
            <w:pPr>
              <w:spacing w:before="100" w:after="100"/>
              <w:ind w:left="100" w:right="221"/>
              <w:jc w:val="right"/>
              <w:rPr>
                <w:sz w:val="20"/>
                <w:szCs w:val="20"/>
              </w:rPr>
            </w:pPr>
            <w:r w:rsidRPr="00125D20">
              <w:rPr>
                <w:sz w:val="20"/>
                <w:szCs w:val="20"/>
              </w:rPr>
              <w:t>7.32%</w:t>
            </w:r>
          </w:p>
        </w:tc>
      </w:tr>
      <w:tr w:rsidR="00B831DB" w:rsidRPr="00125D20" w14:paraId="7766D331" w14:textId="77777777" w:rsidTr="00D25444">
        <w:tc>
          <w:tcPr>
            <w:tcW w:w="0" w:type="auto"/>
            <w:vAlign w:val="center"/>
          </w:tcPr>
          <w:p w14:paraId="665CCB32" w14:textId="3798354C" w:rsidR="00134C3C" w:rsidRPr="00125D20" w:rsidRDefault="00134C3C" w:rsidP="00134C3C">
            <w:pPr>
              <w:spacing w:before="100" w:after="100"/>
              <w:ind w:left="100" w:right="100"/>
              <w:jc w:val="center"/>
            </w:pPr>
            <w:r w:rsidRPr="00125D20">
              <w:rPr>
                <w:sz w:val="22"/>
                <w:szCs w:val="22"/>
              </w:rPr>
              <w:t>4</w:t>
            </w:r>
          </w:p>
        </w:tc>
        <w:tc>
          <w:tcPr>
            <w:tcW w:w="0" w:type="auto"/>
            <w:vAlign w:val="center"/>
          </w:tcPr>
          <w:p w14:paraId="10EC18BB" w14:textId="06EAA590" w:rsidR="00134C3C" w:rsidRPr="0088575B" w:rsidRDefault="00134C3C" w:rsidP="00B831DB">
            <w:pPr>
              <w:spacing w:before="100" w:after="100"/>
              <w:ind w:left="100" w:right="95"/>
              <w:jc w:val="right"/>
              <w:rPr>
                <w:sz w:val="22"/>
                <w:szCs w:val="22"/>
              </w:rPr>
            </w:pPr>
            <w:r w:rsidRPr="0088575B">
              <w:rPr>
                <w:sz w:val="22"/>
                <w:szCs w:val="22"/>
              </w:rPr>
              <w:t>12</w:t>
            </w:r>
          </w:p>
        </w:tc>
        <w:tc>
          <w:tcPr>
            <w:tcW w:w="941" w:type="pct"/>
            <w:shd w:val="clear" w:color="auto" w:fill="E7E6E6" w:themeFill="background2"/>
            <w:vAlign w:val="center"/>
          </w:tcPr>
          <w:p w14:paraId="4C7D700F" w14:textId="50FEFD05" w:rsidR="00134C3C" w:rsidRPr="00125D20" w:rsidRDefault="00134C3C" w:rsidP="00B831DB">
            <w:pPr>
              <w:spacing w:before="100" w:after="100"/>
              <w:ind w:left="100" w:right="507"/>
              <w:jc w:val="right"/>
              <w:rPr>
                <w:sz w:val="20"/>
                <w:szCs w:val="20"/>
              </w:rPr>
            </w:pPr>
            <w:r w:rsidRPr="00125D20">
              <w:rPr>
                <w:sz w:val="20"/>
                <w:szCs w:val="20"/>
              </w:rPr>
              <w:t>3.33%</w:t>
            </w:r>
          </w:p>
        </w:tc>
        <w:tc>
          <w:tcPr>
            <w:tcW w:w="642" w:type="pct"/>
            <w:vAlign w:val="center"/>
          </w:tcPr>
          <w:p w14:paraId="0340DD26" w14:textId="2D83316C" w:rsidR="00134C3C" w:rsidRPr="0088575B" w:rsidRDefault="00134C3C" w:rsidP="00134C3C">
            <w:pPr>
              <w:spacing w:before="100" w:after="100"/>
              <w:ind w:left="100" w:right="100"/>
              <w:jc w:val="right"/>
              <w:rPr>
                <w:sz w:val="22"/>
                <w:szCs w:val="22"/>
              </w:rPr>
            </w:pPr>
            <w:r w:rsidRPr="0088575B">
              <w:rPr>
                <w:sz w:val="22"/>
                <w:szCs w:val="22"/>
              </w:rPr>
              <w:t>16</w:t>
            </w:r>
          </w:p>
        </w:tc>
        <w:tc>
          <w:tcPr>
            <w:tcW w:w="0" w:type="auto"/>
            <w:shd w:val="clear" w:color="auto" w:fill="E7E6E6" w:themeFill="background2"/>
            <w:vAlign w:val="center"/>
          </w:tcPr>
          <w:p w14:paraId="6A70AB48" w14:textId="669F90EC" w:rsidR="00134C3C" w:rsidRPr="00125D20" w:rsidRDefault="00134C3C" w:rsidP="00B831DB">
            <w:pPr>
              <w:spacing w:before="100" w:after="100"/>
              <w:ind w:left="100" w:right="226"/>
              <w:jc w:val="right"/>
              <w:rPr>
                <w:sz w:val="20"/>
                <w:szCs w:val="20"/>
              </w:rPr>
            </w:pPr>
            <w:r w:rsidRPr="00125D20">
              <w:rPr>
                <w:sz w:val="20"/>
                <w:szCs w:val="20"/>
              </w:rPr>
              <w:t>4.52%</w:t>
            </w:r>
          </w:p>
        </w:tc>
        <w:tc>
          <w:tcPr>
            <w:tcW w:w="0" w:type="auto"/>
            <w:vAlign w:val="center"/>
          </w:tcPr>
          <w:p w14:paraId="7F67D700" w14:textId="571A1EB8" w:rsidR="00134C3C" w:rsidRPr="0088575B" w:rsidRDefault="00134C3C" w:rsidP="00134C3C">
            <w:pPr>
              <w:spacing w:before="100" w:after="100"/>
              <w:ind w:left="100" w:right="100"/>
              <w:jc w:val="right"/>
              <w:rPr>
                <w:sz w:val="22"/>
                <w:szCs w:val="22"/>
              </w:rPr>
            </w:pPr>
            <w:r w:rsidRPr="0088575B">
              <w:rPr>
                <w:sz w:val="22"/>
                <w:szCs w:val="22"/>
              </w:rPr>
              <w:t>16</w:t>
            </w:r>
          </w:p>
        </w:tc>
        <w:tc>
          <w:tcPr>
            <w:tcW w:w="0" w:type="auto"/>
            <w:shd w:val="clear" w:color="auto" w:fill="E7E6E6" w:themeFill="background2"/>
            <w:vAlign w:val="center"/>
          </w:tcPr>
          <w:p w14:paraId="4DB016C8" w14:textId="08F2B951" w:rsidR="00134C3C" w:rsidRPr="00125D20" w:rsidRDefault="00134C3C" w:rsidP="00B831DB">
            <w:pPr>
              <w:spacing w:before="100" w:after="100"/>
              <w:ind w:left="100" w:right="221"/>
              <w:jc w:val="right"/>
              <w:rPr>
                <w:sz w:val="20"/>
                <w:szCs w:val="20"/>
              </w:rPr>
            </w:pPr>
            <w:r w:rsidRPr="00125D20">
              <w:rPr>
                <w:sz w:val="20"/>
                <w:szCs w:val="20"/>
              </w:rPr>
              <w:t>4.51%</w:t>
            </w:r>
          </w:p>
        </w:tc>
      </w:tr>
      <w:tr w:rsidR="00B831DB" w:rsidRPr="00125D20" w14:paraId="05FFDD54" w14:textId="77777777" w:rsidTr="00D25444">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3EC0E527" w14:textId="654168B8" w:rsidR="00134C3C" w:rsidRPr="00125D20" w:rsidRDefault="00134C3C" w:rsidP="00134C3C">
            <w:pPr>
              <w:spacing w:before="100" w:after="100"/>
              <w:ind w:left="100" w:right="100"/>
              <w:jc w:val="center"/>
            </w:pPr>
            <w:r w:rsidRPr="00125D20">
              <w:rPr>
                <w:sz w:val="22"/>
                <w:szCs w:val="22"/>
              </w:rPr>
              <w:t>5</w:t>
            </w:r>
          </w:p>
        </w:tc>
        <w:tc>
          <w:tcPr>
            <w:tcW w:w="0" w:type="auto"/>
            <w:vAlign w:val="center"/>
          </w:tcPr>
          <w:p w14:paraId="0923E7CE" w14:textId="13341164" w:rsidR="00134C3C" w:rsidRPr="0088575B" w:rsidRDefault="00134C3C" w:rsidP="00B831DB">
            <w:pPr>
              <w:spacing w:before="100" w:after="100"/>
              <w:ind w:left="100" w:right="95"/>
              <w:jc w:val="right"/>
              <w:rPr>
                <w:sz w:val="22"/>
                <w:szCs w:val="22"/>
              </w:rPr>
            </w:pPr>
            <w:r w:rsidRPr="0088575B">
              <w:rPr>
                <w:sz w:val="22"/>
                <w:szCs w:val="22"/>
              </w:rPr>
              <w:t>9</w:t>
            </w:r>
          </w:p>
        </w:tc>
        <w:tc>
          <w:tcPr>
            <w:tcW w:w="941" w:type="pct"/>
            <w:shd w:val="clear" w:color="auto" w:fill="E7E6E6" w:themeFill="background2"/>
            <w:vAlign w:val="center"/>
          </w:tcPr>
          <w:p w14:paraId="41808D1F" w14:textId="458B4686" w:rsidR="00134C3C" w:rsidRPr="00125D20" w:rsidRDefault="00134C3C" w:rsidP="00B831DB">
            <w:pPr>
              <w:spacing w:before="100" w:after="100"/>
              <w:ind w:left="100" w:right="507"/>
              <w:jc w:val="right"/>
              <w:rPr>
                <w:sz w:val="20"/>
                <w:szCs w:val="20"/>
              </w:rPr>
            </w:pPr>
            <w:r w:rsidRPr="00125D20">
              <w:rPr>
                <w:sz w:val="20"/>
                <w:szCs w:val="20"/>
              </w:rPr>
              <w:t>2.50%</w:t>
            </w:r>
          </w:p>
        </w:tc>
        <w:tc>
          <w:tcPr>
            <w:tcW w:w="642" w:type="pct"/>
            <w:vAlign w:val="center"/>
          </w:tcPr>
          <w:p w14:paraId="7BB2BC71" w14:textId="774E82B4" w:rsidR="00134C3C" w:rsidRPr="0088575B" w:rsidRDefault="00134C3C" w:rsidP="00134C3C">
            <w:pPr>
              <w:spacing w:before="100" w:after="100"/>
              <w:ind w:left="100" w:right="100"/>
              <w:jc w:val="right"/>
              <w:rPr>
                <w:sz w:val="22"/>
                <w:szCs w:val="22"/>
              </w:rPr>
            </w:pPr>
            <w:r w:rsidRPr="0088575B">
              <w:rPr>
                <w:sz w:val="22"/>
                <w:szCs w:val="22"/>
              </w:rPr>
              <w:t>28</w:t>
            </w:r>
          </w:p>
        </w:tc>
        <w:tc>
          <w:tcPr>
            <w:tcW w:w="0" w:type="auto"/>
            <w:shd w:val="clear" w:color="auto" w:fill="E7E6E6" w:themeFill="background2"/>
            <w:vAlign w:val="center"/>
          </w:tcPr>
          <w:p w14:paraId="12F4479F" w14:textId="09CF8DDD" w:rsidR="00134C3C" w:rsidRPr="00125D20" w:rsidRDefault="00134C3C" w:rsidP="00B831DB">
            <w:pPr>
              <w:spacing w:before="100" w:after="100"/>
              <w:ind w:left="100" w:right="226"/>
              <w:jc w:val="right"/>
              <w:rPr>
                <w:sz w:val="20"/>
                <w:szCs w:val="20"/>
              </w:rPr>
            </w:pPr>
            <w:r w:rsidRPr="00125D20">
              <w:rPr>
                <w:sz w:val="20"/>
                <w:szCs w:val="20"/>
              </w:rPr>
              <w:t>7.91%</w:t>
            </w:r>
          </w:p>
        </w:tc>
        <w:tc>
          <w:tcPr>
            <w:tcW w:w="0" w:type="auto"/>
            <w:vAlign w:val="center"/>
          </w:tcPr>
          <w:p w14:paraId="406C48F2" w14:textId="61E53CD0" w:rsidR="00134C3C" w:rsidRPr="0088575B" w:rsidRDefault="00134C3C" w:rsidP="00134C3C">
            <w:pPr>
              <w:spacing w:before="100" w:after="100"/>
              <w:ind w:left="100" w:right="100"/>
              <w:jc w:val="right"/>
              <w:rPr>
                <w:sz w:val="22"/>
                <w:szCs w:val="22"/>
              </w:rPr>
            </w:pPr>
            <w:r w:rsidRPr="0088575B">
              <w:rPr>
                <w:sz w:val="22"/>
                <w:szCs w:val="22"/>
              </w:rPr>
              <w:t>43</w:t>
            </w:r>
          </w:p>
        </w:tc>
        <w:tc>
          <w:tcPr>
            <w:tcW w:w="0" w:type="auto"/>
            <w:shd w:val="clear" w:color="auto" w:fill="E7E6E6" w:themeFill="background2"/>
            <w:vAlign w:val="center"/>
          </w:tcPr>
          <w:p w14:paraId="15374FDF" w14:textId="65C078CE" w:rsidR="00134C3C" w:rsidRPr="00125D20" w:rsidRDefault="00134C3C" w:rsidP="00B831DB">
            <w:pPr>
              <w:spacing w:before="100" w:after="100"/>
              <w:ind w:left="100" w:right="221"/>
              <w:jc w:val="right"/>
              <w:rPr>
                <w:sz w:val="20"/>
                <w:szCs w:val="20"/>
              </w:rPr>
            </w:pPr>
            <w:r w:rsidRPr="00125D20">
              <w:rPr>
                <w:sz w:val="20"/>
                <w:szCs w:val="20"/>
              </w:rPr>
              <w:t>12.11%</w:t>
            </w:r>
          </w:p>
        </w:tc>
      </w:tr>
      <w:tr w:rsidR="00B831DB" w:rsidRPr="00125D20" w14:paraId="0D79D019" w14:textId="77777777" w:rsidTr="00D25444">
        <w:tc>
          <w:tcPr>
            <w:tcW w:w="0" w:type="auto"/>
            <w:vAlign w:val="center"/>
          </w:tcPr>
          <w:p w14:paraId="43DAA5A6" w14:textId="195B38F5" w:rsidR="00134C3C" w:rsidRPr="00125D20" w:rsidRDefault="00134C3C" w:rsidP="00134C3C">
            <w:pPr>
              <w:spacing w:before="100" w:after="100"/>
              <w:ind w:left="100" w:right="100"/>
              <w:jc w:val="center"/>
            </w:pPr>
            <w:r w:rsidRPr="00125D20">
              <w:rPr>
                <w:sz w:val="22"/>
                <w:szCs w:val="22"/>
              </w:rPr>
              <w:t>6</w:t>
            </w:r>
          </w:p>
        </w:tc>
        <w:tc>
          <w:tcPr>
            <w:tcW w:w="0" w:type="auto"/>
            <w:vAlign w:val="center"/>
          </w:tcPr>
          <w:p w14:paraId="3611ABBE" w14:textId="7EE0BE17" w:rsidR="00134C3C" w:rsidRPr="0088575B" w:rsidRDefault="00134C3C" w:rsidP="00B831DB">
            <w:pPr>
              <w:spacing w:before="100" w:after="100"/>
              <w:ind w:left="100" w:right="95"/>
              <w:jc w:val="right"/>
              <w:rPr>
                <w:sz w:val="22"/>
                <w:szCs w:val="22"/>
              </w:rPr>
            </w:pPr>
            <w:r w:rsidRPr="0088575B">
              <w:rPr>
                <w:sz w:val="22"/>
                <w:szCs w:val="22"/>
              </w:rPr>
              <w:t>6</w:t>
            </w:r>
          </w:p>
        </w:tc>
        <w:tc>
          <w:tcPr>
            <w:tcW w:w="941" w:type="pct"/>
            <w:shd w:val="clear" w:color="auto" w:fill="E7E6E6" w:themeFill="background2"/>
            <w:vAlign w:val="center"/>
          </w:tcPr>
          <w:p w14:paraId="5EF67B14" w14:textId="2DEB15E3" w:rsidR="00134C3C" w:rsidRPr="00125D20" w:rsidRDefault="00134C3C" w:rsidP="00B831DB">
            <w:pPr>
              <w:spacing w:before="100" w:after="100"/>
              <w:ind w:left="100" w:right="507"/>
              <w:jc w:val="right"/>
              <w:rPr>
                <w:sz w:val="20"/>
                <w:szCs w:val="20"/>
              </w:rPr>
            </w:pPr>
            <w:r w:rsidRPr="00125D20">
              <w:rPr>
                <w:sz w:val="20"/>
                <w:szCs w:val="20"/>
              </w:rPr>
              <w:t>1.67%</w:t>
            </w:r>
          </w:p>
        </w:tc>
        <w:tc>
          <w:tcPr>
            <w:tcW w:w="642" w:type="pct"/>
            <w:vAlign w:val="center"/>
          </w:tcPr>
          <w:p w14:paraId="30DC8D0D" w14:textId="6AA443D8" w:rsidR="00134C3C" w:rsidRPr="0088575B" w:rsidRDefault="00134C3C" w:rsidP="00134C3C">
            <w:pPr>
              <w:spacing w:before="100" w:after="100"/>
              <w:ind w:left="100" w:right="100"/>
              <w:jc w:val="right"/>
              <w:rPr>
                <w:sz w:val="22"/>
                <w:szCs w:val="22"/>
              </w:rPr>
            </w:pPr>
            <w:r w:rsidRPr="0088575B">
              <w:rPr>
                <w:sz w:val="22"/>
                <w:szCs w:val="22"/>
              </w:rPr>
              <w:t>26</w:t>
            </w:r>
          </w:p>
        </w:tc>
        <w:tc>
          <w:tcPr>
            <w:tcW w:w="0" w:type="auto"/>
            <w:shd w:val="clear" w:color="auto" w:fill="E7E6E6" w:themeFill="background2"/>
            <w:vAlign w:val="center"/>
          </w:tcPr>
          <w:p w14:paraId="181BFCF3" w14:textId="32D4A6DE" w:rsidR="00134C3C" w:rsidRPr="00125D20" w:rsidRDefault="00134C3C" w:rsidP="00B831DB">
            <w:pPr>
              <w:spacing w:before="100" w:after="100"/>
              <w:ind w:left="100" w:right="226"/>
              <w:jc w:val="right"/>
              <w:rPr>
                <w:sz w:val="20"/>
                <w:szCs w:val="20"/>
              </w:rPr>
            </w:pPr>
            <w:r w:rsidRPr="00125D20">
              <w:rPr>
                <w:sz w:val="20"/>
                <w:szCs w:val="20"/>
              </w:rPr>
              <w:t>7.34%</w:t>
            </w:r>
          </w:p>
        </w:tc>
        <w:tc>
          <w:tcPr>
            <w:tcW w:w="0" w:type="auto"/>
            <w:vAlign w:val="center"/>
          </w:tcPr>
          <w:p w14:paraId="04C3A5DC" w14:textId="0041DE28" w:rsidR="00134C3C" w:rsidRPr="0088575B" w:rsidRDefault="00134C3C" w:rsidP="00134C3C">
            <w:pPr>
              <w:spacing w:before="100" w:after="100"/>
              <w:ind w:left="100" w:right="100"/>
              <w:jc w:val="right"/>
              <w:rPr>
                <w:sz w:val="22"/>
                <w:szCs w:val="22"/>
              </w:rPr>
            </w:pPr>
            <w:r w:rsidRPr="0088575B">
              <w:rPr>
                <w:sz w:val="22"/>
                <w:szCs w:val="22"/>
              </w:rPr>
              <w:t>12</w:t>
            </w:r>
          </w:p>
        </w:tc>
        <w:tc>
          <w:tcPr>
            <w:tcW w:w="0" w:type="auto"/>
            <w:shd w:val="clear" w:color="auto" w:fill="E7E6E6" w:themeFill="background2"/>
            <w:vAlign w:val="center"/>
          </w:tcPr>
          <w:p w14:paraId="60BEA982" w14:textId="2CCD22D1" w:rsidR="00134C3C" w:rsidRPr="00125D20" w:rsidRDefault="00134C3C" w:rsidP="00B831DB">
            <w:pPr>
              <w:spacing w:before="100" w:after="100"/>
              <w:ind w:left="100" w:right="221"/>
              <w:jc w:val="right"/>
              <w:rPr>
                <w:sz w:val="20"/>
                <w:szCs w:val="20"/>
              </w:rPr>
            </w:pPr>
            <w:r w:rsidRPr="00125D20">
              <w:rPr>
                <w:sz w:val="20"/>
                <w:szCs w:val="20"/>
              </w:rPr>
              <w:t>3.38%</w:t>
            </w:r>
          </w:p>
        </w:tc>
      </w:tr>
      <w:tr w:rsidR="00B831DB" w:rsidRPr="00125D20" w14:paraId="563009D3" w14:textId="77777777" w:rsidTr="00D25444">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153109D4" w14:textId="5BA4C7E0" w:rsidR="00134C3C" w:rsidRPr="00125D20" w:rsidRDefault="00134C3C" w:rsidP="00134C3C">
            <w:pPr>
              <w:spacing w:before="100" w:after="100"/>
              <w:ind w:left="100" w:right="100"/>
              <w:jc w:val="center"/>
            </w:pPr>
            <w:r w:rsidRPr="00125D20">
              <w:rPr>
                <w:sz w:val="22"/>
                <w:szCs w:val="22"/>
              </w:rPr>
              <w:t>7</w:t>
            </w:r>
          </w:p>
        </w:tc>
        <w:tc>
          <w:tcPr>
            <w:tcW w:w="0" w:type="auto"/>
            <w:vAlign w:val="center"/>
          </w:tcPr>
          <w:p w14:paraId="1552CD14" w14:textId="353C1B20" w:rsidR="00134C3C" w:rsidRPr="0088575B" w:rsidRDefault="00134C3C" w:rsidP="00B831DB">
            <w:pPr>
              <w:spacing w:before="100" w:after="100"/>
              <w:ind w:left="100" w:right="95"/>
              <w:jc w:val="right"/>
              <w:rPr>
                <w:sz w:val="22"/>
                <w:szCs w:val="22"/>
              </w:rPr>
            </w:pPr>
            <w:r w:rsidRPr="0088575B">
              <w:rPr>
                <w:sz w:val="22"/>
                <w:szCs w:val="22"/>
              </w:rPr>
              <w:t>17</w:t>
            </w:r>
          </w:p>
        </w:tc>
        <w:tc>
          <w:tcPr>
            <w:tcW w:w="941" w:type="pct"/>
            <w:shd w:val="clear" w:color="auto" w:fill="E7E6E6" w:themeFill="background2"/>
            <w:vAlign w:val="center"/>
          </w:tcPr>
          <w:p w14:paraId="2492418C" w14:textId="5C741573" w:rsidR="00134C3C" w:rsidRPr="00125D20" w:rsidRDefault="00134C3C" w:rsidP="00B831DB">
            <w:pPr>
              <w:spacing w:before="100" w:after="100"/>
              <w:ind w:left="100" w:right="507"/>
              <w:jc w:val="right"/>
              <w:rPr>
                <w:sz w:val="20"/>
                <w:szCs w:val="20"/>
              </w:rPr>
            </w:pPr>
            <w:r w:rsidRPr="00125D20">
              <w:rPr>
                <w:sz w:val="20"/>
                <w:szCs w:val="20"/>
              </w:rPr>
              <w:t>4.72%</w:t>
            </w:r>
          </w:p>
        </w:tc>
        <w:tc>
          <w:tcPr>
            <w:tcW w:w="642" w:type="pct"/>
            <w:vAlign w:val="center"/>
          </w:tcPr>
          <w:p w14:paraId="19E96410" w14:textId="1140F278" w:rsidR="00134C3C" w:rsidRPr="0088575B" w:rsidRDefault="00134C3C" w:rsidP="00134C3C">
            <w:pPr>
              <w:spacing w:before="100" w:after="100"/>
              <w:ind w:left="100" w:right="100"/>
              <w:jc w:val="right"/>
              <w:rPr>
                <w:sz w:val="22"/>
                <w:szCs w:val="22"/>
              </w:rPr>
            </w:pPr>
            <w:r w:rsidRPr="0088575B">
              <w:rPr>
                <w:sz w:val="22"/>
                <w:szCs w:val="22"/>
              </w:rPr>
              <w:t>36</w:t>
            </w:r>
          </w:p>
        </w:tc>
        <w:tc>
          <w:tcPr>
            <w:tcW w:w="0" w:type="auto"/>
            <w:shd w:val="clear" w:color="auto" w:fill="E7E6E6" w:themeFill="background2"/>
            <w:vAlign w:val="center"/>
          </w:tcPr>
          <w:p w14:paraId="29B0893D" w14:textId="11EDC129" w:rsidR="00134C3C" w:rsidRPr="00125D20" w:rsidRDefault="00134C3C" w:rsidP="00B831DB">
            <w:pPr>
              <w:spacing w:before="100" w:after="100"/>
              <w:ind w:left="100" w:right="226"/>
              <w:jc w:val="right"/>
              <w:rPr>
                <w:sz w:val="20"/>
                <w:szCs w:val="20"/>
              </w:rPr>
            </w:pPr>
            <w:r w:rsidRPr="00125D20">
              <w:rPr>
                <w:sz w:val="20"/>
                <w:szCs w:val="20"/>
              </w:rPr>
              <w:t>10.17%</w:t>
            </w:r>
          </w:p>
        </w:tc>
        <w:tc>
          <w:tcPr>
            <w:tcW w:w="0" w:type="auto"/>
            <w:vAlign w:val="center"/>
          </w:tcPr>
          <w:p w14:paraId="748DB150" w14:textId="03E45759" w:rsidR="00134C3C" w:rsidRPr="0088575B" w:rsidRDefault="00134C3C" w:rsidP="00134C3C">
            <w:pPr>
              <w:spacing w:before="100" w:after="100"/>
              <w:ind w:left="100" w:right="100"/>
              <w:jc w:val="right"/>
              <w:rPr>
                <w:sz w:val="22"/>
                <w:szCs w:val="22"/>
              </w:rPr>
            </w:pPr>
            <w:r w:rsidRPr="0088575B">
              <w:rPr>
                <w:sz w:val="22"/>
                <w:szCs w:val="22"/>
              </w:rPr>
              <w:t>41</w:t>
            </w:r>
          </w:p>
        </w:tc>
        <w:tc>
          <w:tcPr>
            <w:tcW w:w="0" w:type="auto"/>
            <w:shd w:val="clear" w:color="auto" w:fill="E7E6E6" w:themeFill="background2"/>
            <w:vAlign w:val="center"/>
          </w:tcPr>
          <w:p w14:paraId="7AD84731" w14:textId="5B71F6C5" w:rsidR="00134C3C" w:rsidRPr="00125D20" w:rsidRDefault="00134C3C" w:rsidP="00B831DB">
            <w:pPr>
              <w:spacing w:before="100" w:after="100"/>
              <w:ind w:left="100" w:right="221"/>
              <w:jc w:val="right"/>
              <w:rPr>
                <w:sz w:val="20"/>
                <w:szCs w:val="20"/>
              </w:rPr>
            </w:pPr>
            <w:r w:rsidRPr="00125D20">
              <w:rPr>
                <w:sz w:val="20"/>
                <w:szCs w:val="20"/>
              </w:rPr>
              <w:t>11.55%</w:t>
            </w:r>
          </w:p>
        </w:tc>
      </w:tr>
      <w:tr w:rsidR="00B831DB" w:rsidRPr="00125D20" w14:paraId="61F58846" w14:textId="77777777" w:rsidTr="00D25444">
        <w:tc>
          <w:tcPr>
            <w:tcW w:w="0" w:type="auto"/>
            <w:vAlign w:val="center"/>
          </w:tcPr>
          <w:p w14:paraId="0BF5DA91" w14:textId="5B94B10B" w:rsidR="00134C3C" w:rsidRPr="00125D20" w:rsidRDefault="00134C3C" w:rsidP="00134C3C">
            <w:pPr>
              <w:spacing w:before="100" w:after="100"/>
              <w:ind w:left="100" w:right="100"/>
              <w:jc w:val="center"/>
            </w:pPr>
            <w:r w:rsidRPr="00125D20">
              <w:rPr>
                <w:sz w:val="22"/>
                <w:szCs w:val="22"/>
              </w:rPr>
              <w:t>8</w:t>
            </w:r>
          </w:p>
        </w:tc>
        <w:tc>
          <w:tcPr>
            <w:tcW w:w="0" w:type="auto"/>
            <w:vAlign w:val="center"/>
          </w:tcPr>
          <w:p w14:paraId="71CEAA44" w14:textId="63BB6736" w:rsidR="00134C3C" w:rsidRPr="0088575B" w:rsidRDefault="00134C3C" w:rsidP="00B831DB">
            <w:pPr>
              <w:spacing w:before="100" w:after="100"/>
              <w:ind w:left="100" w:right="95"/>
              <w:jc w:val="right"/>
              <w:rPr>
                <w:sz w:val="22"/>
                <w:szCs w:val="22"/>
              </w:rPr>
            </w:pPr>
            <w:r w:rsidRPr="0088575B">
              <w:rPr>
                <w:sz w:val="22"/>
                <w:szCs w:val="22"/>
              </w:rPr>
              <w:t>42</w:t>
            </w:r>
          </w:p>
        </w:tc>
        <w:tc>
          <w:tcPr>
            <w:tcW w:w="941" w:type="pct"/>
            <w:shd w:val="clear" w:color="auto" w:fill="E7E6E6" w:themeFill="background2"/>
            <w:vAlign w:val="center"/>
          </w:tcPr>
          <w:p w14:paraId="2066D862" w14:textId="147D0ED4" w:rsidR="00134C3C" w:rsidRPr="00125D20" w:rsidRDefault="00134C3C" w:rsidP="00B831DB">
            <w:pPr>
              <w:spacing w:before="100" w:after="100"/>
              <w:ind w:left="100" w:right="507"/>
              <w:jc w:val="right"/>
              <w:rPr>
                <w:sz w:val="20"/>
                <w:szCs w:val="20"/>
              </w:rPr>
            </w:pPr>
            <w:r w:rsidRPr="00125D20">
              <w:rPr>
                <w:sz w:val="20"/>
                <w:szCs w:val="20"/>
              </w:rPr>
              <w:t>11.67%</w:t>
            </w:r>
          </w:p>
        </w:tc>
        <w:tc>
          <w:tcPr>
            <w:tcW w:w="642" w:type="pct"/>
            <w:vAlign w:val="center"/>
          </w:tcPr>
          <w:p w14:paraId="2487EDD0" w14:textId="57388EAA" w:rsidR="00134C3C" w:rsidRPr="0088575B" w:rsidRDefault="00134C3C" w:rsidP="00134C3C">
            <w:pPr>
              <w:spacing w:before="100" w:after="100"/>
              <w:ind w:left="100" w:right="100"/>
              <w:jc w:val="right"/>
              <w:rPr>
                <w:sz w:val="22"/>
                <w:szCs w:val="22"/>
              </w:rPr>
            </w:pPr>
            <w:r w:rsidRPr="0088575B">
              <w:rPr>
                <w:sz w:val="22"/>
                <w:szCs w:val="22"/>
              </w:rPr>
              <w:t>56</w:t>
            </w:r>
          </w:p>
        </w:tc>
        <w:tc>
          <w:tcPr>
            <w:tcW w:w="0" w:type="auto"/>
            <w:shd w:val="clear" w:color="auto" w:fill="E7E6E6" w:themeFill="background2"/>
            <w:vAlign w:val="center"/>
          </w:tcPr>
          <w:p w14:paraId="0DBAFF9C" w14:textId="59D57F44" w:rsidR="00134C3C" w:rsidRPr="00125D20" w:rsidRDefault="00134C3C" w:rsidP="00B831DB">
            <w:pPr>
              <w:spacing w:before="100" w:after="100"/>
              <w:ind w:left="100" w:right="226"/>
              <w:jc w:val="right"/>
              <w:rPr>
                <w:sz w:val="20"/>
                <w:szCs w:val="20"/>
              </w:rPr>
            </w:pPr>
            <w:r w:rsidRPr="00125D20">
              <w:rPr>
                <w:sz w:val="20"/>
                <w:szCs w:val="20"/>
              </w:rPr>
              <w:t>15.82%</w:t>
            </w:r>
          </w:p>
        </w:tc>
        <w:tc>
          <w:tcPr>
            <w:tcW w:w="0" w:type="auto"/>
            <w:vAlign w:val="center"/>
          </w:tcPr>
          <w:p w14:paraId="59ECBC3E" w14:textId="3BF558FD" w:rsidR="00134C3C" w:rsidRPr="0088575B" w:rsidRDefault="00134C3C" w:rsidP="00134C3C">
            <w:pPr>
              <w:spacing w:before="100" w:after="100"/>
              <w:ind w:left="100" w:right="100"/>
              <w:jc w:val="right"/>
              <w:rPr>
                <w:sz w:val="22"/>
                <w:szCs w:val="22"/>
              </w:rPr>
            </w:pPr>
            <w:r w:rsidRPr="0088575B">
              <w:rPr>
                <w:sz w:val="22"/>
                <w:szCs w:val="22"/>
              </w:rPr>
              <w:t>53</w:t>
            </w:r>
          </w:p>
        </w:tc>
        <w:tc>
          <w:tcPr>
            <w:tcW w:w="0" w:type="auto"/>
            <w:shd w:val="clear" w:color="auto" w:fill="E7E6E6" w:themeFill="background2"/>
            <w:vAlign w:val="center"/>
          </w:tcPr>
          <w:p w14:paraId="69FE75AE" w14:textId="6399813F" w:rsidR="00134C3C" w:rsidRPr="00125D20" w:rsidRDefault="00134C3C" w:rsidP="00B831DB">
            <w:pPr>
              <w:spacing w:before="100" w:after="100"/>
              <w:ind w:left="100" w:right="221"/>
              <w:jc w:val="right"/>
              <w:rPr>
                <w:sz w:val="20"/>
                <w:szCs w:val="20"/>
              </w:rPr>
            </w:pPr>
            <w:r w:rsidRPr="00125D20">
              <w:rPr>
                <w:sz w:val="20"/>
                <w:szCs w:val="20"/>
              </w:rPr>
              <w:t>14.93%</w:t>
            </w:r>
          </w:p>
        </w:tc>
      </w:tr>
      <w:tr w:rsidR="00B831DB" w:rsidRPr="00125D20" w14:paraId="42C71FFD" w14:textId="77777777" w:rsidTr="00D25444">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2379CD22" w14:textId="7258D693" w:rsidR="00134C3C" w:rsidRPr="00125D20" w:rsidRDefault="00134C3C" w:rsidP="00134C3C">
            <w:pPr>
              <w:spacing w:before="100" w:after="100"/>
              <w:ind w:left="100" w:right="100"/>
              <w:jc w:val="center"/>
            </w:pPr>
            <w:r w:rsidRPr="00125D20">
              <w:rPr>
                <w:sz w:val="22"/>
                <w:szCs w:val="22"/>
              </w:rPr>
              <w:t>9</w:t>
            </w:r>
          </w:p>
        </w:tc>
        <w:tc>
          <w:tcPr>
            <w:tcW w:w="0" w:type="auto"/>
            <w:vAlign w:val="center"/>
          </w:tcPr>
          <w:p w14:paraId="12BF53D1" w14:textId="6FAE88AB" w:rsidR="00134C3C" w:rsidRPr="0088575B" w:rsidRDefault="00134C3C" w:rsidP="00B831DB">
            <w:pPr>
              <w:spacing w:before="100" w:after="100"/>
              <w:ind w:left="100" w:right="95"/>
              <w:jc w:val="right"/>
              <w:rPr>
                <w:sz w:val="22"/>
                <w:szCs w:val="22"/>
              </w:rPr>
            </w:pPr>
            <w:r w:rsidRPr="0088575B">
              <w:rPr>
                <w:sz w:val="22"/>
                <w:szCs w:val="22"/>
              </w:rPr>
              <w:t>38</w:t>
            </w:r>
          </w:p>
        </w:tc>
        <w:tc>
          <w:tcPr>
            <w:tcW w:w="941" w:type="pct"/>
            <w:shd w:val="clear" w:color="auto" w:fill="E7E6E6" w:themeFill="background2"/>
            <w:vAlign w:val="center"/>
          </w:tcPr>
          <w:p w14:paraId="50FF30D2" w14:textId="328C555B" w:rsidR="00134C3C" w:rsidRPr="00125D20" w:rsidRDefault="00134C3C" w:rsidP="00B831DB">
            <w:pPr>
              <w:spacing w:before="100" w:after="100"/>
              <w:ind w:left="100" w:right="507"/>
              <w:jc w:val="right"/>
              <w:rPr>
                <w:sz w:val="20"/>
                <w:szCs w:val="20"/>
              </w:rPr>
            </w:pPr>
            <w:r w:rsidRPr="00125D20">
              <w:rPr>
                <w:sz w:val="20"/>
                <w:szCs w:val="20"/>
              </w:rPr>
              <w:t>10.56%</w:t>
            </w:r>
          </w:p>
        </w:tc>
        <w:tc>
          <w:tcPr>
            <w:tcW w:w="642" w:type="pct"/>
            <w:vAlign w:val="center"/>
          </w:tcPr>
          <w:p w14:paraId="6900D575" w14:textId="47E6ED94" w:rsidR="00134C3C" w:rsidRPr="0088575B" w:rsidRDefault="00134C3C" w:rsidP="00134C3C">
            <w:pPr>
              <w:spacing w:before="100" w:after="100"/>
              <w:ind w:left="100" w:right="100"/>
              <w:jc w:val="right"/>
              <w:rPr>
                <w:sz w:val="22"/>
                <w:szCs w:val="22"/>
              </w:rPr>
            </w:pPr>
            <w:r w:rsidRPr="0088575B">
              <w:rPr>
                <w:sz w:val="22"/>
                <w:szCs w:val="22"/>
              </w:rPr>
              <w:t>28</w:t>
            </w:r>
          </w:p>
        </w:tc>
        <w:tc>
          <w:tcPr>
            <w:tcW w:w="0" w:type="auto"/>
            <w:shd w:val="clear" w:color="auto" w:fill="E7E6E6" w:themeFill="background2"/>
            <w:vAlign w:val="center"/>
          </w:tcPr>
          <w:p w14:paraId="6009DC4B" w14:textId="706412A1" w:rsidR="00134C3C" w:rsidRPr="00125D20" w:rsidRDefault="00134C3C" w:rsidP="00B831DB">
            <w:pPr>
              <w:spacing w:before="100" w:after="100"/>
              <w:ind w:left="100" w:right="226"/>
              <w:jc w:val="right"/>
              <w:rPr>
                <w:sz w:val="20"/>
                <w:szCs w:val="20"/>
              </w:rPr>
            </w:pPr>
            <w:r w:rsidRPr="00125D20">
              <w:rPr>
                <w:sz w:val="20"/>
                <w:szCs w:val="20"/>
              </w:rPr>
              <w:t>7.91%</w:t>
            </w:r>
          </w:p>
        </w:tc>
        <w:tc>
          <w:tcPr>
            <w:tcW w:w="0" w:type="auto"/>
            <w:vAlign w:val="center"/>
          </w:tcPr>
          <w:p w14:paraId="75550D92" w14:textId="0BFA6E77" w:rsidR="00134C3C" w:rsidRPr="0088575B" w:rsidRDefault="00134C3C" w:rsidP="00134C3C">
            <w:pPr>
              <w:spacing w:before="100" w:after="100"/>
              <w:ind w:left="100" w:right="100"/>
              <w:jc w:val="right"/>
              <w:rPr>
                <w:sz w:val="22"/>
                <w:szCs w:val="22"/>
              </w:rPr>
            </w:pPr>
            <w:r w:rsidRPr="0088575B">
              <w:rPr>
                <w:sz w:val="22"/>
                <w:szCs w:val="22"/>
              </w:rPr>
              <w:t>15</w:t>
            </w:r>
          </w:p>
        </w:tc>
        <w:tc>
          <w:tcPr>
            <w:tcW w:w="0" w:type="auto"/>
            <w:shd w:val="clear" w:color="auto" w:fill="E7E6E6" w:themeFill="background2"/>
            <w:vAlign w:val="center"/>
          </w:tcPr>
          <w:p w14:paraId="5AF6A28F" w14:textId="5A0C3A03" w:rsidR="00134C3C" w:rsidRPr="00125D20" w:rsidRDefault="00134C3C" w:rsidP="00B831DB">
            <w:pPr>
              <w:spacing w:before="100" w:after="100"/>
              <w:ind w:left="100" w:right="221"/>
              <w:jc w:val="right"/>
              <w:rPr>
                <w:sz w:val="20"/>
                <w:szCs w:val="20"/>
              </w:rPr>
            </w:pPr>
            <w:r w:rsidRPr="00125D20">
              <w:rPr>
                <w:sz w:val="20"/>
                <w:szCs w:val="20"/>
              </w:rPr>
              <w:t>4.23%</w:t>
            </w:r>
          </w:p>
        </w:tc>
      </w:tr>
      <w:tr w:rsidR="00B831DB" w:rsidRPr="00125D20" w14:paraId="26B42C4C" w14:textId="77777777" w:rsidTr="00D25444">
        <w:tc>
          <w:tcPr>
            <w:tcW w:w="0" w:type="auto"/>
            <w:vAlign w:val="center"/>
          </w:tcPr>
          <w:p w14:paraId="6C231728" w14:textId="552CAE9A" w:rsidR="00134C3C" w:rsidRPr="00125D20" w:rsidRDefault="00134C3C" w:rsidP="00134C3C">
            <w:pPr>
              <w:spacing w:before="100" w:after="100"/>
              <w:ind w:left="100" w:right="100"/>
              <w:jc w:val="center"/>
            </w:pPr>
            <w:r w:rsidRPr="00125D20">
              <w:rPr>
                <w:sz w:val="22"/>
                <w:szCs w:val="22"/>
              </w:rPr>
              <w:t>10</w:t>
            </w:r>
          </w:p>
        </w:tc>
        <w:tc>
          <w:tcPr>
            <w:tcW w:w="0" w:type="auto"/>
            <w:vAlign w:val="center"/>
          </w:tcPr>
          <w:p w14:paraId="193C491A" w14:textId="13EA62FC" w:rsidR="00134C3C" w:rsidRPr="0088575B" w:rsidRDefault="00134C3C" w:rsidP="00B831DB">
            <w:pPr>
              <w:spacing w:before="100" w:after="100"/>
              <w:ind w:left="100" w:right="95"/>
              <w:jc w:val="right"/>
              <w:rPr>
                <w:sz w:val="22"/>
                <w:szCs w:val="22"/>
              </w:rPr>
            </w:pPr>
            <w:r w:rsidRPr="0088575B">
              <w:rPr>
                <w:sz w:val="22"/>
                <w:szCs w:val="22"/>
              </w:rPr>
              <w:t>207</w:t>
            </w:r>
          </w:p>
        </w:tc>
        <w:tc>
          <w:tcPr>
            <w:tcW w:w="941" w:type="pct"/>
            <w:shd w:val="clear" w:color="auto" w:fill="E7E6E6" w:themeFill="background2"/>
            <w:vAlign w:val="center"/>
          </w:tcPr>
          <w:p w14:paraId="38CD2FC1" w14:textId="4839A4A6" w:rsidR="00134C3C" w:rsidRPr="00125D20" w:rsidRDefault="00134C3C" w:rsidP="00B831DB">
            <w:pPr>
              <w:spacing w:before="100" w:after="100"/>
              <w:ind w:left="100" w:right="507"/>
              <w:jc w:val="right"/>
              <w:rPr>
                <w:sz w:val="20"/>
                <w:szCs w:val="20"/>
              </w:rPr>
            </w:pPr>
            <w:r w:rsidRPr="00125D20">
              <w:rPr>
                <w:sz w:val="20"/>
                <w:szCs w:val="20"/>
              </w:rPr>
              <w:t>57.50%</w:t>
            </w:r>
          </w:p>
        </w:tc>
        <w:tc>
          <w:tcPr>
            <w:tcW w:w="642" w:type="pct"/>
            <w:vAlign w:val="center"/>
          </w:tcPr>
          <w:p w14:paraId="32ADD9A1" w14:textId="07DE69FD" w:rsidR="00134C3C" w:rsidRPr="0088575B" w:rsidRDefault="00134C3C" w:rsidP="00134C3C">
            <w:pPr>
              <w:spacing w:before="100" w:after="100"/>
              <w:ind w:left="100" w:right="100"/>
              <w:jc w:val="right"/>
              <w:rPr>
                <w:sz w:val="22"/>
                <w:szCs w:val="22"/>
              </w:rPr>
            </w:pPr>
            <w:r w:rsidRPr="0088575B">
              <w:rPr>
                <w:sz w:val="22"/>
                <w:szCs w:val="22"/>
              </w:rPr>
              <w:t>99</w:t>
            </w:r>
          </w:p>
        </w:tc>
        <w:tc>
          <w:tcPr>
            <w:tcW w:w="0" w:type="auto"/>
            <w:shd w:val="clear" w:color="auto" w:fill="E7E6E6" w:themeFill="background2"/>
            <w:vAlign w:val="center"/>
          </w:tcPr>
          <w:p w14:paraId="5282B926" w14:textId="36C44F37" w:rsidR="00134C3C" w:rsidRPr="00125D20" w:rsidRDefault="00134C3C" w:rsidP="00B831DB">
            <w:pPr>
              <w:spacing w:before="100" w:after="100"/>
              <w:ind w:left="100" w:right="226"/>
              <w:jc w:val="right"/>
              <w:rPr>
                <w:sz w:val="20"/>
                <w:szCs w:val="20"/>
              </w:rPr>
            </w:pPr>
            <w:r w:rsidRPr="00125D20">
              <w:rPr>
                <w:sz w:val="20"/>
                <w:szCs w:val="20"/>
              </w:rPr>
              <w:t>27.97%</w:t>
            </w:r>
          </w:p>
        </w:tc>
        <w:tc>
          <w:tcPr>
            <w:tcW w:w="0" w:type="auto"/>
            <w:vAlign w:val="center"/>
          </w:tcPr>
          <w:p w14:paraId="7C05C177" w14:textId="6981D914" w:rsidR="00134C3C" w:rsidRPr="0088575B" w:rsidRDefault="00134C3C" w:rsidP="00134C3C">
            <w:pPr>
              <w:spacing w:before="100" w:after="100"/>
              <w:ind w:left="100" w:right="100"/>
              <w:jc w:val="right"/>
              <w:rPr>
                <w:sz w:val="22"/>
                <w:szCs w:val="22"/>
              </w:rPr>
            </w:pPr>
            <w:r w:rsidRPr="0088575B">
              <w:rPr>
                <w:sz w:val="22"/>
                <w:szCs w:val="22"/>
              </w:rPr>
              <w:t>49</w:t>
            </w:r>
          </w:p>
        </w:tc>
        <w:tc>
          <w:tcPr>
            <w:tcW w:w="0" w:type="auto"/>
            <w:shd w:val="clear" w:color="auto" w:fill="E7E6E6" w:themeFill="background2"/>
            <w:vAlign w:val="center"/>
          </w:tcPr>
          <w:p w14:paraId="03DBEA32" w14:textId="67E2F471" w:rsidR="00134C3C" w:rsidRPr="00125D20" w:rsidRDefault="00134C3C" w:rsidP="00B831DB">
            <w:pPr>
              <w:spacing w:before="100" w:after="100"/>
              <w:ind w:left="100" w:right="221"/>
              <w:jc w:val="right"/>
              <w:rPr>
                <w:sz w:val="20"/>
                <w:szCs w:val="20"/>
              </w:rPr>
            </w:pPr>
            <w:r w:rsidRPr="00125D20">
              <w:rPr>
                <w:sz w:val="20"/>
                <w:szCs w:val="20"/>
              </w:rPr>
              <w:t>13.80%</w:t>
            </w:r>
          </w:p>
        </w:tc>
      </w:tr>
      <w:tr w:rsidR="00B831DB" w:rsidRPr="00125D20" w14:paraId="18132633" w14:textId="77777777" w:rsidTr="00B831DB">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4FACA53D" w14:textId="7D5280C8" w:rsidR="00134C3C" w:rsidRPr="00125D20" w:rsidRDefault="00134C3C" w:rsidP="00C460D2">
            <w:pPr>
              <w:ind w:left="100" w:right="100"/>
              <w:rPr>
                <w:i/>
                <w:iCs/>
              </w:rPr>
            </w:pPr>
            <w:r w:rsidRPr="00125D20">
              <w:rPr>
                <w:i/>
                <w:iCs/>
                <w:sz w:val="22"/>
                <w:szCs w:val="22"/>
              </w:rPr>
              <w:t>no response</w:t>
            </w:r>
          </w:p>
        </w:tc>
        <w:tc>
          <w:tcPr>
            <w:tcW w:w="0" w:type="auto"/>
            <w:vAlign w:val="center"/>
          </w:tcPr>
          <w:p w14:paraId="2D4BF25F" w14:textId="7E259EBF" w:rsidR="00134C3C" w:rsidRPr="00125D20" w:rsidRDefault="00134C3C" w:rsidP="00C460D2">
            <w:pPr>
              <w:ind w:left="100" w:right="100"/>
              <w:jc w:val="right"/>
              <w:rPr>
                <w:i/>
                <w:iCs/>
              </w:rPr>
            </w:pPr>
            <w:r w:rsidRPr="00125D20">
              <w:rPr>
                <w:rFonts w:ascii="Helvetica" w:eastAsia="Helvetica" w:hAnsi="Helvetica" w:cs="Helvetica"/>
                <w:i/>
                <w:iCs/>
                <w:color w:val="000000"/>
                <w:sz w:val="22"/>
                <w:szCs w:val="22"/>
              </w:rPr>
              <w:t>1</w:t>
            </w:r>
          </w:p>
        </w:tc>
        <w:tc>
          <w:tcPr>
            <w:tcW w:w="941" w:type="pct"/>
            <w:vAlign w:val="center"/>
          </w:tcPr>
          <w:p w14:paraId="559DFEDA" w14:textId="1DB2C663" w:rsidR="00134C3C" w:rsidRPr="00125D20" w:rsidRDefault="00134C3C" w:rsidP="00C460D2">
            <w:pPr>
              <w:ind w:left="100" w:right="100"/>
              <w:jc w:val="right"/>
              <w:rPr>
                <w:i/>
                <w:iCs/>
              </w:rPr>
            </w:pPr>
          </w:p>
        </w:tc>
        <w:tc>
          <w:tcPr>
            <w:tcW w:w="642" w:type="pct"/>
            <w:vAlign w:val="center"/>
          </w:tcPr>
          <w:p w14:paraId="2946D0F5" w14:textId="49DF6C66" w:rsidR="00134C3C" w:rsidRPr="00125D20" w:rsidRDefault="00134C3C" w:rsidP="00C460D2">
            <w:pPr>
              <w:ind w:left="100" w:right="100"/>
              <w:jc w:val="right"/>
              <w:rPr>
                <w:i/>
                <w:iCs/>
              </w:rPr>
            </w:pPr>
            <w:r w:rsidRPr="00125D20">
              <w:rPr>
                <w:i/>
                <w:iCs/>
              </w:rPr>
              <w:t>7</w:t>
            </w:r>
          </w:p>
        </w:tc>
        <w:tc>
          <w:tcPr>
            <w:tcW w:w="0" w:type="auto"/>
            <w:vAlign w:val="center"/>
          </w:tcPr>
          <w:p w14:paraId="1CCAFFBA" w14:textId="42ED0F64" w:rsidR="00134C3C" w:rsidRPr="00125D20" w:rsidRDefault="00134C3C" w:rsidP="00C460D2">
            <w:pPr>
              <w:ind w:left="100" w:right="100"/>
              <w:jc w:val="right"/>
              <w:rPr>
                <w:i/>
                <w:iCs/>
              </w:rPr>
            </w:pPr>
          </w:p>
        </w:tc>
        <w:tc>
          <w:tcPr>
            <w:tcW w:w="0" w:type="auto"/>
            <w:vAlign w:val="center"/>
          </w:tcPr>
          <w:p w14:paraId="32C1494E" w14:textId="18EA7AE3" w:rsidR="00134C3C" w:rsidRPr="00125D20" w:rsidRDefault="00134C3C" w:rsidP="00C460D2">
            <w:pPr>
              <w:ind w:left="100" w:right="100"/>
              <w:jc w:val="right"/>
              <w:rPr>
                <w:i/>
                <w:iCs/>
              </w:rPr>
            </w:pPr>
            <w:r w:rsidRPr="00125D20">
              <w:rPr>
                <w:i/>
                <w:iCs/>
              </w:rPr>
              <w:t>6</w:t>
            </w:r>
          </w:p>
        </w:tc>
        <w:tc>
          <w:tcPr>
            <w:tcW w:w="0" w:type="auto"/>
            <w:vAlign w:val="center"/>
          </w:tcPr>
          <w:p w14:paraId="3C25FACC" w14:textId="767911F4" w:rsidR="00134C3C" w:rsidRPr="00125D20" w:rsidRDefault="00134C3C" w:rsidP="00C460D2">
            <w:pPr>
              <w:ind w:left="100" w:right="100"/>
              <w:jc w:val="right"/>
              <w:rPr>
                <w:i/>
                <w:iCs/>
              </w:rPr>
            </w:pPr>
          </w:p>
        </w:tc>
      </w:tr>
    </w:tbl>
    <w:p w14:paraId="068A5F8F" w14:textId="37312B99" w:rsidR="00976ECE" w:rsidRPr="00125D20" w:rsidRDefault="00976ECE" w:rsidP="00976ECE">
      <w:pPr>
        <w:pStyle w:val="BodyText"/>
      </w:pPr>
    </w:p>
    <w:p w14:paraId="55EF4CB0" w14:textId="5BF548E9" w:rsidR="00976ECE" w:rsidRPr="00125D20" w:rsidRDefault="00976ECE" w:rsidP="00976ECE"/>
    <w:p w14:paraId="585DD5C6" w14:textId="079EE89B" w:rsidR="00976ECE" w:rsidRPr="00125D20" w:rsidRDefault="005B7AEB" w:rsidP="003B7B18">
      <w:pPr>
        <w:pStyle w:val="Heading3"/>
      </w:pPr>
      <w:bookmarkStart w:id="46" w:name="_Toc100567180"/>
      <w:r w:rsidRPr="00125D20">
        <w:t>Intention to benefit</w:t>
      </w:r>
      <w:r w:rsidR="00913D64" w:rsidRPr="00125D20">
        <w:t xml:space="preserve"> the non-academic world</w:t>
      </w:r>
      <w:bookmarkEnd w:id="46"/>
    </w:p>
    <w:p w14:paraId="2E4CA2EA" w14:textId="77777777" w:rsidR="0035171C" w:rsidRPr="00125D20" w:rsidRDefault="0035171C" w:rsidP="0035171C"/>
    <w:p w14:paraId="2B4C1396" w14:textId="22FAF3DF" w:rsidR="0035171C" w:rsidRPr="00125D20" w:rsidRDefault="0035171C" w:rsidP="0035171C">
      <w:pPr>
        <w:jc w:val="both"/>
      </w:pPr>
      <w:r w:rsidRPr="00125D20">
        <w:t xml:space="preserve">Approximately 37 % of the respondents note that their projects were not specifically designed to benefit a social group (cf. </w:t>
      </w:r>
      <w:r w:rsidRPr="00125D20">
        <w:fldChar w:fldCharType="begin"/>
      </w:r>
      <w:r w:rsidRPr="00125D20">
        <w:instrText xml:space="preserve"> REF _Ref100042469 \h </w:instrText>
      </w:r>
      <w:r w:rsidRPr="00125D20">
        <w:fldChar w:fldCharType="separate"/>
      </w:r>
      <w:r w:rsidR="000959DE" w:rsidRPr="00125D20">
        <w:t xml:space="preserve">Figure </w:t>
      </w:r>
      <w:r w:rsidR="000959DE">
        <w:rPr>
          <w:noProof/>
        </w:rPr>
        <w:t>7</w:t>
      </w:r>
      <w:r w:rsidRPr="00125D20">
        <w:fldChar w:fldCharType="end"/>
      </w:r>
      <w:r w:rsidRPr="00125D20">
        <w:t xml:space="preserve"> and </w:t>
      </w:r>
      <w:r w:rsidRPr="00125D20">
        <w:fldChar w:fldCharType="begin"/>
      </w:r>
      <w:r w:rsidRPr="00125D20">
        <w:instrText xml:space="preserve"> REF _Ref100042488 \h </w:instrText>
      </w:r>
      <w:r w:rsidRPr="00125D20">
        <w:fldChar w:fldCharType="separate"/>
      </w:r>
      <w:r w:rsidR="000959DE" w:rsidRPr="00125D20">
        <w:t xml:space="preserve">Table </w:t>
      </w:r>
      <w:r w:rsidR="000959DE">
        <w:rPr>
          <w:noProof/>
        </w:rPr>
        <w:t>7</w:t>
      </w:r>
      <w:r w:rsidRPr="00125D20">
        <w:fldChar w:fldCharType="end"/>
      </w:r>
      <w:r w:rsidRPr="00125D20">
        <w:t xml:space="preserve">). Almost exactly the same number of respondents indicated that this type of deliberative design was only present to a minor extent in their research project. 25 % of the respondents noted that their projects </w:t>
      </w:r>
      <w:r w:rsidR="005B7AEB" w:rsidRPr="00125D20">
        <w:t xml:space="preserve">were </w:t>
      </w:r>
      <w:r w:rsidRPr="00125D20">
        <w:t xml:space="preserve">specifically </w:t>
      </w:r>
      <w:r w:rsidR="005B7AEB" w:rsidRPr="00125D20">
        <w:t xml:space="preserve">designed to generate a </w:t>
      </w:r>
      <w:r w:rsidRPr="00125D20">
        <w:t xml:space="preserve">benefit for </w:t>
      </w:r>
      <w:r w:rsidR="005B7AEB" w:rsidRPr="00125D20">
        <w:t xml:space="preserve">the general population or a specific </w:t>
      </w:r>
      <w:r w:rsidRPr="00125D20">
        <w:t>social group.</w:t>
      </w:r>
    </w:p>
    <w:p w14:paraId="1C9C17DC" w14:textId="77777777" w:rsidR="0035171C" w:rsidRPr="00125D20" w:rsidRDefault="0035171C" w:rsidP="0035171C"/>
    <w:p w14:paraId="4FB3A71E" w14:textId="28740F1D" w:rsidR="00E867F2" w:rsidRDefault="00EE551F" w:rsidP="00976ECE">
      <w:pPr>
        <w:pStyle w:val="Caption"/>
        <w:keepNext/>
      </w:pPr>
      <w:bookmarkStart w:id="47" w:name="_Ref100042469"/>
      <w:bookmarkStart w:id="48" w:name="_Toc100567211"/>
      <w:r w:rsidRPr="00125D20">
        <w:lastRenderedPageBreak/>
        <w:t xml:space="preserve">Figure </w:t>
      </w:r>
      <w:r w:rsidR="007B1429" w:rsidRPr="00125D20">
        <w:fldChar w:fldCharType="begin"/>
      </w:r>
      <w:r w:rsidR="007B1429" w:rsidRPr="00125D20">
        <w:instrText xml:space="preserve"> SEQ Figure \* ARABIC </w:instrText>
      </w:r>
      <w:r w:rsidR="007B1429" w:rsidRPr="00125D20">
        <w:fldChar w:fldCharType="separate"/>
      </w:r>
      <w:r w:rsidR="000959DE">
        <w:rPr>
          <w:noProof/>
        </w:rPr>
        <w:t>7</w:t>
      </w:r>
      <w:r w:rsidR="007B1429" w:rsidRPr="00125D20">
        <w:fldChar w:fldCharType="end"/>
      </w:r>
      <w:bookmarkEnd w:id="47"/>
      <w:r w:rsidRPr="00125D20">
        <w:t xml:space="preserve">: Distribution of </w:t>
      </w:r>
      <w:r w:rsidR="00675D72" w:rsidRPr="00125D20">
        <w:t>extent to benefit target groups outside the</w:t>
      </w:r>
      <w:r w:rsidRPr="00125D20">
        <w:t xml:space="preserve"> academic world</w:t>
      </w:r>
      <w:bookmarkEnd w:id="48"/>
    </w:p>
    <w:p w14:paraId="22DF04F8" w14:textId="02CB6378" w:rsidR="00976ECE" w:rsidRPr="00125D20" w:rsidRDefault="004D1F1B" w:rsidP="00976ECE">
      <w:pPr>
        <w:pStyle w:val="Caption"/>
        <w:keepNext/>
      </w:pPr>
      <w:r w:rsidRPr="00125D20">
        <w:rPr>
          <w:noProof/>
          <w:lang w:eastAsia="de-AT"/>
        </w:rPr>
        <w:drawing>
          <wp:inline distT="0" distB="0" distL="0" distR="0" wp14:anchorId="780BCFBB" wp14:editId="656CE49A">
            <wp:extent cx="5731510" cy="2865755"/>
            <wp:effectExtent l="0" t="0" r="0" b="4445"/>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731510" cy="2865755"/>
                    </a:xfrm>
                    <a:prstGeom prst="rect">
                      <a:avLst/>
                    </a:prstGeom>
                  </pic:spPr>
                </pic:pic>
              </a:graphicData>
            </a:graphic>
          </wp:inline>
        </w:drawing>
      </w:r>
    </w:p>
    <w:p w14:paraId="12AFDD5C" w14:textId="7FCBC811" w:rsidR="00B013DB" w:rsidRPr="00125D20" w:rsidRDefault="00B013DB" w:rsidP="00391D3C"/>
    <w:p w14:paraId="47C7367A" w14:textId="77777777" w:rsidR="00B013DB" w:rsidRPr="00125D20" w:rsidRDefault="00B013DB" w:rsidP="00391D3C"/>
    <w:p w14:paraId="0A23725C" w14:textId="77777777" w:rsidR="00F80BAC" w:rsidRPr="00125D20" w:rsidRDefault="00F80BAC" w:rsidP="00391D3C"/>
    <w:p w14:paraId="0CE6FC2E" w14:textId="07BAB535" w:rsidR="00F80BAC" w:rsidRPr="00125D20" w:rsidRDefault="00F80BAC" w:rsidP="00F80BAC">
      <w:pPr>
        <w:pStyle w:val="Caption"/>
        <w:keepNext/>
      </w:pPr>
      <w:bookmarkStart w:id="49" w:name="_Ref100042488"/>
      <w:bookmarkStart w:id="50" w:name="_Toc100567244"/>
      <w:r w:rsidRPr="00125D20">
        <w:t xml:space="preserve">Table </w:t>
      </w:r>
      <w:r w:rsidRPr="00125D20">
        <w:fldChar w:fldCharType="begin"/>
      </w:r>
      <w:r w:rsidRPr="00125D20">
        <w:instrText xml:space="preserve"> SEQ Table \* ARABIC </w:instrText>
      </w:r>
      <w:r w:rsidRPr="00125D20">
        <w:fldChar w:fldCharType="separate"/>
      </w:r>
      <w:r w:rsidR="000959DE">
        <w:rPr>
          <w:noProof/>
        </w:rPr>
        <w:t>7</w:t>
      </w:r>
      <w:r w:rsidRPr="00125D20">
        <w:fldChar w:fldCharType="end"/>
      </w:r>
      <w:bookmarkEnd w:id="49"/>
      <w:r w:rsidRPr="00125D20">
        <w:t xml:space="preserve">: </w:t>
      </w:r>
      <w:r w:rsidR="00675D72" w:rsidRPr="00125D20">
        <w:t>Distribution of extent to benefit target groups outside the academic world</w:t>
      </w:r>
      <w:r w:rsidRPr="00125D20">
        <w:t xml:space="preserve"> (n = 360)</w:t>
      </w:r>
      <w:bookmarkEnd w:id="50"/>
    </w:p>
    <w:tbl>
      <w:tblPr>
        <w:tblStyle w:val="ListTable3"/>
        <w:tblW w:w="0" w:type="auto"/>
        <w:jc w:val="center"/>
        <w:tblLayout w:type="fixed"/>
        <w:tblLook w:val="04A0" w:firstRow="1" w:lastRow="0" w:firstColumn="1" w:lastColumn="0" w:noHBand="0" w:noVBand="1"/>
      </w:tblPr>
      <w:tblGrid>
        <w:gridCol w:w="2240"/>
        <w:gridCol w:w="1666"/>
        <w:gridCol w:w="1666"/>
      </w:tblGrid>
      <w:tr w:rsidR="00F80BAC" w:rsidRPr="00125D20" w14:paraId="49EC4744" w14:textId="77777777" w:rsidTr="00C154A1">
        <w:trPr>
          <w:cnfStyle w:val="100000000000" w:firstRow="1" w:lastRow="0" w:firstColumn="0" w:lastColumn="0" w:oddVBand="0" w:evenVBand="0" w:oddHBand="0" w:evenHBand="0" w:firstRowFirstColumn="0" w:firstRowLastColumn="0" w:lastRowFirstColumn="0" w:lastRowLastColumn="0"/>
          <w:cantSplit/>
          <w:trHeight w:val="276"/>
          <w:jc w:val="center"/>
        </w:trPr>
        <w:tc>
          <w:tcPr>
            <w:cnfStyle w:val="001000000100" w:firstRow="0" w:lastRow="0" w:firstColumn="1" w:lastColumn="0" w:oddVBand="0" w:evenVBand="0" w:oddHBand="0" w:evenHBand="0" w:firstRowFirstColumn="1" w:firstRowLastColumn="0" w:lastRowFirstColumn="0" w:lastRowLastColumn="0"/>
            <w:tcW w:w="2240" w:type="dxa"/>
            <w:noWrap/>
            <w:vAlign w:val="bottom"/>
            <w:hideMark/>
          </w:tcPr>
          <w:p w14:paraId="14653280" w14:textId="77777777" w:rsidR="00F80BAC" w:rsidRPr="00125D20" w:rsidRDefault="00F80BAC" w:rsidP="00C154A1">
            <w:pPr>
              <w:pStyle w:val="BodyText"/>
              <w:keepNext/>
              <w:keepLines/>
            </w:pPr>
            <w:r w:rsidRPr="00125D20">
              <w:t>response</w:t>
            </w:r>
          </w:p>
        </w:tc>
        <w:tc>
          <w:tcPr>
            <w:tcW w:w="1666" w:type="dxa"/>
            <w:noWrap/>
            <w:vAlign w:val="bottom"/>
            <w:hideMark/>
          </w:tcPr>
          <w:p w14:paraId="094F1E69" w14:textId="77777777" w:rsidR="00F80BAC" w:rsidRPr="00125D20" w:rsidRDefault="00F80BAC" w:rsidP="00C154A1">
            <w:pPr>
              <w:pStyle w:val="BodyText"/>
              <w:keepNext/>
              <w:keepLines/>
              <w:jc w:val="center"/>
              <w:cnfStyle w:val="100000000000" w:firstRow="1" w:lastRow="0" w:firstColumn="0" w:lastColumn="0" w:oddVBand="0" w:evenVBand="0" w:oddHBand="0" w:evenHBand="0" w:firstRowFirstColumn="0" w:firstRowLastColumn="0" w:lastRowFirstColumn="0" w:lastRowLastColumn="0"/>
            </w:pPr>
            <w:r w:rsidRPr="00125D20">
              <w:t>abs</w:t>
            </w:r>
          </w:p>
        </w:tc>
        <w:tc>
          <w:tcPr>
            <w:tcW w:w="1666" w:type="dxa"/>
            <w:noWrap/>
            <w:vAlign w:val="bottom"/>
            <w:hideMark/>
          </w:tcPr>
          <w:p w14:paraId="3B4E67AE" w14:textId="77777777" w:rsidR="00F80BAC" w:rsidRPr="00125D20" w:rsidRDefault="00F80BAC" w:rsidP="00C154A1">
            <w:pPr>
              <w:pStyle w:val="BodyText"/>
              <w:keepNext/>
              <w:keepLines/>
              <w:jc w:val="center"/>
              <w:cnfStyle w:val="100000000000" w:firstRow="1" w:lastRow="0" w:firstColumn="0" w:lastColumn="0" w:oddVBand="0" w:evenVBand="0" w:oddHBand="0" w:evenHBand="0" w:firstRowFirstColumn="0" w:firstRowLastColumn="0" w:lastRowFirstColumn="0" w:lastRowLastColumn="0"/>
            </w:pPr>
            <w:r w:rsidRPr="00125D20">
              <w:t>%</w:t>
            </w:r>
          </w:p>
        </w:tc>
      </w:tr>
      <w:tr w:rsidR="00F80BAC" w:rsidRPr="00125D20" w14:paraId="0518F9A9" w14:textId="77777777" w:rsidTr="00D25444">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noWrap/>
            <w:hideMark/>
          </w:tcPr>
          <w:p w14:paraId="0876D95E" w14:textId="3778CF88" w:rsidR="00F80BAC" w:rsidRPr="00125D20" w:rsidRDefault="00F80BAC" w:rsidP="00D25444">
            <w:pPr>
              <w:pStyle w:val="BodyText"/>
              <w:keepNext/>
              <w:keepLines/>
              <w:spacing w:before="120" w:after="120"/>
            </w:pPr>
            <w:r w:rsidRPr="00125D20">
              <w:t>no</w:t>
            </w:r>
          </w:p>
        </w:tc>
        <w:tc>
          <w:tcPr>
            <w:tcW w:w="1666" w:type="dxa"/>
            <w:noWrap/>
            <w:hideMark/>
          </w:tcPr>
          <w:p w14:paraId="527DA092" w14:textId="5E574445" w:rsidR="00F80BAC" w:rsidRPr="00DA1CD7" w:rsidRDefault="00F80BAC" w:rsidP="00D25444">
            <w:pPr>
              <w:pStyle w:val="BodyText"/>
              <w:keepNext/>
              <w:keepLines/>
              <w:spacing w:before="120" w:after="120"/>
              <w:ind w:right="720"/>
              <w:jc w:val="right"/>
              <w:cnfStyle w:val="000000100000" w:firstRow="0" w:lastRow="0" w:firstColumn="0" w:lastColumn="0" w:oddVBand="0" w:evenVBand="0" w:oddHBand="1" w:evenHBand="0" w:firstRowFirstColumn="0" w:firstRowLastColumn="0" w:lastRowFirstColumn="0" w:lastRowLastColumn="0"/>
              <w:rPr>
                <w:sz w:val="22"/>
                <w:szCs w:val="22"/>
              </w:rPr>
            </w:pPr>
            <w:r w:rsidRPr="00DA1CD7">
              <w:rPr>
                <w:sz w:val="22"/>
                <w:szCs w:val="22"/>
              </w:rPr>
              <w:t>133</w:t>
            </w:r>
          </w:p>
        </w:tc>
        <w:tc>
          <w:tcPr>
            <w:tcW w:w="1666" w:type="dxa"/>
            <w:shd w:val="clear" w:color="auto" w:fill="E7E6E6" w:themeFill="background2"/>
            <w:noWrap/>
            <w:hideMark/>
          </w:tcPr>
          <w:p w14:paraId="3885EE6F" w14:textId="229945BE" w:rsidR="00F80BAC" w:rsidRPr="00DA1CD7" w:rsidRDefault="00F80BAC" w:rsidP="00D25444">
            <w:pPr>
              <w:pStyle w:val="BodyText"/>
              <w:keepNext/>
              <w:keepLines/>
              <w:spacing w:before="120" w:after="120"/>
              <w:ind w:right="555"/>
              <w:jc w:val="right"/>
              <w:cnfStyle w:val="000000100000" w:firstRow="0" w:lastRow="0" w:firstColumn="0" w:lastColumn="0" w:oddVBand="0" w:evenVBand="0" w:oddHBand="1" w:evenHBand="0" w:firstRowFirstColumn="0" w:firstRowLastColumn="0" w:lastRowFirstColumn="0" w:lastRowLastColumn="0"/>
              <w:rPr>
                <w:sz w:val="20"/>
                <w:szCs w:val="20"/>
              </w:rPr>
            </w:pPr>
            <w:r w:rsidRPr="00DA1CD7">
              <w:rPr>
                <w:sz w:val="20"/>
                <w:szCs w:val="20"/>
              </w:rPr>
              <w:t>36.94%</w:t>
            </w:r>
          </w:p>
        </w:tc>
      </w:tr>
      <w:tr w:rsidR="00F80BAC" w:rsidRPr="00125D20" w14:paraId="343509E3" w14:textId="77777777" w:rsidTr="00D25444">
        <w:trPr>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noWrap/>
            <w:hideMark/>
          </w:tcPr>
          <w:p w14:paraId="2A2E7A00" w14:textId="12D7CCBD" w:rsidR="00F80BAC" w:rsidRPr="00125D20" w:rsidRDefault="00F80BAC" w:rsidP="00D25444">
            <w:pPr>
              <w:pStyle w:val="BodyText"/>
              <w:keepNext/>
              <w:keepLines/>
              <w:spacing w:before="120" w:after="120"/>
            </w:pPr>
            <w:r w:rsidRPr="00125D20">
              <w:t>to a minor extent</w:t>
            </w:r>
          </w:p>
        </w:tc>
        <w:tc>
          <w:tcPr>
            <w:tcW w:w="1666" w:type="dxa"/>
            <w:noWrap/>
            <w:hideMark/>
          </w:tcPr>
          <w:p w14:paraId="540B0EEA" w14:textId="6820ACE7" w:rsidR="00F80BAC" w:rsidRPr="00DA1CD7" w:rsidRDefault="00F80BAC" w:rsidP="00D25444">
            <w:pPr>
              <w:pStyle w:val="BodyText"/>
              <w:keepNext/>
              <w:keepLines/>
              <w:spacing w:before="120" w:after="120"/>
              <w:ind w:right="720"/>
              <w:jc w:val="right"/>
              <w:cnfStyle w:val="000000000000" w:firstRow="0" w:lastRow="0" w:firstColumn="0" w:lastColumn="0" w:oddVBand="0" w:evenVBand="0" w:oddHBand="0" w:evenHBand="0" w:firstRowFirstColumn="0" w:firstRowLastColumn="0" w:lastRowFirstColumn="0" w:lastRowLastColumn="0"/>
              <w:rPr>
                <w:sz w:val="22"/>
                <w:szCs w:val="22"/>
              </w:rPr>
            </w:pPr>
            <w:r w:rsidRPr="00DA1CD7">
              <w:rPr>
                <w:sz w:val="22"/>
                <w:szCs w:val="22"/>
              </w:rPr>
              <w:t>135</w:t>
            </w:r>
          </w:p>
        </w:tc>
        <w:tc>
          <w:tcPr>
            <w:tcW w:w="1666" w:type="dxa"/>
            <w:shd w:val="clear" w:color="auto" w:fill="E7E6E6" w:themeFill="background2"/>
            <w:noWrap/>
            <w:hideMark/>
          </w:tcPr>
          <w:p w14:paraId="47481AB2" w14:textId="410D6D97" w:rsidR="00F80BAC" w:rsidRPr="00DA1CD7" w:rsidRDefault="00F80BAC" w:rsidP="00D25444">
            <w:pPr>
              <w:pStyle w:val="BodyText"/>
              <w:keepNext/>
              <w:keepLines/>
              <w:spacing w:before="120" w:after="120"/>
              <w:ind w:right="555"/>
              <w:jc w:val="right"/>
              <w:cnfStyle w:val="000000000000" w:firstRow="0" w:lastRow="0" w:firstColumn="0" w:lastColumn="0" w:oddVBand="0" w:evenVBand="0" w:oddHBand="0" w:evenHBand="0" w:firstRowFirstColumn="0" w:firstRowLastColumn="0" w:lastRowFirstColumn="0" w:lastRowLastColumn="0"/>
              <w:rPr>
                <w:sz w:val="20"/>
                <w:szCs w:val="20"/>
              </w:rPr>
            </w:pPr>
            <w:r w:rsidRPr="00DA1CD7">
              <w:rPr>
                <w:sz w:val="20"/>
                <w:szCs w:val="20"/>
              </w:rPr>
              <w:t>37.50%</w:t>
            </w:r>
          </w:p>
        </w:tc>
      </w:tr>
      <w:tr w:rsidR="00F80BAC" w:rsidRPr="00125D20" w14:paraId="79F5247D" w14:textId="77777777" w:rsidTr="00D25444">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noWrap/>
            <w:hideMark/>
          </w:tcPr>
          <w:p w14:paraId="71C92087" w14:textId="5F72BB33" w:rsidR="00F80BAC" w:rsidRPr="00125D20" w:rsidRDefault="00F80BAC" w:rsidP="00D25444">
            <w:pPr>
              <w:pStyle w:val="BodyText"/>
              <w:keepNext/>
              <w:keepLines/>
              <w:spacing w:before="120" w:after="120"/>
            </w:pPr>
            <w:r w:rsidRPr="00125D20">
              <w:t>to a large extent</w:t>
            </w:r>
          </w:p>
        </w:tc>
        <w:tc>
          <w:tcPr>
            <w:tcW w:w="1666" w:type="dxa"/>
            <w:noWrap/>
            <w:hideMark/>
          </w:tcPr>
          <w:p w14:paraId="4BF1DDCB" w14:textId="0A55AEE9" w:rsidR="00F80BAC" w:rsidRPr="00DA1CD7" w:rsidRDefault="00F80BAC" w:rsidP="00D25444">
            <w:pPr>
              <w:pStyle w:val="BodyText"/>
              <w:keepNext/>
              <w:keepLines/>
              <w:spacing w:before="120" w:after="120"/>
              <w:ind w:right="720"/>
              <w:jc w:val="right"/>
              <w:cnfStyle w:val="000000100000" w:firstRow="0" w:lastRow="0" w:firstColumn="0" w:lastColumn="0" w:oddVBand="0" w:evenVBand="0" w:oddHBand="1" w:evenHBand="0" w:firstRowFirstColumn="0" w:firstRowLastColumn="0" w:lastRowFirstColumn="0" w:lastRowLastColumn="0"/>
              <w:rPr>
                <w:sz w:val="22"/>
                <w:szCs w:val="22"/>
              </w:rPr>
            </w:pPr>
            <w:r w:rsidRPr="00DA1CD7">
              <w:rPr>
                <w:sz w:val="22"/>
                <w:szCs w:val="22"/>
              </w:rPr>
              <w:t>92</w:t>
            </w:r>
          </w:p>
        </w:tc>
        <w:tc>
          <w:tcPr>
            <w:tcW w:w="1666" w:type="dxa"/>
            <w:shd w:val="clear" w:color="auto" w:fill="E7E6E6" w:themeFill="background2"/>
            <w:noWrap/>
            <w:hideMark/>
          </w:tcPr>
          <w:p w14:paraId="18D68D3D" w14:textId="3D317F13" w:rsidR="00F80BAC" w:rsidRPr="00DA1CD7" w:rsidRDefault="00F80BAC" w:rsidP="00D25444">
            <w:pPr>
              <w:pStyle w:val="BodyText"/>
              <w:keepNext/>
              <w:keepLines/>
              <w:spacing w:before="120" w:after="120"/>
              <w:ind w:right="555"/>
              <w:jc w:val="right"/>
              <w:cnfStyle w:val="000000100000" w:firstRow="0" w:lastRow="0" w:firstColumn="0" w:lastColumn="0" w:oddVBand="0" w:evenVBand="0" w:oddHBand="1" w:evenHBand="0" w:firstRowFirstColumn="0" w:firstRowLastColumn="0" w:lastRowFirstColumn="0" w:lastRowLastColumn="0"/>
              <w:rPr>
                <w:sz w:val="20"/>
                <w:szCs w:val="20"/>
              </w:rPr>
            </w:pPr>
            <w:r w:rsidRPr="00DA1CD7">
              <w:rPr>
                <w:sz w:val="20"/>
                <w:szCs w:val="20"/>
              </w:rPr>
              <w:t>25.56%</w:t>
            </w:r>
          </w:p>
        </w:tc>
      </w:tr>
      <w:tr w:rsidR="00F80BAC" w:rsidRPr="00125D20" w14:paraId="56AB985B" w14:textId="77777777" w:rsidTr="00C154A1">
        <w:trPr>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noWrap/>
          </w:tcPr>
          <w:p w14:paraId="33E08769" w14:textId="5965F8C5" w:rsidR="00F80BAC" w:rsidRPr="00125D20" w:rsidRDefault="00F80BAC" w:rsidP="00D25444">
            <w:pPr>
              <w:pStyle w:val="BodyText"/>
              <w:keepNext/>
              <w:keepLines/>
              <w:spacing w:before="120" w:after="120"/>
              <w:rPr>
                <w:i/>
                <w:iCs/>
                <w:sz w:val="22"/>
                <w:szCs w:val="22"/>
              </w:rPr>
            </w:pPr>
            <w:r w:rsidRPr="00125D20">
              <w:rPr>
                <w:i/>
                <w:iCs/>
                <w:sz w:val="22"/>
                <w:szCs w:val="22"/>
              </w:rPr>
              <w:t>no response</w:t>
            </w:r>
          </w:p>
        </w:tc>
        <w:tc>
          <w:tcPr>
            <w:tcW w:w="1666" w:type="dxa"/>
            <w:noWrap/>
          </w:tcPr>
          <w:p w14:paraId="47B79A64" w14:textId="4754A84D" w:rsidR="00F80BAC" w:rsidRPr="00DA1CD7" w:rsidRDefault="00F80BAC" w:rsidP="00D25444">
            <w:pPr>
              <w:pStyle w:val="BodyText"/>
              <w:keepNext/>
              <w:keepLines/>
              <w:spacing w:before="120" w:after="120"/>
              <w:ind w:right="720"/>
              <w:jc w:val="right"/>
              <w:cnfStyle w:val="000000000000" w:firstRow="0" w:lastRow="0" w:firstColumn="0" w:lastColumn="0" w:oddVBand="0" w:evenVBand="0" w:oddHBand="0" w:evenHBand="0" w:firstRowFirstColumn="0" w:firstRowLastColumn="0" w:lastRowFirstColumn="0" w:lastRowLastColumn="0"/>
              <w:rPr>
                <w:i/>
                <w:iCs/>
                <w:sz w:val="22"/>
                <w:szCs w:val="22"/>
              </w:rPr>
            </w:pPr>
            <w:r w:rsidRPr="00DA1CD7">
              <w:rPr>
                <w:i/>
                <w:iCs/>
                <w:sz w:val="22"/>
                <w:szCs w:val="22"/>
              </w:rPr>
              <w:t>1</w:t>
            </w:r>
          </w:p>
        </w:tc>
        <w:tc>
          <w:tcPr>
            <w:tcW w:w="1666" w:type="dxa"/>
            <w:noWrap/>
          </w:tcPr>
          <w:p w14:paraId="69AAC099" w14:textId="77777777" w:rsidR="00F80BAC" w:rsidRPr="00125D20" w:rsidRDefault="00F80BAC" w:rsidP="00D25444">
            <w:pPr>
              <w:pStyle w:val="BodyText"/>
              <w:keepNext/>
              <w:keepLines/>
              <w:spacing w:before="120" w:after="120"/>
              <w:ind w:right="555"/>
              <w:jc w:val="right"/>
              <w:cnfStyle w:val="000000000000" w:firstRow="0" w:lastRow="0" w:firstColumn="0" w:lastColumn="0" w:oddVBand="0" w:evenVBand="0" w:oddHBand="0" w:evenHBand="0" w:firstRowFirstColumn="0" w:firstRowLastColumn="0" w:lastRowFirstColumn="0" w:lastRowLastColumn="0"/>
              <w:rPr>
                <w:i/>
                <w:iCs/>
                <w:sz w:val="22"/>
                <w:szCs w:val="22"/>
              </w:rPr>
            </w:pPr>
          </w:p>
        </w:tc>
      </w:tr>
    </w:tbl>
    <w:p w14:paraId="4F17868D" w14:textId="2EEFC9F3" w:rsidR="00F80BAC" w:rsidRPr="00125D20" w:rsidRDefault="00F80BAC" w:rsidP="00391D3C"/>
    <w:p w14:paraId="40232B25" w14:textId="660457ED" w:rsidR="001C723C" w:rsidRDefault="001C723C" w:rsidP="00391D3C"/>
    <w:p w14:paraId="4FADFE7B" w14:textId="77777777" w:rsidR="0088575B" w:rsidRPr="00125D20" w:rsidRDefault="0088575B" w:rsidP="00391D3C"/>
    <w:p w14:paraId="6B8A11A0" w14:textId="12686452" w:rsidR="00675D72" w:rsidRPr="00125D20" w:rsidRDefault="00784091" w:rsidP="00784091">
      <w:pPr>
        <w:jc w:val="both"/>
      </w:pPr>
      <w:r w:rsidRPr="00125D20">
        <w:fldChar w:fldCharType="begin"/>
      </w:r>
      <w:r w:rsidRPr="00125D20">
        <w:instrText xml:space="preserve"> REF _Ref100563182 \h </w:instrText>
      </w:r>
      <w:r w:rsidRPr="00125D20">
        <w:fldChar w:fldCharType="separate"/>
      </w:r>
      <w:r w:rsidR="000959DE" w:rsidRPr="00125D20">
        <w:t xml:space="preserve">Figure </w:t>
      </w:r>
      <w:r w:rsidR="000959DE">
        <w:rPr>
          <w:noProof/>
        </w:rPr>
        <w:t>8</w:t>
      </w:r>
      <w:r w:rsidRPr="00125D20">
        <w:fldChar w:fldCharType="end"/>
      </w:r>
      <w:r w:rsidRPr="00125D20">
        <w:t xml:space="preserve"> breaks these </w:t>
      </w:r>
      <w:r w:rsidR="00D45036" w:rsidRPr="00125D20">
        <w:t>numbers</w:t>
      </w:r>
      <w:r w:rsidRPr="00125D20">
        <w:t xml:space="preserve"> down </w:t>
      </w:r>
      <w:r w:rsidR="00D45036" w:rsidRPr="00125D20">
        <w:t xml:space="preserve">by </w:t>
      </w:r>
      <w:r w:rsidRPr="00125D20">
        <w:t xml:space="preserve">scientific domain. It shows clearly that </w:t>
      </w:r>
      <w:r w:rsidRPr="00125D20">
        <w:rPr>
          <w:i/>
          <w:iCs/>
        </w:rPr>
        <w:t>Mathematics, Natural- and Engineering Sciences</w:t>
      </w:r>
      <w:r w:rsidRPr="00125D20">
        <w:t xml:space="preserve"> has the highest number of projects which do not intent to benefit any target groups outside academia. That said, their number if matched by projects in this domain what intent to achieve such a benefit to either a minor or large extent. Out of the three scientific domains, </w:t>
      </w:r>
      <w:r w:rsidRPr="00125D20">
        <w:rPr>
          <w:i/>
          <w:iCs/>
        </w:rPr>
        <w:t>Humanities and Social Sciences</w:t>
      </w:r>
      <w:r w:rsidRPr="00125D20">
        <w:t xml:space="preserve"> can – unsurprisingly – claim the highest number of projects which intend to contribute to a large extent to target groups outside academia.</w:t>
      </w:r>
    </w:p>
    <w:p w14:paraId="61F29B90" w14:textId="3346C6AB" w:rsidR="00675D72" w:rsidRPr="00125D20" w:rsidRDefault="00675D72" w:rsidP="00391D3C"/>
    <w:p w14:paraId="7E295038" w14:textId="56FB26B2" w:rsidR="00675D72" w:rsidRPr="00125D20" w:rsidRDefault="00675D72" w:rsidP="00675D72">
      <w:pPr>
        <w:pStyle w:val="Caption"/>
        <w:keepNext/>
      </w:pPr>
      <w:bookmarkStart w:id="51" w:name="_Ref100563182"/>
      <w:bookmarkStart w:id="52" w:name="_Toc100567212"/>
      <w:r w:rsidRPr="00125D20">
        <w:lastRenderedPageBreak/>
        <w:t xml:space="preserve">Figure </w:t>
      </w:r>
      <w:r w:rsidRPr="00125D20">
        <w:fldChar w:fldCharType="begin"/>
      </w:r>
      <w:r w:rsidRPr="00125D20">
        <w:instrText xml:space="preserve"> SEQ Figure \* ARABIC </w:instrText>
      </w:r>
      <w:r w:rsidRPr="00125D20">
        <w:fldChar w:fldCharType="separate"/>
      </w:r>
      <w:r w:rsidR="000959DE">
        <w:rPr>
          <w:noProof/>
        </w:rPr>
        <w:t>8</w:t>
      </w:r>
      <w:r w:rsidRPr="00125D20">
        <w:fldChar w:fldCharType="end"/>
      </w:r>
      <w:bookmarkEnd w:id="51"/>
      <w:r w:rsidRPr="00125D20">
        <w:t>: Distribution of extent to benefit target groups outside the academic world across scientific domains</w:t>
      </w:r>
      <w:bookmarkEnd w:id="52"/>
    </w:p>
    <w:p w14:paraId="3D40626A" w14:textId="1071AE99" w:rsidR="00675D72" w:rsidRPr="00125D20" w:rsidRDefault="00675D72" w:rsidP="00391D3C">
      <w:del w:id="53" w:author="Utku B. Demir" w:date="2022-05-12T11:28:00Z">
        <w:r w:rsidRPr="00125D20" w:rsidDel="0032425A">
          <w:rPr>
            <w:noProof/>
          </w:rPr>
          <w:drawing>
            <wp:inline distT="0" distB="0" distL="0" distR="0" wp14:anchorId="262028FC" wp14:editId="3EADC073">
              <wp:extent cx="5731510" cy="421576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215765"/>
                      </a:xfrm>
                      <a:prstGeom prst="rect">
                        <a:avLst/>
                      </a:prstGeom>
                    </pic:spPr>
                  </pic:pic>
                </a:graphicData>
              </a:graphic>
            </wp:inline>
          </w:drawing>
        </w:r>
      </w:del>
      <w:ins w:id="54" w:author="Utku B. Demir" w:date="2022-05-12T11:28:00Z">
        <w:r w:rsidR="0032425A">
          <w:rPr>
            <w:noProof/>
          </w:rPr>
          <w:drawing>
            <wp:inline distT="0" distB="0" distL="0" distR="0" wp14:anchorId="7443DCE6" wp14:editId="2D9F89BA">
              <wp:extent cx="5731510" cy="3537585"/>
              <wp:effectExtent l="0" t="0" r="0" b="5715"/>
              <wp:docPr id="21" name="Picture 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ar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537585"/>
                      </a:xfrm>
                      <a:prstGeom prst="rect">
                        <a:avLst/>
                      </a:prstGeom>
                    </pic:spPr>
                  </pic:pic>
                </a:graphicData>
              </a:graphic>
            </wp:inline>
          </w:drawing>
        </w:r>
      </w:ins>
    </w:p>
    <w:p w14:paraId="5FD8B54C" w14:textId="01C3DB1F" w:rsidR="002D141D" w:rsidRDefault="002D141D" w:rsidP="00391D3C"/>
    <w:p w14:paraId="51B9F54C" w14:textId="77777777" w:rsidR="0088575B" w:rsidRPr="00125D20" w:rsidRDefault="0088575B" w:rsidP="00391D3C"/>
    <w:p w14:paraId="425AC8FE" w14:textId="3469E7C3" w:rsidR="000D7B63" w:rsidRPr="00125D20" w:rsidRDefault="008B5053" w:rsidP="00C70C89">
      <w:pPr>
        <w:jc w:val="both"/>
      </w:pPr>
      <w:r w:rsidRPr="00125D20">
        <w:fldChar w:fldCharType="begin"/>
      </w:r>
      <w:r w:rsidRPr="00125D20">
        <w:instrText xml:space="preserve"> REF _Ref100550203 \h </w:instrText>
      </w:r>
      <w:r w:rsidRPr="00125D20">
        <w:fldChar w:fldCharType="separate"/>
      </w:r>
      <w:r w:rsidR="000959DE" w:rsidRPr="00125D20">
        <w:t xml:space="preserve">Table </w:t>
      </w:r>
      <w:r w:rsidR="000959DE">
        <w:rPr>
          <w:noProof/>
        </w:rPr>
        <w:t>8</w:t>
      </w:r>
      <w:r w:rsidRPr="00125D20">
        <w:fldChar w:fldCharType="end"/>
      </w:r>
      <w:r w:rsidR="00AF0281" w:rsidRPr="00125D20">
        <w:t xml:space="preserve"> </w:t>
      </w:r>
      <w:r w:rsidR="00C70C89" w:rsidRPr="00125D20">
        <w:t xml:space="preserve">shows these values broken </w:t>
      </w:r>
      <w:r w:rsidR="000D7B63" w:rsidRPr="00125D20">
        <w:t xml:space="preserve">down by </w:t>
      </w:r>
      <w:r w:rsidR="000D7B63" w:rsidRPr="00125D20">
        <w:rPr>
          <w:i/>
          <w:iCs/>
        </w:rPr>
        <w:t>funding instrument</w:t>
      </w:r>
      <w:r w:rsidR="00C70C89" w:rsidRPr="00125D20">
        <w:t>.</w:t>
      </w:r>
      <w:r w:rsidR="000D7B63" w:rsidRPr="00125D20">
        <w:t xml:space="preserve"> </w:t>
      </w:r>
      <w:r w:rsidR="00C70C89" w:rsidRPr="00125D20">
        <w:t>Apparently, none of the them sticks out in terms a considerabl</w:t>
      </w:r>
      <w:r w:rsidRPr="00125D20">
        <w:t>y</w:t>
      </w:r>
      <w:r w:rsidR="00C70C89" w:rsidRPr="00125D20">
        <w:t xml:space="preserve"> higher share </w:t>
      </w:r>
      <w:r w:rsidRPr="00125D20">
        <w:t>of</w:t>
      </w:r>
      <w:r w:rsidR="00C70C89" w:rsidRPr="00125D20">
        <w:t xml:space="preserve"> </w:t>
      </w:r>
      <w:r w:rsidRPr="00125D20">
        <w:t xml:space="preserve">a </w:t>
      </w:r>
      <w:r w:rsidR="00C70C89" w:rsidRPr="00125D20">
        <w:t xml:space="preserve">response </w:t>
      </w:r>
      <w:r w:rsidRPr="00125D20">
        <w:t>category</w:t>
      </w:r>
      <w:r w:rsidR="00C70C89" w:rsidRPr="00125D20">
        <w:t>, compared to the overall distribution</w:t>
      </w:r>
      <w:r w:rsidRPr="00125D20">
        <w:t xml:space="preserve"> across categories</w:t>
      </w:r>
      <w:r w:rsidR="00C70C89" w:rsidRPr="00125D20">
        <w:t xml:space="preserve">. The exception seems to be </w:t>
      </w:r>
      <w:r w:rsidR="00C70C89" w:rsidRPr="00125D20">
        <w:rPr>
          <w:i/>
          <w:iCs/>
        </w:rPr>
        <w:t>interdisciplinary projects</w:t>
      </w:r>
      <w:r w:rsidR="00C70C89" w:rsidRPr="00125D20">
        <w:t xml:space="preserve"> but their numbers in the respective response categories are too low to be considered solid evidence.</w:t>
      </w:r>
      <w:r w:rsidR="00ED6086" w:rsidRPr="00125D20">
        <w:t xml:space="preserve"> In fact, this kind of distribution is largely reflective of the distribution of all further questions. Therefore, we refrain from repeatedly presenting tables or figures which offer little information value.</w:t>
      </w:r>
    </w:p>
    <w:p w14:paraId="23A6DDE1" w14:textId="77777777" w:rsidR="002D141D" w:rsidRPr="00125D20" w:rsidRDefault="002D141D" w:rsidP="002D141D"/>
    <w:p w14:paraId="539ABA0F" w14:textId="77777777" w:rsidR="002D141D" w:rsidRPr="00125D20" w:rsidRDefault="002D141D" w:rsidP="002D141D"/>
    <w:p w14:paraId="71E0A990" w14:textId="79B2D6CF" w:rsidR="002D141D" w:rsidRPr="00125D20" w:rsidRDefault="002D141D" w:rsidP="002D141D">
      <w:pPr>
        <w:pStyle w:val="Caption"/>
        <w:keepNext/>
      </w:pPr>
      <w:bookmarkStart w:id="55" w:name="_Ref100550203"/>
      <w:bookmarkStart w:id="56" w:name="_Toc100567245"/>
      <w:r w:rsidRPr="00125D20">
        <w:lastRenderedPageBreak/>
        <w:t xml:space="preserve">Table </w:t>
      </w:r>
      <w:r w:rsidRPr="00125D20">
        <w:fldChar w:fldCharType="begin"/>
      </w:r>
      <w:r w:rsidRPr="00125D20">
        <w:instrText xml:space="preserve"> SEQ Table \* ARABIC </w:instrText>
      </w:r>
      <w:r w:rsidRPr="00125D20">
        <w:fldChar w:fldCharType="separate"/>
      </w:r>
      <w:r w:rsidR="000959DE">
        <w:rPr>
          <w:noProof/>
        </w:rPr>
        <w:t>8</w:t>
      </w:r>
      <w:r w:rsidRPr="00125D20">
        <w:fldChar w:fldCharType="end"/>
      </w:r>
      <w:bookmarkEnd w:id="55"/>
      <w:r w:rsidRPr="00125D20">
        <w:t>: Distribution of impulses from the non-academic world (n = 360)</w:t>
      </w:r>
      <w:bookmarkEnd w:id="56"/>
    </w:p>
    <w:tbl>
      <w:tblPr>
        <w:tblStyle w:val="ListTable3"/>
        <w:tblW w:w="0" w:type="auto"/>
        <w:jc w:val="center"/>
        <w:tblLayout w:type="fixed"/>
        <w:tblLook w:val="04A0" w:firstRow="1" w:lastRow="0" w:firstColumn="1" w:lastColumn="0" w:noHBand="0" w:noVBand="1"/>
      </w:tblPr>
      <w:tblGrid>
        <w:gridCol w:w="1630"/>
        <w:gridCol w:w="1231"/>
        <w:gridCol w:w="1231"/>
        <w:gridCol w:w="1231"/>
        <w:gridCol w:w="1231"/>
        <w:gridCol w:w="1231"/>
        <w:gridCol w:w="1231"/>
      </w:tblGrid>
      <w:tr w:rsidR="002D141D" w:rsidRPr="00125D20" w14:paraId="603C776F" w14:textId="038BBFC2" w:rsidTr="002D141D">
        <w:trPr>
          <w:cnfStyle w:val="100000000000" w:firstRow="1" w:lastRow="0" w:firstColumn="0" w:lastColumn="0" w:oddVBand="0" w:evenVBand="0" w:oddHBand="0" w:evenHBand="0" w:firstRowFirstColumn="0" w:firstRowLastColumn="0" w:lastRowFirstColumn="0" w:lastRowLastColumn="0"/>
          <w:cantSplit/>
          <w:trHeight w:val="276"/>
          <w:jc w:val="center"/>
        </w:trPr>
        <w:tc>
          <w:tcPr>
            <w:cnfStyle w:val="001000000100" w:firstRow="0" w:lastRow="0" w:firstColumn="1" w:lastColumn="0" w:oddVBand="0" w:evenVBand="0" w:oddHBand="0" w:evenHBand="0" w:firstRowFirstColumn="1" w:firstRowLastColumn="0" w:lastRowFirstColumn="0" w:lastRowLastColumn="0"/>
            <w:tcW w:w="1630" w:type="dxa"/>
            <w:noWrap/>
            <w:vAlign w:val="bottom"/>
          </w:tcPr>
          <w:p w14:paraId="2F791614" w14:textId="77777777" w:rsidR="002D141D" w:rsidRPr="00125D20" w:rsidRDefault="002D141D" w:rsidP="00921149">
            <w:pPr>
              <w:pStyle w:val="BodyText"/>
              <w:keepNext/>
              <w:keepLines/>
              <w:spacing w:before="120" w:after="120"/>
              <w:jc w:val="center"/>
            </w:pPr>
          </w:p>
        </w:tc>
        <w:tc>
          <w:tcPr>
            <w:tcW w:w="2462" w:type="dxa"/>
            <w:gridSpan w:val="2"/>
            <w:noWrap/>
            <w:vAlign w:val="bottom"/>
          </w:tcPr>
          <w:p w14:paraId="5B4E2709" w14:textId="4A3BE380" w:rsidR="002D141D" w:rsidRPr="00125D20" w:rsidRDefault="002D141D" w:rsidP="00921149">
            <w:pPr>
              <w:pStyle w:val="BodyText"/>
              <w:keepNext/>
              <w:keepLines/>
              <w:spacing w:before="120" w:after="120"/>
              <w:jc w:val="center"/>
              <w:cnfStyle w:val="100000000000" w:firstRow="1" w:lastRow="0" w:firstColumn="0" w:lastColumn="0" w:oddVBand="0" w:evenVBand="0" w:oddHBand="0" w:evenHBand="0" w:firstRowFirstColumn="0" w:firstRowLastColumn="0" w:lastRowFirstColumn="0" w:lastRowLastColumn="0"/>
            </w:pPr>
            <w:r w:rsidRPr="00125D20">
              <w:t>Project funding</w:t>
            </w:r>
          </w:p>
        </w:tc>
        <w:tc>
          <w:tcPr>
            <w:tcW w:w="2462" w:type="dxa"/>
            <w:gridSpan w:val="2"/>
            <w:vAlign w:val="bottom"/>
          </w:tcPr>
          <w:p w14:paraId="29453CA5" w14:textId="31B12552" w:rsidR="002D141D" w:rsidRPr="00125D20" w:rsidRDefault="002D141D" w:rsidP="00921149">
            <w:pPr>
              <w:pStyle w:val="BodyText"/>
              <w:keepNext/>
              <w:keepLines/>
              <w:spacing w:before="120" w:after="120"/>
              <w:jc w:val="center"/>
              <w:cnfStyle w:val="100000000000" w:firstRow="1" w:lastRow="0" w:firstColumn="0" w:lastColumn="0" w:oddVBand="0" w:evenVBand="0" w:oddHBand="0" w:evenHBand="0" w:firstRowFirstColumn="0" w:firstRowLastColumn="0" w:lastRowFirstColumn="0" w:lastRowLastColumn="0"/>
            </w:pPr>
            <w:r w:rsidRPr="00125D20">
              <w:t>Singergia</w:t>
            </w:r>
          </w:p>
        </w:tc>
        <w:tc>
          <w:tcPr>
            <w:tcW w:w="2462" w:type="dxa"/>
            <w:gridSpan w:val="2"/>
            <w:vAlign w:val="bottom"/>
          </w:tcPr>
          <w:p w14:paraId="23482E93" w14:textId="13555869" w:rsidR="002D141D" w:rsidRPr="00125D20" w:rsidRDefault="002D141D" w:rsidP="00921149">
            <w:pPr>
              <w:pStyle w:val="BodyText"/>
              <w:keepNext/>
              <w:keepLines/>
              <w:spacing w:before="120" w:after="120"/>
              <w:jc w:val="center"/>
              <w:cnfStyle w:val="100000000000" w:firstRow="1" w:lastRow="0" w:firstColumn="0" w:lastColumn="0" w:oddVBand="0" w:evenVBand="0" w:oddHBand="0" w:evenHBand="0" w:firstRowFirstColumn="0" w:firstRowLastColumn="0" w:lastRowFirstColumn="0" w:lastRowLastColumn="0"/>
            </w:pPr>
            <w:r w:rsidRPr="00125D20">
              <w:t>Interdisciplinary projects</w:t>
            </w:r>
          </w:p>
        </w:tc>
      </w:tr>
      <w:tr w:rsidR="002D141D" w:rsidRPr="00125D20" w14:paraId="51BDFCAA" w14:textId="232F809D" w:rsidTr="00921149">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1630" w:type="dxa"/>
            <w:noWrap/>
            <w:vAlign w:val="bottom"/>
            <w:hideMark/>
          </w:tcPr>
          <w:p w14:paraId="52D5EA87" w14:textId="77777777" w:rsidR="002D141D" w:rsidRPr="00125D20" w:rsidRDefault="002D141D" w:rsidP="00921149">
            <w:pPr>
              <w:pStyle w:val="BodyText"/>
              <w:keepNext/>
              <w:keepLines/>
              <w:spacing w:before="120" w:after="120"/>
            </w:pPr>
            <w:r w:rsidRPr="00125D20">
              <w:t>response</w:t>
            </w:r>
          </w:p>
        </w:tc>
        <w:tc>
          <w:tcPr>
            <w:tcW w:w="1231" w:type="dxa"/>
            <w:noWrap/>
            <w:vAlign w:val="bottom"/>
            <w:hideMark/>
          </w:tcPr>
          <w:p w14:paraId="73932890" w14:textId="77777777" w:rsidR="002D141D" w:rsidRPr="00125D20" w:rsidRDefault="002D141D" w:rsidP="00921149">
            <w:pPr>
              <w:pStyle w:val="BodyText"/>
              <w:keepNext/>
              <w:keepLines/>
              <w:spacing w:before="120" w:after="120"/>
              <w:jc w:val="center"/>
              <w:cnfStyle w:val="000000100000" w:firstRow="0" w:lastRow="0" w:firstColumn="0" w:lastColumn="0" w:oddVBand="0" w:evenVBand="0" w:oddHBand="1" w:evenHBand="0" w:firstRowFirstColumn="0" w:firstRowLastColumn="0" w:lastRowFirstColumn="0" w:lastRowLastColumn="0"/>
            </w:pPr>
            <w:r w:rsidRPr="00125D20">
              <w:t>abs</w:t>
            </w:r>
          </w:p>
        </w:tc>
        <w:tc>
          <w:tcPr>
            <w:tcW w:w="1231" w:type="dxa"/>
            <w:shd w:val="clear" w:color="auto" w:fill="E7E6E6" w:themeFill="background2"/>
            <w:noWrap/>
            <w:vAlign w:val="bottom"/>
            <w:hideMark/>
          </w:tcPr>
          <w:p w14:paraId="6F880F40" w14:textId="77777777" w:rsidR="002D141D" w:rsidRPr="00125D20" w:rsidRDefault="002D141D" w:rsidP="00921149">
            <w:pPr>
              <w:pStyle w:val="BodyText"/>
              <w:keepNext/>
              <w:keepLines/>
              <w:spacing w:before="120" w:after="120"/>
              <w:jc w:val="center"/>
              <w:cnfStyle w:val="000000100000" w:firstRow="0" w:lastRow="0" w:firstColumn="0" w:lastColumn="0" w:oddVBand="0" w:evenVBand="0" w:oddHBand="1" w:evenHBand="0" w:firstRowFirstColumn="0" w:firstRowLastColumn="0" w:lastRowFirstColumn="0" w:lastRowLastColumn="0"/>
            </w:pPr>
            <w:r w:rsidRPr="00125D20">
              <w:t>%</w:t>
            </w:r>
          </w:p>
        </w:tc>
        <w:tc>
          <w:tcPr>
            <w:tcW w:w="1231" w:type="dxa"/>
            <w:vAlign w:val="bottom"/>
          </w:tcPr>
          <w:p w14:paraId="29CFDB92" w14:textId="4588F9A3" w:rsidR="002D141D" w:rsidRPr="00125D20" w:rsidRDefault="002D141D" w:rsidP="00921149">
            <w:pPr>
              <w:pStyle w:val="BodyText"/>
              <w:keepNext/>
              <w:keepLines/>
              <w:spacing w:before="120" w:after="120"/>
              <w:jc w:val="center"/>
              <w:cnfStyle w:val="000000100000" w:firstRow="0" w:lastRow="0" w:firstColumn="0" w:lastColumn="0" w:oddVBand="0" w:evenVBand="0" w:oddHBand="1" w:evenHBand="0" w:firstRowFirstColumn="0" w:firstRowLastColumn="0" w:lastRowFirstColumn="0" w:lastRowLastColumn="0"/>
            </w:pPr>
            <w:r w:rsidRPr="00125D20">
              <w:t>abs</w:t>
            </w:r>
          </w:p>
        </w:tc>
        <w:tc>
          <w:tcPr>
            <w:tcW w:w="1231" w:type="dxa"/>
            <w:shd w:val="clear" w:color="auto" w:fill="E7E6E6" w:themeFill="background2"/>
            <w:vAlign w:val="bottom"/>
          </w:tcPr>
          <w:p w14:paraId="5176EDEB" w14:textId="32DDB576" w:rsidR="002D141D" w:rsidRPr="00125D20" w:rsidRDefault="002D141D" w:rsidP="00921149">
            <w:pPr>
              <w:pStyle w:val="BodyText"/>
              <w:keepNext/>
              <w:keepLines/>
              <w:spacing w:before="120" w:after="120"/>
              <w:jc w:val="center"/>
              <w:cnfStyle w:val="000000100000" w:firstRow="0" w:lastRow="0" w:firstColumn="0" w:lastColumn="0" w:oddVBand="0" w:evenVBand="0" w:oddHBand="1" w:evenHBand="0" w:firstRowFirstColumn="0" w:firstRowLastColumn="0" w:lastRowFirstColumn="0" w:lastRowLastColumn="0"/>
            </w:pPr>
            <w:r w:rsidRPr="00125D20">
              <w:t>%</w:t>
            </w:r>
          </w:p>
        </w:tc>
        <w:tc>
          <w:tcPr>
            <w:tcW w:w="1231" w:type="dxa"/>
            <w:vAlign w:val="bottom"/>
          </w:tcPr>
          <w:p w14:paraId="14FFE82A" w14:textId="3560C017" w:rsidR="002D141D" w:rsidRPr="00125D20" w:rsidRDefault="002D141D" w:rsidP="00921149">
            <w:pPr>
              <w:pStyle w:val="BodyText"/>
              <w:keepNext/>
              <w:keepLines/>
              <w:spacing w:before="120" w:after="120"/>
              <w:jc w:val="center"/>
              <w:cnfStyle w:val="000000100000" w:firstRow="0" w:lastRow="0" w:firstColumn="0" w:lastColumn="0" w:oddVBand="0" w:evenVBand="0" w:oddHBand="1" w:evenHBand="0" w:firstRowFirstColumn="0" w:firstRowLastColumn="0" w:lastRowFirstColumn="0" w:lastRowLastColumn="0"/>
            </w:pPr>
            <w:r w:rsidRPr="00125D20">
              <w:t>abs</w:t>
            </w:r>
          </w:p>
        </w:tc>
        <w:tc>
          <w:tcPr>
            <w:tcW w:w="1231" w:type="dxa"/>
            <w:shd w:val="clear" w:color="auto" w:fill="E7E6E6" w:themeFill="background2"/>
            <w:vAlign w:val="bottom"/>
          </w:tcPr>
          <w:p w14:paraId="7065DE40" w14:textId="5BB6084C" w:rsidR="002D141D" w:rsidRPr="00125D20" w:rsidRDefault="002D141D" w:rsidP="00921149">
            <w:pPr>
              <w:pStyle w:val="BodyText"/>
              <w:keepNext/>
              <w:keepLines/>
              <w:spacing w:before="120" w:after="120"/>
              <w:jc w:val="center"/>
              <w:cnfStyle w:val="000000100000" w:firstRow="0" w:lastRow="0" w:firstColumn="0" w:lastColumn="0" w:oddVBand="0" w:evenVBand="0" w:oddHBand="1" w:evenHBand="0" w:firstRowFirstColumn="0" w:firstRowLastColumn="0" w:lastRowFirstColumn="0" w:lastRowLastColumn="0"/>
            </w:pPr>
            <w:r w:rsidRPr="00125D20">
              <w:t>%</w:t>
            </w:r>
          </w:p>
        </w:tc>
      </w:tr>
      <w:tr w:rsidR="002D141D" w:rsidRPr="00125D20" w14:paraId="7AE11335" w14:textId="0F0C2794" w:rsidTr="00921149">
        <w:trPr>
          <w:cantSplit/>
          <w:trHeight w:val="276"/>
          <w:jc w:val="center"/>
        </w:trPr>
        <w:tc>
          <w:tcPr>
            <w:cnfStyle w:val="001000000000" w:firstRow="0" w:lastRow="0" w:firstColumn="1" w:lastColumn="0" w:oddVBand="0" w:evenVBand="0" w:oddHBand="0" w:evenHBand="0" w:firstRowFirstColumn="0" w:firstRowLastColumn="0" w:lastRowFirstColumn="0" w:lastRowLastColumn="0"/>
            <w:tcW w:w="1630" w:type="dxa"/>
            <w:noWrap/>
            <w:vAlign w:val="center"/>
            <w:hideMark/>
          </w:tcPr>
          <w:p w14:paraId="0092EDB0" w14:textId="77777777" w:rsidR="002D141D" w:rsidRPr="00125D20" w:rsidRDefault="002D141D" w:rsidP="00921149">
            <w:pPr>
              <w:pStyle w:val="BodyText"/>
              <w:keepNext/>
              <w:keepLines/>
              <w:spacing w:before="120" w:after="120"/>
            </w:pPr>
            <w:r w:rsidRPr="00125D20">
              <w:t>no</w:t>
            </w:r>
          </w:p>
        </w:tc>
        <w:tc>
          <w:tcPr>
            <w:tcW w:w="1231" w:type="dxa"/>
            <w:noWrap/>
            <w:vAlign w:val="center"/>
          </w:tcPr>
          <w:p w14:paraId="1FB529F1" w14:textId="55BB7381" w:rsidR="002D141D" w:rsidRPr="0088575B" w:rsidRDefault="002D141D" w:rsidP="00921149">
            <w:pPr>
              <w:pStyle w:val="BodyText"/>
              <w:keepNext/>
              <w:keepLines/>
              <w:spacing w:before="120" w:after="120"/>
              <w:ind w:right="208"/>
              <w:jc w:val="right"/>
              <w:cnfStyle w:val="000000000000" w:firstRow="0" w:lastRow="0" w:firstColumn="0" w:lastColumn="0" w:oddVBand="0" w:evenVBand="0" w:oddHBand="0" w:evenHBand="0" w:firstRowFirstColumn="0" w:firstRowLastColumn="0" w:lastRowFirstColumn="0" w:lastRowLastColumn="0"/>
              <w:rPr>
                <w:sz w:val="22"/>
                <w:szCs w:val="22"/>
              </w:rPr>
            </w:pPr>
            <w:r w:rsidRPr="0088575B">
              <w:rPr>
                <w:sz w:val="22"/>
                <w:szCs w:val="22"/>
              </w:rPr>
              <w:t>115</w:t>
            </w:r>
          </w:p>
        </w:tc>
        <w:tc>
          <w:tcPr>
            <w:tcW w:w="1231" w:type="dxa"/>
            <w:shd w:val="clear" w:color="auto" w:fill="E7E6E6" w:themeFill="background2"/>
            <w:noWrap/>
            <w:vAlign w:val="center"/>
          </w:tcPr>
          <w:p w14:paraId="0416D474" w14:textId="1BF21FFE" w:rsidR="002D141D" w:rsidRPr="00125D20" w:rsidRDefault="002D141D" w:rsidP="00921149">
            <w:pPr>
              <w:pStyle w:val="BodyText"/>
              <w:keepNext/>
              <w:keepLines/>
              <w:spacing w:before="120" w:after="120"/>
              <w:ind w:right="300"/>
              <w:jc w:val="right"/>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37%</w:t>
            </w:r>
          </w:p>
        </w:tc>
        <w:tc>
          <w:tcPr>
            <w:tcW w:w="1231" w:type="dxa"/>
            <w:vAlign w:val="center"/>
          </w:tcPr>
          <w:p w14:paraId="4C724C99" w14:textId="73EA0FB3" w:rsidR="002D141D" w:rsidRPr="0088575B" w:rsidRDefault="002D141D" w:rsidP="00921149">
            <w:pPr>
              <w:pStyle w:val="BodyText"/>
              <w:keepNext/>
              <w:keepLines/>
              <w:spacing w:before="120" w:after="120"/>
              <w:ind w:right="258"/>
              <w:jc w:val="right"/>
              <w:cnfStyle w:val="000000000000" w:firstRow="0" w:lastRow="0" w:firstColumn="0" w:lastColumn="0" w:oddVBand="0" w:evenVBand="0" w:oddHBand="0" w:evenHBand="0" w:firstRowFirstColumn="0" w:firstRowLastColumn="0" w:lastRowFirstColumn="0" w:lastRowLastColumn="0"/>
              <w:rPr>
                <w:sz w:val="22"/>
                <w:szCs w:val="22"/>
              </w:rPr>
            </w:pPr>
            <w:r w:rsidRPr="0088575B">
              <w:rPr>
                <w:sz w:val="22"/>
                <w:szCs w:val="22"/>
              </w:rPr>
              <w:t>15</w:t>
            </w:r>
          </w:p>
        </w:tc>
        <w:tc>
          <w:tcPr>
            <w:tcW w:w="1231" w:type="dxa"/>
            <w:shd w:val="clear" w:color="auto" w:fill="E7E6E6" w:themeFill="background2"/>
            <w:vAlign w:val="center"/>
          </w:tcPr>
          <w:p w14:paraId="34C06769" w14:textId="382B6557" w:rsidR="002D141D" w:rsidRPr="00125D20" w:rsidRDefault="002D141D" w:rsidP="00921149">
            <w:pPr>
              <w:pStyle w:val="BodyText"/>
              <w:keepNext/>
              <w:keepLines/>
              <w:spacing w:before="120" w:after="120"/>
              <w:ind w:right="358"/>
              <w:jc w:val="right"/>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33%</w:t>
            </w:r>
          </w:p>
        </w:tc>
        <w:tc>
          <w:tcPr>
            <w:tcW w:w="1231" w:type="dxa"/>
            <w:vAlign w:val="center"/>
          </w:tcPr>
          <w:p w14:paraId="47851A1F" w14:textId="23F41AA8" w:rsidR="002D141D" w:rsidRPr="0088575B" w:rsidRDefault="002D141D" w:rsidP="00921149">
            <w:pPr>
              <w:pStyle w:val="BodyText"/>
              <w:keepNext/>
              <w:keepLines/>
              <w:spacing w:before="120" w:after="120"/>
              <w:ind w:right="309"/>
              <w:jc w:val="right"/>
              <w:cnfStyle w:val="000000000000" w:firstRow="0" w:lastRow="0" w:firstColumn="0" w:lastColumn="0" w:oddVBand="0" w:evenVBand="0" w:oddHBand="0" w:evenHBand="0" w:firstRowFirstColumn="0" w:firstRowLastColumn="0" w:lastRowFirstColumn="0" w:lastRowLastColumn="0"/>
              <w:rPr>
                <w:sz w:val="22"/>
                <w:szCs w:val="22"/>
              </w:rPr>
            </w:pPr>
            <w:r w:rsidRPr="0088575B">
              <w:rPr>
                <w:sz w:val="22"/>
                <w:szCs w:val="22"/>
              </w:rPr>
              <w:t>4</w:t>
            </w:r>
          </w:p>
        </w:tc>
        <w:tc>
          <w:tcPr>
            <w:tcW w:w="1231" w:type="dxa"/>
            <w:shd w:val="clear" w:color="auto" w:fill="E7E6E6" w:themeFill="background2"/>
            <w:vAlign w:val="center"/>
          </w:tcPr>
          <w:p w14:paraId="605702A6" w14:textId="4E7DDDA9" w:rsidR="002D141D" w:rsidRPr="00125D20" w:rsidRDefault="002D141D" w:rsidP="00921149">
            <w:pPr>
              <w:pStyle w:val="BodyText"/>
              <w:keepNext/>
              <w:keepLines/>
              <w:spacing w:before="120" w:after="120"/>
              <w:ind w:right="268"/>
              <w:jc w:val="right"/>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36%</w:t>
            </w:r>
          </w:p>
        </w:tc>
      </w:tr>
      <w:tr w:rsidR="002D141D" w:rsidRPr="00125D20" w14:paraId="44DA7B7A" w14:textId="050D88C1" w:rsidTr="00921149">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1630" w:type="dxa"/>
            <w:noWrap/>
            <w:vAlign w:val="center"/>
            <w:hideMark/>
          </w:tcPr>
          <w:p w14:paraId="27AACF21" w14:textId="77777777" w:rsidR="002D141D" w:rsidRPr="00125D20" w:rsidRDefault="002D141D" w:rsidP="00921149">
            <w:pPr>
              <w:pStyle w:val="BodyText"/>
              <w:keepNext/>
              <w:keepLines/>
              <w:spacing w:before="120" w:after="120"/>
            </w:pPr>
            <w:r w:rsidRPr="00125D20">
              <w:t>to a minor extent</w:t>
            </w:r>
          </w:p>
        </w:tc>
        <w:tc>
          <w:tcPr>
            <w:tcW w:w="1231" w:type="dxa"/>
            <w:noWrap/>
            <w:vAlign w:val="center"/>
          </w:tcPr>
          <w:p w14:paraId="5ED8F263" w14:textId="360EEEF8" w:rsidR="002D141D" w:rsidRPr="0088575B" w:rsidRDefault="002D141D" w:rsidP="00921149">
            <w:pPr>
              <w:pStyle w:val="BodyText"/>
              <w:keepNext/>
              <w:keepLines/>
              <w:spacing w:before="120" w:after="120"/>
              <w:ind w:right="208"/>
              <w:jc w:val="right"/>
              <w:cnfStyle w:val="000000100000" w:firstRow="0" w:lastRow="0" w:firstColumn="0" w:lastColumn="0" w:oddVBand="0" w:evenVBand="0" w:oddHBand="1" w:evenHBand="0" w:firstRowFirstColumn="0" w:firstRowLastColumn="0" w:lastRowFirstColumn="0" w:lastRowLastColumn="0"/>
              <w:rPr>
                <w:sz w:val="22"/>
                <w:szCs w:val="22"/>
              </w:rPr>
            </w:pPr>
            <w:r w:rsidRPr="0088575B">
              <w:rPr>
                <w:sz w:val="22"/>
                <w:szCs w:val="22"/>
              </w:rPr>
              <w:t>117</w:t>
            </w:r>
          </w:p>
        </w:tc>
        <w:tc>
          <w:tcPr>
            <w:tcW w:w="1231" w:type="dxa"/>
            <w:shd w:val="clear" w:color="auto" w:fill="E7E6E6" w:themeFill="background2"/>
            <w:noWrap/>
            <w:vAlign w:val="center"/>
          </w:tcPr>
          <w:p w14:paraId="43D7B228" w14:textId="32C219A2" w:rsidR="002D141D" w:rsidRPr="00125D20" w:rsidRDefault="002D141D" w:rsidP="00921149">
            <w:pPr>
              <w:pStyle w:val="BodyText"/>
              <w:keepNext/>
              <w:keepLines/>
              <w:spacing w:before="120" w:after="120"/>
              <w:ind w:right="300"/>
              <w:jc w:val="right"/>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38%</w:t>
            </w:r>
          </w:p>
        </w:tc>
        <w:tc>
          <w:tcPr>
            <w:tcW w:w="1231" w:type="dxa"/>
            <w:vAlign w:val="center"/>
          </w:tcPr>
          <w:p w14:paraId="6548D7D5" w14:textId="6208BF24" w:rsidR="002D141D" w:rsidRPr="0088575B" w:rsidRDefault="002D141D" w:rsidP="00921149">
            <w:pPr>
              <w:pStyle w:val="BodyText"/>
              <w:keepNext/>
              <w:keepLines/>
              <w:spacing w:before="120" w:after="120"/>
              <w:ind w:right="258"/>
              <w:jc w:val="right"/>
              <w:cnfStyle w:val="000000100000" w:firstRow="0" w:lastRow="0" w:firstColumn="0" w:lastColumn="0" w:oddVBand="0" w:evenVBand="0" w:oddHBand="1" w:evenHBand="0" w:firstRowFirstColumn="0" w:firstRowLastColumn="0" w:lastRowFirstColumn="0" w:lastRowLastColumn="0"/>
              <w:rPr>
                <w:sz w:val="22"/>
                <w:szCs w:val="22"/>
              </w:rPr>
            </w:pPr>
            <w:r w:rsidRPr="0088575B">
              <w:rPr>
                <w:sz w:val="22"/>
                <w:szCs w:val="22"/>
              </w:rPr>
              <w:t>18</w:t>
            </w:r>
          </w:p>
        </w:tc>
        <w:tc>
          <w:tcPr>
            <w:tcW w:w="1231" w:type="dxa"/>
            <w:shd w:val="clear" w:color="auto" w:fill="E7E6E6" w:themeFill="background2"/>
            <w:vAlign w:val="center"/>
          </w:tcPr>
          <w:p w14:paraId="0175A4BE" w14:textId="73DB9D0F" w:rsidR="002D141D" w:rsidRPr="00125D20" w:rsidRDefault="002D141D" w:rsidP="00921149">
            <w:pPr>
              <w:pStyle w:val="BodyText"/>
              <w:keepNext/>
              <w:keepLines/>
              <w:spacing w:before="120" w:after="120"/>
              <w:ind w:right="358"/>
              <w:jc w:val="right"/>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40%</w:t>
            </w:r>
          </w:p>
        </w:tc>
        <w:tc>
          <w:tcPr>
            <w:tcW w:w="1231" w:type="dxa"/>
            <w:vAlign w:val="center"/>
          </w:tcPr>
          <w:p w14:paraId="5BEAB941" w14:textId="66AF5B46" w:rsidR="002D141D" w:rsidRPr="0088575B" w:rsidRDefault="002D141D" w:rsidP="00921149">
            <w:pPr>
              <w:pStyle w:val="BodyText"/>
              <w:keepNext/>
              <w:keepLines/>
              <w:spacing w:before="120" w:after="120"/>
              <w:ind w:right="309"/>
              <w:jc w:val="right"/>
              <w:cnfStyle w:val="000000100000" w:firstRow="0" w:lastRow="0" w:firstColumn="0" w:lastColumn="0" w:oddVBand="0" w:evenVBand="0" w:oddHBand="1" w:evenHBand="0" w:firstRowFirstColumn="0" w:firstRowLastColumn="0" w:lastRowFirstColumn="0" w:lastRowLastColumn="0"/>
              <w:rPr>
                <w:sz w:val="22"/>
                <w:szCs w:val="22"/>
              </w:rPr>
            </w:pPr>
            <w:r w:rsidRPr="0088575B">
              <w:rPr>
                <w:sz w:val="22"/>
                <w:szCs w:val="22"/>
              </w:rPr>
              <w:t>2</w:t>
            </w:r>
          </w:p>
        </w:tc>
        <w:tc>
          <w:tcPr>
            <w:tcW w:w="1231" w:type="dxa"/>
            <w:shd w:val="clear" w:color="auto" w:fill="E7E6E6" w:themeFill="background2"/>
            <w:vAlign w:val="center"/>
          </w:tcPr>
          <w:p w14:paraId="7343FD8C" w14:textId="4DAD781B" w:rsidR="002D141D" w:rsidRPr="00125D20" w:rsidRDefault="002D141D" w:rsidP="00921149">
            <w:pPr>
              <w:pStyle w:val="BodyText"/>
              <w:keepNext/>
              <w:keepLines/>
              <w:spacing w:before="120" w:after="120"/>
              <w:ind w:right="268"/>
              <w:jc w:val="right"/>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18%</w:t>
            </w:r>
          </w:p>
        </w:tc>
      </w:tr>
      <w:tr w:rsidR="002D141D" w:rsidRPr="00125D20" w14:paraId="42BF914F" w14:textId="1262CEDC" w:rsidTr="00921149">
        <w:trPr>
          <w:cantSplit/>
          <w:trHeight w:val="276"/>
          <w:jc w:val="center"/>
        </w:trPr>
        <w:tc>
          <w:tcPr>
            <w:cnfStyle w:val="001000000000" w:firstRow="0" w:lastRow="0" w:firstColumn="1" w:lastColumn="0" w:oddVBand="0" w:evenVBand="0" w:oddHBand="0" w:evenHBand="0" w:firstRowFirstColumn="0" w:firstRowLastColumn="0" w:lastRowFirstColumn="0" w:lastRowLastColumn="0"/>
            <w:tcW w:w="1630" w:type="dxa"/>
            <w:noWrap/>
            <w:vAlign w:val="center"/>
            <w:hideMark/>
          </w:tcPr>
          <w:p w14:paraId="0CBFD416" w14:textId="77777777" w:rsidR="002D141D" w:rsidRPr="00125D20" w:rsidRDefault="002D141D" w:rsidP="00921149">
            <w:pPr>
              <w:pStyle w:val="BodyText"/>
              <w:keepNext/>
              <w:keepLines/>
              <w:spacing w:before="120" w:after="120"/>
            </w:pPr>
            <w:r w:rsidRPr="00125D20">
              <w:t>to a large extent</w:t>
            </w:r>
          </w:p>
        </w:tc>
        <w:tc>
          <w:tcPr>
            <w:tcW w:w="1231" w:type="dxa"/>
            <w:noWrap/>
            <w:vAlign w:val="center"/>
          </w:tcPr>
          <w:p w14:paraId="3637FE86" w14:textId="73B246AE" w:rsidR="002D141D" w:rsidRPr="0088575B" w:rsidRDefault="002D141D" w:rsidP="00921149">
            <w:pPr>
              <w:pStyle w:val="BodyText"/>
              <w:keepNext/>
              <w:keepLines/>
              <w:spacing w:before="120" w:after="120"/>
              <w:ind w:right="208"/>
              <w:jc w:val="right"/>
              <w:cnfStyle w:val="000000000000" w:firstRow="0" w:lastRow="0" w:firstColumn="0" w:lastColumn="0" w:oddVBand="0" w:evenVBand="0" w:oddHBand="0" w:evenHBand="0" w:firstRowFirstColumn="0" w:firstRowLastColumn="0" w:lastRowFirstColumn="0" w:lastRowLastColumn="0"/>
              <w:rPr>
                <w:sz w:val="22"/>
                <w:szCs w:val="22"/>
              </w:rPr>
            </w:pPr>
            <w:r w:rsidRPr="0088575B">
              <w:rPr>
                <w:sz w:val="22"/>
                <w:szCs w:val="22"/>
              </w:rPr>
              <w:t>75</w:t>
            </w:r>
          </w:p>
        </w:tc>
        <w:tc>
          <w:tcPr>
            <w:tcW w:w="1231" w:type="dxa"/>
            <w:shd w:val="clear" w:color="auto" w:fill="E7E6E6" w:themeFill="background2"/>
            <w:noWrap/>
            <w:vAlign w:val="center"/>
          </w:tcPr>
          <w:p w14:paraId="1D2C2CCE" w14:textId="5B5E24D5" w:rsidR="002D141D" w:rsidRPr="00125D20" w:rsidRDefault="002D141D" w:rsidP="00921149">
            <w:pPr>
              <w:pStyle w:val="BodyText"/>
              <w:keepNext/>
              <w:keepLines/>
              <w:spacing w:before="120" w:after="120"/>
              <w:ind w:right="300"/>
              <w:jc w:val="right"/>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24%</w:t>
            </w:r>
          </w:p>
        </w:tc>
        <w:tc>
          <w:tcPr>
            <w:tcW w:w="1231" w:type="dxa"/>
            <w:vAlign w:val="center"/>
          </w:tcPr>
          <w:p w14:paraId="57823EFF" w14:textId="1A1B4A0A" w:rsidR="002D141D" w:rsidRPr="0088575B" w:rsidRDefault="002D141D" w:rsidP="00921149">
            <w:pPr>
              <w:pStyle w:val="BodyText"/>
              <w:keepNext/>
              <w:keepLines/>
              <w:spacing w:before="120" w:after="120"/>
              <w:ind w:right="258"/>
              <w:jc w:val="right"/>
              <w:cnfStyle w:val="000000000000" w:firstRow="0" w:lastRow="0" w:firstColumn="0" w:lastColumn="0" w:oddVBand="0" w:evenVBand="0" w:oddHBand="0" w:evenHBand="0" w:firstRowFirstColumn="0" w:firstRowLastColumn="0" w:lastRowFirstColumn="0" w:lastRowLastColumn="0"/>
              <w:rPr>
                <w:sz w:val="22"/>
                <w:szCs w:val="22"/>
              </w:rPr>
            </w:pPr>
            <w:r w:rsidRPr="0088575B">
              <w:rPr>
                <w:sz w:val="22"/>
                <w:szCs w:val="22"/>
              </w:rPr>
              <w:t>12</w:t>
            </w:r>
          </w:p>
        </w:tc>
        <w:tc>
          <w:tcPr>
            <w:tcW w:w="1231" w:type="dxa"/>
            <w:shd w:val="clear" w:color="auto" w:fill="E7E6E6" w:themeFill="background2"/>
            <w:vAlign w:val="center"/>
          </w:tcPr>
          <w:p w14:paraId="705C8830" w14:textId="4B253C37" w:rsidR="002D141D" w:rsidRPr="00125D20" w:rsidRDefault="002D141D" w:rsidP="00921149">
            <w:pPr>
              <w:pStyle w:val="BodyText"/>
              <w:keepNext/>
              <w:keepLines/>
              <w:spacing w:before="120" w:after="120"/>
              <w:ind w:right="358"/>
              <w:jc w:val="right"/>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27%</w:t>
            </w:r>
          </w:p>
        </w:tc>
        <w:tc>
          <w:tcPr>
            <w:tcW w:w="1231" w:type="dxa"/>
            <w:vAlign w:val="center"/>
          </w:tcPr>
          <w:p w14:paraId="49699224" w14:textId="704D67C4" w:rsidR="002D141D" w:rsidRPr="0088575B" w:rsidRDefault="002D141D" w:rsidP="00921149">
            <w:pPr>
              <w:pStyle w:val="BodyText"/>
              <w:keepNext/>
              <w:keepLines/>
              <w:spacing w:before="120" w:after="120"/>
              <w:ind w:right="309"/>
              <w:jc w:val="right"/>
              <w:cnfStyle w:val="000000000000" w:firstRow="0" w:lastRow="0" w:firstColumn="0" w:lastColumn="0" w:oddVBand="0" w:evenVBand="0" w:oddHBand="0" w:evenHBand="0" w:firstRowFirstColumn="0" w:firstRowLastColumn="0" w:lastRowFirstColumn="0" w:lastRowLastColumn="0"/>
              <w:rPr>
                <w:sz w:val="22"/>
                <w:szCs w:val="22"/>
              </w:rPr>
            </w:pPr>
            <w:r w:rsidRPr="0088575B">
              <w:rPr>
                <w:sz w:val="22"/>
                <w:szCs w:val="22"/>
              </w:rPr>
              <w:t>5</w:t>
            </w:r>
          </w:p>
        </w:tc>
        <w:tc>
          <w:tcPr>
            <w:tcW w:w="1231" w:type="dxa"/>
            <w:shd w:val="clear" w:color="auto" w:fill="E7E6E6" w:themeFill="background2"/>
            <w:vAlign w:val="center"/>
          </w:tcPr>
          <w:p w14:paraId="73A69015" w14:textId="12E58A3D" w:rsidR="002D141D" w:rsidRPr="00125D20" w:rsidRDefault="002D141D" w:rsidP="00921149">
            <w:pPr>
              <w:pStyle w:val="BodyText"/>
              <w:keepNext/>
              <w:keepLines/>
              <w:spacing w:before="120" w:after="120"/>
              <w:ind w:right="268"/>
              <w:jc w:val="right"/>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45%</w:t>
            </w:r>
          </w:p>
        </w:tc>
      </w:tr>
      <w:tr w:rsidR="002D141D" w:rsidRPr="00125D20" w14:paraId="2C1B54C6" w14:textId="57F25E61" w:rsidTr="002D141D">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1630" w:type="dxa"/>
            <w:noWrap/>
            <w:vAlign w:val="center"/>
          </w:tcPr>
          <w:p w14:paraId="4A365F90" w14:textId="77777777" w:rsidR="002D141D" w:rsidRPr="00125D20" w:rsidRDefault="002D141D" w:rsidP="00921149">
            <w:pPr>
              <w:pStyle w:val="BodyText"/>
              <w:keepNext/>
              <w:keepLines/>
              <w:spacing w:before="120" w:after="120"/>
              <w:rPr>
                <w:i/>
                <w:iCs/>
                <w:sz w:val="22"/>
                <w:szCs w:val="22"/>
              </w:rPr>
            </w:pPr>
            <w:r w:rsidRPr="00125D20">
              <w:rPr>
                <w:i/>
                <w:iCs/>
                <w:sz w:val="22"/>
                <w:szCs w:val="22"/>
              </w:rPr>
              <w:t>no response</w:t>
            </w:r>
          </w:p>
        </w:tc>
        <w:tc>
          <w:tcPr>
            <w:tcW w:w="1231" w:type="dxa"/>
            <w:noWrap/>
            <w:vAlign w:val="center"/>
          </w:tcPr>
          <w:p w14:paraId="22FCE551" w14:textId="77777777" w:rsidR="002D141D" w:rsidRPr="00125D20" w:rsidRDefault="002D141D" w:rsidP="00921149">
            <w:pPr>
              <w:pStyle w:val="BodyText"/>
              <w:keepNext/>
              <w:keepLines/>
              <w:spacing w:before="120" w:after="120"/>
              <w:ind w:right="208"/>
              <w:jc w:val="right"/>
              <w:cnfStyle w:val="000000100000" w:firstRow="0" w:lastRow="0" w:firstColumn="0" w:lastColumn="0" w:oddVBand="0" w:evenVBand="0" w:oddHBand="1" w:evenHBand="0" w:firstRowFirstColumn="0" w:firstRowLastColumn="0" w:lastRowFirstColumn="0" w:lastRowLastColumn="0"/>
              <w:rPr>
                <w:i/>
                <w:iCs/>
                <w:sz w:val="22"/>
                <w:szCs w:val="22"/>
              </w:rPr>
            </w:pPr>
            <w:r w:rsidRPr="00125D20">
              <w:rPr>
                <w:i/>
                <w:iCs/>
                <w:sz w:val="22"/>
                <w:szCs w:val="22"/>
              </w:rPr>
              <w:t>1</w:t>
            </w:r>
          </w:p>
        </w:tc>
        <w:tc>
          <w:tcPr>
            <w:tcW w:w="1231" w:type="dxa"/>
            <w:noWrap/>
            <w:vAlign w:val="center"/>
          </w:tcPr>
          <w:p w14:paraId="5AF60B46" w14:textId="77777777" w:rsidR="002D141D" w:rsidRPr="00125D20" w:rsidRDefault="002D141D" w:rsidP="00921149">
            <w:pPr>
              <w:pStyle w:val="BodyText"/>
              <w:keepNext/>
              <w:keepLines/>
              <w:spacing w:before="120" w:after="120"/>
              <w:ind w:right="555"/>
              <w:jc w:val="center"/>
              <w:cnfStyle w:val="000000100000" w:firstRow="0" w:lastRow="0" w:firstColumn="0" w:lastColumn="0" w:oddVBand="0" w:evenVBand="0" w:oddHBand="1" w:evenHBand="0" w:firstRowFirstColumn="0" w:firstRowLastColumn="0" w:lastRowFirstColumn="0" w:lastRowLastColumn="0"/>
              <w:rPr>
                <w:i/>
                <w:iCs/>
                <w:sz w:val="22"/>
                <w:szCs w:val="22"/>
              </w:rPr>
            </w:pPr>
          </w:p>
        </w:tc>
        <w:tc>
          <w:tcPr>
            <w:tcW w:w="1231" w:type="dxa"/>
            <w:vAlign w:val="center"/>
          </w:tcPr>
          <w:p w14:paraId="2F5120CA" w14:textId="77777777" w:rsidR="002D141D" w:rsidRPr="00125D20" w:rsidRDefault="002D141D" w:rsidP="00921149">
            <w:pPr>
              <w:pStyle w:val="BodyText"/>
              <w:keepNext/>
              <w:keepLines/>
              <w:spacing w:before="120" w:after="120"/>
              <w:ind w:right="555"/>
              <w:jc w:val="center"/>
              <w:cnfStyle w:val="000000100000" w:firstRow="0" w:lastRow="0" w:firstColumn="0" w:lastColumn="0" w:oddVBand="0" w:evenVBand="0" w:oddHBand="1" w:evenHBand="0" w:firstRowFirstColumn="0" w:firstRowLastColumn="0" w:lastRowFirstColumn="0" w:lastRowLastColumn="0"/>
              <w:rPr>
                <w:i/>
                <w:iCs/>
                <w:sz w:val="22"/>
                <w:szCs w:val="22"/>
              </w:rPr>
            </w:pPr>
          </w:p>
        </w:tc>
        <w:tc>
          <w:tcPr>
            <w:tcW w:w="1231" w:type="dxa"/>
            <w:vAlign w:val="center"/>
          </w:tcPr>
          <w:p w14:paraId="7183CDC9" w14:textId="77777777" w:rsidR="002D141D" w:rsidRPr="00125D20" w:rsidRDefault="002D141D" w:rsidP="00921149">
            <w:pPr>
              <w:pStyle w:val="BodyText"/>
              <w:keepNext/>
              <w:keepLines/>
              <w:spacing w:before="120" w:after="120"/>
              <w:ind w:right="555"/>
              <w:jc w:val="center"/>
              <w:cnfStyle w:val="000000100000" w:firstRow="0" w:lastRow="0" w:firstColumn="0" w:lastColumn="0" w:oddVBand="0" w:evenVBand="0" w:oddHBand="1" w:evenHBand="0" w:firstRowFirstColumn="0" w:firstRowLastColumn="0" w:lastRowFirstColumn="0" w:lastRowLastColumn="0"/>
              <w:rPr>
                <w:i/>
                <w:iCs/>
                <w:sz w:val="22"/>
                <w:szCs w:val="22"/>
              </w:rPr>
            </w:pPr>
          </w:p>
        </w:tc>
        <w:tc>
          <w:tcPr>
            <w:tcW w:w="1231" w:type="dxa"/>
            <w:vAlign w:val="center"/>
          </w:tcPr>
          <w:p w14:paraId="283F3638" w14:textId="77777777" w:rsidR="002D141D" w:rsidRPr="00125D20" w:rsidRDefault="002D141D" w:rsidP="00921149">
            <w:pPr>
              <w:pStyle w:val="BodyText"/>
              <w:keepNext/>
              <w:keepLines/>
              <w:spacing w:before="120" w:after="120"/>
              <w:ind w:right="555"/>
              <w:jc w:val="center"/>
              <w:cnfStyle w:val="000000100000" w:firstRow="0" w:lastRow="0" w:firstColumn="0" w:lastColumn="0" w:oddVBand="0" w:evenVBand="0" w:oddHBand="1" w:evenHBand="0" w:firstRowFirstColumn="0" w:firstRowLastColumn="0" w:lastRowFirstColumn="0" w:lastRowLastColumn="0"/>
              <w:rPr>
                <w:i/>
                <w:iCs/>
                <w:sz w:val="22"/>
                <w:szCs w:val="22"/>
              </w:rPr>
            </w:pPr>
          </w:p>
        </w:tc>
        <w:tc>
          <w:tcPr>
            <w:tcW w:w="1231" w:type="dxa"/>
            <w:vAlign w:val="center"/>
          </w:tcPr>
          <w:p w14:paraId="081B86AF" w14:textId="77777777" w:rsidR="002D141D" w:rsidRPr="00125D20" w:rsidRDefault="002D141D" w:rsidP="00921149">
            <w:pPr>
              <w:pStyle w:val="BodyText"/>
              <w:keepNext/>
              <w:keepLines/>
              <w:spacing w:before="120" w:after="120"/>
              <w:ind w:right="555"/>
              <w:jc w:val="center"/>
              <w:cnfStyle w:val="000000100000" w:firstRow="0" w:lastRow="0" w:firstColumn="0" w:lastColumn="0" w:oddVBand="0" w:evenVBand="0" w:oddHBand="1" w:evenHBand="0" w:firstRowFirstColumn="0" w:firstRowLastColumn="0" w:lastRowFirstColumn="0" w:lastRowLastColumn="0"/>
              <w:rPr>
                <w:i/>
                <w:iCs/>
                <w:sz w:val="22"/>
                <w:szCs w:val="22"/>
              </w:rPr>
            </w:pPr>
          </w:p>
        </w:tc>
      </w:tr>
    </w:tbl>
    <w:p w14:paraId="576DA02E" w14:textId="77777777" w:rsidR="002D141D" w:rsidRPr="00125D20" w:rsidRDefault="002D141D" w:rsidP="00391D3C"/>
    <w:p w14:paraId="25B0C933" w14:textId="77777777" w:rsidR="00F80BAC" w:rsidRPr="00125D20" w:rsidRDefault="00F80BAC" w:rsidP="00391D3C"/>
    <w:p w14:paraId="3AB86E45" w14:textId="0ABD8669" w:rsidR="00976ECE" w:rsidRPr="00125D20" w:rsidRDefault="005B7AEB" w:rsidP="0035171C">
      <w:pPr>
        <w:jc w:val="both"/>
      </w:pPr>
      <w:r w:rsidRPr="00125D20">
        <w:t xml:space="preserve">Most of the impulses from the non-academic world that motivated </w:t>
      </w:r>
      <w:r w:rsidR="001C723C" w:rsidRPr="00125D20">
        <w:t>the interviewed principal investigators</w:t>
      </w:r>
      <w:r w:rsidRPr="00125D20">
        <w:t xml:space="preserve"> to start their projects</w:t>
      </w:r>
      <w:r w:rsidR="001C723C" w:rsidRPr="00125D20">
        <w:t xml:space="preserve"> relate to</w:t>
      </w:r>
      <w:r w:rsidRPr="00125D20">
        <w:t xml:space="preserve"> specific health/medical problems (33</w:t>
      </w:r>
      <w:r w:rsidR="001C723C" w:rsidRPr="00125D20">
        <w:t> </w:t>
      </w:r>
      <w:r w:rsidRPr="00125D20">
        <w:t>%), followed by specific societal problems (26</w:t>
      </w:r>
      <w:r w:rsidR="001C723C" w:rsidRPr="00125D20">
        <w:t> </w:t>
      </w:r>
      <w:r w:rsidRPr="00125D20">
        <w:t>%) or specific technical problems (19</w:t>
      </w:r>
      <w:r w:rsidR="001C723C" w:rsidRPr="00125D20">
        <w:t> </w:t>
      </w:r>
      <w:r w:rsidRPr="00125D20">
        <w:t>%)</w:t>
      </w:r>
      <w:r w:rsidR="0035171C" w:rsidRPr="00125D20">
        <w:t xml:space="preserve"> (see </w:t>
      </w:r>
      <w:r w:rsidR="0035171C" w:rsidRPr="00125D20">
        <w:fldChar w:fldCharType="begin"/>
      </w:r>
      <w:r w:rsidR="0035171C" w:rsidRPr="00125D20">
        <w:instrText xml:space="preserve"> REF _Ref100042586 \h </w:instrText>
      </w:r>
      <w:r w:rsidR="0035171C" w:rsidRPr="00125D20">
        <w:fldChar w:fldCharType="separate"/>
      </w:r>
      <w:r w:rsidR="000959DE" w:rsidRPr="00125D20">
        <w:t xml:space="preserve">Figure </w:t>
      </w:r>
      <w:r w:rsidR="000959DE">
        <w:rPr>
          <w:noProof/>
        </w:rPr>
        <w:t>9</w:t>
      </w:r>
      <w:r w:rsidR="0035171C" w:rsidRPr="00125D20">
        <w:fldChar w:fldCharType="end"/>
      </w:r>
      <w:r w:rsidR="0035171C" w:rsidRPr="00125D20">
        <w:t xml:space="preserve"> and </w:t>
      </w:r>
      <w:r w:rsidR="0035171C" w:rsidRPr="00125D20">
        <w:fldChar w:fldCharType="begin"/>
      </w:r>
      <w:r w:rsidR="0035171C" w:rsidRPr="00125D20">
        <w:instrText xml:space="preserve"> REF _Ref100042570 \h </w:instrText>
      </w:r>
      <w:r w:rsidR="0035171C" w:rsidRPr="00125D20">
        <w:fldChar w:fldCharType="separate"/>
      </w:r>
      <w:r w:rsidR="000959DE" w:rsidRPr="00125D20">
        <w:t xml:space="preserve">Table </w:t>
      </w:r>
      <w:r w:rsidR="000959DE">
        <w:rPr>
          <w:noProof/>
        </w:rPr>
        <w:t>9</w:t>
      </w:r>
      <w:r w:rsidR="0035171C" w:rsidRPr="00125D20">
        <w:fldChar w:fldCharType="end"/>
      </w:r>
      <w:r w:rsidR="0035171C" w:rsidRPr="00125D20">
        <w:t xml:space="preserve">). </w:t>
      </w:r>
      <w:r w:rsidR="00D845CB" w:rsidRPr="00125D20">
        <w:t xml:space="preserve">To tackle a specific economic problem was least referred </w:t>
      </w:r>
      <w:r w:rsidR="001C723C" w:rsidRPr="00125D20">
        <w:t xml:space="preserve">to, </w:t>
      </w:r>
      <w:r w:rsidR="00D845CB" w:rsidRPr="00125D20">
        <w:t>as an impulse (8</w:t>
      </w:r>
      <w:r w:rsidR="001C723C" w:rsidRPr="00125D20">
        <w:t> </w:t>
      </w:r>
      <w:r w:rsidR="00D845CB" w:rsidRPr="00125D20">
        <w:t>%).</w:t>
      </w:r>
    </w:p>
    <w:p w14:paraId="3475FB94" w14:textId="77777777" w:rsidR="00D845CB" w:rsidRPr="00125D20" w:rsidRDefault="00D845CB" w:rsidP="0035171C">
      <w:pPr>
        <w:jc w:val="both"/>
      </w:pPr>
    </w:p>
    <w:p w14:paraId="633D85C9" w14:textId="166B094D" w:rsidR="00103748" w:rsidRPr="00125D20" w:rsidRDefault="00103748" w:rsidP="00A31260">
      <w:pPr>
        <w:pStyle w:val="Caption"/>
        <w:keepNext/>
      </w:pPr>
      <w:bookmarkStart w:id="57" w:name="_Ref100042586"/>
      <w:bookmarkStart w:id="58" w:name="_Toc100567213"/>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0959DE">
        <w:rPr>
          <w:noProof/>
        </w:rPr>
        <w:t>9</w:t>
      </w:r>
      <w:r w:rsidR="007B1429" w:rsidRPr="00125D20">
        <w:fldChar w:fldCharType="end"/>
      </w:r>
      <w:bookmarkEnd w:id="57"/>
      <w:r w:rsidRPr="00125D20">
        <w:t>: Distribution of impulses from the non-academic world</w:t>
      </w:r>
      <w:r w:rsidR="00391D3C" w:rsidRPr="00125D20">
        <w:t xml:space="preserve"> (multiple choice)</w:t>
      </w:r>
      <w:bookmarkEnd w:id="58"/>
    </w:p>
    <w:p w14:paraId="396D07B4" w14:textId="00BE2839" w:rsidR="00976ECE" w:rsidRPr="00125D20" w:rsidRDefault="00657B46" w:rsidP="00976ECE">
      <w:pPr>
        <w:pStyle w:val="BodyText"/>
        <w:keepNext/>
      </w:pPr>
      <w:r w:rsidRPr="00125D20">
        <w:rPr>
          <w:noProof/>
          <w:lang w:eastAsia="de-AT"/>
        </w:rPr>
        <w:drawing>
          <wp:inline distT="0" distB="0" distL="0" distR="0" wp14:anchorId="02F7C2B4" wp14:editId="43AB703E">
            <wp:extent cx="5731510" cy="2865755"/>
            <wp:effectExtent l="0" t="0" r="0" b="4445"/>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731510" cy="2865755"/>
                    </a:xfrm>
                    <a:prstGeom prst="rect">
                      <a:avLst/>
                    </a:prstGeom>
                  </pic:spPr>
                </pic:pic>
              </a:graphicData>
            </a:graphic>
          </wp:inline>
        </w:drawing>
      </w:r>
    </w:p>
    <w:p w14:paraId="2305719A" w14:textId="77777777" w:rsidR="00391D3C" w:rsidRPr="00125D20" w:rsidRDefault="00391D3C" w:rsidP="00976ECE"/>
    <w:p w14:paraId="6264A0BD" w14:textId="77777777" w:rsidR="00391D3C" w:rsidRPr="00125D20" w:rsidRDefault="00391D3C" w:rsidP="00391D3C">
      <w:pPr>
        <w:pStyle w:val="BodyText"/>
      </w:pPr>
    </w:p>
    <w:p w14:paraId="49776959" w14:textId="585F7892" w:rsidR="00391D3C" w:rsidRPr="00125D20" w:rsidRDefault="00391D3C" w:rsidP="00391D3C">
      <w:pPr>
        <w:pStyle w:val="Caption"/>
        <w:keepNext/>
      </w:pPr>
      <w:bookmarkStart w:id="59" w:name="_Ref100042570"/>
      <w:bookmarkStart w:id="60" w:name="_Toc100567246"/>
      <w:r w:rsidRPr="00125D20">
        <w:lastRenderedPageBreak/>
        <w:t xml:space="preserve">Table </w:t>
      </w:r>
      <w:r w:rsidRPr="00125D20">
        <w:fldChar w:fldCharType="begin"/>
      </w:r>
      <w:r w:rsidRPr="00125D20">
        <w:instrText xml:space="preserve"> SEQ Table \* ARABIC </w:instrText>
      </w:r>
      <w:r w:rsidRPr="00125D20">
        <w:fldChar w:fldCharType="separate"/>
      </w:r>
      <w:r w:rsidR="000959DE">
        <w:rPr>
          <w:noProof/>
        </w:rPr>
        <w:t>9</w:t>
      </w:r>
      <w:r w:rsidRPr="00125D20">
        <w:fldChar w:fldCharType="end"/>
      </w:r>
      <w:bookmarkEnd w:id="59"/>
      <w:r w:rsidRPr="00125D20">
        <w:t xml:space="preserve">: </w:t>
      </w:r>
      <w:r w:rsidR="00437408" w:rsidRPr="00125D20">
        <w:t>Distribution of impulses from the non-academic world (multiple choice)</w:t>
      </w:r>
      <w:bookmarkEnd w:id="60"/>
    </w:p>
    <w:tbl>
      <w:tblPr>
        <w:tblStyle w:val="ListTable3"/>
        <w:tblW w:w="0" w:type="auto"/>
        <w:jc w:val="center"/>
        <w:tblLayout w:type="fixed"/>
        <w:tblLook w:val="04A0" w:firstRow="1" w:lastRow="0" w:firstColumn="1" w:lastColumn="0" w:noHBand="0" w:noVBand="1"/>
      </w:tblPr>
      <w:tblGrid>
        <w:gridCol w:w="4536"/>
        <w:gridCol w:w="1505"/>
        <w:gridCol w:w="1506"/>
      </w:tblGrid>
      <w:tr w:rsidR="00391D3C" w:rsidRPr="00125D20" w14:paraId="62652842" w14:textId="77777777" w:rsidTr="00391D3C">
        <w:trPr>
          <w:cnfStyle w:val="100000000000" w:firstRow="1" w:lastRow="0" w:firstColumn="0" w:lastColumn="0" w:oddVBand="0" w:evenVBand="0" w:oddHBand="0" w:evenHBand="0" w:firstRowFirstColumn="0" w:firstRowLastColumn="0" w:lastRowFirstColumn="0" w:lastRowLastColumn="0"/>
          <w:cantSplit/>
          <w:trHeight w:val="276"/>
          <w:jc w:val="center"/>
        </w:trPr>
        <w:tc>
          <w:tcPr>
            <w:cnfStyle w:val="001000000100" w:firstRow="0" w:lastRow="0" w:firstColumn="1" w:lastColumn="0" w:oddVBand="0" w:evenVBand="0" w:oddHBand="0" w:evenHBand="0" w:firstRowFirstColumn="1" w:firstRowLastColumn="0" w:lastRowFirstColumn="0" w:lastRowLastColumn="0"/>
            <w:tcW w:w="4536" w:type="dxa"/>
            <w:noWrap/>
            <w:vAlign w:val="bottom"/>
            <w:hideMark/>
          </w:tcPr>
          <w:p w14:paraId="05114A63" w14:textId="77777777" w:rsidR="00391D3C" w:rsidRPr="00125D20" w:rsidRDefault="00391D3C" w:rsidP="00921149">
            <w:pPr>
              <w:pStyle w:val="BodyText"/>
              <w:keepNext/>
              <w:keepLines/>
              <w:spacing w:before="120" w:after="120"/>
            </w:pPr>
            <w:r w:rsidRPr="00125D20">
              <w:t>response</w:t>
            </w:r>
          </w:p>
        </w:tc>
        <w:tc>
          <w:tcPr>
            <w:tcW w:w="1505" w:type="dxa"/>
            <w:noWrap/>
            <w:vAlign w:val="bottom"/>
            <w:hideMark/>
          </w:tcPr>
          <w:p w14:paraId="035F5D48" w14:textId="77777777" w:rsidR="00391D3C" w:rsidRPr="00125D20" w:rsidRDefault="00391D3C" w:rsidP="00921149">
            <w:pPr>
              <w:pStyle w:val="BodyText"/>
              <w:keepNext/>
              <w:keepLines/>
              <w:spacing w:before="120" w:after="120"/>
              <w:jc w:val="center"/>
              <w:cnfStyle w:val="100000000000" w:firstRow="1" w:lastRow="0" w:firstColumn="0" w:lastColumn="0" w:oddVBand="0" w:evenVBand="0" w:oddHBand="0" w:evenHBand="0" w:firstRowFirstColumn="0" w:firstRowLastColumn="0" w:lastRowFirstColumn="0" w:lastRowLastColumn="0"/>
            </w:pPr>
            <w:r w:rsidRPr="00125D20">
              <w:t>abs</w:t>
            </w:r>
          </w:p>
        </w:tc>
        <w:tc>
          <w:tcPr>
            <w:tcW w:w="1506" w:type="dxa"/>
            <w:noWrap/>
            <w:vAlign w:val="bottom"/>
            <w:hideMark/>
          </w:tcPr>
          <w:p w14:paraId="7C8A5829" w14:textId="77777777" w:rsidR="00391D3C" w:rsidRPr="00125D20" w:rsidRDefault="00391D3C" w:rsidP="00921149">
            <w:pPr>
              <w:pStyle w:val="BodyText"/>
              <w:keepNext/>
              <w:keepLines/>
              <w:spacing w:before="120" w:after="120"/>
              <w:jc w:val="center"/>
              <w:cnfStyle w:val="100000000000" w:firstRow="1" w:lastRow="0" w:firstColumn="0" w:lastColumn="0" w:oddVBand="0" w:evenVBand="0" w:oddHBand="0" w:evenHBand="0" w:firstRowFirstColumn="0" w:firstRowLastColumn="0" w:lastRowFirstColumn="0" w:lastRowLastColumn="0"/>
            </w:pPr>
            <w:r w:rsidRPr="00125D20">
              <w:t>%</w:t>
            </w:r>
          </w:p>
        </w:tc>
      </w:tr>
      <w:tr w:rsidR="00391D3C" w:rsidRPr="00125D20" w14:paraId="06D37918" w14:textId="77777777" w:rsidTr="00921149">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4536" w:type="dxa"/>
            <w:noWrap/>
            <w:hideMark/>
          </w:tcPr>
          <w:p w14:paraId="5DC6667C" w14:textId="69B1FE1C" w:rsidR="00391D3C" w:rsidRPr="00125D20" w:rsidRDefault="00391D3C" w:rsidP="00FA2B2B">
            <w:pPr>
              <w:pStyle w:val="BodyText"/>
              <w:keepNext/>
              <w:keepLines/>
              <w:spacing w:before="60" w:after="60"/>
            </w:pPr>
            <w:r w:rsidRPr="00125D20">
              <w:t>a specific societal problem</w:t>
            </w:r>
          </w:p>
        </w:tc>
        <w:tc>
          <w:tcPr>
            <w:tcW w:w="1505" w:type="dxa"/>
            <w:noWrap/>
            <w:hideMark/>
          </w:tcPr>
          <w:p w14:paraId="1F567C37" w14:textId="4C0D4369" w:rsidR="00391D3C" w:rsidRPr="00FA2B2B" w:rsidRDefault="00391D3C" w:rsidP="00FA2B2B">
            <w:pPr>
              <w:pStyle w:val="BodyText"/>
              <w:keepNext/>
              <w:keepLines/>
              <w:spacing w:before="60" w:after="60"/>
              <w:ind w:right="720"/>
              <w:jc w:val="right"/>
              <w:cnfStyle w:val="000000100000" w:firstRow="0" w:lastRow="0" w:firstColumn="0" w:lastColumn="0" w:oddVBand="0" w:evenVBand="0" w:oddHBand="1" w:evenHBand="0" w:firstRowFirstColumn="0" w:firstRowLastColumn="0" w:lastRowFirstColumn="0" w:lastRowLastColumn="0"/>
              <w:rPr>
                <w:sz w:val="22"/>
                <w:szCs w:val="22"/>
              </w:rPr>
            </w:pPr>
            <w:r w:rsidRPr="00FA2B2B">
              <w:rPr>
                <w:sz w:val="22"/>
                <w:szCs w:val="22"/>
              </w:rPr>
              <w:t>94</w:t>
            </w:r>
          </w:p>
        </w:tc>
        <w:tc>
          <w:tcPr>
            <w:tcW w:w="1506" w:type="dxa"/>
            <w:shd w:val="clear" w:color="auto" w:fill="E7E6E6" w:themeFill="background2"/>
            <w:noWrap/>
            <w:hideMark/>
          </w:tcPr>
          <w:p w14:paraId="53E8034D" w14:textId="301A96A7" w:rsidR="00391D3C" w:rsidRPr="00FA2B2B" w:rsidRDefault="00391D3C" w:rsidP="00FA2B2B">
            <w:pPr>
              <w:pStyle w:val="BodyText"/>
              <w:keepNext/>
              <w:keepLines/>
              <w:spacing w:before="60" w:after="60"/>
              <w:ind w:right="555"/>
              <w:jc w:val="right"/>
              <w:cnfStyle w:val="000000100000" w:firstRow="0" w:lastRow="0" w:firstColumn="0" w:lastColumn="0" w:oddVBand="0" w:evenVBand="0" w:oddHBand="1" w:evenHBand="0" w:firstRowFirstColumn="0" w:firstRowLastColumn="0" w:lastRowFirstColumn="0" w:lastRowLastColumn="0"/>
              <w:rPr>
                <w:sz w:val="20"/>
                <w:szCs w:val="20"/>
              </w:rPr>
            </w:pPr>
            <w:r w:rsidRPr="00FA2B2B">
              <w:rPr>
                <w:sz w:val="20"/>
                <w:szCs w:val="20"/>
              </w:rPr>
              <w:t>26.04%</w:t>
            </w:r>
          </w:p>
        </w:tc>
      </w:tr>
      <w:tr w:rsidR="00391D3C" w:rsidRPr="00125D20" w14:paraId="72F7A8C3" w14:textId="77777777" w:rsidTr="00921149">
        <w:trPr>
          <w:cantSplit/>
          <w:trHeight w:val="276"/>
          <w:jc w:val="center"/>
        </w:trPr>
        <w:tc>
          <w:tcPr>
            <w:cnfStyle w:val="001000000000" w:firstRow="0" w:lastRow="0" w:firstColumn="1" w:lastColumn="0" w:oddVBand="0" w:evenVBand="0" w:oddHBand="0" w:evenHBand="0" w:firstRowFirstColumn="0" w:firstRowLastColumn="0" w:lastRowFirstColumn="0" w:lastRowLastColumn="0"/>
            <w:tcW w:w="4536" w:type="dxa"/>
            <w:noWrap/>
            <w:hideMark/>
          </w:tcPr>
          <w:p w14:paraId="79D93235" w14:textId="6C6E7094" w:rsidR="00391D3C" w:rsidRPr="00125D20" w:rsidRDefault="00391D3C" w:rsidP="00FA2B2B">
            <w:pPr>
              <w:pStyle w:val="BodyText"/>
              <w:keepNext/>
              <w:keepLines/>
              <w:spacing w:before="60" w:after="60"/>
            </w:pPr>
            <w:r w:rsidRPr="00125D20">
              <w:t>a specific economic problem</w:t>
            </w:r>
          </w:p>
        </w:tc>
        <w:tc>
          <w:tcPr>
            <w:tcW w:w="1505" w:type="dxa"/>
            <w:noWrap/>
            <w:hideMark/>
          </w:tcPr>
          <w:p w14:paraId="1C6806B4" w14:textId="63E09401" w:rsidR="00391D3C" w:rsidRPr="00FA2B2B" w:rsidRDefault="00391D3C" w:rsidP="00FA2B2B">
            <w:pPr>
              <w:pStyle w:val="BodyText"/>
              <w:keepNext/>
              <w:keepLines/>
              <w:spacing w:before="60" w:after="60"/>
              <w:ind w:right="720"/>
              <w:jc w:val="right"/>
              <w:cnfStyle w:val="000000000000" w:firstRow="0" w:lastRow="0" w:firstColumn="0" w:lastColumn="0" w:oddVBand="0" w:evenVBand="0" w:oddHBand="0" w:evenHBand="0" w:firstRowFirstColumn="0" w:firstRowLastColumn="0" w:lastRowFirstColumn="0" w:lastRowLastColumn="0"/>
              <w:rPr>
                <w:sz w:val="22"/>
                <w:szCs w:val="22"/>
              </w:rPr>
            </w:pPr>
            <w:r w:rsidRPr="00FA2B2B">
              <w:rPr>
                <w:sz w:val="22"/>
                <w:szCs w:val="22"/>
              </w:rPr>
              <w:t>29</w:t>
            </w:r>
          </w:p>
        </w:tc>
        <w:tc>
          <w:tcPr>
            <w:tcW w:w="1506" w:type="dxa"/>
            <w:shd w:val="clear" w:color="auto" w:fill="E7E6E6" w:themeFill="background2"/>
            <w:noWrap/>
            <w:hideMark/>
          </w:tcPr>
          <w:p w14:paraId="5DD5ED26" w14:textId="0434703C" w:rsidR="00391D3C" w:rsidRPr="00FA2B2B" w:rsidRDefault="00391D3C" w:rsidP="00FA2B2B">
            <w:pPr>
              <w:pStyle w:val="BodyText"/>
              <w:keepNext/>
              <w:keepLines/>
              <w:spacing w:before="60" w:after="60"/>
              <w:ind w:right="555"/>
              <w:jc w:val="right"/>
              <w:cnfStyle w:val="000000000000" w:firstRow="0" w:lastRow="0" w:firstColumn="0" w:lastColumn="0" w:oddVBand="0" w:evenVBand="0" w:oddHBand="0" w:evenHBand="0" w:firstRowFirstColumn="0" w:firstRowLastColumn="0" w:lastRowFirstColumn="0" w:lastRowLastColumn="0"/>
              <w:rPr>
                <w:sz w:val="20"/>
                <w:szCs w:val="20"/>
              </w:rPr>
            </w:pPr>
            <w:r w:rsidRPr="00FA2B2B">
              <w:rPr>
                <w:sz w:val="20"/>
                <w:szCs w:val="20"/>
              </w:rPr>
              <w:t>8.03%</w:t>
            </w:r>
          </w:p>
        </w:tc>
      </w:tr>
      <w:tr w:rsidR="00391D3C" w:rsidRPr="00125D20" w14:paraId="59B4CB97" w14:textId="77777777" w:rsidTr="00921149">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4536" w:type="dxa"/>
            <w:noWrap/>
            <w:hideMark/>
          </w:tcPr>
          <w:p w14:paraId="22123881" w14:textId="63E1D9FF" w:rsidR="00391D3C" w:rsidRPr="00125D20" w:rsidRDefault="00391D3C" w:rsidP="00FA2B2B">
            <w:pPr>
              <w:pStyle w:val="BodyText"/>
              <w:keepNext/>
              <w:keepLines/>
              <w:spacing w:before="60" w:after="60"/>
            </w:pPr>
            <w:r w:rsidRPr="00125D20">
              <w:t>a specific ecological/natural problem</w:t>
            </w:r>
          </w:p>
        </w:tc>
        <w:tc>
          <w:tcPr>
            <w:tcW w:w="1505" w:type="dxa"/>
            <w:noWrap/>
            <w:hideMark/>
          </w:tcPr>
          <w:p w14:paraId="300E637D" w14:textId="3EDE034F" w:rsidR="00391D3C" w:rsidRPr="00FA2B2B" w:rsidRDefault="00391D3C" w:rsidP="00FA2B2B">
            <w:pPr>
              <w:pStyle w:val="BodyText"/>
              <w:keepNext/>
              <w:keepLines/>
              <w:spacing w:before="60" w:after="60"/>
              <w:ind w:right="720"/>
              <w:jc w:val="right"/>
              <w:cnfStyle w:val="000000100000" w:firstRow="0" w:lastRow="0" w:firstColumn="0" w:lastColumn="0" w:oddVBand="0" w:evenVBand="0" w:oddHBand="1" w:evenHBand="0" w:firstRowFirstColumn="0" w:firstRowLastColumn="0" w:lastRowFirstColumn="0" w:lastRowLastColumn="0"/>
              <w:rPr>
                <w:sz w:val="22"/>
                <w:szCs w:val="22"/>
              </w:rPr>
            </w:pPr>
            <w:r w:rsidRPr="00FA2B2B">
              <w:rPr>
                <w:sz w:val="22"/>
                <w:szCs w:val="22"/>
              </w:rPr>
              <w:t>53</w:t>
            </w:r>
          </w:p>
        </w:tc>
        <w:tc>
          <w:tcPr>
            <w:tcW w:w="1506" w:type="dxa"/>
            <w:shd w:val="clear" w:color="auto" w:fill="E7E6E6" w:themeFill="background2"/>
            <w:noWrap/>
            <w:hideMark/>
          </w:tcPr>
          <w:p w14:paraId="330B75D9" w14:textId="1CEF1FC2" w:rsidR="00391D3C" w:rsidRPr="00FA2B2B" w:rsidRDefault="00391D3C" w:rsidP="00FA2B2B">
            <w:pPr>
              <w:pStyle w:val="BodyText"/>
              <w:keepNext/>
              <w:keepLines/>
              <w:spacing w:before="60" w:after="60"/>
              <w:ind w:right="555"/>
              <w:jc w:val="right"/>
              <w:cnfStyle w:val="000000100000" w:firstRow="0" w:lastRow="0" w:firstColumn="0" w:lastColumn="0" w:oddVBand="0" w:evenVBand="0" w:oddHBand="1" w:evenHBand="0" w:firstRowFirstColumn="0" w:firstRowLastColumn="0" w:lastRowFirstColumn="0" w:lastRowLastColumn="0"/>
              <w:rPr>
                <w:sz w:val="20"/>
                <w:szCs w:val="20"/>
              </w:rPr>
            </w:pPr>
            <w:r w:rsidRPr="00FA2B2B">
              <w:rPr>
                <w:sz w:val="20"/>
                <w:szCs w:val="20"/>
              </w:rPr>
              <w:t>14.68%</w:t>
            </w:r>
          </w:p>
        </w:tc>
      </w:tr>
      <w:tr w:rsidR="00391D3C" w:rsidRPr="00125D20" w14:paraId="1E1BA73B" w14:textId="77777777" w:rsidTr="00921149">
        <w:trPr>
          <w:cantSplit/>
          <w:trHeight w:val="276"/>
          <w:jc w:val="center"/>
        </w:trPr>
        <w:tc>
          <w:tcPr>
            <w:cnfStyle w:val="001000000000" w:firstRow="0" w:lastRow="0" w:firstColumn="1" w:lastColumn="0" w:oddVBand="0" w:evenVBand="0" w:oddHBand="0" w:evenHBand="0" w:firstRowFirstColumn="0" w:firstRowLastColumn="0" w:lastRowFirstColumn="0" w:lastRowLastColumn="0"/>
            <w:tcW w:w="4536" w:type="dxa"/>
            <w:noWrap/>
            <w:hideMark/>
          </w:tcPr>
          <w:p w14:paraId="07F33DD2" w14:textId="6A74EBC4" w:rsidR="00391D3C" w:rsidRPr="00125D20" w:rsidRDefault="00391D3C" w:rsidP="00FA2B2B">
            <w:pPr>
              <w:pStyle w:val="BodyText"/>
              <w:keepNext/>
              <w:keepLines/>
              <w:spacing w:before="60" w:after="60"/>
            </w:pPr>
            <w:r w:rsidRPr="00125D20">
              <w:t>a specific health/medical problem</w:t>
            </w:r>
          </w:p>
        </w:tc>
        <w:tc>
          <w:tcPr>
            <w:tcW w:w="1505" w:type="dxa"/>
            <w:noWrap/>
            <w:hideMark/>
          </w:tcPr>
          <w:p w14:paraId="19974C3A" w14:textId="117D3073" w:rsidR="00391D3C" w:rsidRPr="00FA2B2B" w:rsidRDefault="00391D3C" w:rsidP="00FA2B2B">
            <w:pPr>
              <w:pStyle w:val="BodyText"/>
              <w:keepNext/>
              <w:keepLines/>
              <w:spacing w:before="60" w:after="60"/>
              <w:ind w:right="720"/>
              <w:jc w:val="right"/>
              <w:cnfStyle w:val="000000000000" w:firstRow="0" w:lastRow="0" w:firstColumn="0" w:lastColumn="0" w:oddVBand="0" w:evenVBand="0" w:oddHBand="0" w:evenHBand="0" w:firstRowFirstColumn="0" w:firstRowLastColumn="0" w:lastRowFirstColumn="0" w:lastRowLastColumn="0"/>
              <w:rPr>
                <w:sz w:val="22"/>
                <w:szCs w:val="22"/>
              </w:rPr>
            </w:pPr>
            <w:r w:rsidRPr="00FA2B2B">
              <w:rPr>
                <w:sz w:val="22"/>
                <w:szCs w:val="22"/>
              </w:rPr>
              <w:t>118</w:t>
            </w:r>
          </w:p>
        </w:tc>
        <w:tc>
          <w:tcPr>
            <w:tcW w:w="1506" w:type="dxa"/>
            <w:shd w:val="clear" w:color="auto" w:fill="E7E6E6" w:themeFill="background2"/>
            <w:noWrap/>
            <w:hideMark/>
          </w:tcPr>
          <w:p w14:paraId="5C54039E" w14:textId="6110B0EB" w:rsidR="00391D3C" w:rsidRPr="00FA2B2B" w:rsidRDefault="00391D3C" w:rsidP="00FA2B2B">
            <w:pPr>
              <w:pStyle w:val="BodyText"/>
              <w:keepNext/>
              <w:keepLines/>
              <w:spacing w:before="60" w:after="60"/>
              <w:ind w:right="555"/>
              <w:jc w:val="right"/>
              <w:cnfStyle w:val="000000000000" w:firstRow="0" w:lastRow="0" w:firstColumn="0" w:lastColumn="0" w:oddVBand="0" w:evenVBand="0" w:oddHBand="0" w:evenHBand="0" w:firstRowFirstColumn="0" w:firstRowLastColumn="0" w:lastRowFirstColumn="0" w:lastRowLastColumn="0"/>
              <w:rPr>
                <w:sz w:val="20"/>
                <w:szCs w:val="20"/>
              </w:rPr>
            </w:pPr>
            <w:r w:rsidRPr="00FA2B2B">
              <w:rPr>
                <w:sz w:val="20"/>
                <w:szCs w:val="20"/>
              </w:rPr>
              <w:t>32.69%</w:t>
            </w:r>
          </w:p>
        </w:tc>
      </w:tr>
      <w:tr w:rsidR="00391D3C" w:rsidRPr="00125D20" w14:paraId="0B0FFDC8" w14:textId="77777777" w:rsidTr="00921149">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4536" w:type="dxa"/>
            <w:noWrap/>
            <w:hideMark/>
          </w:tcPr>
          <w:p w14:paraId="25EB4C51" w14:textId="2285C022" w:rsidR="00391D3C" w:rsidRPr="00125D20" w:rsidRDefault="00391D3C" w:rsidP="00FA2B2B">
            <w:pPr>
              <w:pStyle w:val="BodyText"/>
              <w:keepNext/>
              <w:keepLines/>
              <w:spacing w:before="60" w:after="60"/>
            </w:pPr>
            <w:r w:rsidRPr="00125D20">
              <w:t>a specific technical problem</w:t>
            </w:r>
          </w:p>
        </w:tc>
        <w:tc>
          <w:tcPr>
            <w:tcW w:w="1505" w:type="dxa"/>
            <w:noWrap/>
            <w:hideMark/>
          </w:tcPr>
          <w:p w14:paraId="4EDB76A6" w14:textId="77ADB42E" w:rsidR="00391D3C" w:rsidRPr="00FA2B2B" w:rsidRDefault="00391D3C" w:rsidP="00FA2B2B">
            <w:pPr>
              <w:pStyle w:val="BodyText"/>
              <w:keepNext/>
              <w:keepLines/>
              <w:spacing w:before="60" w:after="60"/>
              <w:ind w:right="720"/>
              <w:jc w:val="right"/>
              <w:cnfStyle w:val="000000100000" w:firstRow="0" w:lastRow="0" w:firstColumn="0" w:lastColumn="0" w:oddVBand="0" w:evenVBand="0" w:oddHBand="1" w:evenHBand="0" w:firstRowFirstColumn="0" w:firstRowLastColumn="0" w:lastRowFirstColumn="0" w:lastRowLastColumn="0"/>
              <w:rPr>
                <w:sz w:val="22"/>
                <w:szCs w:val="22"/>
              </w:rPr>
            </w:pPr>
            <w:r w:rsidRPr="00FA2B2B">
              <w:rPr>
                <w:sz w:val="22"/>
                <w:szCs w:val="22"/>
              </w:rPr>
              <w:t>70</w:t>
            </w:r>
          </w:p>
        </w:tc>
        <w:tc>
          <w:tcPr>
            <w:tcW w:w="1506" w:type="dxa"/>
            <w:shd w:val="clear" w:color="auto" w:fill="E7E6E6" w:themeFill="background2"/>
            <w:noWrap/>
            <w:hideMark/>
          </w:tcPr>
          <w:p w14:paraId="5463931F" w14:textId="663D4E1D" w:rsidR="00391D3C" w:rsidRPr="00FA2B2B" w:rsidRDefault="00391D3C" w:rsidP="00FA2B2B">
            <w:pPr>
              <w:pStyle w:val="BodyText"/>
              <w:keepNext/>
              <w:keepLines/>
              <w:spacing w:before="60" w:after="60"/>
              <w:ind w:right="555"/>
              <w:jc w:val="right"/>
              <w:cnfStyle w:val="000000100000" w:firstRow="0" w:lastRow="0" w:firstColumn="0" w:lastColumn="0" w:oddVBand="0" w:evenVBand="0" w:oddHBand="1" w:evenHBand="0" w:firstRowFirstColumn="0" w:firstRowLastColumn="0" w:lastRowFirstColumn="0" w:lastRowLastColumn="0"/>
              <w:rPr>
                <w:sz w:val="20"/>
                <w:szCs w:val="20"/>
              </w:rPr>
            </w:pPr>
            <w:r w:rsidRPr="00FA2B2B">
              <w:rPr>
                <w:sz w:val="20"/>
                <w:szCs w:val="20"/>
              </w:rPr>
              <w:t>19.39%</w:t>
            </w:r>
          </w:p>
        </w:tc>
      </w:tr>
      <w:tr w:rsidR="00391D3C" w:rsidRPr="00125D20" w14:paraId="3A93ACEF" w14:textId="77777777" w:rsidTr="00921149">
        <w:trPr>
          <w:cantSplit/>
          <w:trHeight w:val="276"/>
          <w:jc w:val="center"/>
        </w:trPr>
        <w:tc>
          <w:tcPr>
            <w:cnfStyle w:val="001000000000" w:firstRow="0" w:lastRow="0" w:firstColumn="1" w:lastColumn="0" w:oddVBand="0" w:evenVBand="0" w:oddHBand="0" w:evenHBand="0" w:firstRowFirstColumn="0" w:firstRowLastColumn="0" w:lastRowFirstColumn="0" w:lastRowLastColumn="0"/>
            <w:tcW w:w="4536" w:type="dxa"/>
            <w:noWrap/>
          </w:tcPr>
          <w:p w14:paraId="4ED00C5E" w14:textId="5CDE2B85" w:rsidR="00391D3C" w:rsidRPr="00125D20" w:rsidRDefault="00391D3C" w:rsidP="00FA2B2B">
            <w:pPr>
              <w:pStyle w:val="BodyText"/>
              <w:keepNext/>
              <w:keepLines/>
              <w:spacing w:before="60" w:after="60"/>
            </w:pPr>
            <w:r w:rsidRPr="00125D20">
              <w:t>Other</w:t>
            </w:r>
          </w:p>
        </w:tc>
        <w:tc>
          <w:tcPr>
            <w:tcW w:w="1505" w:type="dxa"/>
            <w:noWrap/>
          </w:tcPr>
          <w:p w14:paraId="1E77416D" w14:textId="58EAAD50" w:rsidR="00391D3C" w:rsidRPr="00FA2B2B" w:rsidRDefault="00391D3C" w:rsidP="00FA2B2B">
            <w:pPr>
              <w:pStyle w:val="BodyText"/>
              <w:keepNext/>
              <w:keepLines/>
              <w:spacing w:before="60" w:after="60"/>
              <w:ind w:right="720"/>
              <w:jc w:val="right"/>
              <w:cnfStyle w:val="000000000000" w:firstRow="0" w:lastRow="0" w:firstColumn="0" w:lastColumn="0" w:oddVBand="0" w:evenVBand="0" w:oddHBand="0" w:evenHBand="0" w:firstRowFirstColumn="0" w:firstRowLastColumn="0" w:lastRowFirstColumn="0" w:lastRowLastColumn="0"/>
              <w:rPr>
                <w:sz w:val="22"/>
                <w:szCs w:val="22"/>
              </w:rPr>
            </w:pPr>
            <w:r w:rsidRPr="00FA2B2B">
              <w:rPr>
                <w:sz w:val="22"/>
                <w:szCs w:val="22"/>
              </w:rPr>
              <w:t>62</w:t>
            </w:r>
          </w:p>
        </w:tc>
        <w:tc>
          <w:tcPr>
            <w:tcW w:w="1506" w:type="dxa"/>
            <w:shd w:val="clear" w:color="auto" w:fill="E7E6E6" w:themeFill="background2"/>
            <w:noWrap/>
          </w:tcPr>
          <w:p w14:paraId="6015ACD1" w14:textId="3E07BCCA" w:rsidR="00391D3C" w:rsidRPr="00FA2B2B" w:rsidRDefault="00391D3C" w:rsidP="00FA2B2B">
            <w:pPr>
              <w:pStyle w:val="BodyText"/>
              <w:keepNext/>
              <w:keepLines/>
              <w:spacing w:before="60" w:after="60"/>
              <w:ind w:right="555"/>
              <w:jc w:val="right"/>
              <w:cnfStyle w:val="000000000000" w:firstRow="0" w:lastRow="0" w:firstColumn="0" w:lastColumn="0" w:oddVBand="0" w:evenVBand="0" w:oddHBand="0" w:evenHBand="0" w:firstRowFirstColumn="0" w:firstRowLastColumn="0" w:lastRowFirstColumn="0" w:lastRowLastColumn="0"/>
              <w:rPr>
                <w:sz w:val="20"/>
                <w:szCs w:val="20"/>
              </w:rPr>
            </w:pPr>
            <w:r w:rsidRPr="00FA2B2B">
              <w:rPr>
                <w:sz w:val="20"/>
                <w:szCs w:val="20"/>
              </w:rPr>
              <w:t>17.17%</w:t>
            </w:r>
          </w:p>
        </w:tc>
      </w:tr>
    </w:tbl>
    <w:p w14:paraId="143C1367" w14:textId="77777777" w:rsidR="00391D3C" w:rsidRPr="00125D20" w:rsidRDefault="00391D3C" w:rsidP="00437408"/>
    <w:p w14:paraId="51AD63C6" w14:textId="77777777" w:rsidR="00391D3C" w:rsidRPr="00125D20" w:rsidRDefault="00391D3C" w:rsidP="00976ECE"/>
    <w:p w14:paraId="303D2841" w14:textId="05E0D7E2" w:rsidR="00976ECE" w:rsidRPr="00125D20" w:rsidRDefault="00976ECE" w:rsidP="00976ECE"/>
    <w:p w14:paraId="040D93A3" w14:textId="77777777" w:rsidR="00FA2B2B" w:rsidRDefault="00FA2B2B">
      <w:pPr>
        <w:rPr>
          <w:rFonts w:asciiTheme="majorHAnsi" w:eastAsiaTheme="majorEastAsia" w:hAnsiTheme="majorHAnsi" w:cstheme="majorBidi"/>
          <w:b/>
          <w:bCs/>
          <w:sz w:val="28"/>
          <w:szCs w:val="28"/>
        </w:rPr>
      </w:pPr>
      <w:r>
        <w:br w:type="page"/>
      </w:r>
    </w:p>
    <w:p w14:paraId="353E0467" w14:textId="5B0C5B0B" w:rsidR="00976ECE" w:rsidRPr="00125D20" w:rsidRDefault="00976ECE" w:rsidP="00C429D9">
      <w:pPr>
        <w:pStyle w:val="Heading2"/>
      </w:pPr>
      <w:bookmarkStart w:id="61" w:name="_Toc100567181"/>
      <w:r w:rsidRPr="00125D20">
        <w:lastRenderedPageBreak/>
        <w:t>Actors &amp; Networks</w:t>
      </w:r>
      <w:bookmarkEnd w:id="61"/>
    </w:p>
    <w:p w14:paraId="40F47354" w14:textId="18740C25" w:rsidR="00DE4468" w:rsidRPr="00125D20" w:rsidRDefault="00976ECE" w:rsidP="00A31260">
      <w:pPr>
        <w:pStyle w:val="Heading3"/>
      </w:pPr>
      <w:bookmarkStart w:id="62" w:name="_Ref100037590"/>
      <w:bookmarkStart w:id="63" w:name="_Toc100567182"/>
      <w:r w:rsidRPr="00125D20">
        <w:t>Level and nature of inter-/transdisciplinary involvement</w:t>
      </w:r>
      <w:bookmarkEnd w:id="62"/>
      <w:bookmarkEnd w:id="63"/>
    </w:p>
    <w:p w14:paraId="2FDF2826" w14:textId="4D7AB43C" w:rsidR="00F67618" w:rsidRDefault="007957F4" w:rsidP="007957F4">
      <w:pPr>
        <w:pStyle w:val="BodyText"/>
        <w:jc w:val="both"/>
      </w:pPr>
      <w:r w:rsidRPr="00125D20">
        <w:t xml:space="preserve">Interdisciplinary </w:t>
      </w:r>
      <w:r w:rsidR="00D845CB" w:rsidRPr="00125D20">
        <w:t xml:space="preserve">cooperation </w:t>
      </w:r>
      <w:r w:rsidRPr="00125D20">
        <w:t>is common among the SNSF funded projects</w:t>
      </w:r>
      <w:r w:rsidR="00D845CB" w:rsidRPr="00125D20">
        <w:t>.</w:t>
      </w:r>
      <w:r w:rsidRPr="00125D20">
        <w:t xml:space="preserve"> 41 % of the respondents note that the involvement of academicians from other disciplines was quite central to their specific project (see </w:t>
      </w:r>
      <w:r w:rsidRPr="00125D20">
        <w:fldChar w:fldCharType="begin"/>
      </w:r>
      <w:r w:rsidRPr="00125D20">
        <w:instrText xml:space="preserve"> REF _Ref100042644 \h </w:instrText>
      </w:r>
      <w:r w:rsidRPr="00125D20">
        <w:fldChar w:fldCharType="separate"/>
      </w:r>
      <w:r w:rsidR="000959DE" w:rsidRPr="00125D20">
        <w:t xml:space="preserve">Figure </w:t>
      </w:r>
      <w:r w:rsidR="000959DE">
        <w:rPr>
          <w:noProof/>
        </w:rPr>
        <w:t>10</w:t>
      </w:r>
      <w:r w:rsidRPr="00125D20">
        <w:fldChar w:fldCharType="end"/>
      </w:r>
      <w:r w:rsidRPr="00125D20">
        <w:t>)</w:t>
      </w:r>
      <w:r w:rsidR="00D845CB" w:rsidRPr="00125D20">
        <w:t>.</w:t>
      </w:r>
      <w:r w:rsidRPr="00125D20">
        <w:t xml:space="preserve"> </w:t>
      </w:r>
      <w:r w:rsidR="00D845CB" w:rsidRPr="00125D20">
        <w:t>I</w:t>
      </w:r>
      <w:r w:rsidRPr="00125D20">
        <w:t xml:space="preserve">n total 78 % of the projects were carried out </w:t>
      </w:r>
      <w:r w:rsidR="00E20CAE" w:rsidRPr="00125D20">
        <w:t>in</w:t>
      </w:r>
      <w:r w:rsidRPr="00125D20">
        <w:t xml:space="preserve"> collaboration </w:t>
      </w:r>
      <w:r w:rsidR="00E20CAE" w:rsidRPr="00125D20">
        <w:t>with</w:t>
      </w:r>
      <w:r w:rsidRPr="00125D20">
        <w:t xml:space="preserve"> researchers from other disciplines (see </w:t>
      </w:r>
      <w:r w:rsidRPr="00125D20">
        <w:fldChar w:fldCharType="begin"/>
      </w:r>
      <w:r w:rsidRPr="00125D20">
        <w:instrText xml:space="preserve"> REF _Ref100042666 \h </w:instrText>
      </w:r>
      <w:r w:rsidRPr="00125D20">
        <w:fldChar w:fldCharType="separate"/>
      </w:r>
      <w:r w:rsidR="000959DE" w:rsidRPr="00125D20">
        <w:t xml:space="preserve">Table </w:t>
      </w:r>
      <w:r w:rsidR="000959DE">
        <w:rPr>
          <w:noProof/>
        </w:rPr>
        <w:t>10</w:t>
      </w:r>
      <w:r w:rsidRPr="00125D20">
        <w:fldChar w:fldCharType="end"/>
      </w:r>
      <w:r w:rsidRPr="00125D20">
        <w:t>).</w:t>
      </w:r>
    </w:p>
    <w:p w14:paraId="5A5A1111" w14:textId="77777777" w:rsidR="00FA2B2B" w:rsidRPr="00125D20" w:rsidRDefault="00FA2B2B" w:rsidP="007957F4">
      <w:pPr>
        <w:pStyle w:val="BodyText"/>
        <w:jc w:val="both"/>
      </w:pPr>
    </w:p>
    <w:p w14:paraId="3702B5D1" w14:textId="4C4DADC4" w:rsidR="00DE4468" w:rsidRDefault="007957F4" w:rsidP="007957F4">
      <w:pPr>
        <w:pStyle w:val="BodyText"/>
        <w:jc w:val="both"/>
      </w:pPr>
      <w:r w:rsidRPr="00125D20">
        <w:rPr>
          <w:i/>
          <w:iCs/>
        </w:rPr>
        <w:t>Transdisciplinary involvement</w:t>
      </w:r>
      <w:r w:rsidRPr="00125D20">
        <w:t xml:space="preserve"> has been measured via categories which indicate the inclusion of different types of societal actors and groups in the research process. Although </w:t>
      </w:r>
      <w:r w:rsidR="00D845CB" w:rsidRPr="00125D20">
        <w:t xml:space="preserve">by far </w:t>
      </w:r>
      <w:r w:rsidRPr="00125D20">
        <w:t xml:space="preserve">not as central as the interdisciplinary </w:t>
      </w:r>
      <w:r w:rsidR="00D845CB" w:rsidRPr="00125D20">
        <w:t>cooperation</w:t>
      </w:r>
      <w:r w:rsidRPr="00125D20">
        <w:t xml:space="preserve">, different types of transdisciplinary engagement constitute a noteworthy part of the research projects. Transdisciplinary involvement types </w:t>
      </w:r>
      <w:r w:rsidR="00D845CB" w:rsidRPr="00125D20">
        <w:t xml:space="preserve">such as </w:t>
      </w:r>
      <w:r w:rsidR="00D845CB" w:rsidRPr="00125D20">
        <w:rPr>
          <w:i/>
          <w:iCs/>
        </w:rPr>
        <w:t>involvement of citizens</w:t>
      </w:r>
      <w:r w:rsidR="00D845CB" w:rsidRPr="00125D20">
        <w:t xml:space="preserve">, </w:t>
      </w:r>
      <w:r w:rsidR="00D845CB" w:rsidRPr="00125D20">
        <w:rPr>
          <w:i/>
          <w:iCs/>
        </w:rPr>
        <w:t>involvement of policy makers/public administration</w:t>
      </w:r>
      <w:r w:rsidR="00D845CB" w:rsidRPr="00125D20">
        <w:t xml:space="preserve">, </w:t>
      </w:r>
      <w:r w:rsidR="00D845CB" w:rsidRPr="00125D20">
        <w:rPr>
          <w:i/>
          <w:iCs/>
        </w:rPr>
        <w:t>involvement of institutions providing welfare or education</w:t>
      </w:r>
      <w:r w:rsidR="00F67618" w:rsidRPr="00125D20">
        <w:t>,</w:t>
      </w:r>
      <w:r w:rsidR="00D845CB" w:rsidRPr="00125D20">
        <w:t xml:space="preserve"> or </w:t>
      </w:r>
      <w:r w:rsidR="00D845CB" w:rsidRPr="00125D20">
        <w:rPr>
          <w:i/>
          <w:iCs/>
        </w:rPr>
        <w:t>involvement of companies</w:t>
      </w:r>
      <w:r w:rsidR="00D845CB" w:rsidRPr="00125D20">
        <w:t xml:space="preserve">, </w:t>
      </w:r>
      <w:r w:rsidRPr="00125D20">
        <w:t>yield somewhat similar distributions among the projects of the survey respondents</w:t>
      </w:r>
      <w:r w:rsidR="00D845CB" w:rsidRPr="00125D20">
        <w:t xml:space="preserve"> (22</w:t>
      </w:r>
      <w:r w:rsidR="00F67618" w:rsidRPr="00125D20">
        <w:t> </w:t>
      </w:r>
      <w:r w:rsidR="00D845CB" w:rsidRPr="00125D20">
        <w:t>% - 27</w:t>
      </w:r>
      <w:r w:rsidR="00F67618" w:rsidRPr="00125D20">
        <w:t> </w:t>
      </w:r>
      <w:r w:rsidR="00D845CB" w:rsidRPr="00125D20">
        <w:t xml:space="preserve">% of involvement rated above 3; 0 </w:t>
      </w:r>
      <w:r w:rsidR="00F67618" w:rsidRPr="00125D20">
        <w:t>being</w:t>
      </w:r>
      <w:r w:rsidR="00D845CB" w:rsidRPr="00125D20">
        <w:t xml:space="preserve"> minimum and 10 the maximum). An exception to this rather equal distribution is media, which was quite often involved in SNSF projects, but rarely centrally. Thus</w:t>
      </w:r>
      <w:r w:rsidR="007B1429" w:rsidRPr="00125D20">
        <w:t>,</w:t>
      </w:r>
      <w:r w:rsidR="00D845CB" w:rsidRPr="00125D20">
        <w:t xml:space="preserve"> we assume that media was mainly involved </w:t>
      </w:r>
      <w:r w:rsidR="007B1429" w:rsidRPr="00125D20">
        <w:t>for</w:t>
      </w:r>
      <w:r w:rsidR="00D845CB" w:rsidRPr="00125D20">
        <w:t xml:space="preserve"> pure dissemination purposes.</w:t>
      </w:r>
    </w:p>
    <w:p w14:paraId="5B1003F4" w14:textId="77777777" w:rsidR="00FA2B2B" w:rsidRPr="00125D20" w:rsidRDefault="00FA2B2B" w:rsidP="007957F4">
      <w:pPr>
        <w:pStyle w:val="BodyText"/>
        <w:jc w:val="both"/>
      </w:pPr>
    </w:p>
    <w:p w14:paraId="7CF92CC9" w14:textId="1860F7D6" w:rsidR="00DE4468" w:rsidRPr="00125D20" w:rsidRDefault="00DE4468" w:rsidP="00A31260">
      <w:pPr>
        <w:pStyle w:val="Caption"/>
        <w:keepNext/>
      </w:pPr>
      <w:bookmarkStart w:id="64" w:name="_Ref100042644"/>
      <w:bookmarkStart w:id="65" w:name="_Toc100567214"/>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0959DE">
        <w:rPr>
          <w:noProof/>
        </w:rPr>
        <w:t>10</w:t>
      </w:r>
      <w:r w:rsidR="007B1429" w:rsidRPr="00125D20">
        <w:fldChar w:fldCharType="end"/>
      </w:r>
      <w:bookmarkEnd w:id="64"/>
      <w:r w:rsidRPr="00125D20">
        <w:t>: Level of interdisciplinary and transdisciplinary involvement</w:t>
      </w:r>
      <w:bookmarkEnd w:id="65"/>
    </w:p>
    <w:p w14:paraId="3B14906C" w14:textId="470663DC" w:rsidR="00976ECE" w:rsidRPr="00125D20" w:rsidRDefault="00DE4468" w:rsidP="003B7B18">
      <w:r w:rsidRPr="00125D20">
        <w:rPr>
          <w:noProof/>
          <w:lang w:eastAsia="de-AT"/>
        </w:rPr>
        <w:drawing>
          <wp:inline distT="0" distB="0" distL="0" distR="0" wp14:anchorId="2D6288E4" wp14:editId="1C46EA0A">
            <wp:extent cx="5731510" cy="2865755"/>
            <wp:effectExtent l="0" t="0" r="0" b="4445"/>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731510" cy="2865755"/>
                    </a:xfrm>
                    <a:prstGeom prst="rect">
                      <a:avLst/>
                    </a:prstGeom>
                  </pic:spPr>
                </pic:pic>
              </a:graphicData>
            </a:graphic>
          </wp:inline>
        </w:drawing>
      </w:r>
    </w:p>
    <w:p w14:paraId="039BEA2D" w14:textId="107499FC" w:rsidR="00976ECE" w:rsidRDefault="00976ECE" w:rsidP="00976ECE">
      <w:pPr>
        <w:pStyle w:val="BodyText"/>
      </w:pPr>
    </w:p>
    <w:p w14:paraId="64441310" w14:textId="77777777" w:rsidR="00FA2B2B" w:rsidRPr="00125D20" w:rsidRDefault="00FA2B2B" w:rsidP="00976ECE">
      <w:pPr>
        <w:pStyle w:val="BodyText"/>
      </w:pPr>
    </w:p>
    <w:p w14:paraId="0A83640E" w14:textId="77777777" w:rsidR="00F96AAF" w:rsidRPr="00125D20" w:rsidRDefault="00F96AAF" w:rsidP="00F96AAF"/>
    <w:p w14:paraId="6DA22594" w14:textId="4A0E5DE7" w:rsidR="00F96AAF" w:rsidRPr="00125D20" w:rsidRDefault="00F96AAF" w:rsidP="00F96AAF">
      <w:pPr>
        <w:pStyle w:val="Caption"/>
        <w:keepNext/>
      </w:pPr>
      <w:bookmarkStart w:id="66" w:name="_Ref100042666"/>
      <w:bookmarkStart w:id="67" w:name="_Toc100567247"/>
      <w:r w:rsidRPr="00125D20">
        <w:lastRenderedPageBreak/>
        <w:t xml:space="preserve">Table </w:t>
      </w:r>
      <w:r w:rsidRPr="00125D20">
        <w:fldChar w:fldCharType="begin"/>
      </w:r>
      <w:r w:rsidRPr="00125D20">
        <w:instrText xml:space="preserve"> SEQ Table \* ARABIC </w:instrText>
      </w:r>
      <w:r w:rsidRPr="00125D20">
        <w:fldChar w:fldCharType="separate"/>
      </w:r>
      <w:r w:rsidR="000959DE">
        <w:rPr>
          <w:noProof/>
        </w:rPr>
        <w:t>10</w:t>
      </w:r>
      <w:r w:rsidRPr="00125D20">
        <w:rPr>
          <w:noProof/>
        </w:rPr>
        <w:fldChar w:fldCharType="end"/>
      </w:r>
      <w:bookmarkEnd w:id="66"/>
      <w:r w:rsidRPr="00125D20">
        <w:t xml:space="preserve">: </w:t>
      </w:r>
      <w:r w:rsidR="00AA780D" w:rsidRPr="00125D20">
        <w:t>Level of interdisciplinary and transdisciplinary involvement</w:t>
      </w:r>
      <w:bookmarkEnd w:id="67"/>
    </w:p>
    <w:tbl>
      <w:tblPr>
        <w:tblStyle w:val="ListTable3"/>
        <w:tblW w:w="4952" w:type="pct"/>
        <w:jc w:val="center"/>
        <w:tblLayout w:type="fixed"/>
        <w:tblLook w:val="04A0" w:firstRow="1" w:lastRow="0" w:firstColumn="1" w:lastColumn="0" w:noHBand="0" w:noVBand="1"/>
      </w:tblPr>
      <w:tblGrid>
        <w:gridCol w:w="4195"/>
        <w:gridCol w:w="789"/>
        <w:gridCol w:w="789"/>
        <w:gridCol w:w="789"/>
        <w:gridCol w:w="789"/>
        <w:gridCol w:w="789"/>
        <w:gridCol w:w="789"/>
      </w:tblGrid>
      <w:tr w:rsidR="00F96AAF" w:rsidRPr="00125D20" w14:paraId="0C3D91CB" w14:textId="77777777" w:rsidTr="00F96AAF">
        <w:trPr>
          <w:cnfStyle w:val="100000000000" w:firstRow="1" w:lastRow="0" w:firstColumn="0" w:lastColumn="0" w:oddVBand="0" w:evenVBand="0" w:oddHBand="0" w:evenHBand="0" w:firstRowFirstColumn="0" w:firstRowLastColumn="0" w:lastRowFirstColumn="0" w:lastRowLastColumn="0"/>
          <w:trHeight w:val="662"/>
          <w:jc w:val="center"/>
        </w:trPr>
        <w:tc>
          <w:tcPr>
            <w:cnfStyle w:val="001000000100" w:firstRow="0" w:lastRow="0" w:firstColumn="1" w:lastColumn="0" w:oddVBand="0" w:evenVBand="0" w:oddHBand="0" w:evenHBand="0" w:firstRowFirstColumn="1" w:firstRowLastColumn="0" w:lastRowFirstColumn="0" w:lastRowLastColumn="0"/>
            <w:tcW w:w="4317" w:type="dxa"/>
            <w:noWrap/>
            <w:vAlign w:val="bottom"/>
            <w:hideMark/>
          </w:tcPr>
          <w:p w14:paraId="00889D53" w14:textId="0D60B7C3" w:rsidR="00F96AAF" w:rsidRPr="00125D20" w:rsidRDefault="008E0758" w:rsidP="00C154A1">
            <w:pPr>
              <w:jc w:val="center"/>
              <w:rPr>
                <w:sz w:val="22"/>
                <w:szCs w:val="22"/>
              </w:rPr>
            </w:pPr>
            <w:r w:rsidRPr="00125D20">
              <w:rPr>
                <w:sz w:val="22"/>
                <w:szCs w:val="22"/>
              </w:rPr>
              <w:t>Involved stakeholder group</w:t>
            </w:r>
          </w:p>
        </w:tc>
        <w:tc>
          <w:tcPr>
            <w:tcW w:w="1612" w:type="dxa"/>
            <w:gridSpan w:val="2"/>
            <w:vAlign w:val="bottom"/>
            <w:hideMark/>
          </w:tcPr>
          <w:p w14:paraId="17743BDF" w14:textId="35938469" w:rsidR="00F96AAF" w:rsidRPr="00125D20" w:rsidRDefault="008E0758" w:rsidP="00C154A1">
            <w:pPr>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125D20">
              <w:rPr>
                <w:sz w:val="22"/>
                <w:szCs w:val="22"/>
              </w:rPr>
              <w:t>n</w:t>
            </w:r>
            <w:r w:rsidR="00F96AAF" w:rsidRPr="00125D20">
              <w:rPr>
                <w:sz w:val="22"/>
                <w:szCs w:val="22"/>
              </w:rPr>
              <w:t>o</w:t>
            </w:r>
          </w:p>
        </w:tc>
        <w:tc>
          <w:tcPr>
            <w:tcW w:w="1612" w:type="dxa"/>
            <w:gridSpan w:val="2"/>
            <w:vAlign w:val="bottom"/>
            <w:hideMark/>
          </w:tcPr>
          <w:p w14:paraId="1606E967" w14:textId="7532D2A8" w:rsidR="00F96AAF" w:rsidRPr="00125D20" w:rsidRDefault="00F96AAF" w:rsidP="00C154A1">
            <w:pPr>
              <w:jc w:val="center"/>
              <w:cnfStyle w:val="100000000000" w:firstRow="1" w:lastRow="0" w:firstColumn="0" w:lastColumn="0" w:oddVBand="0" w:evenVBand="0" w:oddHBand="0" w:evenHBand="0" w:firstRowFirstColumn="0" w:firstRowLastColumn="0" w:lastRowFirstColumn="0" w:lastRowLastColumn="0"/>
              <w:rPr>
                <w:sz w:val="22"/>
                <w:szCs w:val="22"/>
              </w:rPr>
            </w:pPr>
            <w:r w:rsidRPr="00125D20">
              <w:rPr>
                <w:sz w:val="22"/>
                <w:szCs w:val="22"/>
              </w:rPr>
              <w:t>only marginally</w:t>
            </w:r>
          </w:p>
        </w:tc>
        <w:tc>
          <w:tcPr>
            <w:tcW w:w="1612" w:type="dxa"/>
            <w:gridSpan w:val="2"/>
            <w:vAlign w:val="bottom"/>
            <w:hideMark/>
          </w:tcPr>
          <w:p w14:paraId="600A7529" w14:textId="09F8232E" w:rsidR="00F96AAF" w:rsidRPr="00125D20" w:rsidRDefault="00F96AAF" w:rsidP="00C154A1">
            <w:pPr>
              <w:jc w:val="center"/>
              <w:cnfStyle w:val="100000000000" w:firstRow="1" w:lastRow="0" w:firstColumn="0" w:lastColumn="0" w:oddVBand="0" w:evenVBand="0" w:oddHBand="0" w:evenHBand="0" w:firstRowFirstColumn="0" w:firstRowLastColumn="0" w:lastRowFirstColumn="0" w:lastRowLastColumn="0"/>
              <w:rPr>
                <w:sz w:val="22"/>
                <w:szCs w:val="22"/>
              </w:rPr>
            </w:pPr>
            <w:r w:rsidRPr="00125D20">
              <w:rPr>
                <w:sz w:val="22"/>
                <w:szCs w:val="22"/>
              </w:rPr>
              <w:t>quite centrally</w:t>
            </w:r>
          </w:p>
        </w:tc>
      </w:tr>
      <w:tr w:rsidR="00F96AAF" w:rsidRPr="00125D20" w14:paraId="13FCD20D" w14:textId="77777777" w:rsidTr="00482B29">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vAlign w:val="center"/>
          </w:tcPr>
          <w:p w14:paraId="22F95323" w14:textId="0F6A44A0" w:rsidR="00F96AAF" w:rsidRPr="00125D20" w:rsidRDefault="00F96AAF" w:rsidP="00C154A1">
            <w:pPr>
              <w:jc w:val="center"/>
              <w:rPr>
                <w:i/>
                <w:iCs/>
                <w:sz w:val="14"/>
                <w:szCs w:val="14"/>
              </w:rPr>
            </w:pPr>
          </w:p>
        </w:tc>
        <w:tc>
          <w:tcPr>
            <w:tcW w:w="806" w:type="dxa"/>
            <w:noWrap/>
            <w:vAlign w:val="center"/>
          </w:tcPr>
          <w:p w14:paraId="51F71B23" w14:textId="77777777" w:rsidR="00F96AAF" w:rsidRPr="00125D20" w:rsidRDefault="00F96AAF" w:rsidP="00C154A1">
            <w:pPr>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125D20">
              <w:rPr>
                <w:b/>
                <w:bCs/>
                <w:sz w:val="22"/>
                <w:szCs w:val="22"/>
              </w:rPr>
              <w:t>abs</w:t>
            </w:r>
          </w:p>
        </w:tc>
        <w:tc>
          <w:tcPr>
            <w:tcW w:w="806" w:type="dxa"/>
            <w:tcBorders>
              <w:right w:val="single" w:sz="4" w:space="0" w:color="auto"/>
            </w:tcBorders>
            <w:shd w:val="clear" w:color="auto" w:fill="E7E6E6" w:themeFill="background2"/>
            <w:vAlign w:val="center"/>
          </w:tcPr>
          <w:p w14:paraId="0FD8FB1D" w14:textId="77777777" w:rsidR="00F96AAF" w:rsidRPr="00125D20" w:rsidRDefault="00F96AAF" w:rsidP="00C154A1">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125D20">
              <w:rPr>
                <w:b/>
                <w:bCs/>
                <w:sz w:val="20"/>
                <w:szCs w:val="20"/>
              </w:rPr>
              <w:t>%</w:t>
            </w:r>
          </w:p>
        </w:tc>
        <w:tc>
          <w:tcPr>
            <w:tcW w:w="806" w:type="dxa"/>
            <w:tcBorders>
              <w:left w:val="single" w:sz="4" w:space="0" w:color="auto"/>
            </w:tcBorders>
            <w:noWrap/>
            <w:vAlign w:val="center"/>
          </w:tcPr>
          <w:p w14:paraId="12264282" w14:textId="77777777" w:rsidR="00F96AAF" w:rsidRPr="00125D20" w:rsidRDefault="00F96AAF" w:rsidP="00C154A1">
            <w:pPr>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125D20">
              <w:rPr>
                <w:b/>
                <w:bCs/>
                <w:sz w:val="22"/>
                <w:szCs w:val="22"/>
              </w:rPr>
              <w:t>abs</w:t>
            </w:r>
          </w:p>
        </w:tc>
        <w:tc>
          <w:tcPr>
            <w:tcW w:w="806" w:type="dxa"/>
            <w:tcBorders>
              <w:right w:val="single" w:sz="4" w:space="0" w:color="auto"/>
            </w:tcBorders>
            <w:shd w:val="clear" w:color="auto" w:fill="E7E6E6" w:themeFill="background2"/>
            <w:vAlign w:val="center"/>
          </w:tcPr>
          <w:p w14:paraId="60D226D4" w14:textId="77777777" w:rsidR="00F96AAF" w:rsidRPr="00125D20" w:rsidRDefault="00F96AAF" w:rsidP="00C154A1">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125D20">
              <w:rPr>
                <w:b/>
                <w:bCs/>
                <w:sz w:val="20"/>
                <w:szCs w:val="20"/>
              </w:rPr>
              <w:t>%</w:t>
            </w:r>
          </w:p>
        </w:tc>
        <w:tc>
          <w:tcPr>
            <w:tcW w:w="806" w:type="dxa"/>
            <w:tcBorders>
              <w:left w:val="single" w:sz="4" w:space="0" w:color="auto"/>
              <w:right w:val="nil"/>
            </w:tcBorders>
            <w:noWrap/>
            <w:vAlign w:val="center"/>
          </w:tcPr>
          <w:p w14:paraId="7928764B" w14:textId="77777777" w:rsidR="00F96AAF" w:rsidRPr="00125D20" w:rsidRDefault="00F96AAF" w:rsidP="00C154A1">
            <w:pPr>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125D20">
              <w:rPr>
                <w:b/>
                <w:bCs/>
                <w:sz w:val="22"/>
                <w:szCs w:val="22"/>
              </w:rPr>
              <w:t>abs</w:t>
            </w:r>
          </w:p>
        </w:tc>
        <w:tc>
          <w:tcPr>
            <w:tcW w:w="806" w:type="dxa"/>
            <w:tcBorders>
              <w:left w:val="nil"/>
            </w:tcBorders>
            <w:shd w:val="clear" w:color="auto" w:fill="E7E6E6" w:themeFill="background2"/>
            <w:vAlign w:val="center"/>
          </w:tcPr>
          <w:p w14:paraId="204F0EF0" w14:textId="77777777" w:rsidR="00F96AAF" w:rsidRPr="00125D20" w:rsidRDefault="00F96AAF" w:rsidP="00C154A1">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125D20">
              <w:rPr>
                <w:b/>
                <w:bCs/>
                <w:sz w:val="20"/>
                <w:szCs w:val="20"/>
              </w:rPr>
              <w:t>%</w:t>
            </w:r>
          </w:p>
        </w:tc>
      </w:tr>
      <w:tr w:rsidR="00AA780D" w:rsidRPr="00125D20" w14:paraId="1F4ED9FE" w14:textId="77777777" w:rsidTr="00C154A1">
        <w:trPr>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tcPr>
          <w:p w14:paraId="36C312F6" w14:textId="020F0FF5" w:rsidR="00AA780D" w:rsidRPr="00125D20" w:rsidRDefault="00AA780D" w:rsidP="00AA780D">
            <w:pPr>
              <w:ind w:left="238"/>
            </w:pPr>
            <w:r w:rsidRPr="00125D20">
              <w:t>ACADEMIC</w:t>
            </w:r>
          </w:p>
        </w:tc>
        <w:tc>
          <w:tcPr>
            <w:tcW w:w="4836" w:type="dxa"/>
            <w:gridSpan w:val="6"/>
            <w:noWrap/>
            <w:vAlign w:val="center"/>
          </w:tcPr>
          <w:p w14:paraId="7D6ED0D8" w14:textId="77777777" w:rsidR="00AA780D" w:rsidRPr="00125D20" w:rsidRDefault="00AA780D" w:rsidP="00AA780D">
            <w:pPr>
              <w:jc w:val="right"/>
              <w:cnfStyle w:val="000000000000" w:firstRow="0" w:lastRow="0" w:firstColumn="0" w:lastColumn="0" w:oddVBand="0" w:evenVBand="0" w:oddHBand="0" w:evenHBand="0" w:firstRowFirstColumn="0" w:firstRowLastColumn="0" w:lastRowFirstColumn="0" w:lastRowLastColumn="0"/>
              <w:rPr>
                <w:sz w:val="18"/>
                <w:szCs w:val="18"/>
              </w:rPr>
            </w:pPr>
          </w:p>
        </w:tc>
      </w:tr>
      <w:tr w:rsidR="007D2516" w:rsidRPr="00125D20" w14:paraId="596C5A87" w14:textId="77777777" w:rsidTr="00482B29">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6512ED6D" w14:textId="0504D005" w:rsidR="007D2516" w:rsidRPr="00125D20" w:rsidRDefault="007D2516" w:rsidP="007D2516">
            <w:pPr>
              <w:rPr>
                <w:sz w:val="22"/>
                <w:szCs w:val="22"/>
              </w:rPr>
            </w:pPr>
            <w:r w:rsidRPr="00125D20">
              <w:t>researchers from other disciplines</w:t>
            </w:r>
            <w:r w:rsidRPr="00125D20">
              <w:rPr>
                <w:b w:val="0"/>
                <w:bCs w:val="0"/>
              </w:rPr>
              <w:t xml:space="preserve"> </w:t>
            </w:r>
            <w:r w:rsidRPr="00125D20">
              <w:rPr>
                <w:b w:val="0"/>
                <w:bCs w:val="0"/>
                <w:sz w:val="20"/>
                <w:szCs w:val="20"/>
              </w:rPr>
              <w:t>(n=361)</w:t>
            </w:r>
          </w:p>
        </w:tc>
        <w:tc>
          <w:tcPr>
            <w:tcW w:w="806" w:type="dxa"/>
            <w:noWrap/>
            <w:vAlign w:val="center"/>
            <w:hideMark/>
          </w:tcPr>
          <w:p w14:paraId="222B4AFD" w14:textId="49602A4A" w:rsidR="007D2516" w:rsidRPr="00125D20" w:rsidRDefault="007D2516" w:rsidP="007D2516">
            <w:pPr>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80</w:t>
            </w:r>
          </w:p>
        </w:tc>
        <w:tc>
          <w:tcPr>
            <w:tcW w:w="806" w:type="dxa"/>
            <w:tcBorders>
              <w:right w:val="single" w:sz="4" w:space="0" w:color="auto"/>
            </w:tcBorders>
            <w:shd w:val="clear" w:color="auto" w:fill="E7E6E6" w:themeFill="background2"/>
            <w:vAlign w:val="center"/>
          </w:tcPr>
          <w:p w14:paraId="71E87DF6" w14:textId="736224D7" w:rsidR="007D2516" w:rsidRPr="00125D20" w:rsidRDefault="007D2516" w:rsidP="007D2516">
            <w:pPr>
              <w:jc w:val="right"/>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22.16%</w:t>
            </w:r>
          </w:p>
        </w:tc>
        <w:tc>
          <w:tcPr>
            <w:tcW w:w="806" w:type="dxa"/>
            <w:tcBorders>
              <w:left w:val="single" w:sz="4" w:space="0" w:color="auto"/>
            </w:tcBorders>
            <w:noWrap/>
            <w:vAlign w:val="center"/>
            <w:hideMark/>
          </w:tcPr>
          <w:p w14:paraId="7F352D17" w14:textId="178F9A6F" w:rsidR="007D2516" w:rsidRPr="00125D20" w:rsidRDefault="007D2516" w:rsidP="007D2516">
            <w:pPr>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133</w:t>
            </w:r>
          </w:p>
        </w:tc>
        <w:tc>
          <w:tcPr>
            <w:tcW w:w="806" w:type="dxa"/>
            <w:tcBorders>
              <w:right w:val="single" w:sz="4" w:space="0" w:color="auto"/>
            </w:tcBorders>
            <w:shd w:val="clear" w:color="auto" w:fill="E7E6E6" w:themeFill="background2"/>
            <w:vAlign w:val="center"/>
          </w:tcPr>
          <w:p w14:paraId="360FCCC2" w14:textId="3C5E9890" w:rsidR="007D2516" w:rsidRPr="00125D20" w:rsidRDefault="007D2516" w:rsidP="007D2516">
            <w:pPr>
              <w:jc w:val="right"/>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36.84%</w:t>
            </w:r>
          </w:p>
        </w:tc>
        <w:tc>
          <w:tcPr>
            <w:tcW w:w="806" w:type="dxa"/>
            <w:tcBorders>
              <w:left w:val="single" w:sz="4" w:space="0" w:color="auto"/>
              <w:right w:val="nil"/>
            </w:tcBorders>
            <w:noWrap/>
            <w:vAlign w:val="center"/>
            <w:hideMark/>
          </w:tcPr>
          <w:p w14:paraId="172EFCA1" w14:textId="38D5E749" w:rsidR="007D2516" w:rsidRPr="00125D20" w:rsidRDefault="007D2516" w:rsidP="007D2516">
            <w:pPr>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148</w:t>
            </w:r>
          </w:p>
        </w:tc>
        <w:tc>
          <w:tcPr>
            <w:tcW w:w="806" w:type="dxa"/>
            <w:tcBorders>
              <w:left w:val="nil"/>
            </w:tcBorders>
            <w:shd w:val="clear" w:color="auto" w:fill="E7E6E6" w:themeFill="background2"/>
            <w:vAlign w:val="center"/>
          </w:tcPr>
          <w:p w14:paraId="009E7147" w14:textId="60970C50" w:rsidR="007D2516" w:rsidRPr="00125D20" w:rsidRDefault="007D2516" w:rsidP="007D2516">
            <w:pPr>
              <w:jc w:val="right"/>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41.00%</w:t>
            </w:r>
          </w:p>
        </w:tc>
      </w:tr>
      <w:tr w:rsidR="00AA780D" w:rsidRPr="00125D20" w14:paraId="203765B5" w14:textId="77777777" w:rsidTr="00C154A1">
        <w:trPr>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tcPr>
          <w:p w14:paraId="2316AF2C" w14:textId="7BC65B40" w:rsidR="00AA780D" w:rsidRPr="00125D20" w:rsidRDefault="00AA780D" w:rsidP="00AA780D">
            <w:pPr>
              <w:ind w:left="238"/>
            </w:pPr>
            <w:r w:rsidRPr="00125D20">
              <w:t>NON-ACADEMIC</w:t>
            </w:r>
          </w:p>
        </w:tc>
        <w:tc>
          <w:tcPr>
            <w:tcW w:w="4836" w:type="dxa"/>
            <w:gridSpan w:val="6"/>
            <w:noWrap/>
            <w:vAlign w:val="center"/>
          </w:tcPr>
          <w:p w14:paraId="323B18E9" w14:textId="77777777" w:rsidR="00AA780D" w:rsidRPr="00125D20" w:rsidRDefault="00AA780D" w:rsidP="00AA780D">
            <w:pPr>
              <w:jc w:val="right"/>
              <w:cnfStyle w:val="000000000000" w:firstRow="0" w:lastRow="0" w:firstColumn="0" w:lastColumn="0" w:oddVBand="0" w:evenVBand="0" w:oddHBand="0" w:evenHBand="0" w:firstRowFirstColumn="0" w:firstRowLastColumn="0" w:lastRowFirstColumn="0" w:lastRowLastColumn="0"/>
              <w:rPr>
                <w:sz w:val="18"/>
                <w:szCs w:val="18"/>
              </w:rPr>
            </w:pPr>
          </w:p>
        </w:tc>
      </w:tr>
      <w:tr w:rsidR="00223998" w:rsidRPr="00125D20" w14:paraId="7BE63C07" w14:textId="77777777" w:rsidTr="00482B29">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2CD9CD8E" w14:textId="1D6C9A06" w:rsidR="00223998" w:rsidRPr="00125D20" w:rsidRDefault="00223998" w:rsidP="00223998">
            <w:pPr>
              <w:rPr>
                <w:sz w:val="22"/>
                <w:szCs w:val="22"/>
              </w:rPr>
            </w:pPr>
            <w:r w:rsidRPr="00125D20">
              <w:t>company/business representatives (incl. farmers)</w:t>
            </w:r>
            <w:r w:rsidRPr="00125D20">
              <w:rPr>
                <w:b w:val="0"/>
                <w:bCs w:val="0"/>
              </w:rPr>
              <w:t xml:space="preserve"> </w:t>
            </w:r>
            <w:r w:rsidRPr="00125D20">
              <w:rPr>
                <w:b w:val="0"/>
                <w:bCs w:val="0"/>
                <w:sz w:val="20"/>
                <w:szCs w:val="20"/>
              </w:rPr>
              <w:t>(n=352)</w:t>
            </w:r>
          </w:p>
        </w:tc>
        <w:tc>
          <w:tcPr>
            <w:tcW w:w="806" w:type="dxa"/>
            <w:noWrap/>
            <w:vAlign w:val="center"/>
            <w:hideMark/>
          </w:tcPr>
          <w:p w14:paraId="3AAF7DBA" w14:textId="72DBF657" w:rsidR="00223998" w:rsidRPr="00125D20" w:rsidRDefault="00223998" w:rsidP="00223998">
            <w:pPr>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269</w:t>
            </w:r>
          </w:p>
        </w:tc>
        <w:tc>
          <w:tcPr>
            <w:tcW w:w="806" w:type="dxa"/>
            <w:tcBorders>
              <w:right w:val="single" w:sz="4" w:space="0" w:color="auto"/>
            </w:tcBorders>
            <w:shd w:val="clear" w:color="auto" w:fill="E7E6E6" w:themeFill="background2"/>
            <w:vAlign w:val="center"/>
          </w:tcPr>
          <w:p w14:paraId="79772ACC" w14:textId="6BAB8027" w:rsidR="00223998" w:rsidRPr="00125D20" w:rsidRDefault="00223998" w:rsidP="00223998">
            <w:pPr>
              <w:jc w:val="right"/>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76.42%</w:t>
            </w:r>
          </w:p>
        </w:tc>
        <w:tc>
          <w:tcPr>
            <w:tcW w:w="806" w:type="dxa"/>
            <w:tcBorders>
              <w:left w:val="single" w:sz="4" w:space="0" w:color="auto"/>
            </w:tcBorders>
            <w:noWrap/>
            <w:vAlign w:val="center"/>
            <w:hideMark/>
          </w:tcPr>
          <w:p w14:paraId="6BB1D954" w14:textId="609EAF20" w:rsidR="00223998" w:rsidRPr="00125D20" w:rsidRDefault="00223998" w:rsidP="00223998">
            <w:pPr>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54</w:t>
            </w:r>
          </w:p>
        </w:tc>
        <w:tc>
          <w:tcPr>
            <w:tcW w:w="806" w:type="dxa"/>
            <w:tcBorders>
              <w:right w:val="single" w:sz="4" w:space="0" w:color="auto"/>
            </w:tcBorders>
            <w:shd w:val="clear" w:color="auto" w:fill="E7E6E6" w:themeFill="background2"/>
            <w:vAlign w:val="center"/>
          </w:tcPr>
          <w:p w14:paraId="20EB6A39" w14:textId="24799746" w:rsidR="00223998" w:rsidRPr="00125D20" w:rsidRDefault="00223998" w:rsidP="00223998">
            <w:pPr>
              <w:jc w:val="right"/>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15.34%</w:t>
            </w:r>
          </w:p>
        </w:tc>
        <w:tc>
          <w:tcPr>
            <w:tcW w:w="806" w:type="dxa"/>
            <w:tcBorders>
              <w:left w:val="single" w:sz="4" w:space="0" w:color="auto"/>
              <w:right w:val="nil"/>
            </w:tcBorders>
            <w:noWrap/>
            <w:vAlign w:val="center"/>
            <w:hideMark/>
          </w:tcPr>
          <w:p w14:paraId="0256C62E" w14:textId="786BC9E2" w:rsidR="00223998" w:rsidRPr="00125D20" w:rsidRDefault="00223998" w:rsidP="00223998">
            <w:pPr>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29</w:t>
            </w:r>
          </w:p>
        </w:tc>
        <w:tc>
          <w:tcPr>
            <w:tcW w:w="806" w:type="dxa"/>
            <w:tcBorders>
              <w:left w:val="nil"/>
            </w:tcBorders>
            <w:shd w:val="clear" w:color="auto" w:fill="E7E6E6" w:themeFill="background2"/>
            <w:vAlign w:val="center"/>
          </w:tcPr>
          <w:p w14:paraId="55FD9266" w14:textId="08580ACE" w:rsidR="00223998" w:rsidRPr="00125D20" w:rsidRDefault="00223998" w:rsidP="00223998">
            <w:pPr>
              <w:jc w:val="right"/>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8.24%</w:t>
            </w:r>
          </w:p>
        </w:tc>
      </w:tr>
      <w:tr w:rsidR="00223998" w:rsidRPr="00125D20" w14:paraId="1E79AB28" w14:textId="77777777" w:rsidTr="00482B29">
        <w:trPr>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4A99DBBE" w14:textId="225EB6B9" w:rsidR="00223998" w:rsidRPr="00125D20" w:rsidRDefault="00223998" w:rsidP="00223998">
            <w:pPr>
              <w:rPr>
                <w:sz w:val="22"/>
                <w:szCs w:val="22"/>
              </w:rPr>
            </w:pPr>
            <w:r w:rsidRPr="00125D20">
              <w:t>representatives of NGOs, advocacy or other civil society groups</w:t>
            </w:r>
            <w:r w:rsidRPr="00125D20">
              <w:rPr>
                <w:b w:val="0"/>
                <w:bCs w:val="0"/>
              </w:rPr>
              <w:t xml:space="preserve"> </w:t>
            </w:r>
            <w:r w:rsidRPr="00125D20">
              <w:rPr>
                <w:b w:val="0"/>
                <w:bCs w:val="0"/>
                <w:sz w:val="20"/>
                <w:szCs w:val="20"/>
              </w:rPr>
              <w:t>(n=354)</w:t>
            </w:r>
          </w:p>
        </w:tc>
        <w:tc>
          <w:tcPr>
            <w:tcW w:w="806" w:type="dxa"/>
            <w:noWrap/>
            <w:vAlign w:val="center"/>
            <w:hideMark/>
          </w:tcPr>
          <w:p w14:paraId="0B8FE3F7" w14:textId="76903669" w:rsidR="00223998" w:rsidRPr="00125D20" w:rsidRDefault="00223998" w:rsidP="00223998">
            <w:pPr>
              <w:jc w:val="right"/>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302</w:t>
            </w:r>
          </w:p>
        </w:tc>
        <w:tc>
          <w:tcPr>
            <w:tcW w:w="806" w:type="dxa"/>
            <w:tcBorders>
              <w:right w:val="single" w:sz="4" w:space="0" w:color="auto"/>
            </w:tcBorders>
            <w:shd w:val="clear" w:color="auto" w:fill="E7E6E6" w:themeFill="background2"/>
            <w:vAlign w:val="center"/>
          </w:tcPr>
          <w:p w14:paraId="2A292956" w14:textId="0E745D92" w:rsidR="00223998" w:rsidRPr="00125D20" w:rsidRDefault="00223998" w:rsidP="00223998">
            <w:pPr>
              <w:jc w:val="right"/>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85.31%</w:t>
            </w:r>
          </w:p>
        </w:tc>
        <w:tc>
          <w:tcPr>
            <w:tcW w:w="806" w:type="dxa"/>
            <w:tcBorders>
              <w:left w:val="single" w:sz="4" w:space="0" w:color="auto"/>
            </w:tcBorders>
            <w:noWrap/>
            <w:vAlign w:val="center"/>
            <w:hideMark/>
          </w:tcPr>
          <w:p w14:paraId="0823A156" w14:textId="40B95F94" w:rsidR="00223998" w:rsidRPr="00125D20" w:rsidRDefault="00223998" w:rsidP="00223998">
            <w:pPr>
              <w:jc w:val="right"/>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35</w:t>
            </w:r>
          </w:p>
        </w:tc>
        <w:tc>
          <w:tcPr>
            <w:tcW w:w="806" w:type="dxa"/>
            <w:tcBorders>
              <w:right w:val="single" w:sz="4" w:space="0" w:color="auto"/>
            </w:tcBorders>
            <w:shd w:val="clear" w:color="auto" w:fill="E7E6E6" w:themeFill="background2"/>
            <w:vAlign w:val="center"/>
          </w:tcPr>
          <w:p w14:paraId="59F11298" w14:textId="36E11621" w:rsidR="00223998" w:rsidRPr="00125D20" w:rsidRDefault="00223998" w:rsidP="00223998">
            <w:pPr>
              <w:jc w:val="right"/>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9.89%</w:t>
            </w:r>
          </w:p>
        </w:tc>
        <w:tc>
          <w:tcPr>
            <w:tcW w:w="806" w:type="dxa"/>
            <w:tcBorders>
              <w:left w:val="single" w:sz="4" w:space="0" w:color="auto"/>
              <w:right w:val="nil"/>
            </w:tcBorders>
            <w:noWrap/>
            <w:vAlign w:val="center"/>
            <w:hideMark/>
          </w:tcPr>
          <w:p w14:paraId="10632D75" w14:textId="41564BDA" w:rsidR="00223998" w:rsidRPr="00125D20" w:rsidRDefault="00223998" w:rsidP="00223998">
            <w:pPr>
              <w:jc w:val="right"/>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17</w:t>
            </w:r>
          </w:p>
        </w:tc>
        <w:tc>
          <w:tcPr>
            <w:tcW w:w="806" w:type="dxa"/>
            <w:tcBorders>
              <w:left w:val="nil"/>
            </w:tcBorders>
            <w:shd w:val="clear" w:color="auto" w:fill="E7E6E6" w:themeFill="background2"/>
            <w:vAlign w:val="center"/>
          </w:tcPr>
          <w:p w14:paraId="47D3ABFC" w14:textId="35DC8344" w:rsidR="00223998" w:rsidRPr="00125D20" w:rsidRDefault="00223998" w:rsidP="00223998">
            <w:pPr>
              <w:jc w:val="right"/>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4.80%</w:t>
            </w:r>
          </w:p>
        </w:tc>
      </w:tr>
      <w:tr w:rsidR="00223998" w:rsidRPr="00125D20" w14:paraId="6ACEA163" w14:textId="77777777" w:rsidTr="00482B29">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3CA7D162" w14:textId="2CAD20D5" w:rsidR="00223998" w:rsidRPr="00125D20" w:rsidRDefault="00223998" w:rsidP="00223998">
            <w:pPr>
              <w:rPr>
                <w:sz w:val="22"/>
                <w:szCs w:val="22"/>
              </w:rPr>
            </w:pPr>
            <w:r w:rsidRPr="00125D20">
              <w:t>policy makers, public administrations, representatives from governmental agencies</w:t>
            </w:r>
            <w:r w:rsidRPr="00125D20">
              <w:rPr>
                <w:b w:val="0"/>
                <w:bCs w:val="0"/>
              </w:rPr>
              <w:t xml:space="preserve"> </w:t>
            </w:r>
            <w:r w:rsidRPr="00125D20">
              <w:rPr>
                <w:b w:val="0"/>
                <w:bCs w:val="0"/>
                <w:sz w:val="20"/>
                <w:szCs w:val="20"/>
              </w:rPr>
              <w:t>(n=355)</w:t>
            </w:r>
          </w:p>
        </w:tc>
        <w:tc>
          <w:tcPr>
            <w:tcW w:w="806" w:type="dxa"/>
            <w:noWrap/>
            <w:vAlign w:val="center"/>
            <w:hideMark/>
          </w:tcPr>
          <w:p w14:paraId="0D186AC1" w14:textId="31D6232B" w:rsidR="00223998" w:rsidRPr="00125D20" w:rsidRDefault="00223998" w:rsidP="00223998">
            <w:pPr>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260</w:t>
            </w:r>
          </w:p>
        </w:tc>
        <w:tc>
          <w:tcPr>
            <w:tcW w:w="806" w:type="dxa"/>
            <w:tcBorders>
              <w:right w:val="single" w:sz="4" w:space="0" w:color="auto"/>
            </w:tcBorders>
            <w:shd w:val="clear" w:color="auto" w:fill="E7E6E6" w:themeFill="background2"/>
            <w:vAlign w:val="center"/>
          </w:tcPr>
          <w:p w14:paraId="7CC432E5" w14:textId="2429FB51" w:rsidR="00223998" w:rsidRPr="00125D20" w:rsidRDefault="00223998" w:rsidP="00223998">
            <w:pPr>
              <w:jc w:val="right"/>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73.24%</w:t>
            </w:r>
          </w:p>
        </w:tc>
        <w:tc>
          <w:tcPr>
            <w:tcW w:w="806" w:type="dxa"/>
            <w:tcBorders>
              <w:left w:val="single" w:sz="4" w:space="0" w:color="auto"/>
            </w:tcBorders>
            <w:noWrap/>
            <w:vAlign w:val="center"/>
            <w:hideMark/>
          </w:tcPr>
          <w:p w14:paraId="0DE171A8" w14:textId="4EE196B0" w:rsidR="00223998" w:rsidRPr="00125D20" w:rsidRDefault="00223998" w:rsidP="00223998">
            <w:pPr>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64</w:t>
            </w:r>
          </w:p>
        </w:tc>
        <w:tc>
          <w:tcPr>
            <w:tcW w:w="806" w:type="dxa"/>
            <w:tcBorders>
              <w:right w:val="single" w:sz="4" w:space="0" w:color="auto"/>
            </w:tcBorders>
            <w:shd w:val="clear" w:color="auto" w:fill="E7E6E6" w:themeFill="background2"/>
            <w:vAlign w:val="center"/>
          </w:tcPr>
          <w:p w14:paraId="1CD1F441" w14:textId="30D1128D" w:rsidR="00223998" w:rsidRPr="00125D20" w:rsidRDefault="00223998" w:rsidP="00223998">
            <w:pPr>
              <w:jc w:val="right"/>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18.03%</w:t>
            </w:r>
          </w:p>
        </w:tc>
        <w:tc>
          <w:tcPr>
            <w:tcW w:w="806" w:type="dxa"/>
            <w:tcBorders>
              <w:left w:val="single" w:sz="4" w:space="0" w:color="auto"/>
              <w:right w:val="nil"/>
            </w:tcBorders>
            <w:noWrap/>
            <w:vAlign w:val="center"/>
            <w:hideMark/>
          </w:tcPr>
          <w:p w14:paraId="3D941A42" w14:textId="1C3D5DF4" w:rsidR="00223998" w:rsidRPr="00125D20" w:rsidRDefault="00223998" w:rsidP="00223998">
            <w:pPr>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31</w:t>
            </w:r>
          </w:p>
        </w:tc>
        <w:tc>
          <w:tcPr>
            <w:tcW w:w="806" w:type="dxa"/>
            <w:tcBorders>
              <w:left w:val="nil"/>
            </w:tcBorders>
            <w:shd w:val="clear" w:color="auto" w:fill="E7E6E6" w:themeFill="background2"/>
            <w:vAlign w:val="center"/>
          </w:tcPr>
          <w:p w14:paraId="75C03C1A" w14:textId="2D9D5341" w:rsidR="00223998" w:rsidRPr="00125D20" w:rsidRDefault="00223998" w:rsidP="00223998">
            <w:pPr>
              <w:jc w:val="right"/>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8.73%</w:t>
            </w:r>
          </w:p>
        </w:tc>
      </w:tr>
      <w:tr w:rsidR="00223998" w:rsidRPr="00125D20" w14:paraId="4717DDB2" w14:textId="77777777" w:rsidTr="00482B29">
        <w:trPr>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14123B31" w14:textId="48297F45" w:rsidR="00223998" w:rsidRPr="00125D20" w:rsidRDefault="00223998" w:rsidP="00223998">
            <w:pPr>
              <w:rPr>
                <w:sz w:val="22"/>
                <w:szCs w:val="22"/>
              </w:rPr>
            </w:pPr>
            <w:r w:rsidRPr="00125D20">
              <w:t>individual citizens (e. g. as beneficiaries, customers, or concerned persons)</w:t>
            </w:r>
            <w:r w:rsidRPr="00125D20">
              <w:rPr>
                <w:b w:val="0"/>
                <w:bCs w:val="0"/>
              </w:rPr>
              <w:t xml:space="preserve"> </w:t>
            </w:r>
            <w:r w:rsidRPr="00125D20">
              <w:rPr>
                <w:b w:val="0"/>
                <w:bCs w:val="0"/>
                <w:sz w:val="20"/>
                <w:szCs w:val="20"/>
              </w:rPr>
              <w:t>(n=353)</w:t>
            </w:r>
          </w:p>
        </w:tc>
        <w:tc>
          <w:tcPr>
            <w:tcW w:w="806" w:type="dxa"/>
            <w:noWrap/>
            <w:vAlign w:val="center"/>
            <w:hideMark/>
          </w:tcPr>
          <w:p w14:paraId="1A7593C1" w14:textId="2FD24217" w:rsidR="00223998" w:rsidRPr="00125D20" w:rsidRDefault="00223998" w:rsidP="00223998">
            <w:pPr>
              <w:jc w:val="right"/>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266</w:t>
            </w:r>
          </w:p>
        </w:tc>
        <w:tc>
          <w:tcPr>
            <w:tcW w:w="806" w:type="dxa"/>
            <w:tcBorders>
              <w:right w:val="single" w:sz="4" w:space="0" w:color="auto"/>
            </w:tcBorders>
            <w:shd w:val="clear" w:color="auto" w:fill="E7E6E6" w:themeFill="background2"/>
            <w:vAlign w:val="center"/>
          </w:tcPr>
          <w:p w14:paraId="2BB21B7F" w14:textId="5F4E86E3" w:rsidR="00223998" w:rsidRPr="00125D20" w:rsidRDefault="00223998" w:rsidP="00223998">
            <w:pPr>
              <w:jc w:val="right"/>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75.35%</w:t>
            </w:r>
          </w:p>
        </w:tc>
        <w:tc>
          <w:tcPr>
            <w:tcW w:w="806" w:type="dxa"/>
            <w:tcBorders>
              <w:left w:val="single" w:sz="4" w:space="0" w:color="auto"/>
            </w:tcBorders>
            <w:noWrap/>
            <w:vAlign w:val="center"/>
            <w:hideMark/>
          </w:tcPr>
          <w:p w14:paraId="6AD59C71" w14:textId="3A93BC62" w:rsidR="00223998" w:rsidRPr="00125D20" w:rsidRDefault="00223998" w:rsidP="00223998">
            <w:pPr>
              <w:jc w:val="right"/>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52</w:t>
            </w:r>
          </w:p>
        </w:tc>
        <w:tc>
          <w:tcPr>
            <w:tcW w:w="806" w:type="dxa"/>
            <w:tcBorders>
              <w:right w:val="single" w:sz="4" w:space="0" w:color="auto"/>
            </w:tcBorders>
            <w:shd w:val="clear" w:color="auto" w:fill="E7E6E6" w:themeFill="background2"/>
            <w:vAlign w:val="center"/>
          </w:tcPr>
          <w:p w14:paraId="1FDF9BEE" w14:textId="5E955DD7" w:rsidR="00223998" w:rsidRPr="00125D20" w:rsidRDefault="00223998" w:rsidP="00223998">
            <w:pPr>
              <w:jc w:val="right"/>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14.73%</w:t>
            </w:r>
          </w:p>
        </w:tc>
        <w:tc>
          <w:tcPr>
            <w:tcW w:w="806" w:type="dxa"/>
            <w:tcBorders>
              <w:left w:val="single" w:sz="4" w:space="0" w:color="auto"/>
              <w:right w:val="nil"/>
            </w:tcBorders>
            <w:noWrap/>
            <w:vAlign w:val="center"/>
            <w:hideMark/>
          </w:tcPr>
          <w:p w14:paraId="606DBD1F" w14:textId="1B6C14E5" w:rsidR="00223998" w:rsidRPr="00125D20" w:rsidRDefault="00223998" w:rsidP="00223998">
            <w:pPr>
              <w:jc w:val="right"/>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35</w:t>
            </w:r>
          </w:p>
        </w:tc>
        <w:tc>
          <w:tcPr>
            <w:tcW w:w="806" w:type="dxa"/>
            <w:tcBorders>
              <w:left w:val="nil"/>
            </w:tcBorders>
            <w:shd w:val="clear" w:color="auto" w:fill="E7E6E6" w:themeFill="background2"/>
            <w:vAlign w:val="center"/>
          </w:tcPr>
          <w:p w14:paraId="6CFD28EC" w14:textId="33C061D0" w:rsidR="00223998" w:rsidRPr="00125D20" w:rsidRDefault="00223998" w:rsidP="00223998">
            <w:pPr>
              <w:jc w:val="right"/>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9.92%</w:t>
            </w:r>
          </w:p>
        </w:tc>
      </w:tr>
      <w:tr w:rsidR="00223998" w:rsidRPr="00125D20" w14:paraId="21A9CF87" w14:textId="77777777" w:rsidTr="00482B29">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79A0C828" w14:textId="7B04564D" w:rsidR="00223998" w:rsidRPr="00125D20" w:rsidRDefault="00223998" w:rsidP="00223998">
            <w:pPr>
              <w:rPr>
                <w:sz w:val="22"/>
                <w:szCs w:val="22"/>
              </w:rPr>
            </w:pPr>
            <w:r w:rsidRPr="00125D20">
              <w:t>media representatives (traditional media, digital media (e. g. bloggers), journalists, community-led media, etc.)</w:t>
            </w:r>
            <w:r w:rsidRPr="00125D20">
              <w:rPr>
                <w:b w:val="0"/>
                <w:bCs w:val="0"/>
              </w:rPr>
              <w:t xml:space="preserve"> </w:t>
            </w:r>
            <w:r w:rsidRPr="00125D20">
              <w:rPr>
                <w:b w:val="0"/>
                <w:bCs w:val="0"/>
                <w:sz w:val="20"/>
                <w:szCs w:val="20"/>
              </w:rPr>
              <w:t>(n=351)</w:t>
            </w:r>
          </w:p>
        </w:tc>
        <w:tc>
          <w:tcPr>
            <w:tcW w:w="806" w:type="dxa"/>
            <w:noWrap/>
            <w:vAlign w:val="center"/>
            <w:hideMark/>
          </w:tcPr>
          <w:p w14:paraId="282BA636" w14:textId="097BD25F" w:rsidR="00223998" w:rsidRPr="00125D20" w:rsidRDefault="00223998" w:rsidP="00223998">
            <w:pPr>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232</w:t>
            </w:r>
          </w:p>
        </w:tc>
        <w:tc>
          <w:tcPr>
            <w:tcW w:w="806" w:type="dxa"/>
            <w:tcBorders>
              <w:right w:val="single" w:sz="4" w:space="0" w:color="auto"/>
            </w:tcBorders>
            <w:shd w:val="clear" w:color="auto" w:fill="E7E6E6" w:themeFill="background2"/>
            <w:vAlign w:val="center"/>
          </w:tcPr>
          <w:p w14:paraId="2D942CE0" w14:textId="7F9A5ADA" w:rsidR="00223998" w:rsidRPr="00125D20" w:rsidRDefault="00223998" w:rsidP="00223998">
            <w:pPr>
              <w:jc w:val="right"/>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66.10%</w:t>
            </w:r>
          </w:p>
        </w:tc>
        <w:tc>
          <w:tcPr>
            <w:tcW w:w="806" w:type="dxa"/>
            <w:tcBorders>
              <w:left w:val="single" w:sz="4" w:space="0" w:color="auto"/>
            </w:tcBorders>
            <w:noWrap/>
            <w:vAlign w:val="center"/>
            <w:hideMark/>
          </w:tcPr>
          <w:p w14:paraId="288A5D40" w14:textId="0C67676D" w:rsidR="00223998" w:rsidRPr="00125D20" w:rsidRDefault="00223998" w:rsidP="00223998">
            <w:pPr>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105</w:t>
            </w:r>
          </w:p>
        </w:tc>
        <w:tc>
          <w:tcPr>
            <w:tcW w:w="806" w:type="dxa"/>
            <w:tcBorders>
              <w:right w:val="single" w:sz="4" w:space="0" w:color="auto"/>
            </w:tcBorders>
            <w:shd w:val="clear" w:color="auto" w:fill="E7E6E6" w:themeFill="background2"/>
            <w:vAlign w:val="center"/>
          </w:tcPr>
          <w:p w14:paraId="5F282BDA" w14:textId="323262CF" w:rsidR="00223998" w:rsidRPr="00125D20" w:rsidRDefault="00223998" w:rsidP="00223998">
            <w:pPr>
              <w:jc w:val="right"/>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29.91%</w:t>
            </w:r>
          </w:p>
        </w:tc>
        <w:tc>
          <w:tcPr>
            <w:tcW w:w="806" w:type="dxa"/>
            <w:tcBorders>
              <w:left w:val="single" w:sz="4" w:space="0" w:color="auto"/>
              <w:right w:val="nil"/>
            </w:tcBorders>
            <w:noWrap/>
            <w:vAlign w:val="center"/>
            <w:hideMark/>
          </w:tcPr>
          <w:p w14:paraId="23272E9A" w14:textId="327DBA4B" w:rsidR="00223998" w:rsidRPr="00125D20" w:rsidRDefault="00223998" w:rsidP="00223998">
            <w:pPr>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14</w:t>
            </w:r>
          </w:p>
        </w:tc>
        <w:tc>
          <w:tcPr>
            <w:tcW w:w="806" w:type="dxa"/>
            <w:tcBorders>
              <w:left w:val="nil"/>
            </w:tcBorders>
            <w:shd w:val="clear" w:color="auto" w:fill="E7E6E6" w:themeFill="background2"/>
            <w:vAlign w:val="center"/>
          </w:tcPr>
          <w:p w14:paraId="31338CB5" w14:textId="44407749" w:rsidR="00223998" w:rsidRPr="00125D20" w:rsidRDefault="00223998" w:rsidP="00223998">
            <w:pPr>
              <w:jc w:val="right"/>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3.99%</w:t>
            </w:r>
          </w:p>
        </w:tc>
      </w:tr>
      <w:tr w:rsidR="00223998" w:rsidRPr="00125D20" w14:paraId="5A85A365" w14:textId="77777777" w:rsidTr="00482B29">
        <w:trPr>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0A8B245F" w14:textId="5F52271F" w:rsidR="00223998" w:rsidRPr="00125D20" w:rsidRDefault="00223998" w:rsidP="00223998">
            <w:pPr>
              <w:rPr>
                <w:sz w:val="22"/>
                <w:szCs w:val="22"/>
              </w:rPr>
            </w:pPr>
            <w:r w:rsidRPr="00125D20">
              <w:t>representatives from welfare- or education-providing institutions (such as schools, kindergartens, hospitals, or care centres)</w:t>
            </w:r>
            <w:r w:rsidRPr="00125D20">
              <w:rPr>
                <w:b w:val="0"/>
                <w:bCs w:val="0"/>
              </w:rPr>
              <w:t xml:space="preserve"> </w:t>
            </w:r>
            <w:r w:rsidRPr="00125D20">
              <w:rPr>
                <w:b w:val="0"/>
                <w:bCs w:val="0"/>
                <w:sz w:val="20"/>
                <w:szCs w:val="20"/>
              </w:rPr>
              <w:t>(n=352)</w:t>
            </w:r>
          </w:p>
        </w:tc>
        <w:tc>
          <w:tcPr>
            <w:tcW w:w="806" w:type="dxa"/>
            <w:noWrap/>
            <w:vAlign w:val="center"/>
            <w:hideMark/>
          </w:tcPr>
          <w:p w14:paraId="16FEF814" w14:textId="6F874ADF" w:rsidR="00223998" w:rsidRPr="00125D20" w:rsidRDefault="00223998" w:rsidP="00223998">
            <w:pPr>
              <w:jc w:val="right"/>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275</w:t>
            </w:r>
          </w:p>
        </w:tc>
        <w:tc>
          <w:tcPr>
            <w:tcW w:w="806" w:type="dxa"/>
            <w:tcBorders>
              <w:right w:val="single" w:sz="4" w:space="0" w:color="auto"/>
            </w:tcBorders>
            <w:shd w:val="clear" w:color="auto" w:fill="E7E6E6" w:themeFill="background2"/>
            <w:vAlign w:val="center"/>
          </w:tcPr>
          <w:p w14:paraId="4E7FC725" w14:textId="051FA638" w:rsidR="00223998" w:rsidRPr="00125D20" w:rsidRDefault="00223998" w:rsidP="00223998">
            <w:pPr>
              <w:jc w:val="right"/>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78.13%</w:t>
            </w:r>
          </w:p>
        </w:tc>
        <w:tc>
          <w:tcPr>
            <w:tcW w:w="806" w:type="dxa"/>
            <w:tcBorders>
              <w:left w:val="single" w:sz="4" w:space="0" w:color="auto"/>
            </w:tcBorders>
            <w:noWrap/>
            <w:vAlign w:val="center"/>
            <w:hideMark/>
          </w:tcPr>
          <w:p w14:paraId="1707B2E8" w14:textId="4EB5B155" w:rsidR="00223998" w:rsidRPr="00125D20" w:rsidRDefault="00223998" w:rsidP="00223998">
            <w:pPr>
              <w:jc w:val="right"/>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48</w:t>
            </w:r>
          </w:p>
        </w:tc>
        <w:tc>
          <w:tcPr>
            <w:tcW w:w="806" w:type="dxa"/>
            <w:tcBorders>
              <w:right w:val="single" w:sz="4" w:space="0" w:color="auto"/>
            </w:tcBorders>
            <w:shd w:val="clear" w:color="auto" w:fill="E7E6E6" w:themeFill="background2"/>
            <w:vAlign w:val="center"/>
          </w:tcPr>
          <w:p w14:paraId="1D67274E" w14:textId="425715A0" w:rsidR="00223998" w:rsidRPr="00125D20" w:rsidRDefault="00223998" w:rsidP="00223998">
            <w:pPr>
              <w:jc w:val="right"/>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13.64%</w:t>
            </w:r>
          </w:p>
        </w:tc>
        <w:tc>
          <w:tcPr>
            <w:tcW w:w="806" w:type="dxa"/>
            <w:tcBorders>
              <w:left w:val="single" w:sz="4" w:space="0" w:color="auto"/>
              <w:right w:val="nil"/>
            </w:tcBorders>
            <w:noWrap/>
            <w:vAlign w:val="center"/>
            <w:hideMark/>
          </w:tcPr>
          <w:p w14:paraId="195B9795" w14:textId="77F9399A" w:rsidR="00223998" w:rsidRPr="00125D20" w:rsidRDefault="00223998" w:rsidP="00223998">
            <w:pPr>
              <w:jc w:val="right"/>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29</w:t>
            </w:r>
          </w:p>
        </w:tc>
        <w:tc>
          <w:tcPr>
            <w:tcW w:w="806" w:type="dxa"/>
            <w:tcBorders>
              <w:left w:val="nil"/>
            </w:tcBorders>
            <w:shd w:val="clear" w:color="auto" w:fill="E7E6E6" w:themeFill="background2"/>
            <w:vAlign w:val="center"/>
          </w:tcPr>
          <w:p w14:paraId="69D2E41A" w14:textId="096479F0" w:rsidR="00223998" w:rsidRPr="00125D20" w:rsidRDefault="00223998" w:rsidP="00223998">
            <w:pPr>
              <w:jc w:val="right"/>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8.24%</w:t>
            </w:r>
          </w:p>
        </w:tc>
      </w:tr>
    </w:tbl>
    <w:p w14:paraId="5F879E48" w14:textId="77777777" w:rsidR="00FA2B2B" w:rsidRDefault="00FA2B2B" w:rsidP="007B1429">
      <w:pPr>
        <w:jc w:val="both"/>
      </w:pPr>
    </w:p>
    <w:p w14:paraId="78F9A359" w14:textId="77777777" w:rsidR="00FA2B2B" w:rsidRDefault="00FA2B2B" w:rsidP="007B1429">
      <w:pPr>
        <w:jc w:val="both"/>
      </w:pPr>
    </w:p>
    <w:p w14:paraId="7B0C3F1F" w14:textId="0E14581C" w:rsidR="00F96AAF" w:rsidRPr="00125D20" w:rsidRDefault="00756A99" w:rsidP="007B1429">
      <w:pPr>
        <w:jc w:val="both"/>
      </w:pPr>
      <w:r w:rsidRPr="00125D20">
        <w:t xml:space="preserve">To complement </w:t>
      </w:r>
      <w:r w:rsidR="007B1429" w:rsidRPr="00125D20">
        <w:t xml:space="preserve">the above-mentioned inclusion of stakeholder groups in transdisciplinary research, it might also be interesting to see how many projects chose to work with more than one group, during their implementation. As </w:t>
      </w:r>
      <w:r w:rsidR="00E167E5" w:rsidRPr="00125D20">
        <w:fldChar w:fldCharType="begin"/>
      </w:r>
      <w:r w:rsidR="00E167E5" w:rsidRPr="00125D20">
        <w:instrText xml:space="preserve"> REF _Ref100554044 \h </w:instrText>
      </w:r>
      <w:r w:rsidR="00E167E5" w:rsidRPr="00125D20">
        <w:fldChar w:fldCharType="separate"/>
      </w:r>
      <w:r w:rsidR="000959DE" w:rsidRPr="00125D20">
        <w:t xml:space="preserve">Figure </w:t>
      </w:r>
      <w:r w:rsidR="000959DE">
        <w:rPr>
          <w:noProof/>
        </w:rPr>
        <w:t>11</w:t>
      </w:r>
      <w:r w:rsidR="00E167E5" w:rsidRPr="00125D20">
        <w:fldChar w:fldCharType="end"/>
      </w:r>
      <w:r w:rsidR="00E167E5" w:rsidRPr="00125D20">
        <w:t xml:space="preserve"> shows, 37 % of projects did not include any stakeholder groups – in contrast to </w:t>
      </w:r>
      <w:r w:rsidR="00E167E5" w:rsidRPr="00125D20">
        <w:fldChar w:fldCharType="begin"/>
      </w:r>
      <w:r w:rsidR="00E167E5" w:rsidRPr="00125D20">
        <w:instrText xml:space="preserve"> REF _Ref100042644 \h </w:instrText>
      </w:r>
      <w:r w:rsidR="00E167E5" w:rsidRPr="00125D20">
        <w:fldChar w:fldCharType="separate"/>
      </w:r>
      <w:r w:rsidR="000959DE" w:rsidRPr="00125D20">
        <w:t xml:space="preserve">Figure </w:t>
      </w:r>
      <w:r w:rsidR="000959DE">
        <w:rPr>
          <w:noProof/>
        </w:rPr>
        <w:t>10</w:t>
      </w:r>
      <w:r w:rsidR="00E167E5" w:rsidRPr="00125D20">
        <w:fldChar w:fldCharType="end"/>
      </w:r>
      <w:r w:rsidR="00E167E5" w:rsidRPr="00125D20">
        <w:t>, this means that the share of projects that do not involve any stakeholder groups outside academia is roughly only half as high as the share of a particular stakeholder group</w:t>
      </w:r>
      <w:r w:rsidRPr="00125D20">
        <w:t xml:space="preserve"> to be involved</w:t>
      </w:r>
      <w:r w:rsidR="00E167E5" w:rsidRPr="00125D20">
        <w:t>. In fact, the share of projects that include at least one and up to three different stakeholder group amounts to 48 %; 9 % of the surveyed projects include even more than 3 (out of 6) different types of stakeholder groups</w:t>
      </w:r>
      <w:r w:rsidR="001C2D44" w:rsidRPr="00125D20">
        <w:t>.</w:t>
      </w:r>
    </w:p>
    <w:p w14:paraId="04B51B7F" w14:textId="32EC8957" w:rsidR="007B1429" w:rsidRPr="00125D20" w:rsidRDefault="007B1429" w:rsidP="00175E98"/>
    <w:p w14:paraId="7B156DD7" w14:textId="1B9CF810" w:rsidR="007B1429" w:rsidRPr="00125D20" w:rsidRDefault="007B1429" w:rsidP="007B1429">
      <w:pPr>
        <w:pStyle w:val="Caption"/>
        <w:keepNext/>
      </w:pPr>
      <w:bookmarkStart w:id="68" w:name="_Ref100554044"/>
      <w:bookmarkStart w:id="69" w:name="_Toc100567215"/>
      <w:r w:rsidRPr="00125D20">
        <w:lastRenderedPageBreak/>
        <w:t xml:space="preserve">Figure </w:t>
      </w:r>
      <w:r w:rsidRPr="00125D20">
        <w:fldChar w:fldCharType="begin"/>
      </w:r>
      <w:r w:rsidRPr="00125D20">
        <w:instrText xml:space="preserve"> SEQ Figure \* ARABIC </w:instrText>
      </w:r>
      <w:r w:rsidRPr="00125D20">
        <w:fldChar w:fldCharType="separate"/>
      </w:r>
      <w:r w:rsidR="000959DE">
        <w:rPr>
          <w:noProof/>
        </w:rPr>
        <w:t>11</w:t>
      </w:r>
      <w:r w:rsidRPr="00125D20">
        <w:fldChar w:fldCharType="end"/>
      </w:r>
      <w:bookmarkEnd w:id="68"/>
      <w:r w:rsidRPr="00125D20">
        <w:t>: Stakeholder groups involved in transdisciplinary research</w:t>
      </w:r>
      <w:bookmarkEnd w:id="69"/>
    </w:p>
    <w:p w14:paraId="046C4539" w14:textId="77777777" w:rsidR="007B1429" w:rsidRPr="00125D20" w:rsidRDefault="007B1429" w:rsidP="00175E98">
      <w:r w:rsidRPr="00125D20">
        <w:rPr>
          <w:noProof/>
        </w:rPr>
        <w:drawing>
          <wp:inline distT="0" distB="0" distL="0" distR="0" wp14:anchorId="351002DE" wp14:editId="736C5533">
            <wp:extent cx="5731510" cy="343344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433445"/>
                    </a:xfrm>
                    <a:prstGeom prst="rect">
                      <a:avLst/>
                    </a:prstGeom>
                    <a:noFill/>
                    <a:ln>
                      <a:noFill/>
                    </a:ln>
                  </pic:spPr>
                </pic:pic>
              </a:graphicData>
            </a:graphic>
          </wp:inline>
        </w:drawing>
      </w:r>
    </w:p>
    <w:p w14:paraId="2A0E87FB" w14:textId="77777777" w:rsidR="00F96AAF" w:rsidRPr="00125D20" w:rsidRDefault="00F96AAF" w:rsidP="00175E98"/>
    <w:p w14:paraId="528F8B49" w14:textId="1E3FDA9A" w:rsidR="007957F4" w:rsidRPr="00125D20" w:rsidRDefault="00756A99" w:rsidP="007957F4">
      <w:pPr>
        <w:jc w:val="both"/>
      </w:pPr>
      <w:r w:rsidRPr="00125D20">
        <w:t>Although t</w:t>
      </w:r>
      <w:r w:rsidR="007957F4" w:rsidRPr="00125D20">
        <w:t xml:space="preserve">he centrality of </w:t>
      </w:r>
      <w:r w:rsidRPr="00125D20">
        <w:t xml:space="preserve">the </w:t>
      </w:r>
      <w:r w:rsidR="007957F4" w:rsidRPr="00125D20">
        <w:t xml:space="preserve">involvement </w:t>
      </w:r>
      <w:r w:rsidRPr="00125D20">
        <w:t xml:space="preserve">of stakeholders </w:t>
      </w:r>
      <w:r w:rsidR="007957F4" w:rsidRPr="00125D20">
        <w:t xml:space="preserve">indicates to which extent specific groups were involved in the project, the role </w:t>
      </w:r>
      <w:r w:rsidRPr="00125D20">
        <w:t>which</w:t>
      </w:r>
      <w:r w:rsidR="007957F4" w:rsidRPr="00125D20">
        <w:t xml:space="preserve"> participating social groups </w:t>
      </w:r>
      <w:r w:rsidRPr="00125D20">
        <w:t xml:space="preserve">play in transdisciplinary research </w:t>
      </w:r>
      <w:r w:rsidR="007957F4" w:rsidRPr="00125D20">
        <w:t>is often overlooked. Motivated by our literature research</w:t>
      </w:r>
      <w:r w:rsidRPr="00125D20">
        <w:t>,</w:t>
      </w:r>
      <w:r w:rsidR="007957F4" w:rsidRPr="00125D20">
        <w:t xml:space="preserve"> we decided that the </w:t>
      </w:r>
      <w:r w:rsidR="007957F4" w:rsidRPr="00125D20">
        <w:rPr>
          <w:i/>
          <w:iCs/>
        </w:rPr>
        <w:t xml:space="preserve">nature of involvement </w:t>
      </w:r>
      <w:r w:rsidR="007957F4" w:rsidRPr="00125D20">
        <w:t xml:space="preserve">(indicated with the labels; </w:t>
      </w:r>
      <w:r w:rsidR="007957F4" w:rsidRPr="00125D20">
        <w:rPr>
          <w:i/>
          <w:iCs/>
        </w:rPr>
        <w:t>consultative, contributory, collaboratively, co-created</w:t>
      </w:r>
      <w:r w:rsidR="007957F4" w:rsidRPr="00125D20">
        <w:t>) carries at least as much information as the centrality of the involvement about the occurrence of SI-related aspects.</w:t>
      </w:r>
    </w:p>
    <w:p w14:paraId="67DF5F63" w14:textId="64E7EFF5" w:rsidR="007957F4" w:rsidRPr="00125D20" w:rsidRDefault="007957F4" w:rsidP="007957F4">
      <w:pPr>
        <w:pStyle w:val="BodyText"/>
        <w:jc w:val="both"/>
      </w:pPr>
      <w:r w:rsidRPr="00125D20">
        <w:fldChar w:fldCharType="begin"/>
      </w:r>
      <w:r w:rsidRPr="00125D20">
        <w:instrText xml:space="preserve"> REF _Ref95564708 \h </w:instrText>
      </w:r>
      <w:r w:rsidRPr="00125D20">
        <w:fldChar w:fldCharType="separate"/>
      </w:r>
      <w:r w:rsidR="000959DE" w:rsidRPr="00125D20">
        <w:t xml:space="preserve">Figure </w:t>
      </w:r>
      <w:r w:rsidR="000959DE">
        <w:rPr>
          <w:noProof/>
        </w:rPr>
        <w:t>12</w:t>
      </w:r>
      <w:r w:rsidRPr="00125D20">
        <w:fldChar w:fldCharType="end"/>
      </w:r>
      <w:r w:rsidRPr="00125D20">
        <w:t xml:space="preserve"> and </w:t>
      </w:r>
      <w:r w:rsidRPr="00125D20">
        <w:fldChar w:fldCharType="begin"/>
      </w:r>
      <w:r w:rsidRPr="00125D20">
        <w:instrText xml:space="preserve"> REF _Ref100042742 \h </w:instrText>
      </w:r>
      <w:r w:rsidRPr="00125D20">
        <w:fldChar w:fldCharType="separate"/>
      </w:r>
      <w:r w:rsidR="000959DE" w:rsidRPr="00125D20">
        <w:t xml:space="preserve">Table </w:t>
      </w:r>
      <w:r w:rsidR="000959DE">
        <w:rPr>
          <w:noProof/>
        </w:rPr>
        <w:t>11</w:t>
      </w:r>
      <w:r w:rsidRPr="00125D20">
        <w:fldChar w:fldCharType="end"/>
      </w:r>
      <w:r w:rsidRPr="00125D20">
        <w:t xml:space="preserve"> show that </w:t>
      </w:r>
      <w:r w:rsidRPr="00125D20">
        <w:rPr>
          <w:i/>
          <w:iCs/>
        </w:rPr>
        <w:t>transdisciplinary involvement</w:t>
      </w:r>
      <w:r w:rsidRPr="00125D20">
        <w:t xml:space="preserve"> is mostly </w:t>
      </w:r>
      <w:r w:rsidRPr="00125D20">
        <w:rPr>
          <w:i/>
          <w:iCs/>
        </w:rPr>
        <w:t>consultative</w:t>
      </w:r>
      <w:r w:rsidRPr="00125D20">
        <w:t xml:space="preserve"> or </w:t>
      </w:r>
      <w:r w:rsidRPr="00125D20">
        <w:rPr>
          <w:i/>
          <w:iCs/>
        </w:rPr>
        <w:t>contributory</w:t>
      </w:r>
      <w:r w:rsidRPr="00125D20">
        <w:t xml:space="preserve">. </w:t>
      </w:r>
      <w:r w:rsidRPr="00125D20">
        <w:rPr>
          <w:i/>
          <w:iCs/>
        </w:rPr>
        <w:t>Collaborative transdisciplinary</w:t>
      </w:r>
      <w:r w:rsidRPr="00125D20">
        <w:t xml:space="preserve"> involvement is more likely employed when welfare/education institutions or company/business experts are involved in the project (20 % and 22 % respectively). A co-creation approach is rare being followed: the highest co-creative involvement belongs to projects that include individual citizens (10 %).</w:t>
      </w:r>
    </w:p>
    <w:p w14:paraId="58A2B4AE" w14:textId="2D1C589E" w:rsidR="00976ECE" w:rsidRPr="00125D20" w:rsidRDefault="00976ECE" w:rsidP="00175E98"/>
    <w:p w14:paraId="413762A5" w14:textId="18218D7E" w:rsidR="00E867F2" w:rsidRDefault="00976ECE" w:rsidP="00E867F2">
      <w:pPr>
        <w:pStyle w:val="Caption"/>
        <w:keepNext/>
        <w:keepLines/>
      </w:pPr>
      <w:bookmarkStart w:id="70" w:name="_Ref95564708"/>
      <w:bookmarkStart w:id="71" w:name="_Toc100567216"/>
      <w:r w:rsidRPr="00125D20">
        <w:lastRenderedPageBreak/>
        <w:t xml:space="preserve">Figure </w:t>
      </w:r>
      <w:r w:rsidR="007B1429" w:rsidRPr="00125D20">
        <w:fldChar w:fldCharType="begin"/>
      </w:r>
      <w:r w:rsidR="007B1429" w:rsidRPr="00125D20">
        <w:instrText xml:space="preserve"> SEQ Figure \* ARABIC </w:instrText>
      </w:r>
      <w:r w:rsidR="007B1429" w:rsidRPr="00125D20">
        <w:fldChar w:fldCharType="separate"/>
      </w:r>
      <w:r w:rsidR="000959DE">
        <w:rPr>
          <w:noProof/>
        </w:rPr>
        <w:t>12</w:t>
      </w:r>
      <w:r w:rsidR="007B1429" w:rsidRPr="00125D20">
        <w:fldChar w:fldCharType="end"/>
      </w:r>
      <w:bookmarkEnd w:id="70"/>
      <w:r w:rsidRPr="00125D20">
        <w:t xml:space="preserve">: </w:t>
      </w:r>
      <w:r w:rsidR="00917499" w:rsidRPr="00125D20">
        <w:t>Nature of transdisciplinary involvement per stakeholder group</w:t>
      </w:r>
      <w:bookmarkEnd w:id="71"/>
    </w:p>
    <w:p w14:paraId="74FA5F5C" w14:textId="567E2AA8" w:rsidR="00976ECE" w:rsidRPr="00125D20" w:rsidRDefault="00753A2E" w:rsidP="00976ECE">
      <w:pPr>
        <w:pStyle w:val="Caption"/>
      </w:pPr>
      <w:r w:rsidRPr="00125D20">
        <w:rPr>
          <w:noProof/>
          <w:lang w:eastAsia="de-AT"/>
        </w:rPr>
        <w:drawing>
          <wp:inline distT="0" distB="0" distL="0" distR="0" wp14:anchorId="7DFA8ADC" wp14:editId="3F32A1AA">
            <wp:extent cx="5731510" cy="2865755"/>
            <wp:effectExtent l="0" t="0" r="0" b="4445"/>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731510" cy="2865755"/>
                    </a:xfrm>
                    <a:prstGeom prst="rect">
                      <a:avLst/>
                    </a:prstGeom>
                  </pic:spPr>
                </pic:pic>
              </a:graphicData>
            </a:graphic>
          </wp:inline>
        </w:drawing>
      </w:r>
    </w:p>
    <w:p w14:paraId="2EAA8D87" w14:textId="77777777" w:rsidR="00175E98" w:rsidRPr="00125D20" w:rsidRDefault="00175E98" w:rsidP="00175E98"/>
    <w:p w14:paraId="600443EA" w14:textId="181C6C0A" w:rsidR="00175E98" w:rsidRPr="00125D20" w:rsidRDefault="00175E98" w:rsidP="00175E98">
      <w:pPr>
        <w:pStyle w:val="Caption"/>
        <w:keepNext/>
      </w:pPr>
      <w:bookmarkStart w:id="72" w:name="_Ref100042742"/>
      <w:bookmarkStart w:id="73" w:name="_Toc100567248"/>
      <w:r w:rsidRPr="00125D20">
        <w:t xml:space="preserve">Table </w:t>
      </w:r>
      <w:r w:rsidRPr="00125D20">
        <w:fldChar w:fldCharType="begin"/>
      </w:r>
      <w:r w:rsidRPr="00125D20">
        <w:instrText xml:space="preserve"> SEQ Table \* ARABIC </w:instrText>
      </w:r>
      <w:r w:rsidRPr="00125D20">
        <w:fldChar w:fldCharType="separate"/>
      </w:r>
      <w:r w:rsidR="000959DE">
        <w:rPr>
          <w:noProof/>
        </w:rPr>
        <w:t>11</w:t>
      </w:r>
      <w:r w:rsidRPr="00125D20">
        <w:rPr>
          <w:noProof/>
        </w:rPr>
        <w:fldChar w:fldCharType="end"/>
      </w:r>
      <w:bookmarkEnd w:id="72"/>
      <w:r w:rsidRPr="00125D20">
        <w:t xml:space="preserve">: </w:t>
      </w:r>
      <w:r w:rsidR="00917499" w:rsidRPr="00125D20">
        <w:t>Nature of transdisciplinary involvement per stakeholder group</w:t>
      </w:r>
      <w:bookmarkEnd w:id="73"/>
    </w:p>
    <w:tbl>
      <w:tblPr>
        <w:tblStyle w:val="ListTable3"/>
        <w:tblW w:w="5000" w:type="pct"/>
        <w:jc w:val="center"/>
        <w:tblLayout w:type="fixed"/>
        <w:tblLook w:val="04A0" w:firstRow="1" w:lastRow="0" w:firstColumn="1" w:lastColumn="0" w:noHBand="0" w:noVBand="1"/>
      </w:tblPr>
      <w:tblGrid>
        <w:gridCol w:w="2979"/>
        <w:gridCol w:w="754"/>
        <w:gridCol w:w="755"/>
        <w:gridCol w:w="503"/>
        <w:gridCol w:w="251"/>
        <w:gridCol w:w="755"/>
        <w:gridCol w:w="755"/>
        <w:gridCol w:w="252"/>
        <w:gridCol w:w="502"/>
        <w:gridCol w:w="755"/>
        <w:gridCol w:w="755"/>
      </w:tblGrid>
      <w:tr w:rsidR="00E56E66" w:rsidRPr="00125D20" w14:paraId="1F0544AD" w14:textId="3F7B1D73" w:rsidTr="00E56E66">
        <w:trPr>
          <w:cnfStyle w:val="100000000000" w:firstRow="1" w:lastRow="0" w:firstColumn="0" w:lastColumn="0" w:oddVBand="0" w:evenVBand="0" w:oddHBand="0" w:evenHBand="0" w:firstRowFirstColumn="0" w:firstRowLastColumn="0" w:lastRowFirstColumn="0" w:lastRowLastColumn="0"/>
          <w:trHeight w:val="662"/>
          <w:jc w:val="center"/>
        </w:trPr>
        <w:tc>
          <w:tcPr>
            <w:cnfStyle w:val="001000000100" w:firstRow="0" w:lastRow="0" w:firstColumn="1" w:lastColumn="0" w:oddVBand="0" w:evenVBand="0" w:oddHBand="0" w:evenHBand="0" w:firstRowFirstColumn="1" w:firstRowLastColumn="0" w:lastRowFirstColumn="0" w:lastRowLastColumn="0"/>
            <w:tcW w:w="3069" w:type="dxa"/>
            <w:noWrap/>
            <w:vAlign w:val="bottom"/>
            <w:hideMark/>
          </w:tcPr>
          <w:p w14:paraId="1EAE59FA" w14:textId="77777777" w:rsidR="00E56E66" w:rsidRPr="00125D20" w:rsidRDefault="00E56E66" w:rsidP="00C154A1">
            <w:pPr>
              <w:jc w:val="center"/>
              <w:rPr>
                <w:sz w:val="22"/>
                <w:szCs w:val="22"/>
              </w:rPr>
            </w:pPr>
            <w:r w:rsidRPr="00125D20">
              <w:rPr>
                <w:sz w:val="22"/>
                <w:szCs w:val="22"/>
              </w:rPr>
              <w:t>Involved stakeholder group</w:t>
            </w:r>
          </w:p>
        </w:tc>
        <w:tc>
          <w:tcPr>
            <w:tcW w:w="1543" w:type="dxa"/>
            <w:gridSpan w:val="2"/>
            <w:vAlign w:val="bottom"/>
            <w:hideMark/>
          </w:tcPr>
          <w:p w14:paraId="21BE89DD" w14:textId="754112B3" w:rsidR="00E56E66" w:rsidRPr="00125D20" w:rsidRDefault="00E56E66" w:rsidP="00C154A1">
            <w:pPr>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125D20">
              <w:rPr>
                <w:sz w:val="22"/>
                <w:szCs w:val="22"/>
              </w:rPr>
              <w:t>consultative</w:t>
            </w:r>
            <w:r w:rsidRPr="00125D20">
              <w:rPr>
                <w:rStyle w:val="FootnoteReference"/>
                <w:sz w:val="22"/>
                <w:szCs w:val="22"/>
              </w:rPr>
              <w:footnoteReference w:id="6"/>
            </w:r>
          </w:p>
        </w:tc>
        <w:tc>
          <w:tcPr>
            <w:tcW w:w="1543" w:type="dxa"/>
            <w:gridSpan w:val="3"/>
            <w:vAlign w:val="bottom"/>
            <w:hideMark/>
          </w:tcPr>
          <w:p w14:paraId="25BBA60C" w14:textId="7E998F08" w:rsidR="00E56E66" w:rsidRPr="00125D20" w:rsidRDefault="00E56E66" w:rsidP="00C154A1">
            <w:pPr>
              <w:jc w:val="center"/>
              <w:cnfStyle w:val="100000000000" w:firstRow="1" w:lastRow="0" w:firstColumn="0" w:lastColumn="0" w:oddVBand="0" w:evenVBand="0" w:oddHBand="0" w:evenHBand="0" w:firstRowFirstColumn="0" w:firstRowLastColumn="0" w:lastRowFirstColumn="0" w:lastRowLastColumn="0"/>
              <w:rPr>
                <w:sz w:val="22"/>
                <w:szCs w:val="22"/>
              </w:rPr>
            </w:pPr>
            <w:r w:rsidRPr="00125D20">
              <w:rPr>
                <w:sz w:val="22"/>
                <w:szCs w:val="22"/>
              </w:rPr>
              <w:t>contributory</w:t>
            </w:r>
            <w:r w:rsidRPr="00125D20">
              <w:rPr>
                <w:rStyle w:val="FootnoteReference"/>
                <w:sz w:val="22"/>
                <w:szCs w:val="22"/>
              </w:rPr>
              <w:footnoteReference w:id="7"/>
            </w:r>
          </w:p>
        </w:tc>
        <w:tc>
          <w:tcPr>
            <w:tcW w:w="1543" w:type="dxa"/>
            <w:gridSpan w:val="3"/>
            <w:vAlign w:val="bottom"/>
            <w:hideMark/>
          </w:tcPr>
          <w:p w14:paraId="2ADDEE21" w14:textId="0198D222" w:rsidR="00E56E66" w:rsidRPr="00125D20" w:rsidRDefault="00E56E66" w:rsidP="00C154A1">
            <w:pPr>
              <w:jc w:val="center"/>
              <w:cnfStyle w:val="100000000000" w:firstRow="1" w:lastRow="0" w:firstColumn="0" w:lastColumn="0" w:oddVBand="0" w:evenVBand="0" w:oddHBand="0" w:evenHBand="0" w:firstRowFirstColumn="0" w:firstRowLastColumn="0" w:lastRowFirstColumn="0" w:lastRowLastColumn="0"/>
              <w:rPr>
                <w:sz w:val="22"/>
                <w:szCs w:val="22"/>
              </w:rPr>
            </w:pPr>
            <w:r w:rsidRPr="00125D20">
              <w:rPr>
                <w:sz w:val="22"/>
                <w:szCs w:val="22"/>
              </w:rPr>
              <w:t>collaborative</w:t>
            </w:r>
            <w:r w:rsidRPr="00125D20">
              <w:rPr>
                <w:rStyle w:val="FootnoteReference"/>
                <w:sz w:val="22"/>
                <w:szCs w:val="22"/>
              </w:rPr>
              <w:footnoteReference w:id="8"/>
            </w:r>
          </w:p>
        </w:tc>
        <w:tc>
          <w:tcPr>
            <w:tcW w:w="1544" w:type="dxa"/>
            <w:gridSpan w:val="2"/>
            <w:vAlign w:val="bottom"/>
          </w:tcPr>
          <w:p w14:paraId="7125A090" w14:textId="3E2433A1" w:rsidR="00E56E66" w:rsidRPr="00125D20" w:rsidRDefault="00E56E66" w:rsidP="00E56E66">
            <w:pPr>
              <w:jc w:val="center"/>
              <w:cnfStyle w:val="100000000000" w:firstRow="1" w:lastRow="0" w:firstColumn="0" w:lastColumn="0" w:oddVBand="0" w:evenVBand="0" w:oddHBand="0" w:evenHBand="0" w:firstRowFirstColumn="0" w:firstRowLastColumn="0" w:lastRowFirstColumn="0" w:lastRowLastColumn="0"/>
              <w:rPr>
                <w:sz w:val="22"/>
                <w:szCs w:val="22"/>
              </w:rPr>
            </w:pPr>
            <w:r w:rsidRPr="00125D20">
              <w:rPr>
                <w:sz w:val="22"/>
                <w:szCs w:val="22"/>
              </w:rPr>
              <w:t>co-created</w:t>
            </w:r>
            <w:r w:rsidRPr="00125D20">
              <w:rPr>
                <w:rStyle w:val="FootnoteReference"/>
                <w:sz w:val="22"/>
                <w:szCs w:val="22"/>
              </w:rPr>
              <w:footnoteReference w:id="9"/>
            </w:r>
          </w:p>
        </w:tc>
      </w:tr>
      <w:tr w:rsidR="00E56E66" w:rsidRPr="00125D20" w14:paraId="0C622713" w14:textId="4B8DA1B5" w:rsidTr="00482B29">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vAlign w:val="center"/>
          </w:tcPr>
          <w:p w14:paraId="28286EC6" w14:textId="77777777" w:rsidR="00E56E66" w:rsidRPr="00125D20" w:rsidRDefault="00E56E66" w:rsidP="00E56E66">
            <w:pPr>
              <w:jc w:val="center"/>
              <w:rPr>
                <w:i/>
                <w:iCs/>
                <w:sz w:val="14"/>
                <w:szCs w:val="14"/>
              </w:rPr>
            </w:pPr>
          </w:p>
        </w:tc>
        <w:tc>
          <w:tcPr>
            <w:tcW w:w="771" w:type="dxa"/>
            <w:noWrap/>
            <w:vAlign w:val="center"/>
          </w:tcPr>
          <w:p w14:paraId="322E782C" w14:textId="77777777" w:rsidR="00E56E66" w:rsidRPr="00125D20" w:rsidRDefault="00E56E66" w:rsidP="00E56E66">
            <w:pPr>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125D20">
              <w:rPr>
                <w:b/>
                <w:bCs/>
                <w:sz w:val="22"/>
                <w:szCs w:val="22"/>
              </w:rPr>
              <w:t>abs</w:t>
            </w:r>
          </w:p>
        </w:tc>
        <w:tc>
          <w:tcPr>
            <w:tcW w:w="772" w:type="dxa"/>
            <w:tcBorders>
              <w:right w:val="single" w:sz="4" w:space="0" w:color="auto"/>
            </w:tcBorders>
            <w:shd w:val="clear" w:color="auto" w:fill="E7E6E6" w:themeFill="background2"/>
            <w:vAlign w:val="center"/>
          </w:tcPr>
          <w:p w14:paraId="3BC50C72" w14:textId="77777777" w:rsidR="00E56E66" w:rsidRPr="00125D20" w:rsidRDefault="00E56E66" w:rsidP="00E56E66">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125D20">
              <w:rPr>
                <w:b/>
                <w:bCs/>
                <w:sz w:val="20"/>
                <w:szCs w:val="20"/>
              </w:rPr>
              <w:t>%</w:t>
            </w:r>
          </w:p>
        </w:tc>
        <w:tc>
          <w:tcPr>
            <w:tcW w:w="771" w:type="dxa"/>
            <w:gridSpan w:val="2"/>
            <w:tcBorders>
              <w:left w:val="single" w:sz="4" w:space="0" w:color="auto"/>
            </w:tcBorders>
            <w:noWrap/>
            <w:vAlign w:val="center"/>
          </w:tcPr>
          <w:p w14:paraId="117B50CD" w14:textId="77777777" w:rsidR="00E56E66" w:rsidRPr="00125D20" w:rsidRDefault="00E56E66" w:rsidP="00E56E66">
            <w:pPr>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125D20">
              <w:rPr>
                <w:b/>
                <w:bCs/>
                <w:sz w:val="22"/>
                <w:szCs w:val="22"/>
              </w:rPr>
              <w:t>abs</w:t>
            </w:r>
          </w:p>
        </w:tc>
        <w:tc>
          <w:tcPr>
            <w:tcW w:w="772" w:type="dxa"/>
            <w:tcBorders>
              <w:right w:val="single" w:sz="4" w:space="0" w:color="auto"/>
            </w:tcBorders>
            <w:shd w:val="clear" w:color="auto" w:fill="E7E6E6" w:themeFill="background2"/>
            <w:vAlign w:val="center"/>
          </w:tcPr>
          <w:p w14:paraId="42D784B7" w14:textId="77777777" w:rsidR="00E56E66" w:rsidRPr="00125D20" w:rsidRDefault="00E56E66" w:rsidP="00E56E66">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125D20">
              <w:rPr>
                <w:b/>
                <w:bCs/>
                <w:sz w:val="20"/>
                <w:szCs w:val="20"/>
              </w:rPr>
              <w:t>%</w:t>
            </w:r>
          </w:p>
        </w:tc>
        <w:tc>
          <w:tcPr>
            <w:tcW w:w="772" w:type="dxa"/>
            <w:tcBorders>
              <w:left w:val="single" w:sz="4" w:space="0" w:color="auto"/>
              <w:right w:val="nil"/>
            </w:tcBorders>
            <w:noWrap/>
            <w:vAlign w:val="center"/>
          </w:tcPr>
          <w:p w14:paraId="610B3BD1" w14:textId="77777777" w:rsidR="00E56E66" w:rsidRPr="00125D20" w:rsidRDefault="00E56E66" w:rsidP="00E56E66">
            <w:pPr>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125D20">
              <w:rPr>
                <w:b/>
                <w:bCs/>
                <w:sz w:val="22"/>
                <w:szCs w:val="22"/>
              </w:rPr>
              <w:t>abs</w:t>
            </w:r>
          </w:p>
        </w:tc>
        <w:tc>
          <w:tcPr>
            <w:tcW w:w="771" w:type="dxa"/>
            <w:gridSpan w:val="2"/>
            <w:tcBorders>
              <w:left w:val="nil"/>
            </w:tcBorders>
            <w:shd w:val="clear" w:color="auto" w:fill="E7E6E6" w:themeFill="background2"/>
            <w:vAlign w:val="center"/>
          </w:tcPr>
          <w:p w14:paraId="0702AAE1" w14:textId="77777777" w:rsidR="00E56E66" w:rsidRPr="00125D20" w:rsidRDefault="00E56E66" w:rsidP="00E56E66">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125D20">
              <w:rPr>
                <w:b/>
                <w:bCs/>
                <w:sz w:val="20"/>
                <w:szCs w:val="20"/>
              </w:rPr>
              <w:t>%</w:t>
            </w:r>
          </w:p>
        </w:tc>
        <w:tc>
          <w:tcPr>
            <w:tcW w:w="772" w:type="dxa"/>
            <w:tcBorders>
              <w:left w:val="nil"/>
            </w:tcBorders>
            <w:vAlign w:val="center"/>
          </w:tcPr>
          <w:p w14:paraId="62D35AEB" w14:textId="21DE97C8" w:rsidR="00E56E66" w:rsidRPr="00125D20" w:rsidRDefault="00E56E66" w:rsidP="00E56E66">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125D20">
              <w:rPr>
                <w:b/>
                <w:bCs/>
                <w:sz w:val="22"/>
                <w:szCs w:val="22"/>
              </w:rPr>
              <w:t>abs</w:t>
            </w:r>
          </w:p>
        </w:tc>
        <w:tc>
          <w:tcPr>
            <w:tcW w:w="772" w:type="dxa"/>
            <w:tcBorders>
              <w:left w:val="nil"/>
            </w:tcBorders>
            <w:shd w:val="clear" w:color="auto" w:fill="E7E6E6" w:themeFill="background2"/>
            <w:vAlign w:val="center"/>
          </w:tcPr>
          <w:p w14:paraId="13817E17" w14:textId="7371A6F9" w:rsidR="00E56E66" w:rsidRPr="00125D20" w:rsidRDefault="00E56E66" w:rsidP="00E56E66">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125D20">
              <w:rPr>
                <w:b/>
                <w:bCs/>
                <w:sz w:val="20"/>
                <w:szCs w:val="20"/>
              </w:rPr>
              <w:t>%</w:t>
            </w:r>
          </w:p>
        </w:tc>
      </w:tr>
      <w:tr w:rsidR="00E56E66" w:rsidRPr="00125D20" w14:paraId="114E650D" w14:textId="69CEE9F5" w:rsidTr="00E56E66">
        <w:trPr>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tcPr>
          <w:p w14:paraId="2C81B342" w14:textId="77777777" w:rsidR="00E56E66" w:rsidRPr="00125D20" w:rsidRDefault="00E56E66" w:rsidP="00E56E66">
            <w:pPr>
              <w:ind w:left="238"/>
            </w:pPr>
            <w:r w:rsidRPr="00125D20">
              <w:t>ACADEMIC</w:t>
            </w:r>
          </w:p>
        </w:tc>
        <w:tc>
          <w:tcPr>
            <w:tcW w:w="2057" w:type="dxa"/>
            <w:gridSpan w:val="3"/>
            <w:noWrap/>
            <w:vAlign w:val="center"/>
          </w:tcPr>
          <w:p w14:paraId="06C6BD07" w14:textId="77777777" w:rsidR="00E56E66" w:rsidRPr="00125D20" w:rsidRDefault="00E56E66" w:rsidP="00E56E66">
            <w:pPr>
              <w:jc w:val="right"/>
              <w:cnfStyle w:val="000000000000" w:firstRow="0" w:lastRow="0" w:firstColumn="0" w:lastColumn="0" w:oddVBand="0" w:evenVBand="0" w:oddHBand="0" w:evenHBand="0" w:firstRowFirstColumn="0" w:firstRowLastColumn="0" w:lastRowFirstColumn="0" w:lastRowLastColumn="0"/>
              <w:rPr>
                <w:sz w:val="18"/>
                <w:szCs w:val="18"/>
              </w:rPr>
            </w:pPr>
          </w:p>
        </w:tc>
        <w:tc>
          <w:tcPr>
            <w:tcW w:w="2058" w:type="dxa"/>
            <w:gridSpan w:val="4"/>
          </w:tcPr>
          <w:p w14:paraId="69B34F67" w14:textId="77777777" w:rsidR="00E56E66" w:rsidRPr="00125D20" w:rsidRDefault="00E56E66" w:rsidP="00E56E66">
            <w:pPr>
              <w:jc w:val="right"/>
              <w:cnfStyle w:val="000000000000" w:firstRow="0" w:lastRow="0" w:firstColumn="0" w:lastColumn="0" w:oddVBand="0" w:evenVBand="0" w:oddHBand="0" w:evenHBand="0" w:firstRowFirstColumn="0" w:firstRowLastColumn="0" w:lastRowFirstColumn="0" w:lastRowLastColumn="0"/>
              <w:rPr>
                <w:sz w:val="18"/>
                <w:szCs w:val="18"/>
              </w:rPr>
            </w:pPr>
          </w:p>
        </w:tc>
        <w:tc>
          <w:tcPr>
            <w:tcW w:w="2058" w:type="dxa"/>
            <w:gridSpan w:val="3"/>
          </w:tcPr>
          <w:p w14:paraId="41F23F49" w14:textId="77777777" w:rsidR="00E56E66" w:rsidRPr="00125D20" w:rsidRDefault="00E56E66" w:rsidP="00E56E66">
            <w:pPr>
              <w:jc w:val="right"/>
              <w:cnfStyle w:val="000000000000" w:firstRow="0" w:lastRow="0" w:firstColumn="0" w:lastColumn="0" w:oddVBand="0" w:evenVBand="0" w:oddHBand="0" w:evenHBand="0" w:firstRowFirstColumn="0" w:firstRowLastColumn="0" w:lastRowFirstColumn="0" w:lastRowLastColumn="0"/>
              <w:rPr>
                <w:sz w:val="18"/>
                <w:szCs w:val="18"/>
              </w:rPr>
            </w:pPr>
          </w:p>
        </w:tc>
      </w:tr>
      <w:tr w:rsidR="00E56E66" w:rsidRPr="00125D20" w14:paraId="12194CA8" w14:textId="0572A0D9" w:rsidTr="00482B29">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hideMark/>
          </w:tcPr>
          <w:p w14:paraId="07875D59" w14:textId="13EECE76" w:rsidR="00E56E66" w:rsidRPr="00125D20" w:rsidRDefault="00917499" w:rsidP="00E56E66">
            <w:pPr>
              <w:rPr>
                <w:sz w:val="22"/>
                <w:szCs w:val="22"/>
              </w:rPr>
            </w:pPr>
            <w:r w:rsidRPr="00125D20">
              <w:t xml:space="preserve">researchers from other disciplines </w:t>
            </w:r>
            <w:r w:rsidRPr="00125D20">
              <w:rPr>
                <w:b w:val="0"/>
                <w:bCs w:val="0"/>
                <w:sz w:val="20"/>
                <w:szCs w:val="20"/>
              </w:rPr>
              <w:t>(n=278)</w:t>
            </w:r>
          </w:p>
        </w:tc>
        <w:tc>
          <w:tcPr>
            <w:tcW w:w="771" w:type="dxa"/>
            <w:noWrap/>
            <w:vAlign w:val="center"/>
            <w:hideMark/>
          </w:tcPr>
          <w:p w14:paraId="6F14C698" w14:textId="4FA6513B" w:rsidR="00E56E66" w:rsidRPr="00125D20" w:rsidRDefault="00E56E66" w:rsidP="00E56E66">
            <w:pPr>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37</w:t>
            </w:r>
          </w:p>
        </w:tc>
        <w:tc>
          <w:tcPr>
            <w:tcW w:w="772" w:type="dxa"/>
            <w:tcBorders>
              <w:right w:val="single" w:sz="4" w:space="0" w:color="auto"/>
            </w:tcBorders>
            <w:shd w:val="clear" w:color="auto" w:fill="E7E6E6" w:themeFill="background2"/>
            <w:vAlign w:val="center"/>
          </w:tcPr>
          <w:p w14:paraId="0B1395F4" w14:textId="3B0BCE90" w:rsidR="00E56E66" w:rsidRPr="00125D20" w:rsidRDefault="00E56E66" w:rsidP="00E56E66">
            <w:pPr>
              <w:jc w:val="right"/>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13.31</w:t>
            </w:r>
          </w:p>
        </w:tc>
        <w:tc>
          <w:tcPr>
            <w:tcW w:w="771" w:type="dxa"/>
            <w:gridSpan w:val="2"/>
            <w:tcBorders>
              <w:left w:val="single" w:sz="4" w:space="0" w:color="auto"/>
            </w:tcBorders>
            <w:noWrap/>
            <w:vAlign w:val="center"/>
            <w:hideMark/>
          </w:tcPr>
          <w:p w14:paraId="096C784D" w14:textId="6297E4FA" w:rsidR="00E56E66" w:rsidRPr="00125D20" w:rsidRDefault="00E56E66" w:rsidP="00E56E66">
            <w:pPr>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57</w:t>
            </w:r>
          </w:p>
        </w:tc>
        <w:tc>
          <w:tcPr>
            <w:tcW w:w="772" w:type="dxa"/>
            <w:tcBorders>
              <w:right w:val="single" w:sz="4" w:space="0" w:color="auto"/>
            </w:tcBorders>
            <w:shd w:val="clear" w:color="auto" w:fill="E7E6E6" w:themeFill="background2"/>
            <w:vAlign w:val="center"/>
          </w:tcPr>
          <w:p w14:paraId="214FE077" w14:textId="66F58574" w:rsidR="00E56E66" w:rsidRPr="00125D20" w:rsidRDefault="00E56E66" w:rsidP="00E56E66">
            <w:pPr>
              <w:jc w:val="right"/>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20.50</w:t>
            </w:r>
          </w:p>
        </w:tc>
        <w:tc>
          <w:tcPr>
            <w:tcW w:w="772" w:type="dxa"/>
            <w:tcBorders>
              <w:left w:val="single" w:sz="4" w:space="0" w:color="auto"/>
              <w:right w:val="nil"/>
            </w:tcBorders>
            <w:noWrap/>
            <w:vAlign w:val="center"/>
            <w:hideMark/>
          </w:tcPr>
          <w:p w14:paraId="1062FB71" w14:textId="77268752" w:rsidR="00E56E66" w:rsidRPr="00125D20" w:rsidRDefault="00E56E66" w:rsidP="00E56E66">
            <w:pPr>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109</w:t>
            </w:r>
          </w:p>
        </w:tc>
        <w:tc>
          <w:tcPr>
            <w:tcW w:w="771" w:type="dxa"/>
            <w:gridSpan w:val="2"/>
            <w:tcBorders>
              <w:left w:val="nil"/>
              <w:right w:val="single" w:sz="4" w:space="0" w:color="auto"/>
            </w:tcBorders>
            <w:shd w:val="clear" w:color="auto" w:fill="E7E6E6" w:themeFill="background2"/>
            <w:vAlign w:val="center"/>
          </w:tcPr>
          <w:p w14:paraId="4054D918" w14:textId="65D02B27" w:rsidR="00E56E66" w:rsidRPr="00125D20" w:rsidRDefault="00E56E66" w:rsidP="00E56E66">
            <w:pPr>
              <w:jc w:val="right"/>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39.21</w:t>
            </w:r>
          </w:p>
        </w:tc>
        <w:tc>
          <w:tcPr>
            <w:tcW w:w="772" w:type="dxa"/>
            <w:tcBorders>
              <w:left w:val="single" w:sz="4" w:space="0" w:color="auto"/>
            </w:tcBorders>
            <w:vAlign w:val="center"/>
          </w:tcPr>
          <w:p w14:paraId="7982A84C" w14:textId="1AE28D73" w:rsidR="00E56E66" w:rsidRPr="00125D20" w:rsidRDefault="00E56E66" w:rsidP="00E56E66">
            <w:pPr>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75</w:t>
            </w:r>
          </w:p>
        </w:tc>
        <w:tc>
          <w:tcPr>
            <w:tcW w:w="772" w:type="dxa"/>
            <w:tcBorders>
              <w:left w:val="nil"/>
            </w:tcBorders>
            <w:shd w:val="clear" w:color="auto" w:fill="E7E6E6" w:themeFill="background2"/>
            <w:vAlign w:val="center"/>
          </w:tcPr>
          <w:p w14:paraId="199169B2" w14:textId="33B06730" w:rsidR="00E56E66" w:rsidRPr="00125D20" w:rsidRDefault="00E56E66" w:rsidP="00E56E66">
            <w:pPr>
              <w:jc w:val="right"/>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26.98</w:t>
            </w:r>
          </w:p>
        </w:tc>
      </w:tr>
      <w:tr w:rsidR="00E56E66" w:rsidRPr="00125D20" w14:paraId="7FB5A741" w14:textId="7A90825D" w:rsidTr="00E56E66">
        <w:trPr>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tcPr>
          <w:p w14:paraId="6F9E81D3" w14:textId="77777777" w:rsidR="00E56E66" w:rsidRPr="00125D20" w:rsidRDefault="00E56E66" w:rsidP="00E56E66">
            <w:pPr>
              <w:ind w:left="238"/>
            </w:pPr>
            <w:r w:rsidRPr="00125D20">
              <w:t>NON-ACADEMIC</w:t>
            </w:r>
          </w:p>
        </w:tc>
        <w:tc>
          <w:tcPr>
            <w:tcW w:w="2057" w:type="dxa"/>
            <w:gridSpan w:val="3"/>
            <w:noWrap/>
            <w:vAlign w:val="center"/>
          </w:tcPr>
          <w:p w14:paraId="2EE76FB8" w14:textId="77777777" w:rsidR="00E56E66" w:rsidRPr="00125D20" w:rsidRDefault="00E56E66" w:rsidP="00E56E66">
            <w:pPr>
              <w:jc w:val="right"/>
              <w:cnfStyle w:val="000000000000" w:firstRow="0" w:lastRow="0" w:firstColumn="0" w:lastColumn="0" w:oddVBand="0" w:evenVBand="0" w:oddHBand="0" w:evenHBand="0" w:firstRowFirstColumn="0" w:firstRowLastColumn="0" w:lastRowFirstColumn="0" w:lastRowLastColumn="0"/>
              <w:rPr>
                <w:sz w:val="22"/>
                <w:szCs w:val="22"/>
              </w:rPr>
            </w:pPr>
          </w:p>
        </w:tc>
        <w:tc>
          <w:tcPr>
            <w:tcW w:w="2058" w:type="dxa"/>
            <w:gridSpan w:val="4"/>
          </w:tcPr>
          <w:p w14:paraId="46F620B5" w14:textId="77777777" w:rsidR="00E56E66" w:rsidRPr="00125D20" w:rsidRDefault="00E56E66" w:rsidP="00E56E66">
            <w:pPr>
              <w:jc w:val="right"/>
              <w:cnfStyle w:val="000000000000" w:firstRow="0" w:lastRow="0" w:firstColumn="0" w:lastColumn="0" w:oddVBand="0" w:evenVBand="0" w:oddHBand="0" w:evenHBand="0" w:firstRowFirstColumn="0" w:firstRowLastColumn="0" w:lastRowFirstColumn="0" w:lastRowLastColumn="0"/>
              <w:rPr>
                <w:sz w:val="22"/>
                <w:szCs w:val="22"/>
              </w:rPr>
            </w:pPr>
          </w:p>
        </w:tc>
        <w:tc>
          <w:tcPr>
            <w:tcW w:w="2058" w:type="dxa"/>
            <w:gridSpan w:val="3"/>
          </w:tcPr>
          <w:p w14:paraId="14E62C8A" w14:textId="77777777" w:rsidR="00E56E66" w:rsidRPr="00125D20" w:rsidRDefault="00E56E66" w:rsidP="00E56E66">
            <w:pPr>
              <w:jc w:val="right"/>
              <w:cnfStyle w:val="000000000000" w:firstRow="0" w:lastRow="0" w:firstColumn="0" w:lastColumn="0" w:oddVBand="0" w:evenVBand="0" w:oddHBand="0" w:evenHBand="0" w:firstRowFirstColumn="0" w:firstRowLastColumn="0" w:lastRowFirstColumn="0" w:lastRowLastColumn="0"/>
              <w:rPr>
                <w:sz w:val="22"/>
                <w:szCs w:val="22"/>
              </w:rPr>
            </w:pPr>
          </w:p>
        </w:tc>
      </w:tr>
      <w:tr w:rsidR="00917499" w:rsidRPr="00125D20" w14:paraId="30049A4C" w14:textId="5D475C42" w:rsidTr="00482B29">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hideMark/>
          </w:tcPr>
          <w:p w14:paraId="76DE5867" w14:textId="496267B3" w:rsidR="00917499" w:rsidRPr="00125D20" w:rsidRDefault="00917499" w:rsidP="00917499">
            <w:pPr>
              <w:rPr>
                <w:sz w:val="22"/>
                <w:szCs w:val="22"/>
              </w:rPr>
            </w:pPr>
            <w:r w:rsidRPr="00125D20">
              <w:t xml:space="preserve">company/business representatives (incl. farmers) </w:t>
            </w:r>
            <w:r w:rsidRPr="00125D20">
              <w:rPr>
                <w:b w:val="0"/>
                <w:bCs w:val="0"/>
                <w:sz w:val="20"/>
                <w:szCs w:val="20"/>
              </w:rPr>
              <w:t>(n=80)</w:t>
            </w:r>
          </w:p>
        </w:tc>
        <w:tc>
          <w:tcPr>
            <w:tcW w:w="771" w:type="dxa"/>
            <w:noWrap/>
            <w:vAlign w:val="center"/>
            <w:hideMark/>
          </w:tcPr>
          <w:p w14:paraId="4AF267EB" w14:textId="25D77F7E" w:rsidR="00917499" w:rsidRPr="00125D20"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28</w:t>
            </w:r>
          </w:p>
        </w:tc>
        <w:tc>
          <w:tcPr>
            <w:tcW w:w="772" w:type="dxa"/>
            <w:tcBorders>
              <w:right w:val="single" w:sz="4" w:space="0" w:color="auto"/>
            </w:tcBorders>
            <w:shd w:val="clear" w:color="auto" w:fill="E7E6E6" w:themeFill="background2"/>
            <w:vAlign w:val="center"/>
          </w:tcPr>
          <w:p w14:paraId="50898FFE" w14:textId="4F0044AD" w:rsidR="00917499" w:rsidRPr="00125D20"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35.00</w:t>
            </w:r>
          </w:p>
        </w:tc>
        <w:tc>
          <w:tcPr>
            <w:tcW w:w="771" w:type="dxa"/>
            <w:gridSpan w:val="2"/>
            <w:tcBorders>
              <w:left w:val="single" w:sz="4" w:space="0" w:color="auto"/>
            </w:tcBorders>
            <w:noWrap/>
            <w:vAlign w:val="center"/>
            <w:hideMark/>
          </w:tcPr>
          <w:p w14:paraId="4865D326" w14:textId="7DBCE37C" w:rsidR="00917499" w:rsidRPr="00125D20"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30</w:t>
            </w:r>
          </w:p>
        </w:tc>
        <w:tc>
          <w:tcPr>
            <w:tcW w:w="772" w:type="dxa"/>
            <w:tcBorders>
              <w:right w:val="single" w:sz="4" w:space="0" w:color="auto"/>
            </w:tcBorders>
            <w:shd w:val="clear" w:color="auto" w:fill="E7E6E6" w:themeFill="background2"/>
            <w:vAlign w:val="center"/>
          </w:tcPr>
          <w:p w14:paraId="05622469" w14:textId="740DA122" w:rsidR="00917499" w:rsidRPr="00125D20"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37.50</w:t>
            </w:r>
          </w:p>
        </w:tc>
        <w:tc>
          <w:tcPr>
            <w:tcW w:w="772" w:type="dxa"/>
            <w:tcBorders>
              <w:left w:val="single" w:sz="4" w:space="0" w:color="auto"/>
              <w:right w:val="nil"/>
            </w:tcBorders>
            <w:noWrap/>
            <w:vAlign w:val="center"/>
            <w:hideMark/>
          </w:tcPr>
          <w:p w14:paraId="211B8E30" w14:textId="57A0D0DC" w:rsidR="00917499" w:rsidRPr="00125D20"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16</w:t>
            </w:r>
          </w:p>
        </w:tc>
        <w:tc>
          <w:tcPr>
            <w:tcW w:w="771" w:type="dxa"/>
            <w:gridSpan w:val="2"/>
            <w:tcBorders>
              <w:left w:val="nil"/>
              <w:right w:val="single" w:sz="4" w:space="0" w:color="auto"/>
            </w:tcBorders>
            <w:shd w:val="clear" w:color="auto" w:fill="E7E6E6" w:themeFill="background2"/>
            <w:vAlign w:val="center"/>
          </w:tcPr>
          <w:p w14:paraId="392A8A33" w14:textId="7E145174" w:rsidR="00917499" w:rsidRPr="00125D20"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20.00</w:t>
            </w:r>
          </w:p>
        </w:tc>
        <w:tc>
          <w:tcPr>
            <w:tcW w:w="772" w:type="dxa"/>
            <w:tcBorders>
              <w:left w:val="single" w:sz="4" w:space="0" w:color="auto"/>
            </w:tcBorders>
            <w:vAlign w:val="center"/>
          </w:tcPr>
          <w:p w14:paraId="337899A9" w14:textId="226DD768" w:rsidR="00917499" w:rsidRPr="00125D20"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6</w:t>
            </w:r>
          </w:p>
        </w:tc>
        <w:tc>
          <w:tcPr>
            <w:tcW w:w="772" w:type="dxa"/>
            <w:tcBorders>
              <w:left w:val="nil"/>
            </w:tcBorders>
            <w:shd w:val="clear" w:color="auto" w:fill="E7E6E6" w:themeFill="background2"/>
            <w:vAlign w:val="center"/>
          </w:tcPr>
          <w:p w14:paraId="15AB3DAD" w14:textId="11736293" w:rsidR="00917499" w:rsidRPr="00125D20"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7.50</w:t>
            </w:r>
          </w:p>
        </w:tc>
      </w:tr>
      <w:tr w:rsidR="00917499" w:rsidRPr="00125D20" w14:paraId="7C24DA52" w14:textId="6569C653" w:rsidTr="00482B29">
        <w:trPr>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hideMark/>
          </w:tcPr>
          <w:p w14:paraId="3BA0324C" w14:textId="7922B4AE" w:rsidR="00917499" w:rsidRPr="00125D20" w:rsidRDefault="00917499" w:rsidP="00917499">
            <w:pPr>
              <w:rPr>
                <w:sz w:val="22"/>
                <w:szCs w:val="22"/>
              </w:rPr>
            </w:pPr>
            <w:r w:rsidRPr="00125D20">
              <w:t xml:space="preserve">representatives of NGOs, advocacy or other civil society groups </w:t>
            </w:r>
            <w:r w:rsidRPr="00125D20">
              <w:rPr>
                <w:b w:val="0"/>
                <w:bCs w:val="0"/>
                <w:sz w:val="20"/>
                <w:szCs w:val="20"/>
              </w:rPr>
              <w:t>(n=51)</w:t>
            </w:r>
          </w:p>
        </w:tc>
        <w:tc>
          <w:tcPr>
            <w:tcW w:w="771" w:type="dxa"/>
            <w:noWrap/>
            <w:vAlign w:val="center"/>
            <w:hideMark/>
          </w:tcPr>
          <w:p w14:paraId="0BB65B8A" w14:textId="1000B8ED" w:rsidR="00917499" w:rsidRPr="00125D20"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26</w:t>
            </w:r>
          </w:p>
        </w:tc>
        <w:tc>
          <w:tcPr>
            <w:tcW w:w="772" w:type="dxa"/>
            <w:tcBorders>
              <w:right w:val="single" w:sz="4" w:space="0" w:color="auto"/>
            </w:tcBorders>
            <w:shd w:val="clear" w:color="auto" w:fill="E7E6E6" w:themeFill="background2"/>
            <w:vAlign w:val="center"/>
          </w:tcPr>
          <w:p w14:paraId="6DE26D02" w14:textId="58577CEF" w:rsidR="00917499" w:rsidRPr="00125D20"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50.98</w:t>
            </w:r>
          </w:p>
        </w:tc>
        <w:tc>
          <w:tcPr>
            <w:tcW w:w="771" w:type="dxa"/>
            <w:gridSpan w:val="2"/>
            <w:tcBorders>
              <w:left w:val="single" w:sz="4" w:space="0" w:color="auto"/>
            </w:tcBorders>
            <w:noWrap/>
            <w:vAlign w:val="center"/>
            <w:hideMark/>
          </w:tcPr>
          <w:p w14:paraId="227CE88E" w14:textId="280E624D" w:rsidR="00917499" w:rsidRPr="00125D20"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17</w:t>
            </w:r>
          </w:p>
        </w:tc>
        <w:tc>
          <w:tcPr>
            <w:tcW w:w="772" w:type="dxa"/>
            <w:tcBorders>
              <w:right w:val="single" w:sz="4" w:space="0" w:color="auto"/>
            </w:tcBorders>
            <w:shd w:val="clear" w:color="auto" w:fill="E7E6E6" w:themeFill="background2"/>
            <w:vAlign w:val="center"/>
          </w:tcPr>
          <w:p w14:paraId="2CF248C2" w14:textId="49EB8811" w:rsidR="00917499" w:rsidRPr="00125D20"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33.33</w:t>
            </w:r>
          </w:p>
        </w:tc>
        <w:tc>
          <w:tcPr>
            <w:tcW w:w="772" w:type="dxa"/>
            <w:tcBorders>
              <w:top w:val="single" w:sz="4" w:space="0" w:color="000000" w:themeColor="text1"/>
              <w:left w:val="single" w:sz="4" w:space="0" w:color="auto"/>
              <w:bottom w:val="single" w:sz="4" w:space="0" w:color="000000" w:themeColor="text1"/>
              <w:right w:val="nil"/>
            </w:tcBorders>
            <w:noWrap/>
            <w:vAlign w:val="center"/>
            <w:hideMark/>
          </w:tcPr>
          <w:p w14:paraId="65DE04A7" w14:textId="4453E215" w:rsidR="00917499" w:rsidRPr="00125D20"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5</w:t>
            </w:r>
          </w:p>
        </w:tc>
        <w:tc>
          <w:tcPr>
            <w:tcW w:w="771" w:type="dxa"/>
            <w:gridSpan w:val="2"/>
            <w:tcBorders>
              <w:top w:val="single" w:sz="4" w:space="0" w:color="000000" w:themeColor="text1"/>
              <w:left w:val="nil"/>
              <w:bottom w:val="single" w:sz="4" w:space="0" w:color="000000" w:themeColor="text1"/>
              <w:right w:val="single" w:sz="4" w:space="0" w:color="auto"/>
            </w:tcBorders>
            <w:shd w:val="clear" w:color="auto" w:fill="E7E6E6" w:themeFill="background2"/>
            <w:vAlign w:val="center"/>
          </w:tcPr>
          <w:p w14:paraId="11657421" w14:textId="6C85CA9F" w:rsidR="00917499" w:rsidRPr="00125D20"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9.80</w:t>
            </w:r>
          </w:p>
        </w:tc>
        <w:tc>
          <w:tcPr>
            <w:tcW w:w="772" w:type="dxa"/>
            <w:tcBorders>
              <w:left w:val="single" w:sz="4" w:space="0" w:color="auto"/>
            </w:tcBorders>
            <w:vAlign w:val="center"/>
          </w:tcPr>
          <w:p w14:paraId="3AEE58FD" w14:textId="42A17C88" w:rsidR="00917499" w:rsidRPr="00125D20"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3</w:t>
            </w:r>
          </w:p>
        </w:tc>
        <w:tc>
          <w:tcPr>
            <w:tcW w:w="772" w:type="dxa"/>
            <w:tcBorders>
              <w:left w:val="nil"/>
            </w:tcBorders>
            <w:shd w:val="clear" w:color="auto" w:fill="E7E6E6" w:themeFill="background2"/>
            <w:vAlign w:val="center"/>
          </w:tcPr>
          <w:p w14:paraId="25EA4C00" w14:textId="1299557B" w:rsidR="00917499" w:rsidRPr="00125D20"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5.88</w:t>
            </w:r>
          </w:p>
        </w:tc>
      </w:tr>
      <w:tr w:rsidR="00917499" w:rsidRPr="00125D20" w14:paraId="634398EE" w14:textId="28725A6B" w:rsidTr="00482B29">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hideMark/>
          </w:tcPr>
          <w:p w14:paraId="2CD86ECE" w14:textId="4B01FDBD" w:rsidR="00917499" w:rsidRPr="00125D20" w:rsidRDefault="00917499" w:rsidP="00917499">
            <w:pPr>
              <w:rPr>
                <w:sz w:val="22"/>
                <w:szCs w:val="22"/>
              </w:rPr>
            </w:pPr>
            <w:r w:rsidRPr="00125D20">
              <w:t xml:space="preserve">policy makers, public administrations, representatives from governmental agencies </w:t>
            </w:r>
            <w:r w:rsidRPr="00125D20">
              <w:rPr>
                <w:b w:val="0"/>
                <w:bCs w:val="0"/>
                <w:sz w:val="20"/>
                <w:szCs w:val="20"/>
              </w:rPr>
              <w:t>(n=94)</w:t>
            </w:r>
          </w:p>
        </w:tc>
        <w:tc>
          <w:tcPr>
            <w:tcW w:w="771" w:type="dxa"/>
            <w:noWrap/>
            <w:vAlign w:val="center"/>
            <w:hideMark/>
          </w:tcPr>
          <w:p w14:paraId="061FA7C9" w14:textId="644769AF" w:rsidR="00917499" w:rsidRPr="00125D20"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49</w:t>
            </w:r>
          </w:p>
        </w:tc>
        <w:tc>
          <w:tcPr>
            <w:tcW w:w="772" w:type="dxa"/>
            <w:tcBorders>
              <w:right w:val="single" w:sz="4" w:space="0" w:color="auto"/>
            </w:tcBorders>
            <w:shd w:val="clear" w:color="auto" w:fill="E7E6E6" w:themeFill="background2"/>
            <w:vAlign w:val="center"/>
          </w:tcPr>
          <w:p w14:paraId="0774806C" w14:textId="2F60BFBB" w:rsidR="00917499" w:rsidRPr="00125D20"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52.13</w:t>
            </w:r>
          </w:p>
        </w:tc>
        <w:tc>
          <w:tcPr>
            <w:tcW w:w="771" w:type="dxa"/>
            <w:gridSpan w:val="2"/>
            <w:tcBorders>
              <w:left w:val="single" w:sz="4" w:space="0" w:color="auto"/>
            </w:tcBorders>
            <w:noWrap/>
            <w:vAlign w:val="center"/>
            <w:hideMark/>
          </w:tcPr>
          <w:p w14:paraId="1B6F5DC4" w14:textId="3FAE1F42" w:rsidR="00917499" w:rsidRPr="00125D20"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33</w:t>
            </w:r>
          </w:p>
        </w:tc>
        <w:tc>
          <w:tcPr>
            <w:tcW w:w="772" w:type="dxa"/>
            <w:tcBorders>
              <w:right w:val="single" w:sz="4" w:space="0" w:color="auto"/>
            </w:tcBorders>
            <w:shd w:val="clear" w:color="auto" w:fill="E7E6E6" w:themeFill="background2"/>
            <w:vAlign w:val="center"/>
          </w:tcPr>
          <w:p w14:paraId="1A6CFA54" w14:textId="6BCFD19C" w:rsidR="00917499" w:rsidRPr="00125D20"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35.11</w:t>
            </w:r>
          </w:p>
        </w:tc>
        <w:tc>
          <w:tcPr>
            <w:tcW w:w="772" w:type="dxa"/>
            <w:tcBorders>
              <w:left w:val="single" w:sz="4" w:space="0" w:color="auto"/>
              <w:right w:val="nil"/>
            </w:tcBorders>
            <w:noWrap/>
            <w:vAlign w:val="center"/>
            <w:hideMark/>
          </w:tcPr>
          <w:p w14:paraId="61CC1EFD" w14:textId="6A075A56" w:rsidR="00917499" w:rsidRPr="00125D20"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7</w:t>
            </w:r>
          </w:p>
        </w:tc>
        <w:tc>
          <w:tcPr>
            <w:tcW w:w="771" w:type="dxa"/>
            <w:gridSpan w:val="2"/>
            <w:tcBorders>
              <w:left w:val="nil"/>
              <w:right w:val="single" w:sz="4" w:space="0" w:color="auto"/>
            </w:tcBorders>
            <w:shd w:val="clear" w:color="auto" w:fill="E7E6E6" w:themeFill="background2"/>
            <w:vAlign w:val="center"/>
          </w:tcPr>
          <w:p w14:paraId="6ECDABC5" w14:textId="63BB1CC9" w:rsidR="00917499" w:rsidRPr="00125D20"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7.45</w:t>
            </w:r>
          </w:p>
        </w:tc>
        <w:tc>
          <w:tcPr>
            <w:tcW w:w="772" w:type="dxa"/>
            <w:tcBorders>
              <w:left w:val="single" w:sz="4" w:space="0" w:color="auto"/>
            </w:tcBorders>
            <w:vAlign w:val="center"/>
          </w:tcPr>
          <w:p w14:paraId="68F54E70" w14:textId="291E8427" w:rsidR="00917499" w:rsidRPr="00125D20"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5</w:t>
            </w:r>
          </w:p>
        </w:tc>
        <w:tc>
          <w:tcPr>
            <w:tcW w:w="772" w:type="dxa"/>
            <w:tcBorders>
              <w:left w:val="nil"/>
            </w:tcBorders>
            <w:shd w:val="clear" w:color="auto" w:fill="E7E6E6" w:themeFill="background2"/>
            <w:vAlign w:val="center"/>
          </w:tcPr>
          <w:p w14:paraId="46037A1C" w14:textId="1F710C61" w:rsidR="00917499" w:rsidRPr="00125D20"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5.32</w:t>
            </w:r>
          </w:p>
        </w:tc>
      </w:tr>
      <w:tr w:rsidR="00917499" w:rsidRPr="00125D20" w14:paraId="5A734C8D" w14:textId="0E7069B4" w:rsidTr="00482B29">
        <w:trPr>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hideMark/>
          </w:tcPr>
          <w:p w14:paraId="334EBFBF" w14:textId="3A023E55" w:rsidR="00917499" w:rsidRPr="00125D20" w:rsidRDefault="00917499" w:rsidP="00917499">
            <w:pPr>
              <w:rPr>
                <w:sz w:val="22"/>
                <w:szCs w:val="22"/>
              </w:rPr>
            </w:pPr>
            <w:r w:rsidRPr="00125D20">
              <w:t xml:space="preserve">individual citizens (e. g. as beneficiaries, customers, or concerned persons) </w:t>
            </w:r>
            <w:r w:rsidRPr="00125D20">
              <w:rPr>
                <w:b w:val="0"/>
                <w:bCs w:val="0"/>
                <w:sz w:val="20"/>
                <w:szCs w:val="20"/>
              </w:rPr>
              <w:t>(n=82)</w:t>
            </w:r>
          </w:p>
        </w:tc>
        <w:tc>
          <w:tcPr>
            <w:tcW w:w="771" w:type="dxa"/>
            <w:noWrap/>
            <w:vAlign w:val="center"/>
            <w:hideMark/>
          </w:tcPr>
          <w:p w14:paraId="6F1EE1B1" w14:textId="27A7EB4C" w:rsidR="00917499" w:rsidRPr="00125D20"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41</w:t>
            </w:r>
          </w:p>
        </w:tc>
        <w:tc>
          <w:tcPr>
            <w:tcW w:w="772" w:type="dxa"/>
            <w:tcBorders>
              <w:right w:val="single" w:sz="4" w:space="0" w:color="auto"/>
            </w:tcBorders>
            <w:shd w:val="clear" w:color="auto" w:fill="E7E6E6" w:themeFill="background2"/>
            <w:vAlign w:val="center"/>
          </w:tcPr>
          <w:p w14:paraId="0EC5454E" w14:textId="2DA839C8" w:rsidR="00917499" w:rsidRPr="00125D20"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50.00</w:t>
            </w:r>
          </w:p>
        </w:tc>
        <w:tc>
          <w:tcPr>
            <w:tcW w:w="771" w:type="dxa"/>
            <w:gridSpan w:val="2"/>
            <w:tcBorders>
              <w:left w:val="single" w:sz="4" w:space="0" w:color="auto"/>
            </w:tcBorders>
            <w:noWrap/>
            <w:vAlign w:val="center"/>
            <w:hideMark/>
          </w:tcPr>
          <w:p w14:paraId="41007A82" w14:textId="01D7EC64" w:rsidR="00917499" w:rsidRPr="00125D20"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26</w:t>
            </w:r>
          </w:p>
        </w:tc>
        <w:tc>
          <w:tcPr>
            <w:tcW w:w="772" w:type="dxa"/>
            <w:tcBorders>
              <w:right w:val="single" w:sz="4" w:space="0" w:color="auto"/>
            </w:tcBorders>
            <w:shd w:val="clear" w:color="auto" w:fill="E7E6E6" w:themeFill="background2"/>
            <w:vAlign w:val="center"/>
          </w:tcPr>
          <w:p w14:paraId="4A689768" w14:textId="1EA93AEB" w:rsidR="00917499" w:rsidRPr="00125D20"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31.71</w:t>
            </w:r>
          </w:p>
        </w:tc>
        <w:tc>
          <w:tcPr>
            <w:tcW w:w="772" w:type="dxa"/>
            <w:tcBorders>
              <w:top w:val="single" w:sz="4" w:space="0" w:color="000000" w:themeColor="text1"/>
              <w:left w:val="single" w:sz="4" w:space="0" w:color="auto"/>
              <w:bottom w:val="single" w:sz="4" w:space="0" w:color="000000" w:themeColor="text1"/>
              <w:right w:val="nil"/>
            </w:tcBorders>
            <w:noWrap/>
            <w:vAlign w:val="center"/>
            <w:hideMark/>
          </w:tcPr>
          <w:p w14:paraId="298543E1" w14:textId="6803968D" w:rsidR="00917499" w:rsidRPr="00125D20"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7</w:t>
            </w:r>
          </w:p>
        </w:tc>
        <w:tc>
          <w:tcPr>
            <w:tcW w:w="771" w:type="dxa"/>
            <w:gridSpan w:val="2"/>
            <w:tcBorders>
              <w:top w:val="single" w:sz="4" w:space="0" w:color="000000" w:themeColor="text1"/>
              <w:left w:val="nil"/>
              <w:bottom w:val="single" w:sz="4" w:space="0" w:color="000000" w:themeColor="text1"/>
              <w:right w:val="single" w:sz="4" w:space="0" w:color="auto"/>
            </w:tcBorders>
            <w:shd w:val="clear" w:color="auto" w:fill="E7E6E6" w:themeFill="background2"/>
            <w:vAlign w:val="center"/>
          </w:tcPr>
          <w:p w14:paraId="7889D312" w14:textId="1C4C41EF" w:rsidR="00917499" w:rsidRPr="00125D20"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8.54</w:t>
            </w:r>
          </w:p>
        </w:tc>
        <w:tc>
          <w:tcPr>
            <w:tcW w:w="772" w:type="dxa"/>
            <w:tcBorders>
              <w:left w:val="single" w:sz="4" w:space="0" w:color="auto"/>
            </w:tcBorders>
            <w:vAlign w:val="center"/>
          </w:tcPr>
          <w:p w14:paraId="13DB79C8" w14:textId="5F024FA3" w:rsidR="00917499" w:rsidRPr="00125D20"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8</w:t>
            </w:r>
          </w:p>
        </w:tc>
        <w:tc>
          <w:tcPr>
            <w:tcW w:w="772" w:type="dxa"/>
            <w:tcBorders>
              <w:left w:val="nil"/>
            </w:tcBorders>
            <w:shd w:val="clear" w:color="auto" w:fill="E7E6E6" w:themeFill="background2"/>
            <w:vAlign w:val="center"/>
          </w:tcPr>
          <w:p w14:paraId="0993D697" w14:textId="4EF49DA9" w:rsidR="00917499" w:rsidRPr="00125D20"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9.76</w:t>
            </w:r>
          </w:p>
        </w:tc>
      </w:tr>
      <w:tr w:rsidR="00917499" w:rsidRPr="00125D20" w14:paraId="648E357F" w14:textId="079C1B2D" w:rsidTr="00482B29">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hideMark/>
          </w:tcPr>
          <w:p w14:paraId="144CB689" w14:textId="6D4CE536" w:rsidR="00917499" w:rsidRPr="00125D20" w:rsidRDefault="00917499" w:rsidP="00917499">
            <w:pPr>
              <w:rPr>
                <w:sz w:val="22"/>
                <w:szCs w:val="22"/>
              </w:rPr>
            </w:pPr>
            <w:r w:rsidRPr="00125D20">
              <w:lastRenderedPageBreak/>
              <w:t xml:space="preserve">media representatives (traditional media, digital media (e. g. bloggers), journalists, community-led media, etc.) </w:t>
            </w:r>
            <w:r w:rsidRPr="00125D20">
              <w:rPr>
                <w:b w:val="0"/>
                <w:bCs w:val="0"/>
                <w:sz w:val="20"/>
                <w:szCs w:val="20"/>
              </w:rPr>
              <w:t>(n=114)</w:t>
            </w:r>
          </w:p>
        </w:tc>
        <w:tc>
          <w:tcPr>
            <w:tcW w:w="771" w:type="dxa"/>
            <w:noWrap/>
            <w:vAlign w:val="center"/>
            <w:hideMark/>
          </w:tcPr>
          <w:p w14:paraId="5E035C2A" w14:textId="1325EC47" w:rsidR="00917499" w:rsidRPr="00125D20"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77</w:t>
            </w:r>
          </w:p>
        </w:tc>
        <w:tc>
          <w:tcPr>
            <w:tcW w:w="772" w:type="dxa"/>
            <w:tcBorders>
              <w:right w:val="single" w:sz="4" w:space="0" w:color="auto"/>
            </w:tcBorders>
            <w:shd w:val="clear" w:color="auto" w:fill="E7E6E6" w:themeFill="background2"/>
            <w:vAlign w:val="center"/>
          </w:tcPr>
          <w:p w14:paraId="41F3B284" w14:textId="29BD871F" w:rsidR="00917499" w:rsidRPr="00125D20"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67.54</w:t>
            </w:r>
          </w:p>
        </w:tc>
        <w:tc>
          <w:tcPr>
            <w:tcW w:w="771" w:type="dxa"/>
            <w:gridSpan w:val="2"/>
            <w:tcBorders>
              <w:left w:val="single" w:sz="4" w:space="0" w:color="auto"/>
            </w:tcBorders>
            <w:noWrap/>
            <w:vAlign w:val="center"/>
            <w:hideMark/>
          </w:tcPr>
          <w:p w14:paraId="3D144413" w14:textId="4FCC7E4A" w:rsidR="00917499" w:rsidRPr="00125D20"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28</w:t>
            </w:r>
          </w:p>
        </w:tc>
        <w:tc>
          <w:tcPr>
            <w:tcW w:w="772" w:type="dxa"/>
            <w:tcBorders>
              <w:right w:val="single" w:sz="4" w:space="0" w:color="auto"/>
            </w:tcBorders>
            <w:shd w:val="clear" w:color="auto" w:fill="E7E6E6" w:themeFill="background2"/>
            <w:vAlign w:val="center"/>
          </w:tcPr>
          <w:p w14:paraId="4D8469BD" w14:textId="5D461CEA" w:rsidR="00917499" w:rsidRPr="00125D20"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24.56</w:t>
            </w:r>
          </w:p>
        </w:tc>
        <w:tc>
          <w:tcPr>
            <w:tcW w:w="772" w:type="dxa"/>
            <w:tcBorders>
              <w:left w:val="single" w:sz="4" w:space="0" w:color="auto"/>
              <w:right w:val="nil"/>
            </w:tcBorders>
            <w:noWrap/>
            <w:vAlign w:val="center"/>
            <w:hideMark/>
          </w:tcPr>
          <w:p w14:paraId="6BD95385" w14:textId="00646005" w:rsidR="00917499" w:rsidRPr="00125D20"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8</w:t>
            </w:r>
          </w:p>
        </w:tc>
        <w:tc>
          <w:tcPr>
            <w:tcW w:w="771" w:type="dxa"/>
            <w:gridSpan w:val="2"/>
            <w:tcBorders>
              <w:left w:val="nil"/>
              <w:right w:val="single" w:sz="4" w:space="0" w:color="auto"/>
            </w:tcBorders>
            <w:shd w:val="clear" w:color="auto" w:fill="E7E6E6" w:themeFill="background2"/>
            <w:vAlign w:val="center"/>
          </w:tcPr>
          <w:p w14:paraId="0B6609AF" w14:textId="348A2B6B" w:rsidR="00917499" w:rsidRPr="00125D20"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7.02</w:t>
            </w:r>
          </w:p>
        </w:tc>
        <w:tc>
          <w:tcPr>
            <w:tcW w:w="772" w:type="dxa"/>
            <w:tcBorders>
              <w:left w:val="single" w:sz="4" w:space="0" w:color="auto"/>
            </w:tcBorders>
            <w:vAlign w:val="center"/>
          </w:tcPr>
          <w:p w14:paraId="379E918E" w14:textId="691F5234" w:rsidR="00917499" w:rsidRPr="00125D20"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1</w:t>
            </w:r>
          </w:p>
        </w:tc>
        <w:tc>
          <w:tcPr>
            <w:tcW w:w="772" w:type="dxa"/>
            <w:tcBorders>
              <w:left w:val="nil"/>
            </w:tcBorders>
            <w:shd w:val="clear" w:color="auto" w:fill="E7E6E6" w:themeFill="background2"/>
            <w:vAlign w:val="center"/>
          </w:tcPr>
          <w:p w14:paraId="0ACB494B" w14:textId="19512D9F" w:rsidR="00917499" w:rsidRPr="00125D20"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0.88</w:t>
            </w:r>
          </w:p>
        </w:tc>
      </w:tr>
      <w:tr w:rsidR="00917499" w:rsidRPr="00125D20" w14:paraId="7FE9814C" w14:textId="33C781B6" w:rsidTr="00482B29">
        <w:trPr>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hideMark/>
          </w:tcPr>
          <w:p w14:paraId="3EA72872" w14:textId="010EC7DF" w:rsidR="00917499" w:rsidRPr="00125D20" w:rsidRDefault="00917499" w:rsidP="00917499">
            <w:pPr>
              <w:rPr>
                <w:sz w:val="22"/>
                <w:szCs w:val="22"/>
              </w:rPr>
            </w:pPr>
            <w:r w:rsidRPr="00125D20">
              <w:t xml:space="preserve">representatives from welfare- or education-providing institutions (such as schools, kindergartens, hospitals, or care centres) </w:t>
            </w:r>
            <w:r w:rsidRPr="00125D20">
              <w:rPr>
                <w:b w:val="0"/>
                <w:bCs w:val="0"/>
                <w:sz w:val="20"/>
                <w:szCs w:val="20"/>
              </w:rPr>
              <w:t>(n=74)</w:t>
            </w:r>
          </w:p>
        </w:tc>
        <w:tc>
          <w:tcPr>
            <w:tcW w:w="771" w:type="dxa"/>
            <w:noWrap/>
            <w:vAlign w:val="center"/>
            <w:hideMark/>
          </w:tcPr>
          <w:p w14:paraId="2DC7790E" w14:textId="0C04AADF" w:rsidR="00917499" w:rsidRPr="00125D20"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rPr>
            </w:pPr>
            <w:r w:rsidRPr="00125D20">
              <w:t>32</w:t>
            </w:r>
          </w:p>
        </w:tc>
        <w:tc>
          <w:tcPr>
            <w:tcW w:w="772" w:type="dxa"/>
            <w:tcBorders>
              <w:right w:val="single" w:sz="4" w:space="0" w:color="auto"/>
            </w:tcBorders>
            <w:shd w:val="clear" w:color="auto" w:fill="E7E6E6" w:themeFill="background2"/>
            <w:vAlign w:val="center"/>
          </w:tcPr>
          <w:p w14:paraId="587BC72E" w14:textId="553B43CE" w:rsidR="00917499" w:rsidRPr="00125D20"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43.24</w:t>
            </w:r>
          </w:p>
        </w:tc>
        <w:tc>
          <w:tcPr>
            <w:tcW w:w="771" w:type="dxa"/>
            <w:gridSpan w:val="2"/>
            <w:tcBorders>
              <w:left w:val="single" w:sz="4" w:space="0" w:color="auto"/>
            </w:tcBorders>
            <w:noWrap/>
            <w:vAlign w:val="center"/>
            <w:hideMark/>
          </w:tcPr>
          <w:p w14:paraId="1F95194A" w14:textId="53C17DF3" w:rsidR="00917499" w:rsidRPr="00125D20"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rPr>
            </w:pPr>
            <w:r w:rsidRPr="00125D20">
              <w:t>20</w:t>
            </w:r>
          </w:p>
        </w:tc>
        <w:tc>
          <w:tcPr>
            <w:tcW w:w="772" w:type="dxa"/>
            <w:tcBorders>
              <w:right w:val="single" w:sz="4" w:space="0" w:color="auto"/>
            </w:tcBorders>
            <w:shd w:val="clear" w:color="auto" w:fill="E7E6E6" w:themeFill="background2"/>
            <w:vAlign w:val="center"/>
          </w:tcPr>
          <w:p w14:paraId="35F7DCBD" w14:textId="5DA52B06" w:rsidR="00917499" w:rsidRPr="00125D20"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27.03</w:t>
            </w:r>
          </w:p>
        </w:tc>
        <w:tc>
          <w:tcPr>
            <w:tcW w:w="772" w:type="dxa"/>
            <w:tcBorders>
              <w:top w:val="single" w:sz="4" w:space="0" w:color="000000" w:themeColor="text1"/>
              <w:left w:val="single" w:sz="4" w:space="0" w:color="auto"/>
              <w:bottom w:val="single" w:sz="4" w:space="0" w:color="000000" w:themeColor="text1"/>
              <w:right w:val="nil"/>
            </w:tcBorders>
            <w:noWrap/>
            <w:vAlign w:val="center"/>
            <w:hideMark/>
          </w:tcPr>
          <w:p w14:paraId="00DC02A0" w14:textId="1B6382AA" w:rsidR="00917499" w:rsidRPr="00125D20"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rPr>
            </w:pPr>
            <w:r w:rsidRPr="00125D20">
              <w:t>16</w:t>
            </w:r>
          </w:p>
        </w:tc>
        <w:tc>
          <w:tcPr>
            <w:tcW w:w="771" w:type="dxa"/>
            <w:gridSpan w:val="2"/>
            <w:tcBorders>
              <w:top w:val="single" w:sz="4" w:space="0" w:color="000000" w:themeColor="text1"/>
              <w:left w:val="nil"/>
              <w:bottom w:val="single" w:sz="4" w:space="0" w:color="000000" w:themeColor="text1"/>
              <w:right w:val="single" w:sz="4" w:space="0" w:color="auto"/>
            </w:tcBorders>
            <w:shd w:val="clear" w:color="auto" w:fill="E7E6E6" w:themeFill="background2"/>
            <w:vAlign w:val="center"/>
          </w:tcPr>
          <w:p w14:paraId="135D5DF0" w14:textId="24706251" w:rsidR="00917499" w:rsidRPr="00125D20"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21.62</w:t>
            </w:r>
          </w:p>
        </w:tc>
        <w:tc>
          <w:tcPr>
            <w:tcW w:w="772" w:type="dxa"/>
            <w:tcBorders>
              <w:left w:val="single" w:sz="4" w:space="0" w:color="auto"/>
            </w:tcBorders>
            <w:vAlign w:val="center"/>
          </w:tcPr>
          <w:p w14:paraId="73DBF2EC" w14:textId="2479FE3D" w:rsidR="00917499" w:rsidRPr="00125D20"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125D20">
              <w:t>6</w:t>
            </w:r>
          </w:p>
        </w:tc>
        <w:tc>
          <w:tcPr>
            <w:tcW w:w="772" w:type="dxa"/>
            <w:tcBorders>
              <w:left w:val="nil"/>
            </w:tcBorders>
            <w:shd w:val="clear" w:color="auto" w:fill="E7E6E6" w:themeFill="background2"/>
            <w:vAlign w:val="center"/>
          </w:tcPr>
          <w:p w14:paraId="07C7F731" w14:textId="06788ECD" w:rsidR="00917499" w:rsidRPr="00125D20"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8.11</w:t>
            </w:r>
          </w:p>
        </w:tc>
      </w:tr>
    </w:tbl>
    <w:p w14:paraId="0F031076" w14:textId="77777777" w:rsidR="00AC1CC8" w:rsidRPr="00125D20" w:rsidRDefault="00AC1CC8" w:rsidP="00976ECE">
      <w:pPr>
        <w:pStyle w:val="BodyText"/>
      </w:pPr>
    </w:p>
    <w:p w14:paraId="7C16E269" w14:textId="106E4FE1" w:rsidR="00976ECE" w:rsidRPr="00125D20" w:rsidRDefault="00110B14" w:rsidP="00AC1CC8">
      <w:pPr>
        <w:pStyle w:val="Heading3"/>
        <w:spacing w:after="240"/>
      </w:pPr>
      <w:bookmarkStart w:id="74" w:name="_Toc100567183"/>
      <w:r w:rsidRPr="00125D20">
        <w:t>Goals with regard to t</w:t>
      </w:r>
      <w:r w:rsidR="00976ECE" w:rsidRPr="00125D20">
        <w:t xml:space="preserve">arget </w:t>
      </w:r>
      <w:r w:rsidRPr="00125D20">
        <w:t>g</w:t>
      </w:r>
      <w:r w:rsidR="00976ECE" w:rsidRPr="00125D20">
        <w:t>roup</w:t>
      </w:r>
      <w:r w:rsidRPr="00125D20">
        <w:t>s</w:t>
      </w:r>
      <w:bookmarkEnd w:id="74"/>
    </w:p>
    <w:p w14:paraId="34C066E3" w14:textId="34509C5D" w:rsidR="00A053CD" w:rsidRPr="00125D20" w:rsidRDefault="00A053CD" w:rsidP="00A31260">
      <w:pPr>
        <w:pStyle w:val="Caption"/>
        <w:keepNext/>
      </w:pPr>
      <w:bookmarkStart w:id="75" w:name="_Toc100567217"/>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0959DE">
        <w:rPr>
          <w:noProof/>
        </w:rPr>
        <w:t>13</w:t>
      </w:r>
      <w:r w:rsidR="007B1429" w:rsidRPr="00125D20">
        <w:fldChar w:fldCharType="end"/>
      </w:r>
      <w:r w:rsidRPr="00125D20">
        <w:t>: Distribution of target group goals</w:t>
      </w:r>
      <w:bookmarkEnd w:id="75"/>
    </w:p>
    <w:p w14:paraId="14F8D766" w14:textId="77777777" w:rsidR="00976ECE" w:rsidRPr="00125D20" w:rsidRDefault="00976ECE" w:rsidP="00976ECE">
      <w:pPr>
        <w:pStyle w:val="BodyText"/>
        <w:keepNext/>
      </w:pPr>
      <w:r w:rsidRPr="00125D20">
        <w:rPr>
          <w:noProof/>
          <w:lang w:eastAsia="de-AT"/>
        </w:rPr>
        <w:drawing>
          <wp:inline distT="0" distB="0" distL="0" distR="0" wp14:anchorId="04F73189" wp14:editId="1A33F79D">
            <wp:extent cx="5731510" cy="1910715"/>
            <wp:effectExtent l="0" t="0" r="0" b="0"/>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731510" cy="1910715"/>
                    </a:xfrm>
                    <a:prstGeom prst="rect">
                      <a:avLst/>
                    </a:prstGeom>
                  </pic:spPr>
                </pic:pic>
              </a:graphicData>
            </a:graphic>
          </wp:inline>
        </w:drawing>
      </w:r>
    </w:p>
    <w:p w14:paraId="34B83818" w14:textId="5D40A412" w:rsidR="00976ECE" w:rsidRPr="00125D20" w:rsidRDefault="00976ECE" w:rsidP="001664E4">
      <w:pPr>
        <w:jc w:val="both"/>
      </w:pPr>
      <w:r w:rsidRPr="00125D20">
        <w:t xml:space="preserve">Envisioned social goals of the project can be important indicators of social innovation. Several true/false statements concerning foreseen social impact </w:t>
      </w:r>
      <w:r w:rsidR="00D845CB" w:rsidRPr="00125D20">
        <w:t xml:space="preserve">or </w:t>
      </w:r>
      <w:r w:rsidRPr="00125D20">
        <w:t xml:space="preserve">social inclusion goals were </w:t>
      </w:r>
      <w:r w:rsidR="00D845CB" w:rsidRPr="00125D20">
        <w:t xml:space="preserve">raised </w:t>
      </w:r>
      <w:r w:rsidRPr="00125D20">
        <w:t xml:space="preserve">to measure further aspects of transdisciplinarity. </w:t>
      </w:r>
      <w:r w:rsidRPr="00125D20">
        <w:rPr>
          <w:i/>
          <w:iCs/>
        </w:rPr>
        <w:t>Aim to empower targeted or included social groups</w:t>
      </w:r>
      <w:r w:rsidRPr="00125D20">
        <w:t xml:space="preserve"> was the most frequently selected category (170 times) followed by </w:t>
      </w:r>
      <w:r w:rsidRPr="00125D20">
        <w:rPr>
          <w:i/>
          <w:iCs/>
        </w:rPr>
        <w:t>enabling diversity and exchange of different perspectives</w:t>
      </w:r>
      <w:r w:rsidRPr="00125D20">
        <w:t xml:space="preserve"> (151 times). The category </w:t>
      </w:r>
      <w:r w:rsidRPr="00125D20">
        <w:rPr>
          <w:iCs/>
        </w:rPr>
        <w:t>the</w:t>
      </w:r>
      <w:r w:rsidRPr="00125D20">
        <w:rPr>
          <w:i/>
        </w:rPr>
        <w:t xml:space="preserve"> project worked towards improving people’s lives</w:t>
      </w:r>
      <w:r w:rsidRPr="00125D20">
        <w:t xml:space="preserve"> was the least frequent selected category (55 times).</w:t>
      </w:r>
    </w:p>
    <w:p w14:paraId="31DFD166" w14:textId="727112BD" w:rsidR="007D2516" w:rsidRPr="00125D20" w:rsidRDefault="007D2516" w:rsidP="00976ECE"/>
    <w:p w14:paraId="3A48F657" w14:textId="1163C7E8" w:rsidR="00BB20AB" w:rsidRPr="00125D20" w:rsidRDefault="00BB20AB" w:rsidP="00BB20AB">
      <w:pPr>
        <w:pStyle w:val="Caption"/>
        <w:keepNext/>
      </w:pPr>
      <w:bookmarkStart w:id="76" w:name="_Toc100567249"/>
      <w:r w:rsidRPr="00125D20">
        <w:t xml:space="preserve">Table </w:t>
      </w:r>
      <w:r w:rsidRPr="00125D20">
        <w:fldChar w:fldCharType="begin"/>
      </w:r>
      <w:r w:rsidRPr="00125D20">
        <w:instrText xml:space="preserve"> SEQ Table \* ARABIC </w:instrText>
      </w:r>
      <w:r w:rsidRPr="00125D20">
        <w:fldChar w:fldCharType="separate"/>
      </w:r>
      <w:r w:rsidR="000959DE">
        <w:rPr>
          <w:noProof/>
        </w:rPr>
        <w:t>12</w:t>
      </w:r>
      <w:r w:rsidRPr="00125D20">
        <w:fldChar w:fldCharType="end"/>
      </w:r>
      <w:r w:rsidRPr="00125D20">
        <w:t>: Distribution of target group goals</w:t>
      </w:r>
      <w:bookmarkEnd w:id="76"/>
    </w:p>
    <w:tbl>
      <w:tblPr>
        <w:tblStyle w:val="ListTable3"/>
        <w:tblW w:w="0" w:type="auto"/>
        <w:tblLook w:val="04A0" w:firstRow="1" w:lastRow="0" w:firstColumn="1" w:lastColumn="0" w:noHBand="0" w:noVBand="1"/>
      </w:tblPr>
      <w:tblGrid>
        <w:gridCol w:w="5357"/>
        <w:gridCol w:w="914"/>
        <w:gridCol w:w="915"/>
        <w:gridCol w:w="915"/>
        <w:gridCol w:w="915"/>
      </w:tblGrid>
      <w:tr w:rsidR="00BB20AB" w:rsidRPr="00125D20" w14:paraId="1394CE1A" w14:textId="77777777" w:rsidTr="00BB20AB">
        <w:trPr>
          <w:cnfStyle w:val="100000000000" w:firstRow="1" w:lastRow="0" w:firstColumn="0" w:lastColumn="0" w:oddVBand="0" w:evenVBand="0" w:oddHBand="0" w:evenHBand="0" w:firstRowFirstColumn="0" w:firstRowLastColumn="0" w:lastRowFirstColumn="0" w:lastRowLastColumn="0"/>
          <w:trHeight w:val="276"/>
        </w:trPr>
        <w:tc>
          <w:tcPr>
            <w:cnfStyle w:val="001000000100" w:firstRow="0" w:lastRow="0" w:firstColumn="1" w:lastColumn="0" w:oddVBand="0" w:evenVBand="0" w:oddHBand="0" w:evenHBand="0" w:firstRowFirstColumn="1" w:firstRowLastColumn="0" w:lastRowFirstColumn="0" w:lastRowLastColumn="0"/>
            <w:tcW w:w="5503" w:type="dxa"/>
            <w:noWrap/>
            <w:hideMark/>
          </w:tcPr>
          <w:p w14:paraId="65042754" w14:textId="4A3B9298" w:rsidR="00BB20AB" w:rsidRPr="00125D20" w:rsidRDefault="00216F02">
            <w:r w:rsidRPr="00125D20">
              <w:t>Goal</w:t>
            </w:r>
          </w:p>
        </w:tc>
        <w:tc>
          <w:tcPr>
            <w:tcW w:w="934" w:type="dxa"/>
            <w:noWrap/>
            <w:hideMark/>
          </w:tcPr>
          <w:p w14:paraId="6B65A3BF" w14:textId="77777777" w:rsidR="00BB20AB" w:rsidRPr="00125D20" w:rsidRDefault="00BB20AB">
            <w:pPr>
              <w:cnfStyle w:val="100000000000" w:firstRow="1" w:lastRow="0" w:firstColumn="0" w:lastColumn="0" w:oddVBand="0" w:evenVBand="0" w:oddHBand="0" w:evenHBand="0" w:firstRowFirstColumn="0" w:firstRowLastColumn="0" w:lastRowFirstColumn="0" w:lastRowLastColumn="0"/>
            </w:pPr>
            <w:r w:rsidRPr="00125D20">
              <w:t>no</w:t>
            </w:r>
          </w:p>
        </w:tc>
        <w:tc>
          <w:tcPr>
            <w:tcW w:w="935" w:type="dxa"/>
            <w:noWrap/>
            <w:hideMark/>
          </w:tcPr>
          <w:p w14:paraId="3547B53F" w14:textId="77777777" w:rsidR="00BB20AB" w:rsidRPr="00125D20" w:rsidRDefault="00BB20AB">
            <w:pPr>
              <w:cnfStyle w:val="100000000000" w:firstRow="1" w:lastRow="0" w:firstColumn="0" w:lastColumn="0" w:oddVBand="0" w:evenVBand="0" w:oddHBand="0" w:evenHBand="0" w:firstRowFirstColumn="0" w:firstRowLastColumn="0" w:lastRowFirstColumn="0" w:lastRowLastColumn="0"/>
            </w:pPr>
          </w:p>
        </w:tc>
        <w:tc>
          <w:tcPr>
            <w:tcW w:w="935" w:type="dxa"/>
            <w:noWrap/>
            <w:hideMark/>
          </w:tcPr>
          <w:p w14:paraId="1B010A3B" w14:textId="77777777" w:rsidR="00BB20AB" w:rsidRPr="00125D20" w:rsidRDefault="00BB20AB">
            <w:pPr>
              <w:cnfStyle w:val="100000000000" w:firstRow="1" w:lastRow="0" w:firstColumn="0" w:lastColumn="0" w:oddVBand="0" w:evenVBand="0" w:oddHBand="0" w:evenHBand="0" w:firstRowFirstColumn="0" w:firstRowLastColumn="0" w:lastRowFirstColumn="0" w:lastRowLastColumn="0"/>
            </w:pPr>
            <w:r w:rsidRPr="00125D20">
              <w:t>yes</w:t>
            </w:r>
          </w:p>
        </w:tc>
        <w:tc>
          <w:tcPr>
            <w:tcW w:w="935" w:type="dxa"/>
            <w:noWrap/>
            <w:hideMark/>
          </w:tcPr>
          <w:p w14:paraId="11F232D5" w14:textId="77777777" w:rsidR="00BB20AB" w:rsidRPr="00125D20" w:rsidRDefault="00BB20AB">
            <w:pPr>
              <w:cnfStyle w:val="100000000000" w:firstRow="1" w:lastRow="0" w:firstColumn="0" w:lastColumn="0" w:oddVBand="0" w:evenVBand="0" w:oddHBand="0" w:evenHBand="0" w:firstRowFirstColumn="0" w:firstRowLastColumn="0" w:lastRowFirstColumn="0" w:lastRowLastColumn="0"/>
            </w:pPr>
          </w:p>
        </w:tc>
      </w:tr>
      <w:tr w:rsidR="00BB20AB" w:rsidRPr="00125D20" w14:paraId="7E002071" w14:textId="77777777" w:rsidTr="00482B29">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5503" w:type="dxa"/>
            <w:noWrap/>
          </w:tcPr>
          <w:p w14:paraId="4EB3822D" w14:textId="6A73A6EF" w:rsidR="00BB20AB" w:rsidRPr="00125D20" w:rsidRDefault="00BB20AB"/>
        </w:tc>
        <w:tc>
          <w:tcPr>
            <w:tcW w:w="934" w:type="dxa"/>
            <w:noWrap/>
            <w:hideMark/>
          </w:tcPr>
          <w:p w14:paraId="5795E42B" w14:textId="77777777" w:rsidR="00BB20AB" w:rsidRPr="00125D20" w:rsidRDefault="00BB20AB" w:rsidP="009604BF">
            <w:pPr>
              <w:jc w:val="center"/>
              <w:cnfStyle w:val="000000100000" w:firstRow="0" w:lastRow="0" w:firstColumn="0" w:lastColumn="0" w:oddVBand="0" w:evenVBand="0" w:oddHBand="1" w:evenHBand="0" w:firstRowFirstColumn="0" w:firstRowLastColumn="0" w:lastRowFirstColumn="0" w:lastRowLastColumn="0"/>
              <w:rPr>
                <w:b/>
                <w:bCs/>
              </w:rPr>
            </w:pPr>
            <w:r w:rsidRPr="00125D20">
              <w:rPr>
                <w:b/>
                <w:bCs/>
              </w:rPr>
              <w:t>abs</w:t>
            </w:r>
          </w:p>
        </w:tc>
        <w:tc>
          <w:tcPr>
            <w:tcW w:w="935" w:type="dxa"/>
            <w:shd w:val="clear" w:color="auto" w:fill="E7E6E6" w:themeFill="background2"/>
            <w:noWrap/>
            <w:hideMark/>
          </w:tcPr>
          <w:p w14:paraId="2C5F2E13" w14:textId="77777777" w:rsidR="00BB20AB" w:rsidRPr="00125D20" w:rsidRDefault="00BB20AB" w:rsidP="009604BF">
            <w:pPr>
              <w:jc w:val="center"/>
              <w:cnfStyle w:val="000000100000" w:firstRow="0" w:lastRow="0" w:firstColumn="0" w:lastColumn="0" w:oddVBand="0" w:evenVBand="0" w:oddHBand="1" w:evenHBand="0" w:firstRowFirstColumn="0" w:firstRowLastColumn="0" w:lastRowFirstColumn="0" w:lastRowLastColumn="0"/>
              <w:rPr>
                <w:b/>
                <w:bCs/>
              </w:rPr>
            </w:pPr>
            <w:r w:rsidRPr="00125D20">
              <w:rPr>
                <w:b/>
                <w:bCs/>
              </w:rPr>
              <w:t>%</w:t>
            </w:r>
          </w:p>
        </w:tc>
        <w:tc>
          <w:tcPr>
            <w:tcW w:w="935" w:type="dxa"/>
            <w:noWrap/>
            <w:hideMark/>
          </w:tcPr>
          <w:p w14:paraId="5A774A52" w14:textId="77777777" w:rsidR="00BB20AB" w:rsidRPr="00125D20" w:rsidRDefault="00BB20AB" w:rsidP="009604BF">
            <w:pPr>
              <w:jc w:val="center"/>
              <w:cnfStyle w:val="000000100000" w:firstRow="0" w:lastRow="0" w:firstColumn="0" w:lastColumn="0" w:oddVBand="0" w:evenVBand="0" w:oddHBand="1" w:evenHBand="0" w:firstRowFirstColumn="0" w:firstRowLastColumn="0" w:lastRowFirstColumn="0" w:lastRowLastColumn="0"/>
              <w:rPr>
                <w:b/>
                <w:bCs/>
              </w:rPr>
            </w:pPr>
            <w:r w:rsidRPr="00125D20">
              <w:rPr>
                <w:b/>
                <w:bCs/>
              </w:rPr>
              <w:t>abs</w:t>
            </w:r>
          </w:p>
        </w:tc>
        <w:tc>
          <w:tcPr>
            <w:tcW w:w="935" w:type="dxa"/>
            <w:shd w:val="clear" w:color="auto" w:fill="E7E6E6" w:themeFill="background2"/>
            <w:noWrap/>
            <w:hideMark/>
          </w:tcPr>
          <w:p w14:paraId="2D6B0734" w14:textId="77777777" w:rsidR="00BB20AB" w:rsidRPr="00125D20" w:rsidRDefault="00BB20AB" w:rsidP="009604BF">
            <w:pPr>
              <w:jc w:val="center"/>
              <w:cnfStyle w:val="000000100000" w:firstRow="0" w:lastRow="0" w:firstColumn="0" w:lastColumn="0" w:oddVBand="0" w:evenVBand="0" w:oddHBand="1" w:evenHBand="0" w:firstRowFirstColumn="0" w:firstRowLastColumn="0" w:lastRowFirstColumn="0" w:lastRowLastColumn="0"/>
              <w:rPr>
                <w:b/>
                <w:bCs/>
              </w:rPr>
            </w:pPr>
            <w:r w:rsidRPr="00125D20">
              <w:rPr>
                <w:b/>
                <w:bCs/>
              </w:rPr>
              <w:t>%</w:t>
            </w:r>
          </w:p>
        </w:tc>
      </w:tr>
      <w:tr w:rsidR="00BB20AB" w:rsidRPr="00125D20" w14:paraId="6982109B" w14:textId="77777777" w:rsidTr="00482B29">
        <w:trPr>
          <w:trHeight w:val="276"/>
        </w:trPr>
        <w:tc>
          <w:tcPr>
            <w:cnfStyle w:val="001000000000" w:firstRow="0" w:lastRow="0" w:firstColumn="1" w:lastColumn="0" w:oddVBand="0" w:evenVBand="0" w:oddHBand="0" w:evenHBand="0" w:firstRowFirstColumn="0" w:firstRowLastColumn="0" w:lastRowFirstColumn="0" w:lastRowLastColumn="0"/>
            <w:tcW w:w="5503" w:type="dxa"/>
            <w:noWrap/>
            <w:hideMark/>
          </w:tcPr>
          <w:p w14:paraId="65E984FC" w14:textId="77777777" w:rsidR="00BB20AB" w:rsidRPr="00125D20" w:rsidRDefault="00BB20AB">
            <w:r w:rsidRPr="00125D20">
              <w:t xml:space="preserve">targeted a group of people with specific social needs </w:t>
            </w:r>
            <w:r w:rsidRPr="00125D20">
              <w:rPr>
                <w:b w:val="0"/>
                <w:bCs w:val="0"/>
                <w:sz w:val="20"/>
                <w:szCs w:val="20"/>
              </w:rPr>
              <w:t>(n= 221)</w:t>
            </w:r>
          </w:p>
        </w:tc>
        <w:tc>
          <w:tcPr>
            <w:tcW w:w="934" w:type="dxa"/>
            <w:noWrap/>
            <w:vAlign w:val="center"/>
            <w:hideMark/>
          </w:tcPr>
          <w:p w14:paraId="4A9FB427" w14:textId="77777777" w:rsidR="00BB20AB" w:rsidRPr="00125D20" w:rsidRDefault="00BB20AB" w:rsidP="00BB20AB">
            <w:pPr>
              <w:jc w:val="right"/>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151</w:t>
            </w:r>
          </w:p>
        </w:tc>
        <w:tc>
          <w:tcPr>
            <w:tcW w:w="935" w:type="dxa"/>
            <w:shd w:val="clear" w:color="auto" w:fill="E7E6E6" w:themeFill="background2"/>
            <w:noWrap/>
            <w:vAlign w:val="center"/>
            <w:hideMark/>
          </w:tcPr>
          <w:p w14:paraId="6BCF18A1" w14:textId="77777777" w:rsidR="00BB20AB" w:rsidRPr="00125D20" w:rsidRDefault="00BB20AB" w:rsidP="00BB20AB">
            <w:pPr>
              <w:jc w:val="right"/>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68.33%</w:t>
            </w:r>
          </w:p>
        </w:tc>
        <w:tc>
          <w:tcPr>
            <w:tcW w:w="935" w:type="dxa"/>
            <w:noWrap/>
            <w:vAlign w:val="center"/>
            <w:hideMark/>
          </w:tcPr>
          <w:p w14:paraId="02F0B7E0" w14:textId="77777777" w:rsidR="00BB20AB" w:rsidRPr="00125D20" w:rsidRDefault="00BB20AB" w:rsidP="00BB20AB">
            <w:pPr>
              <w:jc w:val="right"/>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70</w:t>
            </w:r>
          </w:p>
        </w:tc>
        <w:tc>
          <w:tcPr>
            <w:tcW w:w="935" w:type="dxa"/>
            <w:shd w:val="clear" w:color="auto" w:fill="E7E6E6" w:themeFill="background2"/>
            <w:noWrap/>
            <w:vAlign w:val="center"/>
            <w:hideMark/>
          </w:tcPr>
          <w:p w14:paraId="67CAC8B1" w14:textId="77777777" w:rsidR="00BB20AB" w:rsidRPr="00125D20" w:rsidRDefault="00BB20AB" w:rsidP="00BB20AB">
            <w:pPr>
              <w:jc w:val="right"/>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31.67%</w:t>
            </w:r>
          </w:p>
        </w:tc>
      </w:tr>
      <w:tr w:rsidR="00BB20AB" w:rsidRPr="00125D20" w14:paraId="31A221A5" w14:textId="77777777" w:rsidTr="00482B29">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5503" w:type="dxa"/>
            <w:noWrap/>
            <w:hideMark/>
          </w:tcPr>
          <w:p w14:paraId="3DC40724" w14:textId="77777777" w:rsidR="00BB20AB" w:rsidRPr="00125D20" w:rsidRDefault="00BB20AB">
            <w:r w:rsidRPr="00125D20">
              <w:t xml:space="preserve">included socially disadvantaged or marginalised people </w:t>
            </w:r>
            <w:r w:rsidRPr="00125D20">
              <w:rPr>
                <w:b w:val="0"/>
                <w:bCs w:val="0"/>
                <w:sz w:val="20"/>
                <w:szCs w:val="20"/>
              </w:rPr>
              <w:t>(n=219)</w:t>
            </w:r>
          </w:p>
        </w:tc>
        <w:tc>
          <w:tcPr>
            <w:tcW w:w="934" w:type="dxa"/>
            <w:noWrap/>
            <w:vAlign w:val="center"/>
            <w:hideMark/>
          </w:tcPr>
          <w:p w14:paraId="2452BB15" w14:textId="77777777" w:rsidR="00BB20AB" w:rsidRPr="00125D20" w:rsidRDefault="00BB20AB" w:rsidP="00BB20AB">
            <w:pPr>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170</w:t>
            </w:r>
          </w:p>
        </w:tc>
        <w:tc>
          <w:tcPr>
            <w:tcW w:w="935" w:type="dxa"/>
            <w:shd w:val="clear" w:color="auto" w:fill="E7E6E6" w:themeFill="background2"/>
            <w:noWrap/>
            <w:vAlign w:val="center"/>
            <w:hideMark/>
          </w:tcPr>
          <w:p w14:paraId="14DFE7A7" w14:textId="77777777" w:rsidR="00BB20AB" w:rsidRPr="00125D20" w:rsidRDefault="00BB20AB" w:rsidP="00BB20AB">
            <w:pPr>
              <w:jc w:val="right"/>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77.63%</w:t>
            </w:r>
          </w:p>
        </w:tc>
        <w:tc>
          <w:tcPr>
            <w:tcW w:w="935" w:type="dxa"/>
            <w:noWrap/>
            <w:vAlign w:val="center"/>
            <w:hideMark/>
          </w:tcPr>
          <w:p w14:paraId="6CC6AF08" w14:textId="77777777" w:rsidR="00BB20AB" w:rsidRPr="00125D20" w:rsidRDefault="00BB20AB" w:rsidP="00BB20AB">
            <w:pPr>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49</w:t>
            </w:r>
          </w:p>
        </w:tc>
        <w:tc>
          <w:tcPr>
            <w:tcW w:w="935" w:type="dxa"/>
            <w:shd w:val="clear" w:color="auto" w:fill="E7E6E6" w:themeFill="background2"/>
            <w:noWrap/>
            <w:vAlign w:val="center"/>
            <w:hideMark/>
          </w:tcPr>
          <w:p w14:paraId="1D35BD0B" w14:textId="77777777" w:rsidR="00BB20AB" w:rsidRPr="00125D20" w:rsidRDefault="00BB20AB" w:rsidP="00BB20AB">
            <w:pPr>
              <w:jc w:val="right"/>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22.37%</w:t>
            </w:r>
          </w:p>
        </w:tc>
      </w:tr>
      <w:tr w:rsidR="00BB20AB" w:rsidRPr="00125D20" w14:paraId="5D3FB643" w14:textId="77777777" w:rsidTr="00482B29">
        <w:trPr>
          <w:trHeight w:val="276"/>
        </w:trPr>
        <w:tc>
          <w:tcPr>
            <w:cnfStyle w:val="001000000000" w:firstRow="0" w:lastRow="0" w:firstColumn="1" w:lastColumn="0" w:oddVBand="0" w:evenVBand="0" w:oddHBand="0" w:evenHBand="0" w:firstRowFirstColumn="0" w:firstRowLastColumn="0" w:lastRowFirstColumn="0" w:lastRowLastColumn="0"/>
            <w:tcW w:w="5503" w:type="dxa"/>
            <w:noWrap/>
            <w:hideMark/>
          </w:tcPr>
          <w:p w14:paraId="33F177D5" w14:textId="77777777" w:rsidR="00BB20AB" w:rsidRPr="00125D20" w:rsidRDefault="00BB20AB">
            <w:r w:rsidRPr="00125D20">
              <w:t>worked towards improving people’s lives (n=222)</w:t>
            </w:r>
          </w:p>
        </w:tc>
        <w:tc>
          <w:tcPr>
            <w:tcW w:w="934" w:type="dxa"/>
            <w:noWrap/>
            <w:vAlign w:val="center"/>
            <w:hideMark/>
          </w:tcPr>
          <w:p w14:paraId="518EE565" w14:textId="77777777" w:rsidR="00BB20AB" w:rsidRPr="00125D20" w:rsidRDefault="00BB20AB" w:rsidP="00BB20AB">
            <w:pPr>
              <w:jc w:val="right"/>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55</w:t>
            </w:r>
          </w:p>
        </w:tc>
        <w:tc>
          <w:tcPr>
            <w:tcW w:w="935" w:type="dxa"/>
            <w:shd w:val="clear" w:color="auto" w:fill="E7E6E6" w:themeFill="background2"/>
            <w:noWrap/>
            <w:vAlign w:val="center"/>
            <w:hideMark/>
          </w:tcPr>
          <w:p w14:paraId="72032450" w14:textId="77777777" w:rsidR="00BB20AB" w:rsidRPr="00125D20" w:rsidRDefault="00BB20AB" w:rsidP="00BB20AB">
            <w:pPr>
              <w:jc w:val="right"/>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24.77%</w:t>
            </w:r>
          </w:p>
        </w:tc>
        <w:tc>
          <w:tcPr>
            <w:tcW w:w="935" w:type="dxa"/>
            <w:noWrap/>
            <w:vAlign w:val="center"/>
            <w:hideMark/>
          </w:tcPr>
          <w:p w14:paraId="7D94FBFB" w14:textId="77777777" w:rsidR="00BB20AB" w:rsidRPr="00125D20" w:rsidRDefault="00BB20AB" w:rsidP="00BB20AB">
            <w:pPr>
              <w:jc w:val="right"/>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167</w:t>
            </w:r>
          </w:p>
        </w:tc>
        <w:tc>
          <w:tcPr>
            <w:tcW w:w="935" w:type="dxa"/>
            <w:shd w:val="clear" w:color="auto" w:fill="E7E6E6" w:themeFill="background2"/>
            <w:noWrap/>
            <w:vAlign w:val="center"/>
            <w:hideMark/>
          </w:tcPr>
          <w:p w14:paraId="5793D42D" w14:textId="77777777" w:rsidR="00BB20AB" w:rsidRPr="00125D20" w:rsidRDefault="00BB20AB" w:rsidP="00BB20AB">
            <w:pPr>
              <w:jc w:val="right"/>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75.23%</w:t>
            </w:r>
          </w:p>
        </w:tc>
      </w:tr>
      <w:tr w:rsidR="00BB20AB" w:rsidRPr="00125D20" w14:paraId="2E61CEF7" w14:textId="77777777" w:rsidTr="00482B29">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5503" w:type="dxa"/>
            <w:noWrap/>
            <w:hideMark/>
          </w:tcPr>
          <w:p w14:paraId="7040021A" w14:textId="77777777" w:rsidR="00BB20AB" w:rsidRPr="00125D20" w:rsidRDefault="00BB20AB">
            <w:r w:rsidRPr="00125D20">
              <w:t xml:space="preserve">aimed at empowering people (in general or specific groups) </w:t>
            </w:r>
            <w:r w:rsidRPr="00125D20">
              <w:rPr>
                <w:b w:val="0"/>
                <w:bCs w:val="0"/>
                <w:sz w:val="20"/>
                <w:szCs w:val="20"/>
              </w:rPr>
              <w:t>(n=221)</w:t>
            </w:r>
          </w:p>
        </w:tc>
        <w:tc>
          <w:tcPr>
            <w:tcW w:w="934" w:type="dxa"/>
            <w:noWrap/>
            <w:vAlign w:val="center"/>
            <w:hideMark/>
          </w:tcPr>
          <w:p w14:paraId="629D9083" w14:textId="77777777" w:rsidR="00BB20AB" w:rsidRPr="00125D20" w:rsidRDefault="00BB20AB" w:rsidP="00BB20AB">
            <w:pPr>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131</w:t>
            </w:r>
          </w:p>
        </w:tc>
        <w:tc>
          <w:tcPr>
            <w:tcW w:w="935" w:type="dxa"/>
            <w:shd w:val="clear" w:color="auto" w:fill="E7E6E6" w:themeFill="background2"/>
            <w:noWrap/>
            <w:vAlign w:val="center"/>
            <w:hideMark/>
          </w:tcPr>
          <w:p w14:paraId="51BDCF2D" w14:textId="77777777" w:rsidR="00BB20AB" w:rsidRPr="00125D20" w:rsidRDefault="00BB20AB" w:rsidP="00BB20AB">
            <w:pPr>
              <w:jc w:val="right"/>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59.28%</w:t>
            </w:r>
          </w:p>
        </w:tc>
        <w:tc>
          <w:tcPr>
            <w:tcW w:w="935" w:type="dxa"/>
            <w:noWrap/>
            <w:vAlign w:val="center"/>
            <w:hideMark/>
          </w:tcPr>
          <w:p w14:paraId="79C1C62A" w14:textId="77777777" w:rsidR="00BB20AB" w:rsidRPr="00125D20" w:rsidRDefault="00BB20AB" w:rsidP="00BB20AB">
            <w:pPr>
              <w:jc w:val="right"/>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90</w:t>
            </w:r>
          </w:p>
        </w:tc>
        <w:tc>
          <w:tcPr>
            <w:tcW w:w="935" w:type="dxa"/>
            <w:shd w:val="clear" w:color="auto" w:fill="E7E6E6" w:themeFill="background2"/>
            <w:noWrap/>
            <w:vAlign w:val="center"/>
            <w:hideMark/>
          </w:tcPr>
          <w:p w14:paraId="19DC2AC7" w14:textId="77777777" w:rsidR="00BB20AB" w:rsidRPr="00125D20" w:rsidRDefault="00BB20AB" w:rsidP="00BB20AB">
            <w:pPr>
              <w:jc w:val="right"/>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40.72%</w:t>
            </w:r>
          </w:p>
        </w:tc>
      </w:tr>
      <w:tr w:rsidR="00BB20AB" w:rsidRPr="00125D20" w14:paraId="161CF984" w14:textId="77777777" w:rsidTr="00482B29">
        <w:trPr>
          <w:trHeight w:val="276"/>
        </w:trPr>
        <w:tc>
          <w:tcPr>
            <w:cnfStyle w:val="001000000000" w:firstRow="0" w:lastRow="0" w:firstColumn="1" w:lastColumn="0" w:oddVBand="0" w:evenVBand="0" w:oddHBand="0" w:evenHBand="0" w:firstRowFirstColumn="0" w:firstRowLastColumn="0" w:lastRowFirstColumn="0" w:lastRowLastColumn="0"/>
            <w:tcW w:w="5503" w:type="dxa"/>
            <w:noWrap/>
            <w:hideMark/>
          </w:tcPr>
          <w:p w14:paraId="794D95D2" w14:textId="77777777" w:rsidR="00BB20AB" w:rsidRPr="00125D20" w:rsidRDefault="00BB20AB">
            <w:r w:rsidRPr="00125D20">
              <w:t xml:space="preserve">enabled diversity and exchange of different perspectives </w:t>
            </w:r>
            <w:r w:rsidRPr="00125D20">
              <w:rPr>
                <w:b w:val="0"/>
                <w:bCs w:val="0"/>
                <w:sz w:val="20"/>
                <w:szCs w:val="20"/>
              </w:rPr>
              <w:t>(n=221)</w:t>
            </w:r>
          </w:p>
        </w:tc>
        <w:tc>
          <w:tcPr>
            <w:tcW w:w="934" w:type="dxa"/>
            <w:noWrap/>
            <w:vAlign w:val="center"/>
            <w:hideMark/>
          </w:tcPr>
          <w:p w14:paraId="30798D0E" w14:textId="77777777" w:rsidR="00BB20AB" w:rsidRPr="00125D20" w:rsidRDefault="00BB20AB" w:rsidP="00BB20AB">
            <w:pPr>
              <w:jc w:val="right"/>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108</w:t>
            </w:r>
          </w:p>
        </w:tc>
        <w:tc>
          <w:tcPr>
            <w:tcW w:w="935" w:type="dxa"/>
            <w:shd w:val="clear" w:color="auto" w:fill="E7E6E6" w:themeFill="background2"/>
            <w:noWrap/>
            <w:vAlign w:val="center"/>
            <w:hideMark/>
          </w:tcPr>
          <w:p w14:paraId="42251DFD" w14:textId="77777777" w:rsidR="00BB20AB" w:rsidRPr="00125D20" w:rsidRDefault="00BB20AB" w:rsidP="00BB20AB">
            <w:pPr>
              <w:jc w:val="right"/>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48.87%</w:t>
            </w:r>
          </w:p>
        </w:tc>
        <w:tc>
          <w:tcPr>
            <w:tcW w:w="935" w:type="dxa"/>
            <w:noWrap/>
            <w:vAlign w:val="center"/>
            <w:hideMark/>
          </w:tcPr>
          <w:p w14:paraId="24FC4CD3" w14:textId="77777777" w:rsidR="00BB20AB" w:rsidRPr="00125D20" w:rsidRDefault="00BB20AB" w:rsidP="00BB20AB">
            <w:pPr>
              <w:jc w:val="right"/>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113</w:t>
            </w:r>
          </w:p>
        </w:tc>
        <w:tc>
          <w:tcPr>
            <w:tcW w:w="935" w:type="dxa"/>
            <w:shd w:val="clear" w:color="auto" w:fill="E7E6E6" w:themeFill="background2"/>
            <w:noWrap/>
            <w:vAlign w:val="center"/>
            <w:hideMark/>
          </w:tcPr>
          <w:p w14:paraId="7E1C134A" w14:textId="77777777" w:rsidR="00BB20AB" w:rsidRPr="00125D20" w:rsidRDefault="00BB20AB" w:rsidP="00BB20AB">
            <w:pPr>
              <w:jc w:val="right"/>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51.13%</w:t>
            </w:r>
          </w:p>
        </w:tc>
      </w:tr>
    </w:tbl>
    <w:p w14:paraId="58B3A5B2" w14:textId="468C15FD" w:rsidR="00C30935" w:rsidRPr="00125D20" w:rsidRDefault="00C30935">
      <w:pPr>
        <w:rPr>
          <w:rFonts w:asciiTheme="majorHAnsi" w:eastAsiaTheme="majorEastAsia" w:hAnsiTheme="majorHAnsi" w:cstheme="majorBidi"/>
          <w:b/>
          <w:bCs/>
          <w:sz w:val="28"/>
          <w:szCs w:val="28"/>
        </w:rPr>
      </w:pPr>
    </w:p>
    <w:p w14:paraId="0D7133BB" w14:textId="79D41842" w:rsidR="00976ECE" w:rsidRPr="00125D20" w:rsidRDefault="00976ECE" w:rsidP="00A31260">
      <w:pPr>
        <w:pStyle w:val="Heading2"/>
      </w:pPr>
      <w:bookmarkStart w:id="77" w:name="_Toc100567184"/>
      <w:r w:rsidRPr="00125D20">
        <w:t>Regulatory Framework</w:t>
      </w:r>
      <w:bookmarkEnd w:id="77"/>
    </w:p>
    <w:p w14:paraId="5FEF6EC8" w14:textId="77602B0B" w:rsidR="00976ECE" w:rsidRPr="00125D20" w:rsidRDefault="00976ECE" w:rsidP="00A31260">
      <w:pPr>
        <w:pStyle w:val="Heading3"/>
      </w:pPr>
      <w:bookmarkStart w:id="78" w:name="_Toc100567185"/>
      <w:r w:rsidRPr="00125D20">
        <w:t xml:space="preserve">Open Science </w:t>
      </w:r>
      <w:r w:rsidR="00110B14" w:rsidRPr="00125D20">
        <w:t>c</w:t>
      </w:r>
      <w:r w:rsidRPr="00125D20">
        <w:t>oncepts</w:t>
      </w:r>
      <w:bookmarkEnd w:id="78"/>
    </w:p>
    <w:p w14:paraId="3F604593" w14:textId="65AC3574" w:rsidR="001664E4" w:rsidRPr="00125D20" w:rsidRDefault="001664E4" w:rsidP="001664E4">
      <w:pPr>
        <w:jc w:val="both"/>
      </w:pPr>
      <w:r w:rsidRPr="00125D20">
        <w:t xml:space="preserve">A critical part of carrying out the social goals envisioned in the research process is to ensure project results are available for a broader audience. Therefore, open science practices are </w:t>
      </w:r>
      <w:r w:rsidR="00B22906" w:rsidRPr="00125D20">
        <w:t xml:space="preserve">a potentially first step to reach – at least intentionally </w:t>
      </w:r>
      <w:r w:rsidR="00FA2B2B">
        <w:t>–</w:t>
      </w:r>
      <w:r w:rsidR="00B22906" w:rsidRPr="00125D20">
        <w:t xml:space="preserve"> beyond the realms of academic world </w:t>
      </w:r>
      <w:r w:rsidRPr="00125D20">
        <w:t xml:space="preserve">(see </w:t>
      </w:r>
      <w:r w:rsidRPr="00125D20">
        <w:fldChar w:fldCharType="begin"/>
      </w:r>
      <w:r w:rsidRPr="00125D20">
        <w:instrText xml:space="preserve"> REF _Ref100043097 \h </w:instrText>
      </w:r>
      <w:r w:rsidRPr="00125D20">
        <w:fldChar w:fldCharType="separate"/>
      </w:r>
      <w:r w:rsidR="000959DE" w:rsidRPr="00125D20">
        <w:t xml:space="preserve">Figure </w:t>
      </w:r>
      <w:r w:rsidR="000959DE">
        <w:rPr>
          <w:noProof/>
        </w:rPr>
        <w:t>14</w:t>
      </w:r>
      <w:r w:rsidRPr="00125D20">
        <w:fldChar w:fldCharType="end"/>
      </w:r>
      <w:r w:rsidRPr="00125D20">
        <w:t xml:space="preserve">). Survey results </w:t>
      </w:r>
      <w:r w:rsidR="00B22906" w:rsidRPr="00125D20">
        <w:t xml:space="preserve">show </w:t>
      </w:r>
      <w:r w:rsidRPr="00125D20">
        <w:t xml:space="preserve">that </w:t>
      </w:r>
      <w:r w:rsidRPr="00125D20">
        <w:rPr>
          <w:i/>
          <w:iCs/>
        </w:rPr>
        <w:t xml:space="preserve">open access publication </w:t>
      </w:r>
      <w:r w:rsidRPr="00125D20">
        <w:t xml:space="preserve">(326 times, ~ 90 % of the survey respondents; </w:t>
      </w:r>
      <w:r w:rsidR="00B22906" w:rsidRPr="00125D20">
        <w:t>see</w:t>
      </w:r>
      <w:r w:rsidRPr="00125D20">
        <w:t xml:space="preserve"> </w:t>
      </w:r>
      <w:r w:rsidRPr="00125D20">
        <w:fldChar w:fldCharType="begin"/>
      </w:r>
      <w:r w:rsidRPr="00125D20">
        <w:instrText xml:space="preserve"> REF _Ref100043058 \h </w:instrText>
      </w:r>
      <w:r w:rsidRPr="00125D20">
        <w:fldChar w:fldCharType="separate"/>
      </w:r>
      <w:r w:rsidR="000959DE" w:rsidRPr="00125D20">
        <w:t xml:space="preserve">Table </w:t>
      </w:r>
      <w:r w:rsidR="000959DE">
        <w:rPr>
          <w:noProof/>
        </w:rPr>
        <w:t>13</w:t>
      </w:r>
      <w:r w:rsidRPr="00125D20">
        <w:fldChar w:fldCharType="end"/>
      </w:r>
      <w:r w:rsidRPr="00125D20">
        <w:t>)</w:t>
      </w:r>
      <w:r w:rsidR="00B22906" w:rsidRPr="00125D20">
        <w:t xml:space="preserve"> have become standard among the funded SNSF projects. The majority of SNSF funded projects employs also </w:t>
      </w:r>
      <w:r w:rsidRPr="00125D20">
        <w:rPr>
          <w:i/>
          <w:iCs/>
        </w:rPr>
        <w:t>open access data</w:t>
      </w:r>
      <w:r w:rsidRPr="00125D20">
        <w:t xml:space="preserve"> (234 times).</w:t>
      </w:r>
      <w:r w:rsidR="00B22906" w:rsidRPr="00125D20">
        <w:t xml:space="preserve"> Other open science categories are employed by minority shares of SNSF funded projects. Although their use varies between 25</w:t>
      </w:r>
      <w:r w:rsidR="00C30935" w:rsidRPr="00125D20">
        <w:t> </w:t>
      </w:r>
      <w:r w:rsidR="00B22906" w:rsidRPr="00125D20">
        <w:t>% (open/shared infrastructure) and 38</w:t>
      </w:r>
      <w:r w:rsidR="00C30935" w:rsidRPr="00125D20">
        <w:t> </w:t>
      </w:r>
      <w:r w:rsidR="00B22906" w:rsidRPr="00125D20">
        <w:t>% (open peer revies), the results indicate a remarkable ongoing shift towards an open science culture.</w:t>
      </w:r>
    </w:p>
    <w:p w14:paraId="05771392" w14:textId="52C8B16D" w:rsidR="001664E4" w:rsidRPr="00125D20" w:rsidRDefault="001664E4" w:rsidP="00C30935">
      <w:pPr>
        <w:spacing w:after="240"/>
        <w:jc w:val="both"/>
      </w:pPr>
    </w:p>
    <w:p w14:paraId="3CF046D2" w14:textId="183C327F" w:rsidR="001664E4" w:rsidRPr="00125D20" w:rsidRDefault="001664E4" w:rsidP="001664E4">
      <w:pPr>
        <w:pStyle w:val="Caption"/>
        <w:keepNext/>
      </w:pPr>
      <w:bookmarkStart w:id="79" w:name="_Ref100043097"/>
      <w:bookmarkStart w:id="80" w:name="_Toc100567218"/>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0959DE">
        <w:rPr>
          <w:noProof/>
        </w:rPr>
        <w:t>14</w:t>
      </w:r>
      <w:r w:rsidR="007B1429" w:rsidRPr="00125D20">
        <w:fldChar w:fldCharType="end"/>
      </w:r>
      <w:bookmarkEnd w:id="79"/>
      <w:r w:rsidRPr="00125D20">
        <w:t>: Open science concepts in research projects</w:t>
      </w:r>
      <w:bookmarkEnd w:id="80"/>
    </w:p>
    <w:p w14:paraId="696083FF" w14:textId="77777777" w:rsidR="00216F02" w:rsidRPr="00125D20" w:rsidRDefault="00976ECE" w:rsidP="00216F02">
      <w:pPr>
        <w:pStyle w:val="BodyText"/>
        <w:keepNext/>
      </w:pPr>
      <w:r w:rsidRPr="00125D20">
        <w:rPr>
          <w:noProof/>
          <w:lang w:eastAsia="de-AT"/>
        </w:rPr>
        <w:drawing>
          <wp:inline distT="0" distB="0" distL="0" distR="0" wp14:anchorId="56AF0745" wp14:editId="13B6B59D">
            <wp:extent cx="5731510" cy="1910715"/>
            <wp:effectExtent l="0" t="0" r="0"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731510" cy="1910715"/>
                    </a:xfrm>
                    <a:prstGeom prst="rect">
                      <a:avLst/>
                    </a:prstGeom>
                  </pic:spPr>
                </pic:pic>
              </a:graphicData>
            </a:graphic>
          </wp:inline>
        </w:drawing>
      </w:r>
    </w:p>
    <w:p w14:paraId="56AC5AFA" w14:textId="6346E442" w:rsidR="00976ECE" w:rsidRPr="00125D20" w:rsidRDefault="00976ECE" w:rsidP="00976ECE">
      <w:pPr>
        <w:pStyle w:val="BodyText"/>
      </w:pPr>
    </w:p>
    <w:p w14:paraId="5BFBEE02" w14:textId="714EF809" w:rsidR="00216F02" w:rsidRPr="00125D20" w:rsidRDefault="00216F02" w:rsidP="00216F02">
      <w:pPr>
        <w:pStyle w:val="Caption"/>
        <w:keepNext/>
      </w:pPr>
      <w:bookmarkStart w:id="81" w:name="_Ref100043058"/>
      <w:bookmarkStart w:id="82" w:name="_Toc100567250"/>
      <w:r w:rsidRPr="00125D20">
        <w:t xml:space="preserve">Table </w:t>
      </w:r>
      <w:r w:rsidRPr="00125D20">
        <w:fldChar w:fldCharType="begin"/>
      </w:r>
      <w:r w:rsidRPr="00125D20">
        <w:instrText xml:space="preserve"> SEQ Table \* ARABIC </w:instrText>
      </w:r>
      <w:r w:rsidRPr="00125D20">
        <w:fldChar w:fldCharType="separate"/>
      </w:r>
      <w:r w:rsidR="000959DE">
        <w:rPr>
          <w:noProof/>
        </w:rPr>
        <w:t>13</w:t>
      </w:r>
      <w:r w:rsidRPr="00125D20">
        <w:fldChar w:fldCharType="end"/>
      </w:r>
      <w:bookmarkEnd w:id="81"/>
      <w:r w:rsidRPr="00125D20">
        <w:t>: Open science concepts in research projects</w:t>
      </w:r>
      <w:bookmarkEnd w:id="82"/>
    </w:p>
    <w:tbl>
      <w:tblPr>
        <w:tblStyle w:val="ListTable3"/>
        <w:tblW w:w="0" w:type="auto"/>
        <w:tblLook w:val="04A0" w:firstRow="1" w:lastRow="0" w:firstColumn="1" w:lastColumn="0" w:noHBand="0" w:noVBand="1"/>
      </w:tblPr>
      <w:tblGrid>
        <w:gridCol w:w="5880"/>
        <w:gridCol w:w="694"/>
        <w:gridCol w:w="874"/>
        <w:gridCol w:w="694"/>
        <w:gridCol w:w="874"/>
      </w:tblGrid>
      <w:tr w:rsidR="00C30935" w:rsidRPr="00125D20" w14:paraId="73A0245F" w14:textId="77777777" w:rsidTr="00C30935">
        <w:trPr>
          <w:cnfStyle w:val="100000000000" w:firstRow="1" w:lastRow="0" w:firstColumn="0" w:lastColumn="0" w:oddVBand="0" w:evenVBand="0" w:oddHBand="0" w:evenHBand="0" w:firstRowFirstColumn="0" w:firstRowLastColumn="0" w:lastRowFirstColumn="0" w:lastRowLastColumn="0"/>
          <w:trHeight w:val="276"/>
        </w:trPr>
        <w:tc>
          <w:tcPr>
            <w:cnfStyle w:val="001000000100" w:firstRow="0" w:lastRow="0" w:firstColumn="1" w:lastColumn="0" w:oddVBand="0" w:evenVBand="0" w:oddHBand="0" w:evenHBand="0" w:firstRowFirstColumn="1" w:firstRowLastColumn="0" w:lastRowFirstColumn="0" w:lastRowLastColumn="0"/>
            <w:tcW w:w="5880" w:type="dxa"/>
            <w:noWrap/>
            <w:vAlign w:val="bottom"/>
            <w:hideMark/>
          </w:tcPr>
          <w:p w14:paraId="52C7B6C9" w14:textId="361B4C79" w:rsidR="00C30935" w:rsidRPr="00125D20" w:rsidRDefault="00C30935" w:rsidP="00C30935">
            <w:pPr>
              <w:pStyle w:val="BodyText"/>
            </w:pPr>
            <w:r w:rsidRPr="00125D20">
              <w:t>Open science dimension</w:t>
            </w:r>
          </w:p>
        </w:tc>
        <w:tc>
          <w:tcPr>
            <w:tcW w:w="1568" w:type="dxa"/>
            <w:gridSpan w:val="2"/>
            <w:noWrap/>
            <w:vAlign w:val="bottom"/>
            <w:hideMark/>
          </w:tcPr>
          <w:p w14:paraId="18C239B0" w14:textId="2D6D8023" w:rsidR="00C30935" w:rsidRPr="00125D20" w:rsidRDefault="00C30935" w:rsidP="00C30935">
            <w:pPr>
              <w:pStyle w:val="BodyText"/>
              <w:jc w:val="center"/>
              <w:cnfStyle w:val="100000000000" w:firstRow="1" w:lastRow="0" w:firstColumn="0" w:lastColumn="0" w:oddVBand="0" w:evenVBand="0" w:oddHBand="0" w:evenHBand="0" w:firstRowFirstColumn="0" w:firstRowLastColumn="0" w:lastRowFirstColumn="0" w:lastRowLastColumn="0"/>
            </w:pPr>
            <w:r w:rsidRPr="00125D20">
              <w:t>no</w:t>
            </w:r>
          </w:p>
        </w:tc>
        <w:tc>
          <w:tcPr>
            <w:tcW w:w="1568" w:type="dxa"/>
            <w:gridSpan w:val="2"/>
            <w:noWrap/>
            <w:vAlign w:val="bottom"/>
            <w:hideMark/>
          </w:tcPr>
          <w:p w14:paraId="1FDCC5E2" w14:textId="15D94DE4" w:rsidR="00C30935" w:rsidRPr="00125D20" w:rsidRDefault="00C30935" w:rsidP="00C30935">
            <w:pPr>
              <w:pStyle w:val="BodyText"/>
              <w:jc w:val="center"/>
              <w:cnfStyle w:val="100000000000" w:firstRow="1" w:lastRow="0" w:firstColumn="0" w:lastColumn="0" w:oddVBand="0" w:evenVBand="0" w:oddHBand="0" w:evenHBand="0" w:firstRowFirstColumn="0" w:firstRowLastColumn="0" w:lastRowFirstColumn="0" w:lastRowLastColumn="0"/>
            </w:pPr>
            <w:r w:rsidRPr="00125D20">
              <w:t>yes</w:t>
            </w:r>
          </w:p>
        </w:tc>
      </w:tr>
      <w:tr w:rsidR="00216F02" w:rsidRPr="00125D20" w14:paraId="10A93B18" w14:textId="77777777" w:rsidTr="00482B29">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5880" w:type="dxa"/>
            <w:noWrap/>
            <w:hideMark/>
          </w:tcPr>
          <w:p w14:paraId="61A05655" w14:textId="662860ED" w:rsidR="00216F02" w:rsidRPr="00125D20" w:rsidRDefault="00216F02" w:rsidP="00C30935">
            <w:pPr>
              <w:pStyle w:val="BodyText"/>
              <w:spacing w:before="0" w:after="0"/>
            </w:pPr>
          </w:p>
        </w:tc>
        <w:tc>
          <w:tcPr>
            <w:tcW w:w="694" w:type="dxa"/>
            <w:noWrap/>
            <w:vAlign w:val="bottom"/>
            <w:hideMark/>
          </w:tcPr>
          <w:p w14:paraId="5F1CE49A" w14:textId="77777777" w:rsidR="00216F02" w:rsidRPr="00125D20" w:rsidRDefault="00216F02" w:rsidP="00C30935">
            <w:pPr>
              <w:pStyle w:val="BodyText"/>
              <w:spacing w:before="0" w:after="0"/>
              <w:jc w:val="center"/>
              <w:cnfStyle w:val="000000100000" w:firstRow="0" w:lastRow="0" w:firstColumn="0" w:lastColumn="0" w:oddVBand="0" w:evenVBand="0" w:oddHBand="1" w:evenHBand="0" w:firstRowFirstColumn="0" w:firstRowLastColumn="0" w:lastRowFirstColumn="0" w:lastRowLastColumn="0"/>
              <w:rPr>
                <w:b/>
                <w:bCs/>
              </w:rPr>
            </w:pPr>
            <w:r w:rsidRPr="00125D20">
              <w:rPr>
                <w:b/>
                <w:bCs/>
              </w:rPr>
              <w:t>abs</w:t>
            </w:r>
          </w:p>
        </w:tc>
        <w:tc>
          <w:tcPr>
            <w:tcW w:w="874" w:type="dxa"/>
            <w:shd w:val="clear" w:color="auto" w:fill="E7E6E6" w:themeFill="background2"/>
            <w:noWrap/>
            <w:vAlign w:val="bottom"/>
            <w:hideMark/>
          </w:tcPr>
          <w:p w14:paraId="727ACD19" w14:textId="77777777" w:rsidR="00216F02" w:rsidRPr="00125D20" w:rsidRDefault="00216F02" w:rsidP="00C30935">
            <w:pPr>
              <w:pStyle w:val="BodyText"/>
              <w:spacing w:before="0" w:after="0"/>
              <w:jc w:val="center"/>
              <w:cnfStyle w:val="000000100000" w:firstRow="0" w:lastRow="0" w:firstColumn="0" w:lastColumn="0" w:oddVBand="0" w:evenVBand="0" w:oddHBand="1" w:evenHBand="0" w:firstRowFirstColumn="0" w:firstRowLastColumn="0" w:lastRowFirstColumn="0" w:lastRowLastColumn="0"/>
              <w:rPr>
                <w:b/>
                <w:bCs/>
              </w:rPr>
            </w:pPr>
            <w:r w:rsidRPr="00125D20">
              <w:rPr>
                <w:b/>
                <w:bCs/>
              </w:rPr>
              <w:t>%</w:t>
            </w:r>
          </w:p>
        </w:tc>
        <w:tc>
          <w:tcPr>
            <w:tcW w:w="694" w:type="dxa"/>
            <w:noWrap/>
            <w:vAlign w:val="bottom"/>
            <w:hideMark/>
          </w:tcPr>
          <w:p w14:paraId="6C1B1A29" w14:textId="77777777" w:rsidR="00216F02" w:rsidRPr="00125D20" w:rsidRDefault="00216F02" w:rsidP="00C30935">
            <w:pPr>
              <w:pStyle w:val="BodyText"/>
              <w:spacing w:before="0" w:after="0"/>
              <w:jc w:val="center"/>
              <w:cnfStyle w:val="000000100000" w:firstRow="0" w:lastRow="0" w:firstColumn="0" w:lastColumn="0" w:oddVBand="0" w:evenVBand="0" w:oddHBand="1" w:evenHBand="0" w:firstRowFirstColumn="0" w:firstRowLastColumn="0" w:lastRowFirstColumn="0" w:lastRowLastColumn="0"/>
              <w:rPr>
                <w:b/>
                <w:bCs/>
              </w:rPr>
            </w:pPr>
            <w:r w:rsidRPr="00125D20">
              <w:rPr>
                <w:b/>
                <w:bCs/>
              </w:rPr>
              <w:t>abs</w:t>
            </w:r>
          </w:p>
        </w:tc>
        <w:tc>
          <w:tcPr>
            <w:tcW w:w="874" w:type="dxa"/>
            <w:shd w:val="clear" w:color="auto" w:fill="E7E6E6" w:themeFill="background2"/>
            <w:noWrap/>
            <w:vAlign w:val="bottom"/>
            <w:hideMark/>
          </w:tcPr>
          <w:p w14:paraId="66C78E41" w14:textId="77777777" w:rsidR="00216F02" w:rsidRPr="00125D20" w:rsidRDefault="00216F02" w:rsidP="00C30935">
            <w:pPr>
              <w:pStyle w:val="BodyText"/>
              <w:spacing w:before="0" w:after="0"/>
              <w:jc w:val="center"/>
              <w:cnfStyle w:val="000000100000" w:firstRow="0" w:lastRow="0" w:firstColumn="0" w:lastColumn="0" w:oddVBand="0" w:evenVBand="0" w:oddHBand="1" w:evenHBand="0" w:firstRowFirstColumn="0" w:firstRowLastColumn="0" w:lastRowFirstColumn="0" w:lastRowLastColumn="0"/>
              <w:rPr>
                <w:b/>
                <w:bCs/>
              </w:rPr>
            </w:pPr>
            <w:r w:rsidRPr="00125D20">
              <w:rPr>
                <w:b/>
                <w:bCs/>
              </w:rPr>
              <w:t>%</w:t>
            </w:r>
          </w:p>
        </w:tc>
      </w:tr>
      <w:tr w:rsidR="00216F02" w:rsidRPr="00125D20" w14:paraId="4F4B54AF" w14:textId="77777777" w:rsidTr="00482B29">
        <w:trPr>
          <w:trHeight w:val="276"/>
        </w:trPr>
        <w:tc>
          <w:tcPr>
            <w:cnfStyle w:val="001000000000" w:firstRow="0" w:lastRow="0" w:firstColumn="1" w:lastColumn="0" w:oddVBand="0" w:evenVBand="0" w:oddHBand="0" w:evenHBand="0" w:firstRowFirstColumn="0" w:firstRowLastColumn="0" w:lastRowFirstColumn="0" w:lastRowLastColumn="0"/>
            <w:tcW w:w="5880" w:type="dxa"/>
            <w:noWrap/>
            <w:hideMark/>
          </w:tcPr>
          <w:p w14:paraId="474CB546" w14:textId="77777777" w:rsidR="00216F02" w:rsidRPr="00125D20" w:rsidRDefault="00216F02" w:rsidP="00482B29">
            <w:pPr>
              <w:pStyle w:val="BodyText"/>
              <w:spacing w:before="60" w:after="60"/>
            </w:pPr>
            <w:r w:rsidRPr="00125D20">
              <w:t xml:space="preserve">open access (publications) </w:t>
            </w:r>
            <w:r w:rsidRPr="00125D20">
              <w:rPr>
                <w:b w:val="0"/>
                <w:bCs w:val="0"/>
              </w:rPr>
              <w:t>(n=361)</w:t>
            </w:r>
          </w:p>
        </w:tc>
        <w:tc>
          <w:tcPr>
            <w:tcW w:w="694" w:type="dxa"/>
            <w:noWrap/>
            <w:vAlign w:val="center"/>
            <w:hideMark/>
          </w:tcPr>
          <w:p w14:paraId="64D3290D" w14:textId="77777777" w:rsidR="00216F02" w:rsidRPr="00125D20" w:rsidRDefault="00216F02" w:rsidP="00482B29">
            <w:pPr>
              <w:pStyle w:val="BodyText"/>
              <w:spacing w:before="60" w:after="60"/>
              <w:jc w:val="right"/>
              <w:cnfStyle w:val="000000000000" w:firstRow="0" w:lastRow="0" w:firstColumn="0" w:lastColumn="0" w:oddVBand="0" w:evenVBand="0" w:oddHBand="0" w:evenHBand="0" w:firstRowFirstColumn="0" w:firstRowLastColumn="0" w:lastRowFirstColumn="0" w:lastRowLastColumn="0"/>
            </w:pPr>
            <w:r w:rsidRPr="00125D20">
              <w:t>35</w:t>
            </w:r>
          </w:p>
        </w:tc>
        <w:tc>
          <w:tcPr>
            <w:tcW w:w="874" w:type="dxa"/>
            <w:shd w:val="clear" w:color="auto" w:fill="E7E6E6" w:themeFill="background2"/>
            <w:noWrap/>
            <w:vAlign w:val="center"/>
            <w:hideMark/>
          </w:tcPr>
          <w:p w14:paraId="13DAC3C6" w14:textId="77777777" w:rsidR="00216F02" w:rsidRPr="00125D20" w:rsidRDefault="00216F02" w:rsidP="00482B29">
            <w:pPr>
              <w:pStyle w:val="BodyText"/>
              <w:spacing w:before="60" w:after="60"/>
              <w:jc w:val="right"/>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9.70%</w:t>
            </w:r>
          </w:p>
        </w:tc>
        <w:tc>
          <w:tcPr>
            <w:tcW w:w="694" w:type="dxa"/>
            <w:noWrap/>
            <w:vAlign w:val="center"/>
            <w:hideMark/>
          </w:tcPr>
          <w:p w14:paraId="4A95338F" w14:textId="77777777" w:rsidR="00216F02" w:rsidRPr="00125D20" w:rsidRDefault="00216F02" w:rsidP="00482B29">
            <w:pPr>
              <w:pStyle w:val="BodyText"/>
              <w:spacing w:before="60" w:after="60"/>
              <w:jc w:val="right"/>
              <w:cnfStyle w:val="000000000000" w:firstRow="0" w:lastRow="0" w:firstColumn="0" w:lastColumn="0" w:oddVBand="0" w:evenVBand="0" w:oddHBand="0" w:evenHBand="0" w:firstRowFirstColumn="0" w:firstRowLastColumn="0" w:lastRowFirstColumn="0" w:lastRowLastColumn="0"/>
            </w:pPr>
            <w:r w:rsidRPr="00125D20">
              <w:t>326</w:t>
            </w:r>
          </w:p>
        </w:tc>
        <w:tc>
          <w:tcPr>
            <w:tcW w:w="874" w:type="dxa"/>
            <w:shd w:val="clear" w:color="auto" w:fill="E7E6E6" w:themeFill="background2"/>
            <w:noWrap/>
            <w:vAlign w:val="center"/>
            <w:hideMark/>
          </w:tcPr>
          <w:p w14:paraId="58E7CA5E" w14:textId="77777777" w:rsidR="00216F02" w:rsidRPr="00125D20" w:rsidRDefault="00216F02" w:rsidP="00482B29">
            <w:pPr>
              <w:pStyle w:val="BodyText"/>
              <w:spacing w:before="60" w:after="60"/>
              <w:jc w:val="right"/>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90.30%</w:t>
            </w:r>
          </w:p>
        </w:tc>
      </w:tr>
      <w:tr w:rsidR="00216F02" w:rsidRPr="00125D20" w14:paraId="20279F84" w14:textId="77777777" w:rsidTr="00482B29">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5880" w:type="dxa"/>
            <w:noWrap/>
            <w:hideMark/>
          </w:tcPr>
          <w:p w14:paraId="17FCA3EE" w14:textId="77777777" w:rsidR="00216F02" w:rsidRPr="00125D20" w:rsidRDefault="00216F02" w:rsidP="00482B29">
            <w:pPr>
              <w:pStyle w:val="BodyText"/>
              <w:spacing w:before="60" w:after="60"/>
            </w:pPr>
            <w:r w:rsidRPr="00125D20">
              <w:t xml:space="preserve">open access (research data) </w:t>
            </w:r>
            <w:r w:rsidRPr="00125D20">
              <w:rPr>
                <w:b w:val="0"/>
                <w:bCs w:val="0"/>
              </w:rPr>
              <w:t>(n=354)</w:t>
            </w:r>
          </w:p>
        </w:tc>
        <w:tc>
          <w:tcPr>
            <w:tcW w:w="694" w:type="dxa"/>
            <w:noWrap/>
            <w:vAlign w:val="center"/>
            <w:hideMark/>
          </w:tcPr>
          <w:p w14:paraId="52299995" w14:textId="77777777" w:rsidR="00216F02" w:rsidRPr="00125D20" w:rsidRDefault="00216F02" w:rsidP="00482B29">
            <w:pPr>
              <w:pStyle w:val="BodyText"/>
              <w:spacing w:before="60" w:after="60"/>
              <w:jc w:val="right"/>
              <w:cnfStyle w:val="000000100000" w:firstRow="0" w:lastRow="0" w:firstColumn="0" w:lastColumn="0" w:oddVBand="0" w:evenVBand="0" w:oddHBand="1" w:evenHBand="0" w:firstRowFirstColumn="0" w:firstRowLastColumn="0" w:lastRowFirstColumn="0" w:lastRowLastColumn="0"/>
            </w:pPr>
            <w:r w:rsidRPr="00125D20">
              <w:t>120</w:t>
            </w:r>
          </w:p>
        </w:tc>
        <w:tc>
          <w:tcPr>
            <w:tcW w:w="874" w:type="dxa"/>
            <w:shd w:val="clear" w:color="auto" w:fill="E7E6E6" w:themeFill="background2"/>
            <w:noWrap/>
            <w:vAlign w:val="center"/>
            <w:hideMark/>
          </w:tcPr>
          <w:p w14:paraId="20F5C4D8" w14:textId="77777777" w:rsidR="00216F02" w:rsidRPr="00125D20" w:rsidRDefault="00216F02" w:rsidP="00482B29">
            <w:pPr>
              <w:pStyle w:val="BodyText"/>
              <w:spacing w:before="60" w:after="60"/>
              <w:jc w:val="right"/>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33.90%</w:t>
            </w:r>
          </w:p>
        </w:tc>
        <w:tc>
          <w:tcPr>
            <w:tcW w:w="694" w:type="dxa"/>
            <w:noWrap/>
            <w:vAlign w:val="center"/>
            <w:hideMark/>
          </w:tcPr>
          <w:p w14:paraId="0F8D5289" w14:textId="77777777" w:rsidR="00216F02" w:rsidRPr="00125D20" w:rsidRDefault="00216F02" w:rsidP="00482B29">
            <w:pPr>
              <w:pStyle w:val="BodyText"/>
              <w:spacing w:before="60" w:after="60"/>
              <w:jc w:val="right"/>
              <w:cnfStyle w:val="000000100000" w:firstRow="0" w:lastRow="0" w:firstColumn="0" w:lastColumn="0" w:oddVBand="0" w:evenVBand="0" w:oddHBand="1" w:evenHBand="0" w:firstRowFirstColumn="0" w:firstRowLastColumn="0" w:lastRowFirstColumn="0" w:lastRowLastColumn="0"/>
            </w:pPr>
            <w:r w:rsidRPr="00125D20">
              <w:t>234</w:t>
            </w:r>
          </w:p>
        </w:tc>
        <w:tc>
          <w:tcPr>
            <w:tcW w:w="874" w:type="dxa"/>
            <w:shd w:val="clear" w:color="auto" w:fill="E7E6E6" w:themeFill="background2"/>
            <w:noWrap/>
            <w:vAlign w:val="center"/>
            <w:hideMark/>
          </w:tcPr>
          <w:p w14:paraId="3BA410DC" w14:textId="77777777" w:rsidR="00216F02" w:rsidRPr="00125D20" w:rsidRDefault="00216F02" w:rsidP="00482B29">
            <w:pPr>
              <w:pStyle w:val="BodyText"/>
              <w:spacing w:before="60" w:after="60"/>
              <w:jc w:val="right"/>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66.10%</w:t>
            </w:r>
          </w:p>
        </w:tc>
      </w:tr>
      <w:tr w:rsidR="00216F02" w:rsidRPr="00125D20" w14:paraId="0500D6BD" w14:textId="77777777" w:rsidTr="00482B29">
        <w:trPr>
          <w:trHeight w:val="276"/>
        </w:trPr>
        <w:tc>
          <w:tcPr>
            <w:cnfStyle w:val="001000000000" w:firstRow="0" w:lastRow="0" w:firstColumn="1" w:lastColumn="0" w:oddVBand="0" w:evenVBand="0" w:oddHBand="0" w:evenHBand="0" w:firstRowFirstColumn="0" w:firstRowLastColumn="0" w:lastRowFirstColumn="0" w:lastRowLastColumn="0"/>
            <w:tcW w:w="5880" w:type="dxa"/>
            <w:noWrap/>
            <w:hideMark/>
          </w:tcPr>
          <w:p w14:paraId="2B1F4B65" w14:textId="77777777" w:rsidR="00216F02" w:rsidRPr="00125D20" w:rsidRDefault="00216F02" w:rsidP="00482B29">
            <w:pPr>
              <w:pStyle w:val="BodyText"/>
              <w:spacing w:before="60" w:after="60"/>
            </w:pPr>
            <w:r w:rsidRPr="00125D20">
              <w:t xml:space="preserve">open source (code) </w:t>
            </w:r>
            <w:r w:rsidRPr="00125D20">
              <w:rPr>
                <w:b w:val="0"/>
                <w:bCs w:val="0"/>
              </w:rPr>
              <w:t>(n=354)</w:t>
            </w:r>
          </w:p>
        </w:tc>
        <w:tc>
          <w:tcPr>
            <w:tcW w:w="694" w:type="dxa"/>
            <w:noWrap/>
            <w:vAlign w:val="center"/>
            <w:hideMark/>
          </w:tcPr>
          <w:p w14:paraId="6A9C1D42" w14:textId="77777777" w:rsidR="00216F02" w:rsidRPr="00125D20" w:rsidRDefault="00216F02" w:rsidP="00482B29">
            <w:pPr>
              <w:pStyle w:val="BodyText"/>
              <w:spacing w:before="60" w:after="60"/>
              <w:jc w:val="right"/>
              <w:cnfStyle w:val="000000000000" w:firstRow="0" w:lastRow="0" w:firstColumn="0" w:lastColumn="0" w:oddVBand="0" w:evenVBand="0" w:oddHBand="0" w:evenHBand="0" w:firstRowFirstColumn="0" w:firstRowLastColumn="0" w:lastRowFirstColumn="0" w:lastRowLastColumn="0"/>
            </w:pPr>
            <w:r w:rsidRPr="00125D20">
              <w:t>220</w:t>
            </w:r>
          </w:p>
        </w:tc>
        <w:tc>
          <w:tcPr>
            <w:tcW w:w="874" w:type="dxa"/>
            <w:shd w:val="clear" w:color="auto" w:fill="E7E6E6" w:themeFill="background2"/>
            <w:noWrap/>
            <w:vAlign w:val="center"/>
            <w:hideMark/>
          </w:tcPr>
          <w:p w14:paraId="021B5654" w14:textId="77777777" w:rsidR="00216F02" w:rsidRPr="00125D20" w:rsidRDefault="00216F02" w:rsidP="00482B29">
            <w:pPr>
              <w:pStyle w:val="BodyText"/>
              <w:spacing w:before="60" w:after="60"/>
              <w:jc w:val="right"/>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62.15%</w:t>
            </w:r>
          </w:p>
        </w:tc>
        <w:tc>
          <w:tcPr>
            <w:tcW w:w="694" w:type="dxa"/>
            <w:noWrap/>
            <w:vAlign w:val="center"/>
            <w:hideMark/>
          </w:tcPr>
          <w:p w14:paraId="6DCB96D3" w14:textId="77777777" w:rsidR="00216F02" w:rsidRPr="00125D20" w:rsidRDefault="00216F02" w:rsidP="00482B29">
            <w:pPr>
              <w:pStyle w:val="BodyText"/>
              <w:spacing w:before="60" w:after="60"/>
              <w:jc w:val="right"/>
              <w:cnfStyle w:val="000000000000" w:firstRow="0" w:lastRow="0" w:firstColumn="0" w:lastColumn="0" w:oddVBand="0" w:evenVBand="0" w:oddHBand="0" w:evenHBand="0" w:firstRowFirstColumn="0" w:firstRowLastColumn="0" w:lastRowFirstColumn="0" w:lastRowLastColumn="0"/>
            </w:pPr>
            <w:r w:rsidRPr="00125D20">
              <w:t>134</w:t>
            </w:r>
          </w:p>
        </w:tc>
        <w:tc>
          <w:tcPr>
            <w:tcW w:w="874" w:type="dxa"/>
            <w:shd w:val="clear" w:color="auto" w:fill="E7E6E6" w:themeFill="background2"/>
            <w:noWrap/>
            <w:vAlign w:val="center"/>
            <w:hideMark/>
          </w:tcPr>
          <w:p w14:paraId="36661358" w14:textId="77777777" w:rsidR="00216F02" w:rsidRPr="00125D20" w:rsidRDefault="00216F02" w:rsidP="00482B29">
            <w:pPr>
              <w:pStyle w:val="BodyText"/>
              <w:spacing w:before="60" w:after="60"/>
              <w:jc w:val="right"/>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37.85%</w:t>
            </w:r>
          </w:p>
        </w:tc>
      </w:tr>
      <w:tr w:rsidR="00216F02" w:rsidRPr="00125D20" w14:paraId="2BE886DC" w14:textId="77777777" w:rsidTr="00482B29">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5880" w:type="dxa"/>
            <w:noWrap/>
            <w:hideMark/>
          </w:tcPr>
          <w:p w14:paraId="0C3AB3E1" w14:textId="77777777" w:rsidR="00216F02" w:rsidRPr="00125D20" w:rsidRDefault="00216F02" w:rsidP="00482B29">
            <w:pPr>
              <w:pStyle w:val="BodyText"/>
              <w:spacing w:before="60" w:after="60"/>
            </w:pPr>
            <w:r w:rsidRPr="00125D20">
              <w:t xml:space="preserve">open/shared infrastructure </w:t>
            </w:r>
            <w:r w:rsidRPr="00125D20">
              <w:rPr>
                <w:b w:val="0"/>
                <w:bCs w:val="0"/>
              </w:rPr>
              <w:t>(n=351)</w:t>
            </w:r>
          </w:p>
        </w:tc>
        <w:tc>
          <w:tcPr>
            <w:tcW w:w="694" w:type="dxa"/>
            <w:noWrap/>
            <w:vAlign w:val="center"/>
            <w:hideMark/>
          </w:tcPr>
          <w:p w14:paraId="43138073" w14:textId="77777777" w:rsidR="00216F02" w:rsidRPr="00125D20" w:rsidRDefault="00216F02" w:rsidP="00482B29">
            <w:pPr>
              <w:pStyle w:val="BodyText"/>
              <w:spacing w:before="60" w:after="60"/>
              <w:jc w:val="right"/>
              <w:cnfStyle w:val="000000100000" w:firstRow="0" w:lastRow="0" w:firstColumn="0" w:lastColumn="0" w:oddVBand="0" w:evenVBand="0" w:oddHBand="1" w:evenHBand="0" w:firstRowFirstColumn="0" w:firstRowLastColumn="0" w:lastRowFirstColumn="0" w:lastRowLastColumn="0"/>
            </w:pPr>
            <w:r w:rsidRPr="00125D20">
              <w:t>265</w:t>
            </w:r>
          </w:p>
        </w:tc>
        <w:tc>
          <w:tcPr>
            <w:tcW w:w="874" w:type="dxa"/>
            <w:shd w:val="clear" w:color="auto" w:fill="E7E6E6" w:themeFill="background2"/>
            <w:noWrap/>
            <w:vAlign w:val="center"/>
            <w:hideMark/>
          </w:tcPr>
          <w:p w14:paraId="5E33A114" w14:textId="77777777" w:rsidR="00216F02" w:rsidRPr="00125D20" w:rsidRDefault="00216F02" w:rsidP="00482B29">
            <w:pPr>
              <w:pStyle w:val="BodyText"/>
              <w:spacing w:before="60" w:after="60"/>
              <w:jc w:val="right"/>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75.50%</w:t>
            </w:r>
          </w:p>
        </w:tc>
        <w:tc>
          <w:tcPr>
            <w:tcW w:w="694" w:type="dxa"/>
            <w:noWrap/>
            <w:vAlign w:val="center"/>
            <w:hideMark/>
          </w:tcPr>
          <w:p w14:paraId="7DB76C48" w14:textId="77777777" w:rsidR="00216F02" w:rsidRPr="00125D20" w:rsidRDefault="00216F02" w:rsidP="00482B29">
            <w:pPr>
              <w:pStyle w:val="BodyText"/>
              <w:spacing w:before="60" w:after="60"/>
              <w:jc w:val="right"/>
              <w:cnfStyle w:val="000000100000" w:firstRow="0" w:lastRow="0" w:firstColumn="0" w:lastColumn="0" w:oddVBand="0" w:evenVBand="0" w:oddHBand="1" w:evenHBand="0" w:firstRowFirstColumn="0" w:firstRowLastColumn="0" w:lastRowFirstColumn="0" w:lastRowLastColumn="0"/>
            </w:pPr>
            <w:r w:rsidRPr="00125D20">
              <w:t>86</w:t>
            </w:r>
          </w:p>
        </w:tc>
        <w:tc>
          <w:tcPr>
            <w:tcW w:w="874" w:type="dxa"/>
            <w:shd w:val="clear" w:color="auto" w:fill="E7E6E6" w:themeFill="background2"/>
            <w:noWrap/>
            <w:vAlign w:val="center"/>
            <w:hideMark/>
          </w:tcPr>
          <w:p w14:paraId="00C1F534" w14:textId="77777777" w:rsidR="00216F02" w:rsidRPr="00125D20" w:rsidRDefault="00216F02" w:rsidP="00482B29">
            <w:pPr>
              <w:pStyle w:val="BodyText"/>
              <w:spacing w:before="60" w:after="60"/>
              <w:jc w:val="right"/>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24.50%</w:t>
            </w:r>
          </w:p>
        </w:tc>
      </w:tr>
      <w:tr w:rsidR="00216F02" w:rsidRPr="00125D20" w14:paraId="4742ED12" w14:textId="77777777" w:rsidTr="00482B29">
        <w:trPr>
          <w:trHeight w:val="276"/>
        </w:trPr>
        <w:tc>
          <w:tcPr>
            <w:cnfStyle w:val="001000000000" w:firstRow="0" w:lastRow="0" w:firstColumn="1" w:lastColumn="0" w:oddVBand="0" w:evenVBand="0" w:oddHBand="0" w:evenHBand="0" w:firstRowFirstColumn="0" w:firstRowLastColumn="0" w:lastRowFirstColumn="0" w:lastRowLastColumn="0"/>
            <w:tcW w:w="5880" w:type="dxa"/>
            <w:noWrap/>
            <w:hideMark/>
          </w:tcPr>
          <w:p w14:paraId="128A7DE4" w14:textId="77777777" w:rsidR="00216F02" w:rsidRPr="00125D20" w:rsidRDefault="00216F02" w:rsidP="00482B29">
            <w:pPr>
              <w:pStyle w:val="BodyText"/>
              <w:spacing w:before="60" w:after="60"/>
            </w:pPr>
            <w:r w:rsidRPr="00125D20">
              <w:t xml:space="preserve">open peer review (e. g. participation of a wider community or post-publication commenting) </w:t>
            </w:r>
            <w:r w:rsidRPr="00125D20">
              <w:rPr>
                <w:b w:val="0"/>
                <w:bCs w:val="0"/>
              </w:rPr>
              <w:t>(n=349)</w:t>
            </w:r>
          </w:p>
        </w:tc>
        <w:tc>
          <w:tcPr>
            <w:tcW w:w="694" w:type="dxa"/>
            <w:noWrap/>
            <w:vAlign w:val="center"/>
            <w:hideMark/>
          </w:tcPr>
          <w:p w14:paraId="660C5C3F" w14:textId="77777777" w:rsidR="00216F02" w:rsidRPr="00125D20" w:rsidRDefault="00216F02" w:rsidP="00482B29">
            <w:pPr>
              <w:pStyle w:val="BodyText"/>
              <w:spacing w:before="60" w:after="60"/>
              <w:jc w:val="right"/>
              <w:cnfStyle w:val="000000000000" w:firstRow="0" w:lastRow="0" w:firstColumn="0" w:lastColumn="0" w:oddVBand="0" w:evenVBand="0" w:oddHBand="0" w:evenHBand="0" w:firstRowFirstColumn="0" w:firstRowLastColumn="0" w:lastRowFirstColumn="0" w:lastRowLastColumn="0"/>
            </w:pPr>
            <w:r w:rsidRPr="00125D20">
              <w:t>216</w:t>
            </w:r>
          </w:p>
        </w:tc>
        <w:tc>
          <w:tcPr>
            <w:tcW w:w="874" w:type="dxa"/>
            <w:shd w:val="clear" w:color="auto" w:fill="E7E6E6" w:themeFill="background2"/>
            <w:noWrap/>
            <w:vAlign w:val="center"/>
            <w:hideMark/>
          </w:tcPr>
          <w:p w14:paraId="033BB8DD" w14:textId="77777777" w:rsidR="00216F02" w:rsidRPr="00125D20" w:rsidRDefault="00216F02" w:rsidP="00482B29">
            <w:pPr>
              <w:pStyle w:val="BodyText"/>
              <w:spacing w:before="60" w:after="60"/>
              <w:jc w:val="right"/>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61.89%</w:t>
            </w:r>
          </w:p>
        </w:tc>
        <w:tc>
          <w:tcPr>
            <w:tcW w:w="694" w:type="dxa"/>
            <w:noWrap/>
            <w:vAlign w:val="center"/>
            <w:hideMark/>
          </w:tcPr>
          <w:p w14:paraId="252FBB85" w14:textId="77777777" w:rsidR="00216F02" w:rsidRPr="00125D20" w:rsidRDefault="00216F02" w:rsidP="00482B29">
            <w:pPr>
              <w:pStyle w:val="BodyText"/>
              <w:spacing w:before="60" w:after="60"/>
              <w:jc w:val="right"/>
              <w:cnfStyle w:val="000000000000" w:firstRow="0" w:lastRow="0" w:firstColumn="0" w:lastColumn="0" w:oddVBand="0" w:evenVBand="0" w:oddHBand="0" w:evenHBand="0" w:firstRowFirstColumn="0" w:firstRowLastColumn="0" w:lastRowFirstColumn="0" w:lastRowLastColumn="0"/>
            </w:pPr>
            <w:r w:rsidRPr="00125D20">
              <w:t>133</w:t>
            </w:r>
          </w:p>
        </w:tc>
        <w:tc>
          <w:tcPr>
            <w:tcW w:w="874" w:type="dxa"/>
            <w:shd w:val="clear" w:color="auto" w:fill="E7E6E6" w:themeFill="background2"/>
            <w:noWrap/>
            <w:vAlign w:val="center"/>
            <w:hideMark/>
          </w:tcPr>
          <w:p w14:paraId="3339B0DD" w14:textId="77777777" w:rsidR="00216F02" w:rsidRPr="00125D20" w:rsidRDefault="00216F02" w:rsidP="00482B29">
            <w:pPr>
              <w:pStyle w:val="BodyText"/>
              <w:spacing w:before="60" w:after="60"/>
              <w:jc w:val="right"/>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38.11%</w:t>
            </w:r>
          </w:p>
        </w:tc>
      </w:tr>
    </w:tbl>
    <w:p w14:paraId="781F10B7" w14:textId="5AD1217C" w:rsidR="00216F02" w:rsidRPr="00125D20" w:rsidRDefault="00216F02" w:rsidP="00976ECE">
      <w:pPr>
        <w:pStyle w:val="BodyText"/>
      </w:pPr>
    </w:p>
    <w:p w14:paraId="23FE6632" w14:textId="77777777" w:rsidR="00216F02" w:rsidRPr="00125D20" w:rsidRDefault="00216F02" w:rsidP="00976ECE">
      <w:pPr>
        <w:pStyle w:val="BodyText"/>
      </w:pPr>
    </w:p>
    <w:p w14:paraId="00482268" w14:textId="675E6A21" w:rsidR="00976ECE" w:rsidRPr="00125D20" w:rsidRDefault="00404177" w:rsidP="003B7B18">
      <w:pPr>
        <w:pStyle w:val="Heading3"/>
      </w:pPr>
      <w:bookmarkStart w:id="83" w:name="_Toc100567186"/>
      <w:r w:rsidRPr="00125D20">
        <w:rPr>
          <w:noProof/>
          <w:lang w:eastAsia="de-DE"/>
        </w:rPr>
        <w:lastRenderedPageBreak/>
        <w:t>Explicit consideration of gender dimension</w:t>
      </w:r>
      <w:bookmarkEnd w:id="83"/>
    </w:p>
    <w:p w14:paraId="29A4FA37" w14:textId="5087C7D5" w:rsidR="00B22906" w:rsidRPr="00125D20" w:rsidRDefault="00B22906" w:rsidP="007B1429">
      <w:pPr>
        <w:jc w:val="both"/>
      </w:pPr>
    </w:p>
    <w:p w14:paraId="3DC80C17" w14:textId="60E68525" w:rsidR="002D25BA" w:rsidRPr="00125D20" w:rsidRDefault="002D25BA" w:rsidP="007B1429">
      <w:pPr>
        <w:jc w:val="both"/>
      </w:pPr>
      <w:r w:rsidRPr="00125D20">
        <w:t>The respondent</w:t>
      </w:r>
      <w:r w:rsidR="007B1429" w:rsidRPr="00125D20">
        <w:t>s</w:t>
      </w:r>
      <w:r w:rsidRPr="00125D20">
        <w:t xml:space="preserve"> were asked if they consider the gender dimension in their projects. This question refers to the research design and research content and not to gender equality in research and research funding per se</w:t>
      </w:r>
      <w:r w:rsidR="007B1429" w:rsidRPr="00125D20">
        <w:rPr>
          <w:rStyle w:val="FootnoteReference"/>
        </w:rPr>
        <w:footnoteReference w:id="10"/>
      </w:r>
      <w:r w:rsidRPr="00125D20">
        <w:t xml:space="preserve">. </w:t>
      </w:r>
      <w:r w:rsidR="00B22906" w:rsidRPr="00125D20">
        <w:t>Gender-sensitive research incorporates the gender dimension throughout the entire research process. Connections and interactions of gender with central analytical questions and categories as well as potential discrimination structures are perceived, reflected and taken into account in the research process.</w:t>
      </w:r>
      <w:r w:rsidRPr="00125D20">
        <w:t xml:space="preserve"> Gender-blind research is research without reflection on gender.</w:t>
      </w:r>
    </w:p>
    <w:p w14:paraId="068ED874" w14:textId="77777777" w:rsidR="00272B33" w:rsidRPr="00125D20" w:rsidRDefault="00272B33" w:rsidP="007B1429">
      <w:pPr>
        <w:jc w:val="both"/>
      </w:pPr>
    </w:p>
    <w:p w14:paraId="040A13E5" w14:textId="3B27225F" w:rsidR="00B22906" w:rsidRPr="00125D20" w:rsidRDefault="002D25BA" w:rsidP="007B1429">
      <w:pPr>
        <w:jc w:val="both"/>
      </w:pPr>
      <w:r w:rsidRPr="00125D20">
        <w:t xml:space="preserve">The gender dimension is disregarded because of the </w:t>
      </w:r>
      <w:r w:rsidR="00FA2B2B">
        <w:t>–</w:t>
      </w:r>
      <w:r w:rsidRPr="00125D20">
        <w:t xml:space="preserve"> sometimes incorrect </w:t>
      </w:r>
      <w:r w:rsidR="00FA2B2B">
        <w:t>–</w:t>
      </w:r>
      <w:r w:rsidRPr="00125D20">
        <w:t xml:space="preserve"> assumption that it is irrelevant to the research questions and analyses and/or that the research has no effect on people</w:t>
      </w:r>
      <w:r w:rsidRPr="00125D20">
        <w:rPr>
          <w:rStyle w:val="FootnoteReference"/>
        </w:rPr>
        <w:footnoteReference w:id="11"/>
      </w:r>
      <w:r w:rsidRPr="00125D20">
        <w:t>. This can potentially lead to a gender bias. Gender-sensitive research thus poses the question, within the framework of research design, of how gender is integrated into scientific knowledge and whether the category of gender is systematically taken into account in the development of knowledge.</w:t>
      </w:r>
    </w:p>
    <w:p w14:paraId="2D99718D" w14:textId="77777777" w:rsidR="00272B33" w:rsidRPr="00125D20" w:rsidRDefault="00272B33" w:rsidP="007B1429">
      <w:pPr>
        <w:jc w:val="both"/>
      </w:pPr>
    </w:p>
    <w:p w14:paraId="512969BB" w14:textId="606EC312" w:rsidR="002D25BA" w:rsidRPr="00125D20" w:rsidRDefault="002D25BA" w:rsidP="007B1429">
      <w:pPr>
        <w:jc w:val="both"/>
      </w:pPr>
      <w:r w:rsidRPr="00125D20">
        <w:t>We lack benchmarks on the inclusion of the gender dimension in research projects, but could identify that</w:t>
      </w:r>
      <w:r w:rsidR="007B1429" w:rsidRPr="00125D20">
        <w:t>,</w:t>
      </w:r>
      <w:r w:rsidRPr="00125D20">
        <w:t xml:space="preserve"> overall</w:t>
      </w:r>
      <w:r w:rsidR="007B1429" w:rsidRPr="00125D20">
        <w:t>,</w:t>
      </w:r>
      <w:r w:rsidRPr="00125D20">
        <w:t xml:space="preserve"> the share of SNSF</w:t>
      </w:r>
      <w:r w:rsidR="00272B33" w:rsidRPr="00125D20">
        <w:t>-</w:t>
      </w:r>
      <w:r w:rsidRPr="00125D20">
        <w:t>funded projects which include the gender dimension is around 23</w:t>
      </w:r>
      <w:r w:rsidR="00272B33" w:rsidRPr="00125D20">
        <w:t> </w:t>
      </w:r>
      <w:r w:rsidRPr="00125D20">
        <w:t>% (see Figure 13).</w:t>
      </w:r>
    </w:p>
    <w:p w14:paraId="4587F34D" w14:textId="77777777" w:rsidR="00B22906" w:rsidRPr="00125D20" w:rsidRDefault="00B22906" w:rsidP="007B1429">
      <w:pPr>
        <w:jc w:val="both"/>
      </w:pPr>
    </w:p>
    <w:p w14:paraId="7F29B581" w14:textId="1FEA6A5C" w:rsidR="00E867F2" w:rsidRDefault="00103748" w:rsidP="00A31260">
      <w:pPr>
        <w:pStyle w:val="Caption"/>
        <w:keepNext/>
      </w:pPr>
      <w:bookmarkStart w:id="84" w:name="_Toc100567219"/>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0959DE">
        <w:rPr>
          <w:noProof/>
        </w:rPr>
        <w:t>15</w:t>
      </w:r>
      <w:r w:rsidR="007B1429" w:rsidRPr="00125D20">
        <w:fldChar w:fldCharType="end"/>
      </w:r>
      <w:r w:rsidRPr="00125D20">
        <w:t xml:space="preserve">: Distribution of the explicit gender dimension consideration among </w:t>
      </w:r>
      <w:r w:rsidR="00690759" w:rsidRPr="00125D20">
        <w:t>funded</w:t>
      </w:r>
      <w:r w:rsidRPr="00125D20">
        <w:t xml:space="preserve"> projects</w:t>
      </w:r>
      <w:bookmarkEnd w:id="84"/>
    </w:p>
    <w:p w14:paraId="6902F0C9" w14:textId="07345EE9" w:rsidR="00103748" w:rsidRPr="00125D20" w:rsidRDefault="000729CD" w:rsidP="00A31260">
      <w:pPr>
        <w:pStyle w:val="Caption"/>
        <w:keepNext/>
      </w:pPr>
      <w:r w:rsidRPr="00125D20">
        <w:rPr>
          <w:noProof/>
          <w:lang w:eastAsia="de-AT"/>
        </w:rPr>
        <w:drawing>
          <wp:inline distT="0" distB="0" distL="0" distR="0" wp14:anchorId="0F6DB1B5" wp14:editId="24EE4421">
            <wp:extent cx="5731510" cy="1719580"/>
            <wp:effectExtent l="0" t="0" r="0" b="0"/>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731510" cy="1719580"/>
                    </a:xfrm>
                    <a:prstGeom prst="rect">
                      <a:avLst/>
                    </a:prstGeom>
                  </pic:spPr>
                </pic:pic>
              </a:graphicData>
            </a:graphic>
          </wp:inline>
        </w:drawing>
      </w:r>
    </w:p>
    <w:p w14:paraId="72107C74" w14:textId="77777777" w:rsidR="00272B33" w:rsidRPr="00125D20" w:rsidRDefault="00272B33" w:rsidP="00C8654C">
      <w:pPr>
        <w:pStyle w:val="BodyText"/>
        <w:jc w:val="both"/>
      </w:pPr>
    </w:p>
    <w:p w14:paraId="354CC1CE" w14:textId="77777777" w:rsidR="00272B33" w:rsidRPr="00125D20" w:rsidRDefault="00272B33" w:rsidP="00C8654C">
      <w:pPr>
        <w:pStyle w:val="BodyText"/>
        <w:jc w:val="both"/>
      </w:pPr>
    </w:p>
    <w:p w14:paraId="6A5CB024" w14:textId="436B0441" w:rsidR="00976ECE" w:rsidRDefault="00CD7E72" w:rsidP="00C8654C">
      <w:pPr>
        <w:pStyle w:val="BodyText"/>
        <w:jc w:val="both"/>
      </w:pPr>
      <w:r w:rsidRPr="00125D20">
        <w:t xml:space="preserve">Breaking down these numbers into the three </w:t>
      </w:r>
      <w:r w:rsidR="00C8654C" w:rsidRPr="00125D20">
        <w:t>scientific</w:t>
      </w:r>
      <w:r w:rsidRPr="00125D20">
        <w:t xml:space="preserve"> domains</w:t>
      </w:r>
      <w:r w:rsidR="00C8654C" w:rsidRPr="00125D20">
        <w:t xml:space="preserve"> shows that nearly </w:t>
      </w:r>
      <w:r w:rsidR="005F5A5B" w:rsidRPr="00125D20">
        <w:t>68</w:t>
      </w:r>
      <w:r w:rsidR="00C8654C" w:rsidRPr="00125D20">
        <w:t> % of those principal investigators who said the</w:t>
      </w:r>
      <w:r w:rsidR="005F5A5B" w:rsidRPr="00125D20">
        <w:t>y</w:t>
      </w:r>
      <w:r w:rsidR="00C8654C" w:rsidRPr="00125D20">
        <w:t xml:space="preserve"> explicitly considered the gender dimension in </w:t>
      </w:r>
      <w:r w:rsidR="005F5A5B" w:rsidRPr="00125D20">
        <w:t>their</w:t>
      </w:r>
      <w:r w:rsidR="00C8654C" w:rsidRPr="00125D20">
        <w:t xml:space="preserve"> research project belonged to </w:t>
      </w:r>
      <w:r w:rsidR="00C8654C" w:rsidRPr="00125D20">
        <w:rPr>
          <w:i/>
          <w:iCs/>
        </w:rPr>
        <w:t>Humanities and Social Sciences</w:t>
      </w:r>
      <w:r w:rsidR="00C8654C" w:rsidRPr="00125D20">
        <w:t>. The other two domains each amount to only 16 %</w:t>
      </w:r>
      <w:r w:rsidR="00FF5B16" w:rsidRPr="00125D20">
        <w:t xml:space="preserve"> (see </w:t>
      </w:r>
      <w:r w:rsidR="005F5A5B" w:rsidRPr="00125D20">
        <w:fldChar w:fldCharType="begin"/>
      </w:r>
      <w:r w:rsidR="005F5A5B" w:rsidRPr="00125D20">
        <w:instrText xml:space="preserve"> REF _Ref100558012 \h </w:instrText>
      </w:r>
      <w:r w:rsidR="005F5A5B" w:rsidRPr="00125D20">
        <w:fldChar w:fldCharType="separate"/>
      </w:r>
      <w:r w:rsidR="000959DE" w:rsidRPr="00125D20">
        <w:t xml:space="preserve">Table </w:t>
      </w:r>
      <w:r w:rsidR="000959DE">
        <w:rPr>
          <w:noProof/>
        </w:rPr>
        <w:t>14</w:t>
      </w:r>
      <w:r w:rsidR="005F5A5B" w:rsidRPr="00125D20">
        <w:fldChar w:fldCharType="end"/>
      </w:r>
      <w:r w:rsidR="00FF5B16" w:rsidRPr="00125D20">
        <w:t>)</w:t>
      </w:r>
      <w:r w:rsidR="005F5A5B" w:rsidRPr="00125D20">
        <w:t>.</w:t>
      </w:r>
    </w:p>
    <w:p w14:paraId="02189582" w14:textId="77777777" w:rsidR="00FA2B2B" w:rsidRPr="00125D20" w:rsidRDefault="00FA2B2B" w:rsidP="00C8654C">
      <w:pPr>
        <w:pStyle w:val="BodyText"/>
        <w:jc w:val="both"/>
      </w:pPr>
    </w:p>
    <w:p w14:paraId="6C16CC93" w14:textId="0900CA97" w:rsidR="00690759" w:rsidRPr="00125D20" w:rsidRDefault="00690759" w:rsidP="00690759">
      <w:pPr>
        <w:pStyle w:val="Caption"/>
        <w:keepNext/>
      </w:pPr>
      <w:bookmarkStart w:id="85" w:name="_Ref100558012"/>
      <w:bookmarkStart w:id="86" w:name="_Toc100567251"/>
      <w:r w:rsidRPr="00125D20">
        <w:lastRenderedPageBreak/>
        <w:t xml:space="preserve">Table </w:t>
      </w:r>
      <w:r w:rsidRPr="00125D20">
        <w:fldChar w:fldCharType="begin"/>
      </w:r>
      <w:r w:rsidRPr="00125D20">
        <w:instrText xml:space="preserve"> SEQ Table \* ARABIC </w:instrText>
      </w:r>
      <w:r w:rsidRPr="00125D20">
        <w:fldChar w:fldCharType="separate"/>
      </w:r>
      <w:r w:rsidR="000959DE">
        <w:rPr>
          <w:noProof/>
        </w:rPr>
        <w:t>14</w:t>
      </w:r>
      <w:r w:rsidRPr="00125D20">
        <w:fldChar w:fldCharType="end"/>
      </w:r>
      <w:bookmarkEnd w:id="85"/>
      <w:r w:rsidRPr="00125D20">
        <w:t xml:space="preserve">: Distribution of the explicit gender dimension consideration among projects per </w:t>
      </w:r>
      <w:r w:rsidR="00C8654C" w:rsidRPr="00125D20">
        <w:t>scientific</w:t>
      </w:r>
      <w:r w:rsidRPr="00125D20">
        <w:t xml:space="preserve"> domain</w:t>
      </w:r>
      <w:bookmarkEnd w:id="86"/>
    </w:p>
    <w:tbl>
      <w:tblPr>
        <w:tblStyle w:val="ListTable3"/>
        <w:tblW w:w="0" w:type="auto"/>
        <w:tblLook w:val="04A0" w:firstRow="1" w:lastRow="0" w:firstColumn="1" w:lastColumn="0" w:noHBand="0" w:noVBand="1"/>
      </w:tblPr>
      <w:tblGrid>
        <w:gridCol w:w="4137"/>
        <w:gridCol w:w="890"/>
        <w:gridCol w:w="1531"/>
        <w:gridCol w:w="1295"/>
        <w:gridCol w:w="1163"/>
      </w:tblGrid>
      <w:tr w:rsidR="00690759" w:rsidRPr="00125D20" w14:paraId="2CA01397" w14:textId="77777777" w:rsidTr="00482B29">
        <w:trPr>
          <w:cnfStyle w:val="100000000000" w:firstRow="1" w:lastRow="0" w:firstColumn="0" w:lastColumn="0" w:oddVBand="0" w:evenVBand="0" w:oddHBand="0" w:evenHBand="0" w:firstRowFirstColumn="0" w:firstRowLastColumn="0" w:lastRowFirstColumn="0" w:lastRowLastColumn="0"/>
          <w:trHeight w:val="276"/>
        </w:trPr>
        <w:tc>
          <w:tcPr>
            <w:cnfStyle w:val="001000000100" w:firstRow="0" w:lastRow="0" w:firstColumn="1" w:lastColumn="0" w:oddVBand="0" w:evenVBand="0" w:oddHBand="0" w:evenHBand="0" w:firstRowFirstColumn="1" w:firstRowLastColumn="0" w:lastRowFirstColumn="0" w:lastRowLastColumn="0"/>
            <w:tcW w:w="4137" w:type="dxa"/>
            <w:noWrap/>
            <w:vAlign w:val="bottom"/>
          </w:tcPr>
          <w:p w14:paraId="7CC5F520" w14:textId="386D32F8" w:rsidR="00690759" w:rsidRPr="00125D20" w:rsidRDefault="00690759" w:rsidP="00482B29">
            <w:pPr>
              <w:pStyle w:val="BodyText"/>
              <w:spacing w:before="60" w:after="60"/>
            </w:pPr>
          </w:p>
        </w:tc>
        <w:tc>
          <w:tcPr>
            <w:tcW w:w="2421" w:type="dxa"/>
            <w:gridSpan w:val="2"/>
            <w:noWrap/>
            <w:vAlign w:val="bottom"/>
            <w:hideMark/>
          </w:tcPr>
          <w:p w14:paraId="7A84503F" w14:textId="493D4B47" w:rsidR="00690759" w:rsidRPr="00125D20" w:rsidRDefault="00690759" w:rsidP="00482B29">
            <w:pPr>
              <w:pStyle w:val="BodyText"/>
              <w:spacing w:before="60" w:after="60"/>
              <w:jc w:val="center"/>
              <w:cnfStyle w:val="100000000000" w:firstRow="1" w:lastRow="0" w:firstColumn="0" w:lastColumn="0" w:oddVBand="0" w:evenVBand="0" w:oddHBand="0" w:evenHBand="0" w:firstRowFirstColumn="0" w:firstRowLastColumn="0" w:lastRowFirstColumn="0" w:lastRowLastColumn="0"/>
            </w:pPr>
            <w:r w:rsidRPr="00125D20">
              <w:t>no</w:t>
            </w:r>
          </w:p>
        </w:tc>
        <w:tc>
          <w:tcPr>
            <w:tcW w:w="2458" w:type="dxa"/>
            <w:gridSpan w:val="2"/>
            <w:noWrap/>
            <w:vAlign w:val="bottom"/>
            <w:hideMark/>
          </w:tcPr>
          <w:p w14:paraId="55FED78D" w14:textId="5E059125" w:rsidR="00690759" w:rsidRPr="00125D20" w:rsidRDefault="00690759" w:rsidP="00482B29">
            <w:pPr>
              <w:pStyle w:val="BodyText"/>
              <w:spacing w:before="60" w:after="60"/>
              <w:jc w:val="center"/>
              <w:cnfStyle w:val="100000000000" w:firstRow="1" w:lastRow="0" w:firstColumn="0" w:lastColumn="0" w:oddVBand="0" w:evenVBand="0" w:oddHBand="0" w:evenHBand="0" w:firstRowFirstColumn="0" w:firstRowLastColumn="0" w:lastRowFirstColumn="0" w:lastRowLastColumn="0"/>
            </w:pPr>
            <w:r w:rsidRPr="00125D20">
              <w:t>yes</w:t>
            </w:r>
          </w:p>
        </w:tc>
      </w:tr>
      <w:tr w:rsidR="00482B29" w:rsidRPr="00482B29" w14:paraId="7E4A354E" w14:textId="77777777" w:rsidTr="00FA2B2B">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137" w:type="dxa"/>
            <w:noWrap/>
            <w:vAlign w:val="bottom"/>
          </w:tcPr>
          <w:p w14:paraId="473680D3" w14:textId="466C78F3" w:rsidR="00482B29" w:rsidRPr="00482B29" w:rsidRDefault="00482B29" w:rsidP="00482B29">
            <w:pPr>
              <w:pStyle w:val="BodyText"/>
              <w:spacing w:before="60" w:after="60"/>
            </w:pPr>
            <w:r w:rsidRPr="00125D20">
              <w:t>scientific domain</w:t>
            </w:r>
          </w:p>
        </w:tc>
        <w:tc>
          <w:tcPr>
            <w:tcW w:w="890" w:type="dxa"/>
            <w:noWrap/>
            <w:vAlign w:val="bottom"/>
          </w:tcPr>
          <w:p w14:paraId="10F9005D" w14:textId="17DC6794" w:rsidR="00482B29" w:rsidRPr="00482B29" w:rsidRDefault="00482B29" w:rsidP="00482B29">
            <w:pPr>
              <w:pStyle w:val="BodyText"/>
              <w:spacing w:before="60" w:after="60"/>
              <w:jc w:val="center"/>
              <w:cnfStyle w:val="000000100000" w:firstRow="0" w:lastRow="0" w:firstColumn="0" w:lastColumn="0" w:oddVBand="0" w:evenVBand="0" w:oddHBand="1" w:evenHBand="0" w:firstRowFirstColumn="0" w:firstRowLastColumn="0" w:lastRowFirstColumn="0" w:lastRowLastColumn="0"/>
              <w:rPr>
                <w:b/>
                <w:bCs/>
              </w:rPr>
            </w:pPr>
            <w:r w:rsidRPr="00482B29">
              <w:rPr>
                <w:b/>
                <w:bCs/>
              </w:rPr>
              <w:t>abs</w:t>
            </w:r>
          </w:p>
        </w:tc>
        <w:tc>
          <w:tcPr>
            <w:tcW w:w="1531" w:type="dxa"/>
            <w:tcBorders>
              <w:right w:val="single" w:sz="4" w:space="0" w:color="auto"/>
            </w:tcBorders>
            <w:shd w:val="clear" w:color="auto" w:fill="E7E6E6" w:themeFill="background2"/>
            <w:noWrap/>
            <w:vAlign w:val="bottom"/>
          </w:tcPr>
          <w:p w14:paraId="3B8F9DDE" w14:textId="616D79BB" w:rsidR="00482B29" w:rsidRPr="00482B29" w:rsidRDefault="00482B29" w:rsidP="00482B29">
            <w:pPr>
              <w:pStyle w:val="BodyText"/>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82B29">
              <w:rPr>
                <w:b/>
                <w:bCs/>
                <w:sz w:val="20"/>
                <w:szCs w:val="20"/>
              </w:rPr>
              <w:t>%</w:t>
            </w:r>
          </w:p>
        </w:tc>
        <w:tc>
          <w:tcPr>
            <w:tcW w:w="1295" w:type="dxa"/>
            <w:tcBorders>
              <w:left w:val="single" w:sz="4" w:space="0" w:color="auto"/>
            </w:tcBorders>
            <w:noWrap/>
            <w:vAlign w:val="bottom"/>
          </w:tcPr>
          <w:p w14:paraId="0FA81C54" w14:textId="7A647BBA" w:rsidR="00482B29" w:rsidRPr="00482B29" w:rsidRDefault="00482B29" w:rsidP="00482B29">
            <w:pPr>
              <w:pStyle w:val="BodyText"/>
              <w:spacing w:before="60" w:after="60"/>
              <w:jc w:val="center"/>
              <w:cnfStyle w:val="000000100000" w:firstRow="0" w:lastRow="0" w:firstColumn="0" w:lastColumn="0" w:oddVBand="0" w:evenVBand="0" w:oddHBand="1" w:evenHBand="0" w:firstRowFirstColumn="0" w:firstRowLastColumn="0" w:lastRowFirstColumn="0" w:lastRowLastColumn="0"/>
              <w:rPr>
                <w:b/>
                <w:bCs/>
              </w:rPr>
            </w:pPr>
            <w:r w:rsidRPr="00482B29">
              <w:rPr>
                <w:b/>
                <w:bCs/>
              </w:rPr>
              <w:t>abs</w:t>
            </w:r>
          </w:p>
        </w:tc>
        <w:tc>
          <w:tcPr>
            <w:tcW w:w="1163" w:type="dxa"/>
            <w:shd w:val="clear" w:color="auto" w:fill="E7E6E6" w:themeFill="background2"/>
            <w:noWrap/>
            <w:vAlign w:val="bottom"/>
          </w:tcPr>
          <w:p w14:paraId="3F536B5A" w14:textId="74BEE31E" w:rsidR="00482B29" w:rsidRPr="00482B29" w:rsidRDefault="00482B29" w:rsidP="00482B29">
            <w:pPr>
              <w:pStyle w:val="BodyText"/>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82B29">
              <w:rPr>
                <w:b/>
                <w:bCs/>
                <w:sz w:val="20"/>
                <w:szCs w:val="20"/>
              </w:rPr>
              <w:t>%</w:t>
            </w:r>
          </w:p>
        </w:tc>
      </w:tr>
      <w:tr w:rsidR="00482B29" w:rsidRPr="00125D20" w14:paraId="72056AB5" w14:textId="77777777" w:rsidTr="00482B29">
        <w:trPr>
          <w:trHeight w:val="276"/>
        </w:trPr>
        <w:tc>
          <w:tcPr>
            <w:cnfStyle w:val="001000000000" w:firstRow="0" w:lastRow="0" w:firstColumn="1" w:lastColumn="0" w:oddVBand="0" w:evenVBand="0" w:oddHBand="0" w:evenHBand="0" w:firstRowFirstColumn="0" w:firstRowLastColumn="0" w:lastRowFirstColumn="0" w:lastRowLastColumn="0"/>
            <w:tcW w:w="4137" w:type="dxa"/>
            <w:noWrap/>
            <w:hideMark/>
          </w:tcPr>
          <w:p w14:paraId="141C59C1" w14:textId="77777777" w:rsidR="00482B29" w:rsidRPr="00125D20" w:rsidRDefault="00482B29" w:rsidP="00482B29">
            <w:pPr>
              <w:pStyle w:val="BodyText"/>
              <w:spacing w:before="60" w:after="60"/>
            </w:pPr>
            <w:r w:rsidRPr="00125D20">
              <w:t>Biology and Medicine</w:t>
            </w:r>
          </w:p>
        </w:tc>
        <w:tc>
          <w:tcPr>
            <w:tcW w:w="890" w:type="dxa"/>
            <w:noWrap/>
            <w:vAlign w:val="center"/>
            <w:hideMark/>
          </w:tcPr>
          <w:p w14:paraId="1EAC090C" w14:textId="77777777" w:rsidR="00482B29" w:rsidRPr="00125D20" w:rsidRDefault="00482B29" w:rsidP="00482B29">
            <w:pPr>
              <w:pStyle w:val="BodyText"/>
              <w:spacing w:before="60" w:after="60"/>
              <w:jc w:val="right"/>
              <w:cnfStyle w:val="000000000000" w:firstRow="0" w:lastRow="0" w:firstColumn="0" w:lastColumn="0" w:oddVBand="0" w:evenVBand="0" w:oddHBand="0" w:evenHBand="0" w:firstRowFirstColumn="0" w:firstRowLastColumn="0" w:lastRowFirstColumn="0" w:lastRowLastColumn="0"/>
            </w:pPr>
            <w:r w:rsidRPr="00125D20">
              <w:t>92</w:t>
            </w:r>
          </w:p>
        </w:tc>
        <w:tc>
          <w:tcPr>
            <w:tcW w:w="1531" w:type="dxa"/>
            <w:tcBorders>
              <w:right w:val="single" w:sz="4" w:space="0" w:color="auto"/>
            </w:tcBorders>
            <w:shd w:val="clear" w:color="auto" w:fill="E7E6E6" w:themeFill="background2"/>
            <w:noWrap/>
            <w:vAlign w:val="center"/>
            <w:hideMark/>
          </w:tcPr>
          <w:p w14:paraId="48E3D339" w14:textId="77777777" w:rsidR="00482B29" w:rsidRPr="00125D20" w:rsidRDefault="00482B29" w:rsidP="00482B29">
            <w:pPr>
              <w:pStyle w:val="BodyText"/>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33.45%</w:t>
            </w:r>
          </w:p>
        </w:tc>
        <w:tc>
          <w:tcPr>
            <w:tcW w:w="1295" w:type="dxa"/>
            <w:tcBorders>
              <w:left w:val="single" w:sz="4" w:space="0" w:color="auto"/>
            </w:tcBorders>
            <w:noWrap/>
            <w:vAlign w:val="center"/>
            <w:hideMark/>
          </w:tcPr>
          <w:p w14:paraId="672AFE95" w14:textId="77777777" w:rsidR="00482B29" w:rsidRPr="00125D20" w:rsidRDefault="00482B29" w:rsidP="00482B29">
            <w:pPr>
              <w:pStyle w:val="BodyText"/>
              <w:spacing w:before="60" w:after="60"/>
              <w:jc w:val="right"/>
              <w:cnfStyle w:val="000000000000" w:firstRow="0" w:lastRow="0" w:firstColumn="0" w:lastColumn="0" w:oddVBand="0" w:evenVBand="0" w:oddHBand="0" w:evenHBand="0" w:firstRowFirstColumn="0" w:firstRowLastColumn="0" w:lastRowFirstColumn="0" w:lastRowLastColumn="0"/>
            </w:pPr>
            <w:r w:rsidRPr="00125D20">
              <w:t>13</w:t>
            </w:r>
          </w:p>
        </w:tc>
        <w:tc>
          <w:tcPr>
            <w:tcW w:w="1163" w:type="dxa"/>
            <w:shd w:val="clear" w:color="auto" w:fill="E7E6E6" w:themeFill="background2"/>
            <w:noWrap/>
            <w:vAlign w:val="center"/>
            <w:hideMark/>
          </w:tcPr>
          <w:p w14:paraId="777581E7" w14:textId="77777777" w:rsidR="00482B29" w:rsidRPr="00125D20" w:rsidRDefault="00482B29" w:rsidP="00482B29">
            <w:pPr>
              <w:pStyle w:val="BodyText"/>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15.85%</w:t>
            </w:r>
          </w:p>
        </w:tc>
      </w:tr>
      <w:tr w:rsidR="00482B29" w:rsidRPr="00125D20" w14:paraId="296393B0" w14:textId="77777777" w:rsidTr="00482B29">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4137" w:type="dxa"/>
            <w:noWrap/>
            <w:hideMark/>
          </w:tcPr>
          <w:p w14:paraId="54DBA241" w14:textId="77777777" w:rsidR="00482B29" w:rsidRPr="00125D20" w:rsidRDefault="00482B29" w:rsidP="00482B29">
            <w:pPr>
              <w:pStyle w:val="BodyText"/>
              <w:spacing w:before="60" w:after="60"/>
            </w:pPr>
            <w:r w:rsidRPr="00125D20">
              <w:t>Humanities and Social Sciences</w:t>
            </w:r>
          </w:p>
        </w:tc>
        <w:tc>
          <w:tcPr>
            <w:tcW w:w="890" w:type="dxa"/>
            <w:noWrap/>
            <w:vAlign w:val="center"/>
            <w:hideMark/>
          </w:tcPr>
          <w:p w14:paraId="08EC853D" w14:textId="77777777" w:rsidR="00482B29" w:rsidRPr="00125D20" w:rsidRDefault="00482B29" w:rsidP="00482B29">
            <w:pPr>
              <w:pStyle w:val="BodyText"/>
              <w:spacing w:before="60" w:after="60"/>
              <w:jc w:val="right"/>
              <w:cnfStyle w:val="000000100000" w:firstRow="0" w:lastRow="0" w:firstColumn="0" w:lastColumn="0" w:oddVBand="0" w:evenVBand="0" w:oddHBand="1" w:evenHBand="0" w:firstRowFirstColumn="0" w:firstRowLastColumn="0" w:lastRowFirstColumn="0" w:lastRowLastColumn="0"/>
            </w:pPr>
            <w:r w:rsidRPr="00125D20">
              <w:t>71</w:t>
            </w:r>
          </w:p>
        </w:tc>
        <w:tc>
          <w:tcPr>
            <w:tcW w:w="1531" w:type="dxa"/>
            <w:tcBorders>
              <w:right w:val="single" w:sz="4" w:space="0" w:color="auto"/>
            </w:tcBorders>
            <w:shd w:val="clear" w:color="auto" w:fill="E7E6E6" w:themeFill="background2"/>
            <w:noWrap/>
            <w:vAlign w:val="center"/>
            <w:hideMark/>
          </w:tcPr>
          <w:p w14:paraId="74C01EAB" w14:textId="77777777" w:rsidR="00482B29" w:rsidRPr="00125D20" w:rsidRDefault="00482B29" w:rsidP="00482B29">
            <w:pPr>
              <w:pStyle w:val="BodyText"/>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25.82%</w:t>
            </w:r>
          </w:p>
        </w:tc>
        <w:tc>
          <w:tcPr>
            <w:tcW w:w="1295" w:type="dxa"/>
            <w:tcBorders>
              <w:left w:val="single" w:sz="4" w:space="0" w:color="auto"/>
            </w:tcBorders>
            <w:noWrap/>
            <w:vAlign w:val="center"/>
            <w:hideMark/>
          </w:tcPr>
          <w:p w14:paraId="09657817" w14:textId="77777777" w:rsidR="00482B29" w:rsidRPr="00125D20" w:rsidRDefault="00482B29" w:rsidP="00482B29">
            <w:pPr>
              <w:pStyle w:val="BodyText"/>
              <w:spacing w:before="60" w:after="60"/>
              <w:jc w:val="right"/>
              <w:cnfStyle w:val="000000100000" w:firstRow="0" w:lastRow="0" w:firstColumn="0" w:lastColumn="0" w:oddVBand="0" w:evenVBand="0" w:oddHBand="1" w:evenHBand="0" w:firstRowFirstColumn="0" w:firstRowLastColumn="0" w:lastRowFirstColumn="0" w:lastRowLastColumn="0"/>
            </w:pPr>
            <w:r w:rsidRPr="00125D20">
              <w:t>56</w:t>
            </w:r>
          </w:p>
        </w:tc>
        <w:tc>
          <w:tcPr>
            <w:tcW w:w="1163" w:type="dxa"/>
            <w:shd w:val="clear" w:color="auto" w:fill="E7E6E6" w:themeFill="background2"/>
            <w:noWrap/>
            <w:vAlign w:val="center"/>
            <w:hideMark/>
          </w:tcPr>
          <w:p w14:paraId="14BCC879" w14:textId="77777777" w:rsidR="00482B29" w:rsidRPr="00125D20" w:rsidRDefault="00482B29" w:rsidP="00482B29">
            <w:pPr>
              <w:pStyle w:val="BodyText"/>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68.29%</w:t>
            </w:r>
          </w:p>
        </w:tc>
      </w:tr>
      <w:tr w:rsidR="00482B29" w:rsidRPr="00125D20" w14:paraId="6B117067" w14:textId="77777777" w:rsidTr="00482B29">
        <w:trPr>
          <w:trHeight w:val="276"/>
        </w:trPr>
        <w:tc>
          <w:tcPr>
            <w:cnfStyle w:val="001000000000" w:firstRow="0" w:lastRow="0" w:firstColumn="1" w:lastColumn="0" w:oddVBand="0" w:evenVBand="0" w:oddHBand="0" w:evenHBand="0" w:firstRowFirstColumn="0" w:firstRowLastColumn="0" w:lastRowFirstColumn="0" w:lastRowLastColumn="0"/>
            <w:tcW w:w="4137" w:type="dxa"/>
            <w:noWrap/>
            <w:hideMark/>
          </w:tcPr>
          <w:p w14:paraId="6C259695" w14:textId="77777777" w:rsidR="00482B29" w:rsidRPr="00125D20" w:rsidRDefault="00482B29" w:rsidP="00482B29">
            <w:pPr>
              <w:pStyle w:val="BodyText"/>
              <w:spacing w:before="60" w:after="60"/>
            </w:pPr>
            <w:r w:rsidRPr="00125D20">
              <w:t>Mathematics, Natural- and Engineering Sciences</w:t>
            </w:r>
          </w:p>
        </w:tc>
        <w:tc>
          <w:tcPr>
            <w:tcW w:w="890" w:type="dxa"/>
            <w:noWrap/>
            <w:vAlign w:val="center"/>
            <w:hideMark/>
          </w:tcPr>
          <w:p w14:paraId="790ED58D" w14:textId="77777777" w:rsidR="00482B29" w:rsidRPr="00125D20" w:rsidRDefault="00482B29" w:rsidP="00482B29">
            <w:pPr>
              <w:pStyle w:val="BodyText"/>
              <w:spacing w:before="60" w:after="60"/>
              <w:jc w:val="right"/>
              <w:cnfStyle w:val="000000000000" w:firstRow="0" w:lastRow="0" w:firstColumn="0" w:lastColumn="0" w:oddVBand="0" w:evenVBand="0" w:oddHBand="0" w:evenHBand="0" w:firstRowFirstColumn="0" w:firstRowLastColumn="0" w:lastRowFirstColumn="0" w:lastRowLastColumn="0"/>
            </w:pPr>
            <w:r w:rsidRPr="00125D20">
              <w:t>112</w:t>
            </w:r>
          </w:p>
        </w:tc>
        <w:tc>
          <w:tcPr>
            <w:tcW w:w="1531" w:type="dxa"/>
            <w:tcBorders>
              <w:right w:val="single" w:sz="4" w:space="0" w:color="auto"/>
            </w:tcBorders>
            <w:shd w:val="clear" w:color="auto" w:fill="E7E6E6" w:themeFill="background2"/>
            <w:noWrap/>
            <w:vAlign w:val="center"/>
            <w:hideMark/>
          </w:tcPr>
          <w:p w14:paraId="49237324" w14:textId="77777777" w:rsidR="00482B29" w:rsidRPr="00125D20" w:rsidRDefault="00482B29" w:rsidP="00482B29">
            <w:pPr>
              <w:pStyle w:val="BodyText"/>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40.73%</w:t>
            </w:r>
          </w:p>
        </w:tc>
        <w:tc>
          <w:tcPr>
            <w:tcW w:w="1295" w:type="dxa"/>
            <w:tcBorders>
              <w:left w:val="single" w:sz="4" w:space="0" w:color="auto"/>
            </w:tcBorders>
            <w:noWrap/>
            <w:vAlign w:val="center"/>
            <w:hideMark/>
          </w:tcPr>
          <w:p w14:paraId="7004FBB9" w14:textId="77777777" w:rsidR="00482B29" w:rsidRPr="00125D20" w:rsidRDefault="00482B29" w:rsidP="00482B29">
            <w:pPr>
              <w:pStyle w:val="BodyText"/>
              <w:spacing w:before="60" w:after="60"/>
              <w:jc w:val="right"/>
              <w:cnfStyle w:val="000000000000" w:firstRow="0" w:lastRow="0" w:firstColumn="0" w:lastColumn="0" w:oddVBand="0" w:evenVBand="0" w:oddHBand="0" w:evenHBand="0" w:firstRowFirstColumn="0" w:firstRowLastColumn="0" w:lastRowFirstColumn="0" w:lastRowLastColumn="0"/>
            </w:pPr>
            <w:r w:rsidRPr="00125D20">
              <w:t>13</w:t>
            </w:r>
          </w:p>
        </w:tc>
        <w:tc>
          <w:tcPr>
            <w:tcW w:w="1163" w:type="dxa"/>
            <w:shd w:val="clear" w:color="auto" w:fill="E7E6E6" w:themeFill="background2"/>
            <w:noWrap/>
            <w:vAlign w:val="center"/>
            <w:hideMark/>
          </w:tcPr>
          <w:p w14:paraId="0A39EBA3" w14:textId="77777777" w:rsidR="00482B29" w:rsidRPr="00125D20" w:rsidRDefault="00482B29" w:rsidP="00482B29">
            <w:pPr>
              <w:pStyle w:val="BodyText"/>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15.85%</w:t>
            </w:r>
          </w:p>
        </w:tc>
      </w:tr>
    </w:tbl>
    <w:p w14:paraId="69552646" w14:textId="02AA4963" w:rsidR="00CF5E72" w:rsidRPr="00125D20" w:rsidRDefault="00CF5E72" w:rsidP="00976ECE">
      <w:pPr>
        <w:pStyle w:val="BodyText"/>
      </w:pPr>
    </w:p>
    <w:p w14:paraId="31201739" w14:textId="77777777" w:rsidR="00CF5E72" w:rsidRPr="00125D20" w:rsidRDefault="00CF5E72" w:rsidP="00976ECE">
      <w:pPr>
        <w:pStyle w:val="BodyText"/>
      </w:pPr>
    </w:p>
    <w:p w14:paraId="5043387B" w14:textId="262D37CE" w:rsidR="00404177" w:rsidRPr="00125D20" w:rsidRDefault="00404177" w:rsidP="003B7B18">
      <w:pPr>
        <w:pStyle w:val="Heading3"/>
      </w:pPr>
      <w:bookmarkStart w:id="87" w:name="_Toc100567187"/>
      <w:r w:rsidRPr="00125D20">
        <w:t xml:space="preserve">Intent to support </w:t>
      </w:r>
      <w:r w:rsidR="00A31260" w:rsidRPr="00125D20">
        <w:t>policymaking</w:t>
      </w:r>
      <w:bookmarkEnd w:id="87"/>
    </w:p>
    <w:p w14:paraId="2FC2A823" w14:textId="09C3EBF0" w:rsidR="00CF5E72" w:rsidRPr="00125D20" w:rsidRDefault="00CF5E72" w:rsidP="00CF5E72">
      <w:pPr>
        <w:jc w:val="both"/>
      </w:pPr>
      <w:r w:rsidRPr="00125D20">
        <w:t>We also asked the survey participants if their project aimed at supporting evidence-based decision-making of policy-makers to indicate a proximity to the political relevance of the results, in whatever political field or arena. For as many as one third of the respondents, this is true in their respective projects (see Figure 14).</w:t>
      </w:r>
    </w:p>
    <w:p w14:paraId="094B624A" w14:textId="77777777" w:rsidR="00CF5E72" w:rsidRPr="00125D20" w:rsidRDefault="00CF5E72" w:rsidP="00CF5E72"/>
    <w:p w14:paraId="71E8C39B" w14:textId="29DDC18B" w:rsidR="00E867F2" w:rsidRDefault="00103748" w:rsidP="00A31260">
      <w:pPr>
        <w:pStyle w:val="Caption"/>
        <w:keepNext/>
      </w:pPr>
      <w:bookmarkStart w:id="88" w:name="_Toc100567220"/>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0959DE">
        <w:rPr>
          <w:noProof/>
        </w:rPr>
        <w:t>16</w:t>
      </w:r>
      <w:r w:rsidR="007B1429" w:rsidRPr="00125D20">
        <w:fldChar w:fldCharType="end"/>
      </w:r>
      <w:r w:rsidRPr="00125D20">
        <w:t xml:space="preserve">: Distribution of the explicit intent to </w:t>
      </w:r>
      <w:r w:rsidR="00913ECC" w:rsidRPr="00125D20">
        <w:t>support evidence-based decision-making</w:t>
      </w:r>
      <w:bookmarkEnd w:id="88"/>
    </w:p>
    <w:p w14:paraId="4AC0ED50" w14:textId="7E252426" w:rsidR="00103748" w:rsidRPr="00125D20" w:rsidRDefault="000729CD" w:rsidP="00A31260">
      <w:pPr>
        <w:pStyle w:val="Caption"/>
        <w:keepNext/>
      </w:pPr>
      <w:r w:rsidRPr="00125D20">
        <w:rPr>
          <w:noProof/>
          <w:lang w:eastAsia="de-AT"/>
        </w:rPr>
        <w:drawing>
          <wp:inline distT="0" distB="0" distL="0" distR="0" wp14:anchorId="3C883258" wp14:editId="3DD9B87A">
            <wp:extent cx="5731510" cy="1719580"/>
            <wp:effectExtent l="0" t="0" r="0" b="0"/>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731510" cy="1719580"/>
                    </a:xfrm>
                    <a:prstGeom prst="rect">
                      <a:avLst/>
                    </a:prstGeom>
                  </pic:spPr>
                </pic:pic>
              </a:graphicData>
            </a:graphic>
          </wp:inline>
        </w:drawing>
      </w:r>
    </w:p>
    <w:p w14:paraId="00DE5669" w14:textId="07D4C6F0" w:rsidR="00976ECE" w:rsidRPr="00125D20" w:rsidRDefault="00976ECE" w:rsidP="00CF5E72">
      <w:pPr>
        <w:jc w:val="both"/>
      </w:pPr>
    </w:p>
    <w:p w14:paraId="4130A524" w14:textId="77777777" w:rsidR="00FA2B2B" w:rsidRDefault="00FA2B2B">
      <w:pPr>
        <w:rPr>
          <w:rFonts w:asciiTheme="majorHAnsi" w:eastAsiaTheme="majorEastAsia" w:hAnsiTheme="majorHAnsi" w:cstheme="majorBidi"/>
          <w:b/>
          <w:bCs/>
          <w:sz w:val="28"/>
          <w:szCs w:val="28"/>
        </w:rPr>
      </w:pPr>
      <w:bookmarkStart w:id="89" w:name="_Ref96546171"/>
      <w:r>
        <w:br w:type="page"/>
      </w:r>
    </w:p>
    <w:p w14:paraId="6CA5A946" w14:textId="1BFC82BF" w:rsidR="00976ECE" w:rsidRPr="00125D20" w:rsidRDefault="00976ECE" w:rsidP="00A31260">
      <w:pPr>
        <w:pStyle w:val="Heading2"/>
      </w:pPr>
      <w:bookmarkStart w:id="90" w:name="_Toc100567188"/>
      <w:r w:rsidRPr="00125D20">
        <w:lastRenderedPageBreak/>
        <w:t>Outcome Orientation</w:t>
      </w:r>
      <w:bookmarkEnd w:id="89"/>
      <w:bookmarkEnd w:id="90"/>
    </w:p>
    <w:p w14:paraId="2A5BC5F0" w14:textId="77777777" w:rsidR="00976ECE" w:rsidRPr="00125D20" w:rsidRDefault="00976ECE" w:rsidP="00B7749E">
      <w:pPr>
        <w:keepNext/>
        <w:keepLines/>
      </w:pPr>
    </w:p>
    <w:p w14:paraId="140D8BDC" w14:textId="20448F65" w:rsidR="00976ECE" w:rsidRPr="00125D20" w:rsidRDefault="00976ECE" w:rsidP="00A31260">
      <w:pPr>
        <w:pStyle w:val="Heading3"/>
      </w:pPr>
      <w:bookmarkStart w:id="91" w:name="_Toc100567189"/>
      <w:r w:rsidRPr="00125D20">
        <w:t xml:space="preserve">Direct </w:t>
      </w:r>
      <w:r w:rsidR="00110B14" w:rsidRPr="00125D20">
        <w:t>c</w:t>
      </w:r>
      <w:r w:rsidRPr="00125D20">
        <w:t>ontribution</w:t>
      </w:r>
      <w:r w:rsidR="00BB20AB" w:rsidRPr="00125D20">
        <w:t>s</w:t>
      </w:r>
      <w:r w:rsidR="00110B14" w:rsidRPr="00125D20">
        <w:t xml:space="preserve"> to target group</w:t>
      </w:r>
      <w:r w:rsidR="00216F02" w:rsidRPr="00125D20">
        <w:t>(</w:t>
      </w:r>
      <w:r w:rsidR="00110B14" w:rsidRPr="00125D20">
        <w:t>s</w:t>
      </w:r>
      <w:r w:rsidR="00216F02" w:rsidRPr="00125D20">
        <w:t>)</w:t>
      </w:r>
      <w:bookmarkEnd w:id="91"/>
    </w:p>
    <w:p w14:paraId="744D1CB1" w14:textId="33A6FC8A" w:rsidR="00940654" w:rsidRDefault="00940654" w:rsidP="00940654">
      <w:pPr>
        <w:pStyle w:val="BodyText"/>
        <w:jc w:val="both"/>
      </w:pPr>
      <w:r w:rsidRPr="00125D20">
        <w:t xml:space="preserve">Research projects </w:t>
      </w:r>
      <w:r w:rsidR="00175A9D" w:rsidRPr="00125D20">
        <w:t xml:space="preserve">funded by SNSF </w:t>
      </w:r>
      <w:r w:rsidRPr="00125D20">
        <w:t xml:space="preserve">rarely contribute directly to new services, products, or processes. Although </w:t>
      </w:r>
      <w:proofErr w:type="gramStart"/>
      <w:r w:rsidRPr="00125D20">
        <w:t>the majority of</w:t>
      </w:r>
      <w:proofErr w:type="gramEnd"/>
      <w:r w:rsidRPr="00125D20">
        <w:t xml:space="preserve"> respondents marked 3 or lower on a 0-10 scale for all of the </w:t>
      </w:r>
      <w:r w:rsidR="00175A9D" w:rsidRPr="00125D20">
        <w:t xml:space="preserve">specific </w:t>
      </w:r>
      <w:r w:rsidRPr="00125D20">
        <w:t xml:space="preserve">categories (see </w:t>
      </w:r>
      <w:r w:rsidRPr="00125D20">
        <w:fldChar w:fldCharType="begin"/>
      </w:r>
      <w:r w:rsidRPr="00125D20">
        <w:instrText xml:space="preserve"> REF _Ref100043181 \h </w:instrText>
      </w:r>
      <w:r w:rsidRPr="00125D20">
        <w:fldChar w:fldCharType="separate"/>
      </w:r>
      <w:r w:rsidR="000959DE" w:rsidRPr="00125D20">
        <w:t xml:space="preserve">Figure </w:t>
      </w:r>
      <w:r w:rsidR="000959DE">
        <w:rPr>
          <w:noProof/>
        </w:rPr>
        <w:t>17</w:t>
      </w:r>
      <w:r w:rsidRPr="00125D20">
        <w:fldChar w:fldCharType="end"/>
      </w:r>
      <w:r w:rsidRPr="00125D20">
        <w:t>), ~ 40 % of the respondents noted that their project results somewhat directly contributed to new/better products and services for the general population</w:t>
      </w:r>
      <w:r w:rsidR="00175A9D" w:rsidRPr="00125D20">
        <w:t xml:space="preserve">. </w:t>
      </w:r>
      <w:r w:rsidRPr="00125D20">
        <w:t xml:space="preserve">18 % of respondents </w:t>
      </w:r>
      <w:r w:rsidR="00175A9D" w:rsidRPr="00125D20">
        <w:t xml:space="preserve">even </w:t>
      </w:r>
      <w:r w:rsidRPr="00125D20">
        <w:t xml:space="preserve">stated to have strongly contributed to benefit the general population (cf. </w:t>
      </w:r>
      <w:r w:rsidRPr="00125D20">
        <w:fldChar w:fldCharType="begin"/>
      </w:r>
      <w:r w:rsidRPr="00125D20">
        <w:instrText xml:space="preserve"> REF _Ref100043206 \h </w:instrText>
      </w:r>
      <w:r w:rsidRPr="00125D20">
        <w:fldChar w:fldCharType="separate"/>
      </w:r>
      <w:r w:rsidR="000959DE" w:rsidRPr="00125D20">
        <w:t xml:space="preserve">Table </w:t>
      </w:r>
      <w:r w:rsidR="000959DE">
        <w:rPr>
          <w:noProof/>
        </w:rPr>
        <w:t>15</w:t>
      </w:r>
      <w:r w:rsidRPr="00125D20">
        <w:fldChar w:fldCharType="end"/>
      </w:r>
      <w:r w:rsidRPr="00125D20">
        <w:t>).</w:t>
      </w:r>
    </w:p>
    <w:p w14:paraId="57F353F8" w14:textId="77777777" w:rsidR="00FA2B2B" w:rsidRPr="00125D20" w:rsidRDefault="00FA2B2B" w:rsidP="00940654">
      <w:pPr>
        <w:pStyle w:val="BodyText"/>
        <w:jc w:val="both"/>
      </w:pPr>
    </w:p>
    <w:p w14:paraId="013DDDA0" w14:textId="3751A686" w:rsidR="00940654" w:rsidRPr="00125D20" w:rsidRDefault="00940654" w:rsidP="00940654">
      <w:pPr>
        <w:jc w:val="both"/>
      </w:pPr>
      <w:r w:rsidRPr="00125D20">
        <w:t xml:space="preserve">Our definition of SI encompasses outcome-orientation, both tangible and non-tangible. </w:t>
      </w:r>
      <w:r w:rsidR="00175A9D" w:rsidRPr="00125D20">
        <w:t>In other words, if the intention to achieve impact is missing, then a constitutive element that characterises social innovation is missing too. This does not mean that the project may not have contributed to social innovation in the end. However, from a definitional point of view, it does not correspond to the intentional understanding of a social innovation.</w:t>
      </w:r>
    </w:p>
    <w:p w14:paraId="74082AC9" w14:textId="2CE9259E" w:rsidR="00940654" w:rsidRDefault="00940654" w:rsidP="00940654"/>
    <w:p w14:paraId="0754E4AF" w14:textId="77777777" w:rsidR="00FA2B2B" w:rsidRPr="00125D20" w:rsidRDefault="00FA2B2B" w:rsidP="00940654"/>
    <w:p w14:paraId="195EE590" w14:textId="4555BBEF" w:rsidR="00F6721A" w:rsidRPr="00125D20" w:rsidRDefault="00F6721A" w:rsidP="00A31260">
      <w:pPr>
        <w:pStyle w:val="Caption"/>
        <w:keepNext/>
      </w:pPr>
      <w:bookmarkStart w:id="92" w:name="_Ref100043181"/>
      <w:bookmarkStart w:id="93" w:name="_Toc100567221"/>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0959DE">
        <w:rPr>
          <w:noProof/>
        </w:rPr>
        <w:t>17</w:t>
      </w:r>
      <w:r w:rsidR="007B1429" w:rsidRPr="00125D20">
        <w:fldChar w:fldCharType="end"/>
      </w:r>
      <w:bookmarkEnd w:id="92"/>
      <w:r w:rsidRPr="00125D20">
        <w:t xml:space="preserve">: Direct contribution </w:t>
      </w:r>
      <w:r w:rsidR="00216F02" w:rsidRPr="00125D20">
        <w:t>to target group(s)</w:t>
      </w:r>
      <w:bookmarkEnd w:id="93"/>
    </w:p>
    <w:p w14:paraId="66BB32A3" w14:textId="455D4DC3" w:rsidR="00976ECE" w:rsidRPr="00125D20" w:rsidRDefault="00F6721A" w:rsidP="00976ECE">
      <w:pPr>
        <w:pStyle w:val="BodyText"/>
      </w:pPr>
      <w:r w:rsidRPr="00125D20">
        <w:rPr>
          <w:noProof/>
          <w:lang w:eastAsia="de-AT"/>
        </w:rPr>
        <w:drawing>
          <wp:inline distT="0" distB="0" distL="0" distR="0" wp14:anchorId="277D108D" wp14:editId="78B488BC">
            <wp:extent cx="5731510" cy="2865755"/>
            <wp:effectExtent l="0" t="0" r="0" b="4445"/>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5731510" cy="2865755"/>
                    </a:xfrm>
                    <a:prstGeom prst="rect">
                      <a:avLst/>
                    </a:prstGeom>
                  </pic:spPr>
                </pic:pic>
              </a:graphicData>
            </a:graphic>
          </wp:inline>
        </w:drawing>
      </w:r>
    </w:p>
    <w:p w14:paraId="2F71A4EF" w14:textId="5ED5CF96" w:rsidR="00976ECE" w:rsidRDefault="00976ECE" w:rsidP="00976ECE">
      <w:pPr>
        <w:pStyle w:val="BodyText"/>
      </w:pPr>
    </w:p>
    <w:p w14:paraId="4B89884E" w14:textId="73865B0B" w:rsidR="00FA2B2B" w:rsidRDefault="00FA2B2B" w:rsidP="00976ECE">
      <w:pPr>
        <w:pStyle w:val="BodyText"/>
      </w:pPr>
    </w:p>
    <w:p w14:paraId="045FADA2" w14:textId="77777777" w:rsidR="00FA2B2B" w:rsidRPr="00125D20" w:rsidRDefault="00FA2B2B" w:rsidP="00976ECE">
      <w:pPr>
        <w:pStyle w:val="BodyText"/>
      </w:pPr>
    </w:p>
    <w:p w14:paraId="440B0FE4" w14:textId="776D7963" w:rsidR="00216F02" w:rsidRPr="00125D20" w:rsidRDefault="00216F02" w:rsidP="00976ECE">
      <w:pPr>
        <w:pStyle w:val="BodyText"/>
      </w:pPr>
    </w:p>
    <w:p w14:paraId="358A65C3" w14:textId="0FDA0EA5" w:rsidR="00216F02" w:rsidRPr="00125D20" w:rsidRDefault="00216F02" w:rsidP="00216F02">
      <w:pPr>
        <w:pStyle w:val="Caption"/>
        <w:keepNext/>
      </w:pPr>
      <w:bookmarkStart w:id="94" w:name="_Ref100043206"/>
      <w:bookmarkStart w:id="95" w:name="_Toc100567252"/>
      <w:r w:rsidRPr="00125D20">
        <w:lastRenderedPageBreak/>
        <w:t xml:space="preserve">Table </w:t>
      </w:r>
      <w:r w:rsidRPr="00125D20">
        <w:fldChar w:fldCharType="begin"/>
      </w:r>
      <w:r w:rsidRPr="00125D20">
        <w:instrText xml:space="preserve"> SEQ Table \* ARABIC </w:instrText>
      </w:r>
      <w:r w:rsidRPr="00125D20">
        <w:fldChar w:fldCharType="separate"/>
      </w:r>
      <w:r w:rsidR="000959DE">
        <w:rPr>
          <w:noProof/>
        </w:rPr>
        <w:t>15</w:t>
      </w:r>
      <w:r w:rsidRPr="00125D20">
        <w:fldChar w:fldCharType="end"/>
      </w:r>
      <w:bookmarkEnd w:id="94"/>
      <w:r w:rsidRPr="00125D20">
        <w:t>: Direct contribution to target group(s)</w:t>
      </w:r>
      <w:bookmarkEnd w:id="95"/>
    </w:p>
    <w:tbl>
      <w:tblPr>
        <w:tblStyle w:val="ListTable3"/>
        <w:tblW w:w="0" w:type="auto"/>
        <w:tblLayout w:type="fixed"/>
        <w:tblLook w:val="04A0" w:firstRow="1" w:lastRow="0" w:firstColumn="1" w:lastColumn="0" w:noHBand="0" w:noVBand="1"/>
      </w:tblPr>
      <w:tblGrid>
        <w:gridCol w:w="926"/>
        <w:gridCol w:w="594"/>
        <w:gridCol w:w="594"/>
        <w:gridCol w:w="594"/>
        <w:gridCol w:w="594"/>
        <w:gridCol w:w="594"/>
        <w:gridCol w:w="594"/>
        <w:gridCol w:w="594"/>
        <w:gridCol w:w="594"/>
        <w:gridCol w:w="594"/>
        <w:gridCol w:w="594"/>
        <w:gridCol w:w="594"/>
        <w:gridCol w:w="594"/>
        <w:gridCol w:w="594"/>
        <w:gridCol w:w="594"/>
      </w:tblGrid>
      <w:tr w:rsidR="00DA7BC3" w:rsidRPr="00125D20" w14:paraId="3F9EC8FC" w14:textId="77777777" w:rsidTr="00DA7BC3">
        <w:trPr>
          <w:cnfStyle w:val="100000000000" w:firstRow="1" w:lastRow="0" w:firstColumn="0" w:lastColumn="0" w:oddVBand="0" w:evenVBand="0" w:oddHBand="0" w:evenHBand="0" w:firstRowFirstColumn="0" w:firstRowLastColumn="0" w:lastRowFirstColumn="0" w:lastRowLastColumn="0"/>
          <w:trHeight w:val="276"/>
        </w:trPr>
        <w:tc>
          <w:tcPr>
            <w:cnfStyle w:val="001000000100" w:firstRow="0" w:lastRow="0" w:firstColumn="1" w:lastColumn="0" w:oddVBand="0" w:evenVBand="0" w:oddHBand="0" w:evenHBand="0" w:firstRowFirstColumn="1" w:firstRowLastColumn="0" w:lastRowFirstColumn="0" w:lastRowLastColumn="0"/>
            <w:tcW w:w="926" w:type="dxa"/>
            <w:noWrap/>
            <w:vAlign w:val="bottom"/>
            <w:hideMark/>
          </w:tcPr>
          <w:p w14:paraId="7CB58454" w14:textId="77777777" w:rsidR="00216F02" w:rsidRPr="00125D20" w:rsidRDefault="00216F02" w:rsidP="00DA7BC3">
            <w:pPr>
              <w:pStyle w:val="BodyText"/>
              <w:jc w:val="center"/>
              <w:rPr>
                <w:sz w:val="22"/>
                <w:szCs w:val="22"/>
              </w:rPr>
            </w:pPr>
          </w:p>
        </w:tc>
        <w:tc>
          <w:tcPr>
            <w:tcW w:w="1188" w:type="dxa"/>
            <w:gridSpan w:val="2"/>
            <w:noWrap/>
            <w:vAlign w:val="bottom"/>
            <w:hideMark/>
          </w:tcPr>
          <w:p w14:paraId="5AA2865F" w14:textId="77777777" w:rsidR="00216F02" w:rsidRPr="00125D20" w:rsidRDefault="00216F02" w:rsidP="00DA7BC3">
            <w:pPr>
              <w:pStyle w:val="BodyText"/>
              <w:jc w:val="center"/>
              <w:cnfStyle w:val="100000000000" w:firstRow="1" w:lastRow="0" w:firstColumn="0" w:lastColumn="0" w:oddVBand="0" w:evenVBand="0" w:oddHBand="0" w:evenHBand="0" w:firstRowFirstColumn="0" w:firstRowLastColumn="0" w:lastRowFirstColumn="0" w:lastRowLastColumn="0"/>
              <w:rPr>
                <w:sz w:val="22"/>
                <w:szCs w:val="22"/>
              </w:rPr>
            </w:pPr>
            <w:r w:rsidRPr="00125D20">
              <w:rPr>
                <w:sz w:val="22"/>
                <w:szCs w:val="22"/>
              </w:rPr>
              <w:t>the general population (n=355)</w:t>
            </w:r>
          </w:p>
        </w:tc>
        <w:tc>
          <w:tcPr>
            <w:tcW w:w="1188" w:type="dxa"/>
            <w:gridSpan w:val="2"/>
            <w:noWrap/>
            <w:vAlign w:val="bottom"/>
            <w:hideMark/>
          </w:tcPr>
          <w:p w14:paraId="2809CE18" w14:textId="6899DE5E" w:rsidR="00216F02" w:rsidRPr="00125D20" w:rsidRDefault="00E540D4" w:rsidP="00DA7BC3">
            <w:pPr>
              <w:pStyle w:val="BodyText"/>
              <w:jc w:val="center"/>
              <w:cnfStyle w:val="100000000000" w:firstRow="1" w:lastRow="0" w:firstColumn="0" w:lastColumn="0" w:oddVBand="0" w:evenVBand="0" w:oddHBand="0" w:evenHBand="0" w:firstRowFirstColumn="0" w:firstRowLastColumn="0" w:lastRowFirstColumn="0" w:lastRowLastColumn="0"/>
              <w:rPr>
                <w:sz w:val="22"/>
                <w:szCs w:val="22"/>
              </w:rPr>
            </w:pPr>
            <w:r w:rsidRPr="00125D20">
              <w:rPr>
                <w:sz w:val="22"/>
                <w:szCs w:val="22"/>
              </w:rPr>
              <w:t>b</w:t>
            </w:r>
            <w:r w:rsidR="00216F02" w:rsidRPr="00125D20">
              <w:rPr>
                <w:sz w:val="22"/>
                <w:szCs w:val="22"/>
              </w:rPr>
              <w:t>usi</w:t>
            </w:r>
            <w:r w:rsidRPr="00125D20">
              <w:rPr>
                <w:sz w:val="22"/>
                <w:szCs w:val="22"/>
              </w:rPr>
              <w:softHyphen/>
            </w:r>
            <w:r w:rsidR="00216F02" w:rsidRPr="00125D20">
              <w:rPr>
                <w:sz w:val="22"/>
                <w:szCs w:val="22"/>
              </w:rPr>
              <w:t>nesses (n=352)</w:t>
            </w:r>
          </w:p>
        </w:tc>
        <w:tc>
          <w:tcPr>
            <w:tcW w:w="1188" w:type="dxa"/>
            <w:gridSpan w:val="2"/>
            <w:noWrap/>
            <w:vAlign w:val="bottom"/>
            <w:hideMark/>
          </w:tcPr>
          <w:p w14:paraId="1B34318F" w14:textId="5156DF0D" w:rsidR="00216F02" w:rsidRPr="00125D20" w:rsidRDefault="00216F02" w:rsidP="00DA7BC3">
            <w:pPr>
              <w:pStyle w:val="BodyText"/>
              <w:jc w:val="center"/>
              <w:cnfStyle w:val="100000000000" w:firstRow="1" w:lastRow="0" w:firstColumn="0" w:lastColumn="0" w:oddVBand="0" w:evenVBand="0" w:oddHBand="0" w:evenHBand="0" w:firstRowFirstColumn="0" w:firstRowLastColumn="0" w:lastRowFirstColumn="0" w:lastRowLastColumn="0"/>
              <w:rPr>
                <w:sz w:val="22"/>
                <w:szCs w:val="22"/>
              </w:rPr>
            </w:pPr>
            <w:r w:rsidRPr="00125D20">
              <w:rPr>
                <w:sz w:val="22"/>
                <w:szCs w:val="22"/>
              </w:rPr>
              <w:t>specific social groups</w:t>
            </w:r>
            <w:r w:rsidR="00DA7BC3" w:rsidRPr="00125D20">
              <w:rPr>
                <w:rStyle w:val="FootnoteReference"/>
                <w:sz w:val="22"/>
                <w:szCs w:val="22"/>
              </w:rPr>
              <w:footnoteReference w:id="12"/>
            </w:r>
            <w:r w:rsidRPr="00125D20">
              <w:rPr>
                <w:sz w:val="22"/>
                <w:szCs w:val="22"/>
              </w:rPr>
              <w:t xml:space="preserve"> (n=353)</w:t>
            </w:r>
          </w:p>
        </w:tc>
        <w:tc>
          <w:tcPr>
            <w:tcW w:w="1188" w:type="dxa"/>
            <w:gridSpan w:val="2"/>
            <w:noWrap/>
            <w:vAlign w:val="bottom"/>
            <w:hideMark/>
          </w:tcPr>
          <w:p w14:paraId="3C5DEF53" w14:textId="1F13663E" w:rsidR="00216F02" w:rsidRPr="00125D20" w:rsidRDefault="00216F02" w:rsidP="00DA7BC3">
            <w:pPr>
              <w:pStyle w:val="BodyText"/>
              <w:jc w:val="center"/>
              <w:cnfStyle w:val="100000000000" w:firstRow="1" w:lastRow="0" w:firstColumn="0" w:lastColumn="0" w:oddVBand="0" w:evenVBand="0" w:oddHBand="0" w:evenHBand="0" w:firstRowFirstColumn="0" w:firstRowLastColumn="0" w:lastRowFirstColumn="0" w:lastRowLastColumn="0"/>
              <w:rPr>
                <w:sz w:val="22"/>
                <w:szCs w:val="22"/>
              </w:rPr>
            </w:pPr>
            <w:r w:rsidRPr="00125D20">
              <w:rPr>
                <w:sz w:val="22"/>
                <w:szCs w:val="22"/>
              </w:rPr>
              <w:t>welfare- and education-providing institutions</w:t>
            </w:r>
            <w:r w:rsidR="00DA7BC3" w:rsidRPr="00125D20">
              <w:rPr>
                <w:rStyle w:val="FootnoteReference"/>
                <w:sz w:val="22"/>
                <w:szCs w:val="22"/>
              </w:rPr>
              <w:footnoteReference w:id="13"/>
            </w:r>
            <w:r w:rsidRPr="00125D20">
              <w:rPr>
                <w:sz w:val="22"/>
                <w:szCs w:val="22"/>
              </w:rPr>
              <w:t xml:space="preserve"> (n=354)</w:t>
            </w:r>
          </w:p>
        </w:tc>
        <w:tc>
          <w:tcPr>
            <w:tcW w:w="1188" w:type="dxa"/>
            <w:gridSpan w:val="2"/>
            <w:noWrap/>
            <w:vAlign w:val="bottom"/>
            <w:hideMark/>
          </w:tcPr>
          <w:p w14:paraId="7AB31BB7" w14:textId="77777777" w:rsidR="00216F02" w:rsidRPr="00125D20" w:rsidRDefault="00216F02" w:rsidP="00DA7BC3">
            <w:pPr>
              <w:pStyle w:val="BodyText"/>
              <w:jc w:val="center"/>
              <w:cnfStyle w:val="100000000000" w:firstRow="1" w:lastRow="0" w:firstColumn="0" w:lastColumn="0" w:oddVBand="0" w:evenVBand="0" w:oddHBand="0" w:evenHBand="0" w:firstRowFirstColumn="0" w:firstRowLastColumn="0" w:lastRowFirstColumn="0" w:lastRowLastColumn="0"/>
              <w:rPr>
                <w:sz w:val="22"/>
                <w:szCs w:val="22"/>
              </w:rPr>
            </w:pPr>
            <w:r w:rsidRPr="00125D20">
              <w:rPr>
                <w:sz w:val="22"/>
                <w:szCs w:val="22"/>
              </w:rPr>
              <w:t>NGOs, advocacy or other civil society groups (n=347)</w:t>
            </w:r>
          </w:p>
        </w:tc>
        <w:tc>
          <w:tcPr>
            <w:tcW w:w="1188" w:type="dxa"/>
            <w:gridSpan w:val="2"/>
            <w:noWrap/>
            <w:vAlign w:val="bottom"/>
            <w:hideMark/>
          </w:tcPr>
          <w:p w14:paraId="443B3025" w14:textId="5055CF22" w:rsidR="00216F02" w:rsidRPr="00125D20" w:rsidRDefault="00216F02" w:rsidP="00DA7BC3">
            <w:pPr>
              <w:pStyle w:val="BodyText"/>
              <w:jc w:val="center"/>
              <w:cnfStyle w:val="100000000000" w:firstRow="1" w:lastRow="0" w:firstColumn="0" w:lastColumn="0" w:oddVBand="0" w:evenVBand="0" w:oddHBand="0" w:evenHBand="0" w:firstRowFirstColumn="0" w:firstRowLastColumn="0" w:lastRowFirstColumn="0" w:lastRowLastColumn="0"/>
              <w:rPr>
                <w:sz w:val="22"/>
                <w:szCs w:val="22"/>
              </w:rPr>
            </w:pPr>
            <w:r w:rsidRPr="00125D20">
              <w:rPr>
                <w:sz w:val="22"/>
                <w:szCs w:val="22"/>
              </w:rPr>
              <w:t>policy-making, public admini</w:t>
            </w:r>
            <w:r w:rsidR="00E540D4" w:rsidRPr="00125D20">
              <w:rPr>
                <w:sz w:val="22"/>
                <w:szCs w:val="22"/>
              </w:rPr>
              <w:softHyphen/>
            </w:r>
            <w:r w:rsidRPr="00125D20">
              <w:rPr>
                <w:sz w:val="22"/>
                <w:szCs w:val="22"/>
              </w:rPr>
              <w:t>stration, govern</w:t>
            </w:r>
            <w:r w:rsidR="00E540D4" w:rsidRPr="00125D20">
              <w:rPr>
                <w:sz w:val="22"/>
                <w:szCs w:val="22"/>
              </w:rPr>
              <w:softHyphen/>
            </w:r>
            <w:r w:rsidRPr="00125D20">
              <w:rPr>
                <w:sz w:val="22"/>
                <w:szCs w:val="22"/>
              </w:rPr>
              <w:t>mental agencies (n=354)</w:t>
            </w:r>
          </w:p>
        </w:tc>
        <w:tc>
          <w:tcPr>
            <w:tcW w:w="1188" w:type="dxa"/>
            <w:gridSpan w:val="2"/>
            <w:noWrap/>
            <w:vAlign w:val="bottom"/>
            <w:hideMark/>
          </w:tcPr>
          <w:p w14:paraId="2DB2CE3D" w14:textId="77777777" w:rsidR="00216F02" w:rsidRPr="00125D20" w:rsidRDefault="00216F02" w:rsidP="00DA7BC3">
            <w:pPr>
              <w:pStyle w:val="BodyText"/>
              <w:jc w:val="center"/>
              <w:cnfStyle w:val="100000000000" w:firstRow="1" w:lastRow="0" w:firstColumn="0" w:lastColumn="0" w:oddVBand="0" w:evenVBand="0" w:oddHBand="0" w:evenHBand="0" w:firstRowFirstColumn="0" w:firstRowLastColumn="0" w:lastRowFirstColumn="0" w:lastRowLastColumn="0"/>
              <w:rPr>
                <w:sz w:val="22"/>
                <w:szCs w:val="22"/>
              </w:rPr>
            </w:pPr>
            <w:r w:rsidRPr="00125D20">
              <w:rPr>
                <w:sz w:val="22"/>
                <w:szCs w:val="22"/>
              </w:rPr>
              <w:t>academia (n=357)</w:t>
            </w:r>
          </w:p>
        </w:tc>
      </w:tr>
      <w:tr w:rsidR="00DA7BC3" w:rsidRPr="00125D20" w14:paraId="6874A5D2" w14:textId="77777777" w:rsidTr="00E540D4">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bottom"/>
            <w:hideMark/>
          </w:tcPr>
          <w:p w14:paraId="499148AF" w14:textId="7D548756" w:rsidR="00216F02" w:rsidRPr="00125D20" w:rsidRDefault="00E540D4" w:rsidP="002F5BBC">
            <w:pPr>
              <w:pStyle w:val="BodyText"/>
              <w:spacing w:beforeLines="60" w:before="144" w:afterLines="60" w:after="144"/>
              <w:rPr>
                <w:sz w:val="22"/>
                <w:szCs w:val="22"/>
              </w:rPr>
            </w:pPr>
            <w:r w:rsidRPr="00125D20">
              <w:rPr>
                <w:sz w:val="22"/>
                <w:szCs w:val="22"/>
              </w:rPr>
              <w:t>r</w:t>
            </w:r>
            <w:r w:rsidR="00216F02" w:rsidRPr="00125D20">
              <w:rPr>
                <w:sz w:val="22"/>
                <w:szCs w:val="22"/>
              </w:rPr>
              <w:t>e</w:t>
            </w:r>
            <w:r w:rsidRPr="00125D20">
              <w:rPr>
                <w:sz w:val="22"/>
                <w:szCs w:val="22"/>
              </w:rPr>
              <w:softHyphen/>
            </w:r>
            <w:r w:rsidR="00216F02" w:rsidRPr="00125D20">
              <w:rPr>
                <w:sz w:val="22"/>
                <w:szCs w:val="22"/>
              </w:rPr>
              <w:t>sponse</w:t>
            </w:r>
          </w:p>
        </w:tc>
        <w:tc>
          <w:tcPr>
            <w:tcW w:w="594" w:type="dxa"/>
            <w:noWrap/>
            <w:vAlign w:val="bottom"/>
            <w:hideMark/>
          </w:tcPr>
          <w:p w14:paraId="659E32F2" w14:textId="77777777" w:rsidR="00216F02" w:rsidRPr="00125D20" w:rsidRDefault="00216F02" w:rsidP="002F5BBC">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125D20">
              <w:rPr>
                <w:b/>
                <w:bCs/>
                <w:sz w:val="18"/>
                <w:szCs w:val="18"/>
              </w:rPr>
              <w:t>abs</w:t>
            </w:r>
          </w:p>
        </w:tc>
        <w:tc>
          <w:tcPr>
            <w:tcW w:w="594" w:type="dxa"/>
            <w:shd w:val="clear" w:color="auto" w:fill="D9D9D9" w:themeFill="background1" w:themeFillShade="D9"/>
            <w:noWrap/>
            <w:vAlign w:val="bottom"/>
            <w:hideMark/>
          </w:tcPr>
          <w:p w14:paraId="011551CC" w14:textId="77777777" w:rsidR="00216F02" w:rsidRPr="00125D20" w:rsidRDefault="00216F02" w:rsidP="002F5BBC">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125D20">
              <w:rPr>
                <w:b/>
                <w:bCs/>
                <w:sz w:val="16"/>
                <w:szCs w:val="16"/>
              </w:rPr>
              <w:t>%</w:t>
            </w:r>
          </w:p>
        </w:tc>
        <w:tc>
          <w:tcPr>
            <w:tcW w:w="594" w:type="dxa"/>
            <w:noWrap/>
            <w:vAlign w:val="bottom"/>
            <w:hideMark/>
          </w:tcPr>
          <w:p w14:paraId="29EFB775" w14:textId="77777777" w:rsidR="00216F02" w:rsidRPr="00125D20" w:rsidRDefault="00216F02" w:rsidP="002F5BBC">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125D20">
              <w:rPr>
                <w:b/>
                <w:bCs/>
                <w:sz w:val="18"/>
                <w:szCs w:val="18"/>
              </w:rPr>
              <w:t>abs</w:t>
            </w:r>
          </w:p>
        </w:tc>
        <w:tc>
          <w:tcPr>
            <w:tcW w:w="594" w:type="dxa"/>
            <w:shd w:val="clear" w:color="auto" w:fill="D9D9D9" w:themeFill="background1" w:themeFillShade="D9"/>
            <w:noWrap/>
            <w:vAlign w:val="bottom"/>
            <w:hideMark/>
          </w:tcPr>
          <w:p w14:paraId="6C5DCDC2" w14:textId="77777777" w:rsidR="00216F02" w:rsidRPr="00125D20" w:rsidRDefault="00216F02" w:rsidP="002F5BBC">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125D20">
              <w:rPr>
                <w:b/>
                <w:bCs/>
                <w:sz w:val="16"/>
                <w:szCs w:val="16"/>
              </w:rPr>
              <w:t>%</w:t>
            </w:r>
          </w:p>
        </w:tc>
        <w:tc>
          <w:tcPr>
            <w:tcW w:w="594" w:type="dxa"/>
            <w:noWrap/>
            <w:vAlign w:val="bottom"/>
            <w:hideMark/>
          </w:tcPr>
          <w:p w14:paraId="65AB710A" w14:textId="77777777" w:rsidR="00216F02" w:rsidRPr="00125D20" w:rsidRDefault="00216F02" w:rsidP="002F5BBC">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125D20">
              <w:rPr>
                <w:b/>
                <w:bCs/>
                <w:sz w:val="18"/>
                <w:szCs w:val="18"/>
              </w:rPr>
              <w:t>abs</w:t>
            </w:r>
          </w:p>
        </w:tc>
        <w:tc>
          <w:tcPr>
            <w:tcW w:w="594" w:type="dxa"/>
            <w:shd w:val="clear" w:color="auto" w:fill="D9D9D9" w:themeFill="background1" w:themeFillShade="D9"/>
            <w:noWrap/>
            <w:vAlign w:val="bottom"/>
            <w:hideMark/>
          </w:tcPr>
          <w:p w14:paraId="7D1C81E4" w14:textId="77777777" w:rsidR="00216F02" w:rsidRPr="00125D20" w:rsidRDefault="00216F02" w:rsidP="002F5BBC">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125D20">
              <w:rPr>
                <w:b/>
                <w:bCs/>
                <w:sz w:val="16"/>
                <w:szCs w:val="16"/>
              </w:rPr>
              <w:t>%</w:t>
            </w:r>
          </w:p>
        </w:tc>
        <w:tc>
          <w:tcPr>
            <w:tcW w:w="594" w:type="dxa"/>
            <w:noWrap/>
            <w:vAlign w:val="bottom"/>
            <w:hideMark/>
          </w:tcPr>
          <w:p w14:paraId="49B0124C" w14:textId="77777777" w:rsidR="00216F02" w:rsidRPr="00125D20" w:rsidRDefault="00216F02" w:rsidP="002F5BBC">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125D20">
              <w:rPr>
                <w:b/>
                <w:bCs/>
                <w:sz w:val="18"/>
                <w:szCs w:val="18"/>
              </w:rPr>
              <w:t>abs</w:t>
            </w:r>
          </w:p>
        </w:tc>
        <w:tc>
          <w:tcPr>
            <w:tcW w:w="594" w:type="dxa"/>
            <w:shd w:val="clear" w:color="auto" w:fill="D9D9D9" w:themeFill="background1" w:themeFillShade="D9"/>
            <w:noWrap/>
            <w:vAlign w:val="bottom"/>
            <w:hideMark/>
          </w:tcPr>
          <w:p w14:paraId="02BABADD" w14:textId="77777777" w:rsidR="00216F02" w:rsidRPr="00125D20" w:rsidRDefault="00216F02" w:rsidP="002F5BBC">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125D20">
              <w:rPr>
                <w:b/>
                <w:bCs/>
                <w:sz w:val="16"/>
                <w:szCs w:val="16"/>
              </w:rPr>
              <w:t>%</w:t>
            </w:r>
          </w:p>
        </w:tc>
        <w:tc>
          <w:tcPr>
            <w:tcW w:w="594" w:type="dxa"/>
            <w:noWrap/>
            <w:vAlign w:val="bottom"/>
            <w:hideMark/>
          </w:tcPr>
          <w:p w14:paraId="509F6E2D" w14:textId="77777777" w:rsidR="00216F02" w:rsidRPr="00125D20" w:rsidRDefault="00216F02" w:rsidP="002F5BBC">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125D20">
              <w:rPr>
                <w:b/>
                <w:bCs/>
                <w:sz w:val="18"/>
                <w:szCs w:val="18"/>
              </w:rPr>
              <w:t>abs</w:t>
            </w:r>
          </w:p>
        </w:tc>
        <w:tc>
          <w:tcPr>
            <w:tcW w:w="594" w:type="dxa"/>
            <w:shd w:val="clear" w:color="auto" w:fill="D9D9D9" w:themeFill="background1" w:themeFillShade="D9"/>
            <w:noWrap/>
            <w:vAlign w:val="bottom"/>
            <w:hideMark/>
          </w:tcPr>
          <w:p w14:paraId="0F528F8B" w14:textId="77777777" w:rsidR="00216F02" w:rsidRPr="00125D20" w:rsidRDefault="00216F02" w:rsidP="002F5BBC">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125D20">
              <w:rPr>
                <w:b/>
                <w:bCs/>
                <w:sz w:val="16"/>
                <w:szCs w:val="16"/>
              </w:rPr>
              <w:t>%</w:t>
            </w:r>
          </w:p>
        </w:tc>
        <w:tc>
          <w:tcPr>
            <w:tcW w:w="594" w:type="dxa"/>
            <w:noWrap/>
            <w:vAlign w:val="bottom"/>
            <w:hideMark/>
          </w:tcPr>
          <w:p w14:paraId="6D596DC8" w14:textId="77777777" w:rsidR="00216F02" w:rsidRPr="00125D20" w:rsidRDefault="00216F02" w:rsidP="002F5BBC">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125D20">
              <w:rPr>
                <w:b/>
                <w:bCs/>
                <w:sz w:val="18"/>
                <w:szCs w:val="18"/>
              </w:rPr>
              <w:t>abs</w:t>
            </w:r>
          </w:p>
        </w:tc>
        <w:tc>
          <w:tcPr>
            <w:tcW w:w="594" w:type="dxa"/>
            <w:shd w:val="clear" w:color="auto" w:fill="D9D9D9" w:themeFill="background1" w:themeFillShade="D9"/>
            <w:noWrap/>
            <w:vAlign w:val="bottom"/>
            <w:hideMark/>
          </w:tcPr>
          <w:p w14:paraId="1AD58AE5" w14:textId="77777777" w:rsidR="00216F02" w:rsidRPr="00125D20" w:rsidRDefault="00216F02" w:rsidP="002F5BBC">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125D20">
              <w:rPr>
                <w:b/>
                <w:bCs/>
                <w:sz w:val="16"/>
                <w:szCs w:val="16"/>
              </w:rPr>
              <w:t>%</w:t>
            </w:r>
          </w:p>
        </w:tc>
        <w:tc>
          <w:tcPr>
            <w:tcW w:w="594" w:type="dxa"/>
            <w:noWrap/>
            <w:vAlign w:val="bottom"/>
            <w:hideMark/>
          </w:tcPr>
          <w:p w14:paraId="0D3E22C6" w14:textId="77777777" w:rsidR="00216F02" w:rsidRPr="00125D20" w:rsidRDefault="00216F02" w:rsidP="002F5BBC">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125D20">
              <w:rPr>
                <w:b/>
                <w:bCs/>
                <w:sz w:val="18"/>
                <w:szCs w:val="18"/>
              </w:rPr>
              <w:t>abs</w:t>
            </w:r>
          </w:p>
        </w:tc>
        <w:tc>
          <w:tcPr>
            <w:tcW w:w="594" w:type="dxa"/>
            <w:shd w:val="clear" w:color="auto" w:fill="D9D9D9" w:themeFill="background1" w:themeFillShade="D9"/>
            <w:noWrap/>
            <w:vAlign w:val="bottom"/>
            <w:hideMark/>
          </w:tcPr>
          <w:p w14:paraId="23C8C685" w14:textId="77777777" w:rsidR="00216F02" w:rsidRPr="00125D20" w:rsidRDefault="00216F02" w:rsidP="002F5BBC">
            <w:pPr>
              <w:pStyle w:val="BodyText"/>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125D20">
              <w:rPr>
                <w:b/>
                <w:bCs/>
                <w:sz w:val="16"/>
                <w:szCs w:val="16"/>
              </w:rPr>
              <w:t>%</w:t>
            </w:r>
          </w:p>
        </w:tc>
      </w:tr>
      <w:tr w:rsidR="00DA7BC3" w:rsidRPr="00125D20" w14:paraId="10E0B584" w14:textId="77777777" w:rsidTr="00DA2D91">
        <w:trPr>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5E0A4A65" w14:textId="77777777" w:rsidR="00216F02" w:rsidRPr="00125D20" w:rsidRDefault="00216F02" w:rsidP="00FA2B2B">
            <w:pPr>
              <w:pStyle w:val="BodyText"/>
              <w:spacing w:beforeLines="20" w:before="48" w:afterLines="20" w:after="48"/>
              <w:jc w:val="center"/>
              <w:rPr>
                <w:sz w:val="22"/>
                <w:szCs w:val="22"/>
              </w:rPr>
            </w:pPr>
            <w:r w:rsidRPr="00125D20">
              <w:rPr>
                <w:sz w:val="22"/>
                <w:szCs w:val="22"/>
              </w:rPr>
              <w:t>0</w:t>
            </w:r>
          </w:p>
        </w:tc>
        <w:tc>
          <w:tcPr>
            <w:tcW w:w="594" w:type="dxa"/>
            <w:noWrap/>
            <w:vAlign w:val="center"/>
            <w:hideMark/>
          </w:tcPr>
          <w:p w14:paraId="4BD4EE1D"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116</w:t>
            </w:r>
          </w:p>
        </w:tc>
        <w:tc>
          <w:tcPr>
            <w:tcW w:w="594" w:type="dxa"/>
            <w:shd w:val="clear" w:color="auto" w:fill="D9D9D9" w:themeFill="background1" w:themeFillShade="D9"/>
            <w:noWrap/>
            <w:vAlign w:val="center"/>
            <w:hideMark/>
          </w:tcPr>
          <w:p w14:paraId="42BFBE2E" w14:textId="2160DBB2"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32.68</w:t>
            </w:r>
          </w:p>
        </w:tc>
        <w:tc>
          <w:tcPr>
            <w:tcW w:w="594" w:type="dxa"/>
            <w:noWrap/>
            <w:vAlign w:val="center"/>
            <w:hideMark/>
          </w:tcPr>
          <w:p w14:paraId="50EFB6EA"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177</w:t>
            </w:r>
          </w:p>
        </w:tc>
        <w:tc>
          <w:tcPr>
            <w:tcW w:w="594" w:type="dxa"/>
            <w:shd w:val="clear" w:color="auto" w:fill="D9D9D9" w:themeFill="background1" w:themeFillShade="D9"/>
            <w:noWrap/>
            <w:vAlign w:val="center"/>
            <w:hideMark/>
          </w:tcPr>
          <w:p w14:paraId="1748FE6F" w14:textId="2439DC91"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50.28</w:t>
            </w:r>
          </w:p>
        </w:tc>
        <w:tc>
          <w:tcPr>
            <w:tcW w:w="594" w:type="dxa"/>
            <w:noWrap/>
            <w:vAlign w:val="center"/>
            <w:hideMark/>
          </w:tcPr>
          <w:p w14:paraId="6655B07A"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223</w:t>
            </w:r>
          </w:p>
        </w:tc>
        <w:tc>
          <w:tcPr>
            <w:tcW w:w="594" w:type="dxa"/>
            <w:shd w:val="clear" w:color="auto" w:fill="D9D9D9" w:themeFill="background1" w:themeFillShade="D9"/>
            <w:noWrap/>
            <w:vAlign w:val="center"/>
            <w:hideMark/>
          </w:tcPr>
          <w:p w14:paraId="00603574" w14:textId="1DF43063"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63.17</w:t>
            </w:r>
          </w:p>
        </w:tc>
        <w:tc>
          <w:tcPr>
            <w:tcW w:w="594" w:type="dxa"/>
            <w:noWrap/>
            <w:vAlign w:val="center"/>
            <w:hideMark/>
          </w:tcPr>
          <w:p w14:paraId="05EF63A8"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200</w:t>
            </w:r>
          </w:p>
        </w:tc>
        <w:tc>
          <w:tcPr>
            <w:tcW w:w="594" w:type="dxa"/>
            <w:shd w:val="clear" w:color="auto" w:fill="D9D9D9" w:themeFill="background1" w:themeFillShade="D9"/>
            <w:noWrap/>
            <w:vAlign w:val="center"/>
            <w:hideMark/>
          </w:tcPr>
          <w:p w14:paraId="4BCEE692" w14:textId="2C55EA24"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56.50</w:t>
            </w:r>
          </w:p>
        </w:tc>
        <w:tc>
          <w:tcPr>
            <w:tcW w:w="594" w:type="dxa"/>
            <w:noWrap/>
            <w:vAlign w:val="center"/>
            <w:hideMark/>
          </w:tcPr>
          <w:p w14:paraId="5B703C46"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241</w:t>
            </w:r>
          </w:p>
        </w:tc>
        <w:tc>
          <w:tcPr>
            <w:tcW w:w="594" w:type="dxa"/>
            <w:shd w:val="clear" w:color="auto" w:fill="D9D9D9" w:themeFill="background1" w:themeFillShade="D9"/>
            <w:noWrap/>
            <w:vAlign w:val="center"/>
            <w:hideMark/>
          </w:tcPr>
          <w:p w14:paraId="7BC53D31" w14:textId="6136E1EE"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69.45</w:t>
            </w:r>
          </w:p>
        </w:tc>
        <w:tc>
          <w:tcPr>
            <w:tcW w:w="594" w:type="dxa"/>
            <w:noWrap/>
            <w:vAlign w:val="center"/>
            <w:hideMark/>
          </w:tcPr>
          <w:p w14:paraId="58C972FE"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185</w:t>
            </w:r>
          </w:p>
        </w:tc>
        <w:tc>
          <w:tcPr>
            <w:tcW w:w="594" w:type="dxa"/>
            <w:shd w:val="clear" w:color="auto" w:fill="D9D9D9" w:themeFill="background1" w:themeFillShade="D9"/>
            <w:noWrap/>
            <w:vAlign w:val="center"/>
            <w:hideMark/>
          </w:tcPr>
          <w:p w14:paraId="434D4D38" w14:textId="1C8DE5B4"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52.26</w:t>
            </w:r>
          </w:p>
        </w:tc>
        <w:tc>
          <w:tcPr>
            <w:tcW w:w="594" w:type="dxa"/>
            <w:noWrap/>
            <w:vAlign w:val="center"/>
            <w:hideMark/>
          </w:tcPr>
          <w:p w14:paraId="07983A1C"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29</w:t>
            </w:r>
          </w:p>
        </w:tc>
        <w:tc>
          <w:tcPr>
            <w:tcW w:w="594" w:type="dxa"/>
            <w:shd w:val="clear" w:color="auto" w:fill="D9D9D9" w:themeFill="background1" w:themeFillShade="D9"/>
            <w:noWrap/>
            <w:vAlign w:val="center"/>
            <w:hideMark/>
          </w:tcPr>
          <w:p w14:paraId="75F9F2B3" w14:textId="4FBB3F07"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8.12</w:t>
            </w:r>
          </w:p>
        </w:tc>
      </w:tr>
      <w:tr w:rsidR="00DA7BC3" w:rsidRPr="00125D20" w14:paraId="7E79E397" w14:textId="77777777" w:rsidTr="00DA2D91">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17A03F6E" w14:textId="77777777" w:rsidR="00216F02" w:rsidRPr="00125D20" w:rsidRDefault="00216F02" w:rsidP="00FA2B2B">
            <w:pPr>
              <w:pStyle w:val="BodyText"/>
              <w:spacing w:beforeLines="20" w:before="48" w:afterLines="20" w:after="48"/>
              <w:jc w:val="center"/>
              <w:rPr>
                <w:sz w:val="22"/>
                <w:szCs w:val="22"/>
              </w:rPr>
            </w:pPr>
            <w:r w:rsidRPr="00125D20">
              <w:rPr>
                <w:sz w:val="22"/>
                <w:szCs w:val="22"/>
              </w:rPr>
              <w:t>1</w:t>
            </w:r>
          </w:p>
        </w:tc>
        <w:tc>
          <w:tcPr>
            <w:tcW w:w="594" w:type="dxa"/>
            <w:noWrap/>
            <w:vAlign w:val="center"/>
            <w:hideMark/>
          </w:tcPr>
          <w:p w14:paraId="79AE1475"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26</w:t>
            </w:r>
          </w:p>
        </w:tc>
        <w:tc>
          <w:tcPr>
            <w:tcW w:w="594" w:type="dxa"/>
            <w:shd w:val="clear" w:color="auto" w:fill="D9D9D9" w:themeFill="background1" w:themeFillShade="D9"/>
            <w:noWrap/>
            <w:vAlign w:val="center"/>
            <w:hideMark/>
          </w:tcPr>
          <w:p w14:paraId="2653C0DF" w14:textId="1389BAF1"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7.32</w:t>
            </w:r>
          </w:p>
        </w:tc>
        <w:tc>
          <w:tcPr>
            <w:tcW w:w="594" w:type="dxa"/>
            <w:noWrap/>
            <w:vAlign w:val="center"/>
            <w:hideMark/>
          </w:tcPr>
          <w:p w14:paraId="761AE1EE"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32</w:t>
            </w:r>
          </w:p>
        </w:tc>
        <w:tc>
          <w:tcPr>
            <w:tcW w:w="594" w:type="dxa"/>
            <w:shd w:val="clear" w:color="auto" w:fill="D9D9D9" w:themeFill="background1" w:themeFillShade="D9"/>
            <w:noWrap/>
            <w:vAlign w:val="center"/>
            <w:hideMark/>
          </w:tcPr>
          <w:p w14:paraId="005A6D23" w14:textId="58351344"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9.09</w:t>
            </w:r>
          </w:p>
        </w:tc>
        <w:tc>
          <w:tcPr>
            <w:tcW w:w="594" w:type="dxa"/>
            <w:noWrap/>
            <w:vAlign w:val="center"/>
            <w:hideMark/>
          </w:tcPr>
          <w:p w14:paraId="28198CFE"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30</w:t>
            </w:r>
          </w:p>
        </w:tc>
        <w:tc>
          <w:tcPr>
            <w:tcW w:w="594" w:type="dxa"/>
            <w:shd w:val="clear" w:color="auto" w:fill="D9D9D9" w:themeFill="background1" w:themeFillShade="D9"/>
            <w:noWrap/>
            <w:vAlign w:val="center"/>
            <w:hideMark/>
          </w:tcPr>
          <w:p w14:paraId="7742A55E" w14:textId="3DA4C280"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8.50</w:t>
            </w:r>
          </w:p>
        </w:tc>
        <w:tc>
          <w:tcPr>
            <w:tcW w:w="594" w:type="dxa"/>
            <w:noWrap/>
            <w:vAlign w:val="center"/>
            <w:hideMark/>
          </w:tcPr>
          <w:p w14:paraId="52CEFF1C"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32</w:t>
            </w:r>
          </w:p>
        </w:tc>
        <w:tc>
          <w:tcPr>
            <w:tcW w:w="594" w:type="dxa"/>
            <w:shd w:val="clear" w:color="auto" w:fill="D9D9D9" w:themeFill="background1" w:themeFillShade="D9"/>
            <w:noWrap/>
            <w:vAlign w:val="center"/>
            <w:hideMark/>
          </w:tcPr>
          <w:p w14:paraId="6A1DA7AA" w14:textId="6B916C3D"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9.04</w:t>
            </w:r>
          </w:p>
        </w:tc>
        <w:tc>
          <w:tcPr>
            <w:tcW w:w="594" w:type="dxa"/>
            <w:noWrap/>
            <w:vAlign w:val="center"/>
            <w:hideMark/>
          </w:tcPr>
          <w:p w14:paraId="0EB62470"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27</w:t>
            </w:r>
          </w:p>
        </w:tc>
        <w:tc>
          <w:tcPr>
            <w:tcW w:w="594" w:type="dxa"/>
            <w:shd w:val="clear" w:color="auto" w:fill="D9D9D9" w:themeFill="background1" w:themeFillShade="D9"/>
            <w:noWrap/>
            <w:vAlign w:val="center"/>
            <w:hideMark/>
          </w:tcPr>
          <w:p w14:paraId="7CA0A3F1" w14:textId="60D94737"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7.78</w:t>
            </w:r>
          </w:p>
        </w:tc>
        <w:tc>
          <w:tcPr>
            <w:tcW w:w="594" w:type="dxa"/>
            <w:noWrap/>
            <w:vAlign w:val="center"/>
            <w:hideMark/>
          </w:tcPr>
          <w:p w14:paraId="39BE4ACA"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26</w:t>
            </w:r>
          </w:p>
        </w:tc>
        <w:tc>
          <w:tcPr>
            <w:tcW w:w="594" w:type="dxa"/>
            <w:shd w:val="clear" w:color="auto" w:fill="D9D9D9" w:themeFill="background1" w:themeFillShade="D9"/>
            <w:noWrap/>
            <w:vAlign w:val="center"/>
            <w:hideMark/>
          </w:tcPr>
          <w:p w14:paraId="5447F322" w14:textId="564BCF3B"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7.34</w:t>
            </w:r>
          </w:p>
        </w:tc>
        <w:tc>
          <w:tcPr>
            <w:tcW w:w="594" w:type="dxa"/>
            <w:noWrap/>
            <w:vAlign w:val="center"/>
            <w:hideMark/>
          </w:tcPr>
          <w:p w14:paraId="674751B1"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3</w:t>
            </w:r>
          </w:p>
        </w:tc>
        <w:tc>
          <w:tcPr>
            <w:tcW w:w="594" w:type="dxa"/>
            <w:shd w:val="clear" w:color="auto" w:fill="D9D9D9" w:themeFill="background1" w:themeFillShade="D9"/>
            <w:noWrap/>
            <w:vAlign w:val="center"/>
            <w:hideMark/>
          </w:tcPr>
          <w:p w14:paraId="3615D42F" w14:textId="4A643192"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0.84</w:t>
            </w:r>
          </w:p>
        </w:tc>
      </w:tr>
      <w:tr w:rsidR="00DA7BC3" w:rsidRPr="00125D20" w14:paraId="08081703" w14:textId="77777777" w:rsidTr="00DA2D91">
        <w:trPr>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251D13DD" w14:textId="77777777" w:rsidR="00216F02" w:rsidRPr="00125D20" w:rsidRDefault="00216F02" w:rsidP="00FA2B2B">
            <w:pPr>
              <w:pStyle w:val="BodyText"/>
              <w:spacing w:beforeLines="20" w:before="48" w:afterLines="20" w:after="48"/>
              <w:jc w:val="center"/>
              <w:rPr>
                <w:sz w:val="22"/>
                <w:szCs w:val="22"/>
              </w:rPr>
            </w:pPr>
            <w:r w:rsidRPr="00125D20">
              <w:rPr>
                <w:sz w:val="22"/>
                <w:szCs w:val="22"/>
              </w:rPr>
              <w:t>2</w:t>
            </w:r>
          </w:p>
        </w:tc>
        <w:tc>
          <w:tcPr>
            <w:tcW w:w="594" w:type="dxa"/>
            <w:noWrap/>
            <w:vAlign w:val="center"/>
            <w:hideMark/>
          </w:tcPr>
          <w:p w14:paraId="678FD070"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39</w:t>
            </w:r>
          </w:p>
        </w:tc>
        <w:tc>
          <w:tcPr>
            <w:tcW w:w="594" w:type="dxa"/>
            <w:shd w:val="clear" w:color="auto" w:fill="D9D9D9" w:themeFill="background1" w:themeFillShade="D9"/>
            <w:noWrap/>
            <w:vAlign w:val="center"/>
            <w:hideMark/>
          </w:tcPr>
          <w:p w14:paraId="133C39A6" w14:textId="7DCFC97E"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10.99</w:t>
            </w:r>
          </w:p>
        </w:tc>
        <w:tc>
          <w:tcPr>
            <w:tcW w:w="594" w:type="dxa"/>
            <w:noWrap/>
            <w:vAlign w:val="center"/>
            <w:hideMark/>
          </w:tcPr>
          <w:p w14:paraId="087C4A6F"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36</w:t>
            </w:r>
          </w:p>
        </w:tc>
        <w:tc>
          <w:tcPr>
            <w:tcW w:w="594" w:type="dxa"/>
            <w:shd w:val="clear" w:color="auto" w:fill="D9D9D9" w:themeFill="background1" w:themeFillShade="D9"/>
            <w:noWrap/>
            <w:vAlign w:val="center"/>
            <w:hideMark/>
          </w:tcPr>
          <w:p w14:paraId="23402F7C" w14:textId="02511022"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10.23</w:t>
            </w:r>
          </w:p>
        </w:tc>
        <w:tc>
          <w:tcPr>
            <w:tcW w:w="594" w:type="dxa"/>
            <w:noWrap/>
            <w:vAlign w:val="center"/>
            <w:hideMark/>
          </w:tcPr>
          <w:p w14:paraId="706A737F"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24</w:t>
            </w:r>
          </w:p>
        </w:tc>
        <w:tc>
          <w:tcPr>
            <w:tcW w:w="594" w:type="dxa"/>
            <w:shd w:val="clear" w:color="auto" w:fill="D9D9D9" w:themeFill="background1" w:themeFillShade="D9"/>
            <w:noWrap/>
            <w:vAlign w:val="center"/>
            <w:hideMark/>
          </w:tcPr>
          <w:p w14:paraId="3EDDCBF8" w14:textId="099A9A80"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6.80</w:t>
            </w:r>
          </w:p>
        </w:tc>
        <w:tc>
          <w:tcPr>
            <w:tcW w:w="594" w:type="dxa"/>
            <w:noWrap/>
            <w:vAlign w:val="center"/>
            <w:hideMark/>
          </w:tcPr>
          <w:p w14:paraId="5DE6B43F"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21</w:t>
            </w:r>
          </w:p>
        </w:tc>
        <w:tc>
          <w:tcPr>
            <w:tcW w:w="594" w:type="dxa"/>
            <w:shd w:val="clear" w:color="auto" w:fill="D9D9D9" w:themeFill="background1" w:themeFillShade="D9"/>
            <w:noWrap/>
            <w:vAlign w:val="center"/>
            <w:hideMark/>
          </w:tcPr>
          <w:p w14:paraId="769DB5D7" w14:textId="477CE041"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5.93</w:t>
            </w:r>
          </w:p>
        </w:tc>
        <w:tc>
          <w:tcPr>
            <w:tcW w:w="594" w:type="dxa"/>
            <w:noWrap/>
            <w:vAlign w:val="center"/>
            <w:hideMark/>
          </w:tcPr>
          <w:p w14:paraId="1B55FAF5"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22</w:t>
            </w:r>
          </w:p>
        </w:tc>
        <w:tc>
          <w:tcPr>
            <w:tcW w:w="594" w:type="dxa"/>
            <w:shd w:val="clear" w:color="auto" w:fill="D9D9D9" w:themeFill="background1" w:themeFillShade="D9"/>
            <w:noWrap/>
            <w:vAlign w:val="center"/>
            <w:hideMark/>
          </w:tcPr>
          <w:p w14:paraId="4C895A9A" w14:textId="710C92FC"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6.34</w:t>
            </w:r>
          </w:p>
        </w:tc>
        <w:tc>
          <w:tcPr>
            <w:tcW w:w="594" w:type="dxa"/>
            <w:noWrap/>
            <w:vAlign w:val="center"/>
            <w:hideMark/>
          </w:tcPr>
          <w:p w14:paraId="4C65985E"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25</w:t>
            </w:r>
          </w:p>
        </w:tc>
        <w:tc>
          <w:tcPr>
            <w:tcW w:w="594" w:type="dxa"/>
            <w:shd w:val="clear" w:color="auto" w:fill="D9D9D9" w:themeFill="background1" w:themeFillShade="D9"/>
            <w:noWrap/>
            <w:vAlign w:val="center"/>
            <w:hideMark/>
          </w:tcPr>
          <w:p w14:paraId="7093207E" w14:textId="534E983D"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7.06</w:t>
            </w:r>
          </w:p>
        </w:tc>
        <w:tc>
          <w:tcPr>
            <w:tcW w:w="594" w:type="dxa"/>
            <w:noWrap/>
            <w:vAlign w:val="center"/>
            <w:hideMark/>
          </w:tcPr>
          <w:p w14:paraId="57527383"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8</w:t>
            </w:r>
          </w:p>
        </w:tc>
        <w:tc>
          <w:tcPr>
            <w:tcW w:w="594" w:type="dxa"/>
            <w:shd w:val="clear" w:color="auto" w:fill="D9D9D9" w:themeFill="background1" w:themeFillShade="D9"/>
            <w:noWrap/>
            <w:vAlign w:val="center"/>
            <w:hideMark/>
          </w:tcPr>
          <w:p w14:paraId="11265E9B" w14:textId="363E7A93"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2.24</w:t>
            </w:r>
          </w:p>
        </w:tc>
      </w:tr>
      <w:tr w:rsidR="00DA7BC3" w:rsidRPr="00125D20" w14:paraId="3EDBD039" w14:textId="77777777" w:rsidTr="00DA2D91">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39677222" w14:textId="77777777" w:rsidR="00216F02" w:rsidRPr="00125D20" w:rsidRDefault="00216F02" w:rsidP="00FA2B2B">
            <w:pPr>
              <w:pStyle w:val="BodyText"/>
              <w:spacing w:beforeLines="20" w:before="48" w:afterLines="20" w:after="48"/>
              <w:jc w:val="center"/>
              <w:rPr>
                <w:sz w:val="22"/>
                <w:szCs w:val="22"/>
              </w:rPr>
            </w:pPr>
            <w:r w:rsidRPr="00125D20">
              <w:rPr>
                <w:sz w:val="22"/>
                <w:szCs w:val="22"/>
              </w:rPr>
              <w:t>3</w:t>
            </w:r>
          </w:p>
        </w:tc>
        <w:tc>
          <w:tcPr>
            <w:tcW w:w="594" w:type="dxa"/>
            <w:noWrap/>
            <w:vAlign w:val="center"/>
            <w:hideMark/>
          </w:tcPr>
          <w:p w14:paraId="509243FD"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33</w:t>
            </w:r>
          </w:p>
        </w:tc>
        <w:tc>
          <w:tcPr>
            <w:tcW w:w="594" w:type="dxa"/>
            <w:shd w:val="clear" w:color="auto" w:fill="D9D9D9" w:themeFill="background1" w:themeFillShade="D9"/>
            <w:noWrap/>
            <w:vAlign w:val="center"/>
            <w:hideMark/>
          </w:tcPr>
          <w:p w14:paraId="16471F3F" w14:textId="7A9987EC"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9.30</w:t>
            </w:r>
          </w:p>
        </w:tc>
        <w:tc>
          <w:tcPr>
            <w:tcW w:w="594" w:type="dxa"/>
            <w:noWrap/>
            <w:vAlign w:val="center"/>
            <w:hideMark/>
          </w:tcPr>
          <w:p w14:paraId="418681AA"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27</w:t>
            </w:r>
          </w:p>
        </w:tc>
        <w:tc>
          <w:tcPr>
            <w:tcW w:w="594" w:type="dxa"/>
            <w:shd w:val="clear" w:color="auto" w:fill="D9D9D9" w:themeFill="background1" w:themeFillShade="D9"/>
            <w:noWrap/>
            <w:vAlign w:val="center"/>
            <w:hideMark/>
          </w:tcPr>
          <w:p w14:paraId="60291F10" w14:textId="306268E7"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7.67</w:t>
            </w:r>
          </w:p>
        </w:tc>
        <w:tc>
          <w:tcPr>
            <w:tcW w:w="594" w:type="dxa"/>
            <w:noWrap/>
            <w:vAlign w:val="center"/>
            <w:hideMark/>
          </w:tcPr>
          <w:p w14:paraId="24998D85"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13</w:t>
            </w:r>
          </w:p>
        </w:tc>
        <w:tc>
          <w:tcPr>
            <w:tcW w:w="594" w:type="dxa"/>
            <w:shd w:val="clear" w:color="auto" w:fill="D9D9D9" w:themeFill="background1" w:themeFillShade="D9"/>
            <w:noWrap/>
            <w:vAlign w:val="center"/>
            <w:hideMark/>
          </w:tcPr>
          <w:p w14:paraId="31D6DF97" w14:textId="7EA4DB9E"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3.68</w:t>
            </w:r>
          </w:p>
        </w:tc>
        <w:tc>
          <w:tcPr>
            <w:tcW w:w="594" w:type="dxa"/>
            <w:noWrap/>
            <w:vAlign w:val="center"/>
            <w:hideMark/>
          </w:tcPr>
          <w:p w14:paraId="1B4C6725"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22</w:t>
            </w:r>
          </w:p>
        </w:tc>
        <w:tc>
          <w:tcPr>
            <w:tcW w:w="594" w:type="dxa"/>
            <w:shd w:val="clear" w:color="auto" w:fill="D9D9D9" w:themeFill="background1" w:themeFillShade="D9"/>
            <w:noWrap/>
            <w:vAlign w:val="center"/>
            <w:hideMark/>
          </w:tcPr>
          <w:p w14:paraId="5D1DAE43" w14:textId="68EB3C4C"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6.21</w:t>
            </w:r>
          </w:p>
        </w:tc>
        <w:tc>
          <w:tcPr>
            <w:tcW w:w="594" w:type="dxa"/>
            <w:noWrap/>
            <w:vAlign w:val="center"/>
            <w:hideMark/>
          </w:tcPr>
          <w:p w14:paraId="56B3268A"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16</w:t>
            </w:r>
          </w:p>
        </w:tc>
        <w:tc>
          <w:tcPr>
            <w:tcW w:w="594" w:type="dxa"/>
            <w:shd w:val="clear" w:color="auto" w:fill="D9D9D9" w:themeFill="background1" w:themeFillShade="D9"/>
            <w:noWrap/>
            <w:vAlign w:val="center"/>
            <w:hideMark/>
          </w:tcPr>
          <w:p w14:paraId="31DA730C" w14:textId="10021098"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4.61</w:t>
            </w:r>
          </w:p>
        </w:tc>
        <w:tc>
          <w:tcPr>
            <w:tcW w:w="594" w:type="dxa"/>
            <w:noWrap/>
            <w:vAlign w:val="center"/>
            <w:hideMark/>
          </w:tcPr>
          <w:p w14:paraId="247C50F4"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22</w:t>
            </w:r>
          </w:p>
        </w:tc>
        <w:tc>
          <w:tcPr>
            <w:tcW w:w="594" w:type="dxa"/>
            <w:shd w:val="clear" w:color="auto" w:fill="D9D9D9" w:themeFill="background1" w:themeFillShade="D9"/>
            <w:noWrap/>
            <w:vAlign w:val="center"/>
            <w:hideMark/>
          </w:tcPr>
          <w:p w14:paraId="503A5FF4" w14:textId="47D725C4"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6.21</w:t>
            </w:r>
          </w:p>
        </w:tc>
        <w:tc>
          <w:tcPr>
            <w:tcW w:w="594" w:type="dxa"/>
            <w:noWrap/>
            <w:vAlign w:val="center"/>
            <w:hideMark/>
          </w:tcPr>
          <w:p w14:paraId="6A800022"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8</w:t>
            </w:r>
          </w:p>
        </w:tc>
        <w:tc>
          <w:tcPr>
            <w:tcW w:w="594" w:type="dxa"/>
            <w:shd w:val="clear" w:color="auto" w:fill="D9D9D9" w:themeFill="background1" w:themeFillShade="D9"/>
            <w:noWrap/>
            <w:vAlign w:val="center"/>
            <w:hideMark/>
          </w:tcPr>
          <w:p w14:paraId="4B921927" w14:textId="6A84C4C0"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2.24</w:t>
            </w:r>
          </w:p>
        </w:tc>
      </w:tr>
      <w:tr w:rsidR="00DA7BC3" w:rsidRPr="00125D20" w14:paraId="2692C57D" w14:textId="77777777" w:rsidTr="00DA2D91">
        <w:trPr>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11CFF97F" w14:textId="77777777" w:rsidR="00216F02" w:rsidRPr="00125D20" w:rsidRDefault="00216F02" w:rsidP="00FA2B2B">
            <w:pPr>
              <w:pStyle w:val="BodyText"/>
              <w:spacing w:beforeLines="20" w:before="48" w:afterLines="20" w:after="48"/>
              <w:jc w:val="center"/>
              <w:rPr>
                <w:sz w:val="22"/>
                <w:szCs w:val="22"/>
              </w:rPr>
            </w:pPr>
            <w:r w:rsidRPr="00125D20">
              <w:rPr>
                <w:sz w:val="22"/>
                <w:szCs w:val="22"/>
              </w:rPr>
              <w:t>4</w:t>
            </w:r>
          </w:p>
        </w:tc>
        <w:tc>
          <w:tcPr>
            <w:tcW w:w="594" w:type="dxa"/>
            <w:noWrap/>
            <w:vAlign w:val="center"/>
            <w:hideMark/>
          </w:tcPr>
          <w:p w14:paraId="72A327FE"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15</w:t>
            </w:r>
          </w:p>
        </w:tc>
        <w:tc>
          <w:tcPr>
            <w:tcW w:w="594" w:type="dxa"/>
            <w:shd w:val="clear" w:color="auto" w:fill="D9D9D9" w:themeFill="background1" w:themeFillShade="D9"/>
            <w:noWrap/>
            <w:vAlign w:val="center"/>
            <w:hideMark/>
          </w:tcPr>
          <w:p w14:paraId="78423794" w14:textId="11FF61C2"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4.23</w:t>
            </w:r>
          </w:p>
        </w:tc>
        <w:tc>
          <w:tcPr>
            <w:tcW w:w="594" w:type="dxa"/>
            <w:noWrap/>
            <w:vAlign w:val="center"/>
            <w:hideMark/>
          </w:tcPr>
          <w:p w14:paraId="1F5B0FCB"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13</w:t>
            </w:r>
          </w:p>
        </w:tc>
        <w:tc>
          <w:tcPr>
            <w:tcW w:w="594" w:type="dxa"/>
            <w:shd w:val="clear" w:color="auto" w:fill="D9D9D9" w:themeFill="background1" w:themeFillShade="D9"/>
            <w:noWrap/>
            <w:vAlign w:val="center"/>
            <w:hideMark/>
          </w:tcPr>
          <w:p w14:paraId="0379AF4C" w14:textId="4CAB2136"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3.69</w:t>
            </w:r>
          </w:p>
        </w:tc>
        <w:tc>
          <w:tcPr>
            <w:tcW w:w="594" w:type="dxa"/>
            <w:noWrap/>
            <w:vAlign w:val="center"/>
            <w:hideMark/>
          </w:tcPr>
          <w:p w14:paraId="6E46B433"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8</w:t>
            </w:r>
          </w:p>
        </w:tc>
        <w:tc>
          <w:tcPr>
            <w:tcW w:w="594" w:type="dxa"/>
            <w:shd w:val="clear" w:color="auto" w:fill="D9D9D9" w:themeFill="background1" w:themeFillShade="D9"/>
            <w:noWrap/>
            <w:vAlign w:val="center"/>
            <w:hideMark/>
          </w:tcPr>
          <w:p w14:paraId="297BEE35" w14:textId="1492CBE5"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2.27</w:t>
            </w:r>
          </w:p>
        </w:tc>
        <w:tc>
          <w:tcPr>
            <w:tcW w:w="594" w:type="dxa"/>
            <w:noWrap/>
            <w:vAlign w:val="center"/>
            <w:hideMark/>
          </w:tcPr>
          <w:p w14:paraId="126E2D77"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13</w:t>
            </w:r>
          </w:p>
        </w:tc>
        <w:tc>
          <w:tcPr>
            <w:tcW w:w="594" w:type="dxa"/>
            <w:shd w:val="clear" w:color="auto" w:fill="D9D9D9" w:themeFill="background1" w:themeFillShade="D9"/>
            <w:noWrap/>
            <w:vAlign w:val="center"/>
            <w:hideMark/>
          </w:tcPr>
          <w:p w14:paraId="27D2E947" w14:textId="7C3F0B4D"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3.67</w:t>
            </w:r>
          </w:p>
        </w:tc>
        <w:tc>
          <w:tcPr>
            <w:tcW w:w="594" w:type="dxa"/>
            <w:noWrap/>
            <w:vAlign w:val="center"/>
            <w:hideMark/>
          </w:tcPr>
          <w:p w14:paraId="614C015D"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7</w:t>
            </w:r>
          </w:p>
        </w:tc>
        <w:tc>
          <w:tcPr>
            <w:tcW w:w="594" w:type="dxa"/>
            <w:shd w:val="clear" w:color="auto" w:fill="D9D9D9" w:themeFill="background1" w:themeFillShade="D9"/>
            <w:noWrap/>
            <w:vAlign w:val="center"/>
            <w:hideMark/>
          </w:tcPr>
          <w:p w14:paraId="3BDD2BF2" w14:textId="33078369"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2.02</w:t>
            </w:r>
          </w:p>
        </w:tc>
        <w:tc>
          <w:tcPr>
            <w:tcW w:w="594" w:type="dxa"/>
            <w:noWrap/>
            <w:vAlign w:val="center"/>
            <w:hideMark/>
          </w:tcPr>
          <w:p w14:paraId="2EEBB09E"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11</w:t>
            </w:r>
          </w:p>
        </w:tc>
        <w:tc>
          <w:tcPr>
            <w:tcW w:w="594" w:type="dxa"/>
            <w:shd w:val="clear" w:color="auto" w:fill="D9D9D9" w:themeFill="background1" w:themeFillShade="D9"/>
            <w:noWrap/>
            <w:vAlign w:val="center"/>
            <w:hideMark/>
          </w:tcPr>
          <w:p w14:paraId="22E35EBD" w14:textId="29C8EA91"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3.11</w:t>
            </w:r>
          </w:p>
        </w:tc>
        <w:tc>
          <w:tcPr>
            <w:tcW w:w="594" w:type="dxa"/>
            <w:noWrap/>
            <w:vAlign w:val="center"/>
            <w:hideMark/>
          </w:tcPr>
          <w:p w14:paraId="07B63B20"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10</w:t>
            </w:r>
          </w:p>
        </w:tc>
        <w:tc>
          <w:tcPr>
            <w:tcW w:w="594" w:type="dxa"/>
            <w:shd w:val="clear" w:color="auto" w:fill="D9D9D9" w:themeFill="background1" w:themeFillShade="D9"/>
            <w:noWrap/>
            <w:vAlign w:val="center"/>
            <w:hideMark/>
          </w:tcPr>
          <w:p w14:paraId="7506F285" w14:textId="158917EC"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2.80</w:t>
            </w:r>
          </w:p>
        </w:tc>
      </w:tr>
      <w:tr w:rsidR="00DA7BC3" w:rsidRPr="00125D20" w14:paraId="38F52A9F" w14:textId="77777777" w:rsidTr="00DA2D91">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67AF18E9" w14:textId="77777777" w:rsidR="00216F02" w:rsidRPr="00125D20" w:rsidRDefault="00216F02" w:rsidP="00FA2B2B">
            <w:pPr>
              <w:pStyle w:val="BodyText"/>
              <w:spacing w:beforeLines="20" w:before="48" w:afterLines="20" w:after="48"/>
              <w:jc w:val="center"/>
              <w:rPr>
                <w:sz w:val="22"/>
                <w:szCs w:val="22"/>
              </w:rPr>
            </w:pPr>
            <w:r w:rsidRPr="00125D20">
              <w:rPr>
                <w:sz w:val="22"/>
                <w:szCs w:val="22"/>
              </w:rPr>
              <w:t>5</w:t>
            </w:r>
          </w:p>
        </w:tc>
        <w:tc>
          <w:tcPr>
            <w:tcW w:w="594" w:type="dxa"/>
            <w:noWrap/>
            <w:vAlign w:val="center"/>
            <w:hideMark/>
          </w:tcPr>
          <w:p w14:paraId="435B8DF1"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40</w:t>
            </w:r>
          </w:p>
        </w:tc>
        <w:tc>
          <w:tcPr>
            <w:tcW w:w="594" w:type="dxa"/>
            <w:shd w:val="clear" w:color="auto" w:fill="D9D9D9" w:themeFill="background1" w:themeFillShade="D9"/>
            <w:noWrap/>
            <w:vAlign w:val="center"/>
            <w:hideMark/>
          </w:tcPr>
          <w:p w14:paraId="2A613496" w14:textId="445F6623"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11.27</w:t>
            </w:r>
          </w:p>
        </w:tc>
        <w:tc>
          <w:tcPr>
            <w:tcW w:w="594" w:type="dxa"/>
            <w:noWrap/>
            <w:vAlign w:val="center"/>
            <w:hideMark/>
          </w:tcPr>
          <w:p w14:paraId="6E2B36C1"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24</w:t>
            </w:r>
          </w:p>
        </w:tc>
        <w:tc>
          <w:tcPr>
            <w:tcW w:w="594" w:type="dxa"/>
            <w:shd w:val="clear" w:color="auto" w:fill="D9D9D9" w:themeFill="background1" w:themeFillShade="D9"/>
            <w:noWrap/>
            <w:vAlign w:val="center"/>
            <w:hideMark/>
          </w:tcPr>
          <w:p w14:paraId="0AE08945" w14:textId="702BD3C0"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6.82</w:t>
            </w:r>
          </w:p>
        </w:tc>
        <w:tc>
          <w:tcPr>
            <w:tcW w:w="594" w:type="dxa"/>
            <w:noWrap/>
            <w:vAlign w:val="center"/>
            <w:hideMark/>
          </w:tcPr>
          <w:p w14:paraId="62FED8FB"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13</w:t>
            </w:r>
          </w:p>
        </w:tc>
        <w:tc>
          <w:tcPr>
            <w:tcW w:w="594" w:type="dxa"/>
            <w:shd w:val="clear" w:color="auto" w:fill="D9D9D9" w:themeFill="background1" w:themeFillShade="D9"/>
            <w:noWrap/>
            <w:vAlign w:val="center"/>
            <w:hideMark/>
          </w:tcPr>
          <w:p w14:paraId="65D708DF" w14:textId="101CE811"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3.68</w:t>
            </w:r>
          </w:p>
        </w:tc>
        <w:tc>
          <w:tcPr>
            <w:tcW w:w="594" w:type="dxa"/>
            <w:noWrap/>
            <w:vAlign w:val="center"/>
            <w:hideMark/>
          </w:tcPr>
          <w:p w14:paraId="057C3E3D"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12</w:t>
            </w:r>
          </w:p>
        </w:tc>
        <w:tc>
          <w:tcPr>
            <w:tcW w:w="594" w:type="dxa"/>
            <w:shd w:val="clear" w:color="auto" w:fill="D9D9D9" w:themeFill="background1" w:themeFillShade="D9"/>
            <w:noWrap/>
            <w:vAlign w:val="center"/>
            <w:hideMark/>
          </w:tcPr>
          <w:p w14:paraId="0A6C5ADE" w14:textId="6D66FDF1"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3.39</w:t>
            </w:r>
          </w:p>
        </w:tc>
        <w:tc>
          <w:tcPr>
            <w:tcW w:w="594" w:type="dxa"/>
            <w:noWrap/>
            <w:vAlign w:val="center"/>
            <w:hideMark/>
          </w:tcPr>
          <w:p w14:paraId="79E6ACAB"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10</w:t>
            </w:r>
          </w:p>
        </w:tc>
        <w:tc>
          <w:tcPr>
            <w:tcW w:w="594" w:type="dxa"/>
            <w:shd w:val="clear" w:color="auto" w:fill="D9D9D9" w:themeFill="background1" w:themeFillShade="D9"/>
            <w:noWrap/>
            <w:vAlign w:val="center"/>
            <w:hideMark/>
          </w:tcPr>
          <w:p w14:paraId="217B1AE7" w14:textId="0A688989"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2.88</w:t>
            </w:r>
          </w:p>
        </w:tc>
        <w:tc>
          <w:tcPr>
            <w:tcW w:w="594" w:type="dxa"/>
            <w:noWrap/>
            <w:vAlign w:val="center"/>
            <w:hideMark/>
          </w:tcPr>
          <w:p w14:paraId="0AC3D049"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20</w:t>
            </w:r>
          </w:p>
        </w:tc>
        <w:tc>
          <w:tcPr>
            <w:tcW w:w="594" w:type="dxa"/>
            <w:shd w:val="clear" w:color="auto" w:fill="D9D9D9" w:themeFill="background1" w:themeFillShade="D9"/>
            <w:noWrap/>
            <w:vAlign w:val="center"/>
            <w:hideMark/>
          </w:tcPr>
          <w:p w14:paraId="151A351F" w14:textId="0DE32041"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5.65</w:t>
            </w:r>
          </w:p>
        </w:tc>
        <w:tc>
          <w:tcPr>
            <w:tcW w:w="594" w:type="dxa"/>
            <w:noWrap/>
            <w:vAlign w:val="center"/>
            <w:hideMark/>
          </w:tcPr>
          <w:p w14:paraId="2974AD5F"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27</w:t>
            </w:r>
          </w:p>
        </w:tc>
        <w:tc>
          <w:tcPr>
            <w:tcW w:w="594" w:type="dxa"/>
            <w:shd w:val="clear" w:color="auto" w:fill="D9D9D9" w:themeFill="background1" w:themeFillShade="D9"/>
            <w:noWrap/>
            <w:vAlign w:val="center"/>
            <w:hideMark/>
          </w:tcPr>
          <w:p w14:paraId="7C2BD772" w14:textId="0BA4400D"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7.56</w:t>
            </w:r>
          </w:p>
        </w:tc>
      </w:tr>
      <w:tr w:rsidR="00DA7BC3" w:rsidRPr="00125D20" w14:paraId="50E267EA" w14:textId="77777777" w:rsidTr="00DA2D91">
        <w:trPr>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3070F97E" w14:textId="77777777" w:rsidR="00216F02" w:rsidRPr="00125D20" w:rsidRDefault="00216F02" w:rsidP="00FA2B2B">
            <w:pPr>
              <w:pStyle w:val="BodyText"/>
              <w:spacing w:beforeLines="20" w:before="48" w:afterLines="20" w:after="48"/>
              <w:jc w:val="center"/>
              <w:rPr>
                <w:sz w:val="22"/>
                <w:szCs w:val="22"/>
              </w:rPr>
            </w:pPr>
            <w:r w:rsidRPr="00125D20">
              <w:rPr>
                <w:sz w:val="22"/>
                <w:szCs w:val="22"/>
              </w:rPr>
              <w:t>6</w:t>
            </w:r>
          </w:p>
        </w:tc>
        <w:tc>
          <w:tcPr>
            <w:tcW w:w="594" w:type="dxa"/>
            <w:noWrap/>
            <w:vAlign w:val="center"/>
            <w:hideMark/>
          </w:tcPr>
          <w:p w14:paraId="7920278B"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21</w:t>
            </w:r>
          </w:p>
        </w:tc>
        <w:tc>
          <w:tcPr>
            <w:tcW w:w="594" w:type="dxa"/>
            <w:shd w:val="clear" w:color="auto" w:fill="D9D9D9" w:themeFill="background1" w:themeFillShade="D9"/>
            <w:noWrap/>
            <w:vAlign w:val="center"/>
            <w:hideMark/>
          </w:tcPr>
          <w:p w14:paraId="6199F85B" w14:textId="3DFBBA85"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5.92</w:t>
            </w:r>
          </w:p>
        </w:tc>
        <w:tc>
          <w:tcPr>
            <w:tcW w:w="594" w:type="dxa"/>
            <w:noWrap/>
            <w:vAlign w:val="center"/>
            <w:hideMark/>
          </w:tcPr>
          <w:p w14:paraId="6AD99472"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4</w:t>
            </w:r>
          </w:p>
        </w:tc>
        <w:tc>
          <w:tcPr>
            <w:tcW w:w="594" w:type="dxa"/>
            <w:shd w:val="clear" w:color="auto" w:fill="D9D9D9" w:themeFill="background1" w:themeFillShade="D9"/>
            <w:noWrap/>
            <w:vAlign w:val="center"/>
            <w:hideMark/>
          </w:tcPr>
          <w:p w14:paraId="3820CE01" w14:textId="490DA6A0"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1.14</w:t>
            </w:r>
          </w:p>
        </w:tc>
        <w:tc>
          <w:tcPr>
            <w:tcW w:w="594" w:type="dxa"/>
            <w:noWrap/>
            <w:vAlign w:val="center"/>
            <w:hideMark/>
          </w:tcPr>
          <w:p w14:paraId="5D8BC81D"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10</w:t>
            </w:r>
          </w:p>
        </w:tc>
        <w:tc>
          <w:tcPr>
            <w:tcW w:w="594" w:type="dxa"/>
            <w:shd w:val="clear" w:color="auto" w:fill="D9D9D9" w:themeFill="background1" w:themeFillShade="D9"/>
            <w:noWrap/>
            <w:vAlign w:val="center"/>
            <w:hideMark/>
          </w:tcPr>
          <w:p w14:paraId="5688F2E0" w14:textId="294428B3"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2.83</w:t>
            </w:r>
          </w:p>
        </w:tc>
        <w:tc>
          <w:tcPr>
            <w:tcW w:w="594" w:type="dxa"/>
            <w:noWrap/>
            <w:vAlign w:val="center"/>
            <w:hideMark/>
          </w:tcPr>
          <w:p w14:paraId="5EDA5C41"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11</w:t>
            </w:r>
          </w:p>
        </w:tc>
        <w:tc>
          <w:tcPr>
            <w:tcW w:w="594" w:type="dxa"/>
            <w:shd w:val="clear" w:color="auto" w:fill="D9D9D9" w:themeFill="background1" w:themeFillShade="D9"/>
            <w:noWrap/>
            <w:vAlign w:val="center"/>
            <w:hideMark/>
          </w:tcPr>
          <w:p w14:paraId="7A12247E" w14:textId="235D5335"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3.11</w:t>
            </w:r>
          </w:p>
        </w:tc>
        <w:tc>
          <w:tcPr>
            <w:tcW w:w="594" w:type="dxa"/>
            <w:noWrap/>
            <w:vAlign w:val="center"/>
            <w:hideMark/>
          </w:tcPr>
          <w:p w14:paraId="250EF1C8"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4</w:t>
            </w:r>
          </w:p>
        </w:tc>
        <w:tc>
          <w:tcPr>
            <w:tcW w:w="594" w:type="dxa"/>
            <w:shd w:val="clear" w:color="auto" w:fill="D9D9D9" w:themeFill="background1" w:themeFillShade="D9"/>
            <w:noWrap/>
            <w:vAlign w:val="center"/>
            <w:hideMark/>
          </w:tcPr>
          <w:p w14:paraId="495E50CF" w14:textId="0D0DF239"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1.15</w:t>
            </w:r>
          </w:p>
        </w:tc>
        <w:tc>
          <w:tcPr>
            <w:tcW w:w="594" w:type="dxa"/>
            <w:noWrap/>
            <w:vAlign w:val="center"/>
            <w:hideMark/>
          </w:tcPr>
          <w:p w14:paraId="424EF628"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6</w:t>
            </w:r>
          </w:p>
        </w:tc>
        <w:tc>
          <w:tcPr>
            <w:tcW w:w="594" w:type="dxa"/>
            <w:shd w:val="clear" w:color="auto" w:fill="D9D9D9" w:themeFill="background1" w:themeFillShade="D9"/>
            <w:noWrap/>
            <w:vAlign w:val="center"/>
            <w:hideMark/>
          </w:tcPr>
          <w:p w14:paraId="6A463804" w14:textId="62466EE1"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1.69</w:t>
            </w:r>
          </w:p>
        </w:tc>
        <w:tc>
          <w:tcPr>
            <w:tcW w:w="594" w:type="dxa"/>
            <w:noWrap/>
            <w:vAlign w:val="center"/>
            <w:hideMark/>
          </w:tcPr>
          <w:p w14:paraId="22DFE957"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16</w:t>
            </w:r>
          </w:p>
        </w:tc>
        <w:tc>
          <w:tcPr>
            <w:tcW w:w="594" w:type="dxa"/>
            <w:shd w:val="clear" w:color="auto" w:fill="D9D9D9" w:themeFill="background1" w:themeFillShade="D9"/>
            <w:noWrap/>
            <w:vAlign w:val="center"/>
            <w:hideMark/>
          </w:tcPr>
          <w:p w14:paraId="03077A10" w14:textId="334E814B"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4.48</w:t>
            </w:r>
          </w:p>
        </w:tc>
      </w:tr>
      <w:tr w:rsidR="00DA7BC3" w:rsidRPr="00125D20" w14:paraId="142ED113" w14:textId="77777777" w:rsidTr="00DA2D91">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18B96D61" w14:textId="77777777" w:rsidR="00216F02" w:rsidRPr="00125D20" w:rsidRDefault="00216F02" w:rsidP="00FA2B2B">
            <w:pPr>
              <w:pStyle w:val="BodyText"/>
              <w:spacing w:beforeLines="20" w:before="48" w:afterLines="20" w:after="48"/>
              <w:jc w:val="center"/>
              <w:rPr>
                <w:sz w:val="22"/>
                <w:szCs w:val="22"/>
              </w:rPr>
            </w:pPr>
            <w:r w:rsidRPr="00125D20">
              <w:rPr>
                <w:sz w:val="22"/>
                <w:szCs w:val="22"/>
              </w:rPr>
              <w:t>7</w:t>
            </w:r>
          </w:p>
        </w:tc>
        <w:tc>
          <w:tcPr>
            <w:tcW w:w="594" w:type="dxa"/>
            <w:noWrap/>
            <w:vAlign w:val="center"/>
            <w:hideMark/>
          </w:tcPr>
          <w:p w14:paraId="1CA5E5E7"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21</w:t>
            </w:r>
          </w:p>
        </w:tc>
        <w:tc>
          <w:tcPr>
            <w:tcW w:w="594" w:type="dxa"/>
            <w:shd w:val="clear" w:color="auto" w:fill="D9D9D9" w:themeFill="background1" w:themeFillShade="D9"/>
            <w:noWrap/>
            <w:vAlign w:val="center"/>
            <w:hideMark/>
          </w:tcPr>
          <w:p w14:paraId="23718338" w14:textId="6E76614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5.9</w:t>
            </w:r>
            <w:r w:rsidR="00DA2D91" w:rsidRPr="00125D20">
              <w:rPr>
                <w:rFonts w:cstheme="minorHAnsi"/>
                <w:sz w:val="16"/>
                <w:szCs w:val="16"/>
              </w:rPr>
              <w:t>2</w:t>
            </w:r>
          </w:p>
        </w:tc>
        <w:tc>
          <w:tcPr>
            <w:tcW w:w="594" w:type="dxa"/>
            <w:noWrap/>
            <w:vAlign w:val="center"/>
            <w:hideMark/>
          </w:tcPr>
          <w:p w14:paraId="54C3CCF1"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9</w:t>
            </w:r>
          </w:p>
        </w:tc>
        <w:tc>
          <w:tcPr>
            <w:tcW w:w="594" w:type="dxa"/>
            <w:shd w:val="clear" w:color="auto" w:fill="D9D9D9" w:themeFill="background1" w:themeFillShade="D9"/>
            <w:noWrap/>
            <w:vAlign w:val="center"/>
            <w:hideMark/>
          </w:tcPr>
          <w:p w14:paraId="769A0BF8" w14:textId="399E167F"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2.56</w:t>
            </w:r>
          </w:p>
        </w:tc>
        <w:tc>
          <w:tcPr>
            <w:tcW w:w="594" w:type="dxa"/>
            <w:noWrap/>
            <w:vAlign w:val="center"/>
            <w:hideMark/>
          </w:tcPr>
          <w:p w14:paraId="0ECA21CE"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11</w:t>
            </w:r>
          </w:p>
        </w:tc>
        <w:tc>
          <w:tcPr>
            <w:tcW w:w="594" w:type="dxa"/>
            <w:shd w:val="clear" w:color="auto" w:fill="D9D9D9" w:themeFill="background1" w:themeFillShade="D9"/>
            <w:noWrap/>
            <w:vAlign w:val="center"/>
            <w:hideMark/>
          </w:tcPr>
          <w:p w14:paraId="7B7FA749" w14:textId="2EEE94A5"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3.12</w:t>
            </w:r>
          </w:p>
        </w:tc>
        <w:tc>
          <w:tcPr>
            <w:tcW w:w="594" w:type="dxa"/>
            <w:noWrap/>
            <w:vAlign w:val="center"/>
            <w:hideMark/>
          </w:tcPr>
          <w:p w14:paraId="6B419859"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14</w:t>
            </w:r>
          </w:p>
        </w:tc>
        <w:tc>
          <w:tcPr>
            <w:tcW w:w="594" w:type="dxa"/>
            <w:shd w:val="clear" w:color="auto" w:fill="D9D9D9" w:themeFill="background1" w:themeFillShade="D9"/>
            <w:noWrap/>
            <w:vAlign w:val="center"/>
            <w:hideMark/>
          </w:tcPr>
          <w:p w14:paraId="4E7E7FD9" w14:textId="1C84051B"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3.95</w:t>
            </w:r>
          </w:p>
        </w:tc>
        <w:tc>
          <w:tcPr>
            <w:tcW w:w="594" w:type="dxa"/>
            <w:noWrap/>
            <w:vAlign w:val="center"/>
            <w:hideMark/>
          </w:tcPr>
          <w:p w14:paraId="65FB88DD"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9</w:t>
            </w:r>
          </w:p>
        </w:tc>
        <w:tc>
          <w:tcPr>
            <w:tcW w:w="594" w:type="dxa"/>
            <w:shd w:val="clear" w:color="auto" w:fill="D9D9D9" w:themeFill="background1" w:themeFillShade="D9"/>
            <w:noWrap/>
            <w:vAlign w:val="center"/>
            <w:hideMark/>
          </w:tcPr>
          <w:p w14:paraId="7DBE68BD" w14:textId="2E35EADB"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2.59</w:t>
            </w:r>
          </w:p>
        </w:tc>
        <w:tc>
          <w:tcPr>
            <w:tcW w:w="594" w:type="dxa"/>
            <w:noWrap/>
            <w:vAlign w:val="center"/>
            <w:hideMark/>
          </w:tcPr>
          <w:p w14:paraId="0CC50E6E"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22</w:t>
            </w:r>
          </w:p>
        </w:tc>
        <w:tc>
          <w:tcPr>
            <w:tcW w:w="594" w:type="dxa"/>
            <w:shd w:val="clear" w:color="auto" w:fill="D9D9D9" w:themeFill="background1" w:themeFillShade="D9"/>
            <w:noWrap/>
            <w:vAlign w:val="center"/>
            <w:hideMark/>
          </w:tcPr>
          <w:p w14:paraId="7EC7377F" w14:textId="25E11644"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6.21</w:t>
            </w:r>
          </w:p>
        </w:tc>
        <w:tc>
          <w:tcPr>
            <w:tcW w:w="594" w:type="dxa"/>
            <w:noWrap/>
            <w:vAlign w:val="center"/>
            <w:hideMark/>
          </w:tcPr>
          <w:p w14:paraId="3BA9036A"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46</w:t>
            </w:r>
          </w:p>
        </w:tc>
        <w:tc>
          <w:tcPr>
            <w:tcW w:w="594" w:type="dxa"/>
            <w:shd w:val="clear" w:color="auto" w:fill="D9D9D9" w:themeFill="background1" w:themeFillShade="D9"/>
            <w:noWrap/>
            <w:vAlign w:val="center"/>
            <w:hideMark/>
          </w:tcPr>
          <w:p w14:paraId="5DF4D225" w14:textId="2C67D597"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12.89</w:t>
            </w:r>
          </w:p>
        </w:tc>
      </w:tr>
      <w:tr w:rsidR="00DA7BC3" w:rsidRPr="00125D20" w14:paraId="4AF017C1" w14:textId="77777777" w:rsidTr="00DA2D91">
        <w:trPr>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63179480" w14:textId="77777777" w:rsidR="00216F02" w:rsidRPr="00125D20" w:rsidRDefault="00216F02" w:rsidP="00FA2B2B">
            <w:pPr>
              <w:pStyle w:val="BodyText"/>
              <w:spacing w:beforeLines="20" w:before="48" w:afterLines="20" w:after="48"/>
              <w:jc w:val="center"/>
              <w:rPr>
                <w:sz w:val="22"/>
                <w:szCs w:val="22"/>
              </w:rPr>
            </w:pPr>
            <w:r w:rsidRPr="00125D20">
              <w:rPr>
                <w:sz w:val="22"/>
                <w:szCs w:val="22"/>
              </w:rPr>
              <w:t>8</w:t>
            </w:r>
          </w:p>
        </w:tc>
        <w:tc>
          <w:tcPr>
            <w:tcW w:w="594" w:type="dxa"/>
            <w:noWrap/>
            <w:vAlign w:val="center"/>
            <w:hideMark/>
          </w:tcPr>
          <w:p w14:paraId="1AA8E119"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22</w:t>
            </w:r>
          </w:p>
        </w:tc>
        <w:tc>
          <w:tcPr>
            <w:tcW w:w="594" w:type="dxa"/>
            <w:shd w:val="clear" w:color="auto" w:fill="D9D9D9" w:themeFill="background1" w:themeFillShade="D9"/>
            <w:noWrap/>
            <w:vAlign w:val="center"/>
            <w:hideMark/>
          </w:tcPr>
          <w:p w14:paraId="5BD03374" w14:textId="30396D14"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6.20</w:t>
            </w:r>
          </w:p>
        </w:tc>
        <w:tc>
          <w:tcPr>
            <w:tcW w:w="594" w:type="dxa"/>
            <w:noWrap/>
            <w:vAlign w:val="center"/>
            <w:hideMark/>
          </w:tcPr>
          <w:p w14:paraId="5D52CBE5"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11</w:t>
            </w:r>
          </w:p>
        </w:tc>
        <w:tc>
          <w:tcPr>
            <w:tcW w:w="594" w:type="dxa"/>
            <w:shd w:val="clear" w:color="auto" w:fill="D9D9D9" w:themeFill="background1" w:themeFillShade="D9"/>
            <w:noWrap/>
            <w:vAlign w:val="center"/>
            <w:hideMark/>
          </w:tcPr>
          <w:p w14:paraId="4C64F977" w14:textId="5200720A"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3.13</w:t>
            </w:r>
          </w:p>
        </w:tc>
        <w:tc>
          <w:tcPr>
            <w:tcW w:w="594" w:type="dxa"/>
            <w:noWrap/>
            <w:vAlign w:val="center"/>
            <w:hideMark/>
          </w:tcPr>
          <w:p w14:paraId="58C32BF0"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10</w:t>
            </w:r>
          </w:p>
        </w:tc>
        <w:tc>
          <w:tcPr>
            <w:tcW w:w="594" w:type="dxa"/>
            <w:shd w:val="clear" w:color="auto" w:fill="D9D9D9" w:themeFill="background1" w:themeFillShade="D9"/>
            <w:noWrap/>
            <w:vAlign w:val="center"/>
            <w:hideMark/>
          </w:tcPr>
          <w:p w14:paraId="52796AA2" w14:textId="33077FF6"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2.83</w:t>
            </w:r>
          </w:p>
        </w:tc>
        <w:tc>
          <w:tcPr>
            <w:tcW w:w="594" w:type="dxa"/>
            <w:noWrap/>
            <w:vAlign w:val="center"/>
            <w:hideMark/>
          </w:tcPr>
          <w:p w14:paraId="16FC9787"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14</w:t>
            </w:r>
          </w:p>
        </w:tc>
        <w:tc>
          <w:tcPr>
            <w:tcW w:w="594" w:type="dxa"/>
            <w:shd w:val="clear" w:color="auto" w:fill="D9D9D9" w:themeFill="background1" w:themeFillShade="D9"/>
            <w:noWrap/>
            <w:vAlign w:val="center"/>
            <w:hideMark/>
          </w:tcPr>
          <w:p w14:paraId="734DE53D" w14:textId="3E0EE5A3"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3.95</w:t>
            </w:r>
          </w:p>
        </w:tc>
        <w:tc>
          <w:tcPr>
            <w:tcW w:w="594" w:type="dxa"/>
            <w:noWrap/>
            <w:vAlign w:val="center"/>
            <w:hideMark/>
          </w:tcPr>
          <w:p w14:paraId="0E605524"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3</w:t>
            </w:r>
          </w:p>
        </w:tc>
        <w:tc>
          <w:tcPr>
            <w:tcW w:w="594" w:type="dxa"/>
            <w:shd w:val="clear" w:color="auto" w:fill="D9D9D9" w:themeFill="background1" w:themeFillShade="D9"/>
            <w:noWrap/>
            <w:vAlign w:val="center"/>
            <w:hideMark/>
          </w:tcPr>
          <w:p w14:paraId="20AF02D9" w14:textId="215B6340"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0.86</w:t>
            </w:r>
          </w:p>
        </w:tc>
        <w:tc>
          <w:tcPr>
            <w:tcW w:w="594" w:type="dxa"/>
            <w:noWrap/>
            <w:vAlign w:val="center"/>
            <w:hideMark/>
          </w:tcPr>
          <w:p w14:paraId="750CFE38"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19</w:t>
            </w:r>
          </w:p>
        </w:tc>
        <w:tc>
          <w:tcPr>
            <w:tcW w:w="594" w:type="dxa"/>
            <w:shd w:val="clear" w:color="auto" w:fill="D9D9D9" w:themeFill="background1" w:themeFillShade="D9"/>
            <w:noWrap/>
            <w:vAlign w:val="center"/>
            <w:hideMark/>
          </w:tcPr>
          <w:p w14:paraId="0E819DD0" w14:textId="12250444"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5.37</w:t>
            </w:r>
          </w:p>
        </w:tc>
        <w:tc>
          <w:tcPr>
            <w:tcW w:w="594" w:type="dxa"/>
            <w:noWrap/>
            <w:vAlign w:val="center"/>
            <w:hideMark/>
          </w:tcPr>
          <w:p w14:paraId="1D8FE498"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59</w:t>
            </w:r>
          </w:p>
        </w:tc>
        <w:tc>
          <w:tcPr>
            <w:tcW w:w="594" w:type="dxa"/>
            <w:shd w:val="clear" w:color="auto" w:fill="D9D9D9" w:themeFill="background1" w:themeFillShade="D9"/>
            <w:noWrap/>
            <w:vAlign w:val="center"/>
            <w:hideMark/>
          </w:tcPr>
          <w:p w14:paraId="34415F41" w14:textId="5721F1D7"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16.53</w:t>
            </w:r>
          </w:p>
        </w:tc>
      </w:tr>
      <w:tr w:rsidR="00DA7BC3" w:rsidRPr="00125D20" w14:paraId="6F08CD6B" w14:textId="77777777" w:rsidTr="00DA2D91">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77CC2A77" w14:textId="77777777" w:rsidR="00216F02" w:rsidRPr="00125D20" w:rsidRDefault="00216F02" w:rsidP="00FA2B2B">
            <w:pPr>
              <w:pStyle w:val="BodyText"/>
              <w:spacing w:beforeLines="20" w:before="48" w:afterLines="20" w:after="48"/>
              <w:jc w:val="center"/>
              <w:rPr>
                <w:sz w:val="22"/>
                <w:szCs w:val="22"/>
              </w:rPr>
            </w:pPr>
            <w:r w:rsidRPr="00125D20">
              <w:rPr>
                <w:sz w:val="22"/>
                <w:szCs w:val="22"/>
              </w:rPr>
              <w:t>9</w:t>
            </w:r>
          </w:p>
        </w:tc>
        <w:tc>
          <w:tcPr>
            <w:tcW w:w="594" w:type="dxa"/>
            <w:noWrap/>
            <w:vAlign w:val="center"/>
            <w:hideMark/>
          </w:tcPr>
          <w:p w14:paraId="6E8611E3"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5</w:t>
            </w:r>
          </w:p>
        </w:tc>
        <w:tc>
          <w:tcPr>
            <w:tcW w:w="594" w:type="dxa"/>
            <w:shd w:val="clear" w:color="auto" w:fill="D9D9D9" w:themeFill="background1" w:themeFillShade="D9"/>
            <w:noWrap/>
            <w:vAlign w:val="center"/>
            <w:hideMark/>
          </w:tcPr>
          <w:p w14:paraId="286918A5" w14:textId="4AC82072"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1.41</w:t>
            </w:r>
          </w:p>
        </w:tc>
        <w:tc>
          <w:tcPr>
            <w:tcW w:w="594" w:type="dxa"/>
            <w:noWrap/>
            <w:vAlign w:val="center"/>
            <w:hideMark/>
          </w:tcPr>
          <w:p w14:paraId="62E32A10"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6</w:t>
            </w:r>
          </w:p>
        </w:tc>
        <w:tc>
          <w:tcPr>
            <w:tcW w:w="594" w:type="dxa"/>
            <w:shd w:val="clear" w:color="auto" w:fill="D9D9D9" w:themeFill="background1" w:themeFillShade="D9"/>
            <w:noWrap/>
            <w:vAlign w:val="center"/>
            <w:hideMark/>
          </w:tcPr>
          <w:p w14:paraId="3FD18386" w14:textId="5303A32D"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1.70</w:t>
            </w:r>
          </w:p>
        </w:tc>
        <w:tc>
          <w:tcPr>
            <w:tcW w:w="594" w:type="dxa"/>
            <w:noWrap/>
            <w:vAlign w:val="center"/>
            <w:hideMark/>
          </w:tcPr>
          <w:p w14:paraId="63AF921B"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4</w:t>
            </w:r>
          </w:p>
        </w:tc>
        <w:tc>
          <w:tcPr>
            <w:tcW w:w="594" w:type="dxa"/>
            <w:shd w:val="clear" w:color="auto" w:fill="D9D9D9" w:themeFill="background1" w:themeFillShade="D9"/>
            <w:noWrap/>
            <w:vAlign w:val="center"/>
            <w:hideMark/>
          </w:tcPr>
          <w:p w14:paraId="6184FB43" w14:textId="23F303BC"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1.13</w:t>
            </w:r>
          </w:p>
        </w:tc>
        <w:tc>
          <w:tcPr>
            <w:tcW w:w="594" w:type="dxa"/>
            <w:noWrap/>
            <w:vAlign w:val="center"/>
            <w:hideMark/>
          </w:tcPr>
          <w:p w14:paraId="45A810EE"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6</w:t>
            </w:r>
          </w:p>
        </w:tc>
        <w:tc>
          <w:tcPr>
            <w:tcW w:w="594" w:type="dxa"/>
            <w:shd w:val="clear" w:color="auto" w:fill="D9D9D9" w:themeFill="background1" w:themeFillShade="D9"/>
            <w:noWrap/>
            <w:vAlign w:val="center"/>
            <w:hideMark/>
          </w:tcPr>
          <w:p w14:paraId="5B9E6143" w14:textId="19AEA8BC"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1.69</w:t>
            </w:r>
          </w:p>
        </w:tc>
        <w:tc>
          <w:tcPr>
            <w:tcW w:w="594" w:type="dxa"/>
            <w:noWrap/>
            <w:vAlign w:val="center"/>
            <w:hideMark/>
          </w:tcPr>
          <w:p w14:paraId="66062945"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3</w:t>
            </w:r>
          </w:p>
        </w:tc>
        <w:tc>
          <w:tcPr>
            <w:tcW w:w="594" w:type="dxa"/>
            <w:shd w:val="clear" w:color="auto" w:fill="D9D9D9" w:themeFill="background1" w:themeFillShade="D9"/>
            <w:noWrap/>
            <w:vAlign w:val="center"/>
            <w:hideMark/>
          </w:tcPr>
          <w:p w14:paraId="156A256B" w14:textId="6E978508"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0.86</w:t>
            </w:r>
          </w:p>
        </w:tc>
        <w:tc>
          <w:tcPr>
            <w:tcW w:w="594" w:type="dxa"/>
            <w:noWrap/>
            <w:vAlign w:val="center"/>
            <w:hideMark/>
          </w:tcPr>
          <w:p w14:paraId="242A3C2F"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5</w:t>
            </w:r>
          </w:p>
        </w:tc>
        <w:tc>
          <w:tcPr>
            <w:tcW w:w="594" w:type="dxa"/>
            <w:shd w:val="clear" w:color="auto" w:fill="D9D9D9" w:themeFill="background1" w:themeFillShade="D9"/>
            <w:noWrap/>
            <w:vAlign w:val="center"/>
            <w:hideMark/>
          </w:tcPr>
          <w:p w14:paraId="0353A767" w14:textId="2207E0B6"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1.41</w:t>
            </w:r>
          </w:p>
        </w:tc>
        <w:tc>
          <w:tcPr>
            <w:tcW w:w="594" w:type="dxa"/>
            <w:noWrap/>
            <w:vAlign w:val="center"/>
            <w:hideMark/>
          </w:tcPr>
          <w:p w14:paraId="3B49C31B" w14:textId="77777777" w:rsidR="00216F02" w:rsidRPr="00125D20" w:rsidRDefault="00216F02"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41</w:t>
            </w:r>
          </w:p>
        </w:tc>
        <w:tc>
          <w:tcPr>
            <w:tcW w:w="594" w:type="dxa"/>
            <w:shd w:val="clear" w:color="auto" w:fill="D9D9D9" w:themeFill="background1" w:themeFillShade="D9"/>
            <w:noWrap/>
            <w:vAlign w:val="center"/>
            <w:hideMark/>
          </w:tcPr>
          <w:p w14:paraId="17CEAE7E" w14:textId="08C95E44" w:rsidR="00216F02" w:rsidRPr="00125D20" w:rsidRDefault="00DA2D91"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11.48</w:t>
            </w:r>
          </w:p>
        </w:tc>
      </w:tr>
      <w:tr w:rsidR="00DA7BC3" w:rsidRPr="00125D20" w14:paraId="24FEE33B" w14:textId="77777777" w:rsidTr="00DA2D91">
        <w:trPr>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3FBD842C" w14:textId="77777777" w:rsidR="00216F02" w:rsidRPr="00125D20" w:rsidRDefault="00216F02" w:rsidP="00FA2B2B">
            <w:pPr>
              <w:pStyle w:val="BodyText"/>
              <w:spacing w:beforeLines="20" w:before="48" w:afterLines="20" w:after="48"/>
              <w:jc w:val="center"/>
              <w:rPr>
                <w:sz w:val="22"/>
                <w:szCs w:val="22"/>
              </w:rPr>
            </w:pPr>
            <w:r w:rsidRPr="00125D20">
              <w:rPr>
                <w:sz w:val="22"/>
                <w:szCs w:val="22"/>
              </w:rPr>
              <w:t>10</w:t>
            </w:r>
          </w:p>
        </w:tc>
        <w:tc>
          <w:tcPr>
            <w:tcW w:w="594" w:type="dxa"/>
            <w:noWrap/>
            <w:vAlign w:val="center"/>
            <w:hideMark/>
          </w:tcPr>
          <w:p w14:paraId="64846107"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17</w:t>
            </w:r>
          </w:p>
        </w:tc>
        <w:tc>
          <w:tcPr>
            <w:tcW w:w="594" w:type="dxa"/>
            <w:shd w:val="clear" w:color="auto" w:fill="D9D9D9" w:themeFill="background1" w:themeFillShade="D9"/>
            <w:noWrap/>
            <w:vAlign w:val="center"/>
            <w:hideMark/>
          </w:tcPr>
          <w:p w14:paraId="458B299A" w14:textId="525CF8FD"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4.79</w:t>
            </w:r>
          </w:p>
        </w:tc>
        <w:tc>
          <w:tcPr>
            <w:tcW w:w="594" w:type="dxa"/>
            <w:noWrap/>
            <w:vAlign w:val="center"/>
            <w:hideMark/>
          </w:tcPr>
          <w:p w14:paraId="06C7CD8B"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13</w:t>
            </w:r>
          </w:p>
        </w:tc>
        <w:tc>
          <w:tcPr>
            <w:tcW w:w="594" w:type="dxa"/>
            <w:shd w:val="clear" w:color="auto" w:fill="D9D9D9" w:themeFill="background1" w:themeFillShade="D9"/>
            <w:noWrap/>
            <w:vAlign w:val="center"/>
            <w:hideMark/>
          </w:tcPr>
          <w:p w14:paraId="3A2503BF" w14:textId="08D2AE11"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3.69</w:t>
            </w:r>
          </w:p>
        </w:tc>
        <w:tc>
          <w:tcPr>
            <w:tcW w:w="594" w:type="dxa"/>
            <w:noWrap/>
            <w:vAlign w:val="center"/>
            <w:hideMark/>
          </w:tcPr>
          <w:p w14:paraId="390D7D58"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7</w:t>
            </w:r>
          </w:p>
        </w:tc>
        <w:tc>
          <w:tcPr>
            <w:tcW w:w="594" w:type="dxa"/>
            <w:shd w:val="clear" w:color="auto" w:fill="D9D9D9" w:themeFill="background1" w:themeFillShade="D9"/>
            <w:noWrap/>
            <w:vAlign w:val="center"/>
            <w:hideMark/>
          </w:tcPr>
          <w:p w14:paraId="558E7355" w14:textId="731009B0"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1.98</w:t>
            </w:r>
          </w:p>
        </w:tc>
        <w:tc>
          <w:tcPr>
            <w:tcW w:w="594" w:type="dxa"/>
            <w:noWrap/>
            <w:vAlign w:val="center"/>
            <w:hideMark/>
          </w:tcPr>
          <w:p w14:paraId="54EB5FF7"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9</w:t>
            </w:r>
          </w:p>
        </w:tc>
        <w:tc>
          <w:tcPr>
            <w:tcW w:w="594" w:type="dxa"/>
            <w:shd w:val="clear" w:color="auto" w:fill="D9D9D9" w:themeFill="background1" w:themeFillShade="D9"/>
            <w:noWrap/>
            <w:vAlign w:val="center"/>
            <w:hideMark/>
          </w:tcPr>
          <w:p w14:paraId="64CD69A2" w14:textId="524AA60E"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2.54</w:t>
            </w:r>
          </w:p>
        </w:tc>
        <w:tc>
          <w:tcPr>
            <w:tcW w:w="594" w:type="dxa"/>
            <w:noWrap/>
            <w:vAlign w:val="center"/>
            <w:hideMark/>
          </w:tcPr>
          <w:p w14:paraId="375A6310"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5</w:t>
            </w:r>
          </w:p>
        </w:tc>
        <w:tc>
          <w:tcPr>
            <w:tcW w:w="594" w:type="dxa"/>
            <w:shd w:val="clear" w:color="auto" w:fill="D9D9D9" w:themeFill="background1" w:themeFillShade="D9"/>
            <w:noWrap/>
            <w:vAlign w:val="center"/>
            <w:hideMark/>
          </w:tcPr>
          <w:p w14:paraId="21973647" w14:textId="487EE008"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1.44</w:t>
            </w:r>
          </w:p>
        </w:tc>
        <w:tc>
          <w:tcPr>
            <w:tcW w:w="594" w:type="dxa"/>
            <w:noWrap/>
            <w:vAlign w:val="center"/>
            <w:hideMark/>
          </w:tcPr>
          <w:p w14:paraId="410A16FD"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13</w:t>
            </w:r>
          </w:p>
        </w:tc>
        <w:tc>
          <w:tcPr>
            <w:tcW w:w="594" w:type="dxa"/>
            <w:shd w:val="clear" w:color="auto" w:fill="D9D9D9" w:themeFill="background1" w:themeFillShade="D9"/>
            <w:noWrap/>
            <w:vAlign w:val="center"/>
            <w:hideMark/>
          </w:tcPr>
          <w:p w14:paraId="3B20AF8B" w14:textId="29BDEC3A"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3.67</w:t>
            </w:r>
          </w:p>
        </w:tc>
        <w:tc>
          <w:tcPr>
            <w:tcW w:w="594" w:type="dxa"/>
            <w:noWrap/>
            <w:vAlign w:val="center"/>
            <w:hideMark/>
          </w:tcPr>
          <w:p w14:paraId="6FFB33D8" w14:textId="77777777" w:rsidR="00216F02" w:rsidRPr="00125D20" w:rsidRDefault="00216F02"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110</w:t>
            </w:r>
          </w:p>
        </w:tc>
        <w:tc>
          <w:tcPr>
            <w:tcW w:w="594" w:type="dxa"/>
            <w:shd w:val="clear" w:color="auto" w:fill="D9D9D9" w:themeFill="background1" w:themeFillShade="D9"/>
            <w:noWrap/>
            <w:vAlign w:val="center"/>
            <w:hideMark/>
          </w:tcPr>
          <w:p w14:paraId="1300E932" w14:textId="0D5FF860" w:rsidR="00216F02" w:rsidRPr="00125D20" w:rsidRDefault="00DA2D91"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30.81</w:t>
            </w:r>
          </w:p>
        </w:tc>
      </w:tr>
    </w:tbl>
    <w:p w14:paraId="145271C4" w14:textId="71BD9E0A" w:rsidR="00FA2B2B" w:rsidRDefault="00FA2B2B" w:rsidP="00976ECE">
      <w:pPr>
        <w:pStyle w:val="BodyText"/>
      </w:pPr>
    </w:p>
    <w:p w14:paraId="35D135E6" w14:textId="77777777" w:rsidR="00976ECE" w:rsidRPr="00125D20" w:rsidRDefault="00976ECE" w:rsidP="00A31260">
      <w:pPr>
        <w:pStyle w:val="Heading3"/>
      </w:pPr>
      <w:bookmarkStart w:id="96" w:name="_Toc100567190"/>
      <w:r w:rsidRPr="00125D20">
        <w:t>Intended Effects</w:t>
      </w:r>
      <w:bookmarkEnd w:id="96"/>
    </w:p>
    <w:p w14:paraId="23D09093" w14:textId="6FEF9906" w:rsidR="00A04857" w:rsidRPr="00125D20" w:rsidRDefault="00353748" w:rsidP="00E540D4">
      <w:pPr>
        <w:pStyle w:val="BodyText"/>
        <w:jc w:val="both"/>
      </w:pPr>
      <w:r w:rsidRPr="00125D20">
        <w:t xml:space="preserve">In the online survey, we inquired about intended changes to investigate potential project outcomes, both in the long and short term. </w:t>
      </w:r>
      <w:r w:rsidR="00A04857" w:rsidRPr="00125D20">
        <w:t>We differentiated four categories of effects: (</w:t>
      </w:r>
      <w:proofErr w:type="spellStart"/>
      <w:r w:rsidR="00A04857" w:rsidRPr="00125D20">
        <w:t>i</w:t>
      </w:r>
      <w:proofErr w:type="spellEnd"/>
      <w:r w:rsidR="00A04857" w:rsidRPr="00125D20">
        <w:t>) improving understanding as most generic effect of scientific research; (ii) raising awareness of an issue; (iii) changing attitude, which has a normative change connotation, and (iv) changing behaviour, which has an action-oriented connotation.</w:t>
      </w:r>
    </w:p>
    <w:p w14:paraId="360D8090" w14:textId="4AC74219" w:rsidR="00976ECE" w:rsidRPr="00125D20" w:rsidRDefault="00353748" w:rsidP="00E540D4">
      <w:pPr>
        <w:pStyle w:val="BodyText"/>
        <w:jc w:val="both"/>
      </w:pPr>
      <w:r w:rsidRPr="00125D20">
        <w:rPr>
          <w:i/>
          <w:iCs/>
        </w:rPr>
        <w:t>Improving the understanding</w:t>
      </w:r>
      <w:r w:rsidRPr="00125D20">
        <w:t xml:space="preserve"> as well as </w:t>
      </w:r>
      <w:r w:rsidRPr="00125D20">
        <w:rPr>
          <w:i/>
          <w:iCs/>
        </w:rPr>
        <w:t>raising awareness</w:t>
      </w:r>
      <w:r w:rsidRPr="00125D20">
        <w:t xml:space="preserve"> in the general population is by far the most frequently selected category (79 and 50 times respectively; cf. </w:t>
      </w:r>
      <w:r w:rsidRPr="00125D20">
        <w:fldChar w:fldCharType="begin"/>
      </w:r>
      <w:r w:rsidRPr="00125D20">
        <w:instrText xml:space="preserve"> REF _Ref100043382 \h </w:instrText>
      </w:r>
      <w:r w:rsidRPr="00125D20">
        <w:fldChar w:fldCharType="separate"/>
      </w:r>
      <w:r w:rsidR="000959DE" w:rsidRPr="00125D20">
        <w:t xml:space="preserve">Figure </w:t>
      </w:r>
      <w:r w:rsidR="000959DE">
        <w:rPr>
          <w:noProof/>
        </w:rPr>
        <w:t>18</w:t>
      </w:r>
      <w:r w:rsidRPr="00125D20">
        <w:fldChar w:fldCharType="end"/>
      </w:r>
      <w:r w:rsidRPr="00125D20">
        <w:t xml:space="preserve"> and </w:t>
      </w:r>
      <w:r w:rsidRPr="00125D20">
        <w:fldChar w:fldCharType="begin"/>
      </w:r>
      <w:r w:rsidRPr="00125D20">
        <w:instrText xml:space="preserve"> REF _Ref100043402 \h </w:instrText>
      </w:r>
      <w:r w:rsidRPr="00125D20">
        <w:fldChar w:fldCharType="separate"/>
      </w:r>
      <w:r w:rsidR="000959DE" w:rsidRPr="00125D20">
        <w:t xml:space="preserve">Table </w:t>
      </w:r>
      <w:r w:rsidR="000959DE">
        <w:rPr>
          <w:noProof/>
        </w:rPr>
        <w:t>16</w:t>
      </w:r>
      <w:r w:rsidRPr="00125D20">
        <w:fldChar w:fldCharType="end"/>
      </w:r>
      <w:r w:rsidRPr="00125D20">
        <w:t>). Other arguably stronger types of changes (attitude and behaviour) are occurring relatively less frequent among all of the defined societal actor categories. However, 31 respondents note</w:t>
      </w:r>
      <w:r w:rsidR="00E540D4" w:rsidRPr="00125D20">
        <w:t>d that</w:t>
      </w:r>
      <w:r w:rsidRPr="00125D20">
        <w:t xml:space="preserve"> the intended effect (or one of the intended effects) of their research project was a behaviour</w:t>
      </w:r>
      <w:r w:rsidR="00A04857" w:rsidRPr="00125D20">
        <w:t>al</w:t>
      </w:r>
      <w:r w:rsidRPr="00125D20">
        <w:t xml:space="preserve"> change among policymakers and/or public administration.</w:t>
      </w:r>
    </w:p>
    <w:p w14:paraId="75C525F8" w14:textId="77777777" w:rsidR="00E540D4" w:rsidRPr="00125D20" w:rsidRDefault="00E540D4" w:rsidP="00E540D4">
      <w:pPr>
        <w:pStyle w:val="BodyText"/>
        <w:jc w:val="both"/>
      </w:pPr>
    </w:p>
    <w:p w14:paraId="3F09DD25" w14:textId="09A9EEAC" w:rsidR="00976ECE" w:rsidRPr="00125D20" w:rsidRDefault="00976ECE" w:rsidP="00E540D4">
      <w:pPr>
        <w:pStyle w:val="Caption"/>
        <w:keepNext/>
        <w:keepLines/>
      </w:pPr>
      <w:bookmarkStart w:id="97" w:name="_Ref100043382"/>
      <w:bookmarkStart w:id="98" w:name="_Toc100567222"/>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0959DE">
        <w:rPr>
          <w:noProof/>
        </w:rPr>
        <w:t>18</w:t>
      </w:r>
      <w:r w:rsidR="007B1429" w:rsidRPr="00125D20">
        <w:fldChar w:fldCharType="end"/>
      </w:r>
      <w:bookmarkEnd w:id="97"/>
      <w:r w:rsidRPr="00125D20">
        <w:t xml:space="preserve">: Distribution of intended </w:t>
      </w:r>
      <w:r w:rsidR="004D32C5" w:rsidRPr="00125D20">
        <w:t>change</w:t>
      </w:r>
      <w:bookmarkEnd w:id="98"/>
    </w:p>
    <w:p w14:paraId="78759D32" w14:textId="6AD299FC" w:rsidR="00976ECE" w:rsidRDefault="00E540D4" w:rsidP="00976ECE">
      <w:pPr>
        <w:pStyle w:val="BodyText"/>
      </w:pPr>
      <w:r w:rsidRPr="00125D20">
        <w:rPr>
          <w:noProof/>
        </w:rPr>
        <w:drawing>
          <wp:inline distT="0" distB="0" distL="0" distR="0" wp14:anchorId="0496730C" wp14:editId="2006E824">
            <wp:extent cx="5731510" cy="1913890"/>
            <wp:effectExtent l="0" t="0" r="254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5731510" cy="1913890"/>
                    </a:xfrm>
                    <a:prstGeom prst="rect">
                      <a:avLst/>
                    </a:prstGeom>
                  </pic:spPr>
                </pic:pic>
              </a:graphicData>
            </a:graphic>
          </wp:inline>
        </w:drawing>
      </w:r>
    </w:p>
    <w:p w14:paraId="2C6A3695" w14:textId="77777777" w:rsidR="00FA2B2B" w:rsidRPr="00125D20" w:rsidRDefault="00FA2B2B" w:rsidP="00976ECE">
      <w:pPr>
        <w:pStyle w:val="BodyText"/>
      </w:pPr>
    </w:p>
    <w:p w14:paraId="6A9FB08D" w14:textId="4899C3B4" w:rsidR="00192FD2" w:rsidRPr="00125D20" w:rsidRDefault="00192FD2" w:rsidP="00192FD2">
      <w:pPr>
        <w:pStyle w:val="Caption"/>
        <w:keepNext/>
      </w:pPr>
      <w:bookmarkStart w:id="99" w:name="_Ref100043402"/>
      <w:bookmarkStart w:id="100" w:name="_Toc100567253"/>
      <w:r w:rsidRPr="00125D20">
        <w:t xml:space="preserve">Table </w:t>
      </w:r>
      <w:r w:rsidRPr="00125D20">
        <w:fldChar w:fldCharType="begin"/>
      </w:r>
      <w:r w:rsidRPr="00125D20">
        <w:instrText xml:space="preserve"> SEQ Table \* ARABIC </w:instrText>
      </w:r>
      <w:r w:rsidRPr="00125D20">
        <w:fldChar w:fldCharType="separate"/>
      </w:r>
      <w:r w:rsidR="000959DE">
        <w:rPr>
          <w:noProof/>
        </w:rPr>
        <w:t>16</w:t>
      </w:r>
      <w:r w:rsidRPr="00125D20">
        <w:fldChar w:fldCharType="end"/>
      </w:r>
      <w:bookmarkEnd w:id="99"/>
      <w:r w:rsidRPr="00125D20">
        <w:t>: Distribution of intended change</w:t>
      </w:r>
      <w:bookmarkEnd w:id="100"/>
    </w:p>
    <w:tbl>
      <w:tblPr>
        <w:tblStyle w:val="ListTable3"/>
        <w:tblW w:w="10422" w:type="dxa"/>
        <w:tblLayout w:type="fixed"/>
        <w:tblLook w:val="04A0" w:firstRow="1" w:lastRow="0" w:firstColumn="1" w:lastColumn="0" w:noHBand="0" w:noVBand="1"/>
      </w:tblPr>
      <w:tblGrid>
        <w:gridCol w:w="2492"/>
        <w:gridCol w:w="792"/>
        <w:gridCol w:w="794"/>
        <w:gridCol w:w="792"/>
        <w:gridCol w:w="794"/>
        <w:gridCol w:w="794"/>
        <w:gridCol w:w="792"/>
        <w:gridCol w:w="792"/>
        <w:gridCol w:w="794"/>
        <w:gridCol w:w="792"/>
        <w:gridCol w:w="794"/>
      </w:tblGrid>
      <w:tr w:rsidR="007B485F" w:rsidRPr="00125D20" w14:paraId="273DA2DA" w14:textId="77777777" w:rsidTr="002A4E92">
        <w:trPr>
          <w:cnfStyle w:val="100000000000" w:firstRow="1" w:lastRow="0" w:firstColumn="0" w:lastColumn="0" w:oddVBand="0" w:evenVBand="0" w:oddHBand="0" w:evenHBand="0" w:firstRowFirstColumn="0" w:firstRowLastColumn="0" w:lastRowFirstColumn="0" w:lastRowLastColumn="0"/>
          <w:trHeight w:val="276"/>
        </w:trPr>
        <w:tc>
          <w:tcPr>
            <w:cnfStyle w:val="001000000100" w:firstRow="0" w:lastRow="0" w:firstColumn="1" w:lastColumn="0" w:oddVBand="0" w:evenVBand="0" w:oddHBand="0" w:evenHBand="0" w:firstRowFirstColumn="1" w:firstRowLastColumn="0" w:lastRowFirstColumn="0" w:lastRowLastColumn="0"/>
            <w:tcW w:w="1195" w:type="pct"/>
            <w:tcBorders>
              <w:top w:val="single" w:sz="4" w:space="0" w:color="000000" w:themeColor="text1"/>
              <w:bottom w:val="single" w:sz="4" w:space="0" w:color="000000" w:themeColor="text1"/>
              <w:right w:val="single" w:sz="4" w:space="0" w:color="FFFFFF" w:themeColor="background1"/>
            </w:tcBorders>
            <w:noWrap/>
          </w:tcPr>
          <w:p w14:paraId="1371445F" w14:textId="77777777" w:rsidR="007B485F" w:rsidRPr="00125D20" w:rsidRDefault="007B485F" w:rsidP="00A55EA9">
            <w:pPr>
              <w:pStyle w:val="BodyText"/>
            </w:pPr>
          </w:p>
        </w:tc>
        <w:tc>
          <w:tcPr>
            <w:tcW w:w="3805" w:type="pct"/>
            <w:gridSpan w:val="10"/>
            <w:tcBorders>
              <w:left w:val="single" w:sz="4" w:space="0" w:color="FFFFFF" w:themeColor="background1"/>
            </w:tcBorders>
            <w:noWrap/>
            <w:vAlign w:val="bottom"/>
          </w:tcPr>
          <w:p w14:paraId="5515251D" w14:textId="01B5A4E9" w:rsidR="007B485F" w:rsidRPr="00125D20" w:rsidRDefault="007B485F" w:rsidP="007B485F">
            <w:pPr>
              <w:pStyle w:val="BodyText"/>
              <w:jc w:val="center"/>
              <w:cnfStyle w:val="100000000000" w:firstRow="1" w:lastRow="0" w:firstColumn="0" w:lastColumn="0" w:oddVBand="0" w:evenVBand="0" w:oddHBand="0" w:evenHBand="0" w:firstRowFirstColumn="0" w:firstRowLastColumn="0" w:lastRowFirstColumn="0" w:lastRowLastColumn="0"/>
            </w:pPr>
            <w:r w:rsidRPr="00125D20">
              <w:t>Changing …</w:t>
            </w:r>
          </w:p>
        </w:tc>
      </w:tr>
      <w:tr w:rsidR="002A4E92" w:rsidRPr="00125D20" w14:paraId="25FB588E" w14:textId="77777777" w:rsidTr="002A4E92">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195" w:type="pct"/>
            <w:tcBorders>
              <w:right w:val="single" w:sz="4" w:space="0" w:color="FFFFFF" w:themeColor="background1"/>
            </w:tcBorders>
            <w:shd w:val="clear" w:color="auto" w:fill="000000" w:themeFill="text1"/>
            <w:noWrap/>
            <w:hideMark/>
          </w:tcPr>
          <w:p w14:paraId="64EE71A5" w14:textId="27BABF30" w:rsidR="00A55EA9" w:rsidRPr="00125D20" w:rsidRDefault="00A55EA9" w:rsidP="00A55EA9">
            <w:pPr>
              <w:pStyle w:val="BodyText"/>
            </w:pPr>
            <w:r w:rsidRPr="00125D20">
              <w:t>Target audience</w:t>
            </w:r>
          </w:p>
        </w:tc>
        <w:tc>
          <w:tcPr>
            <w:tcW w:w="761" w:type="pct"/>
            <w:gridSpan w:val="2"/>
            <w:tcBorders>
              <w:left w:val="single" w:sz="4" w:space="0" w:color="FFFFFF" w:themeColor="background1"/>
            </w:tcBorders>
            <w:shd w:val="clear" w:color="auto" w:fill="000000" w:themeFill="text1"/>
            <w:noWrap/>
            <w:hideMark/>
          </w:tcPr>
          <w:p w14:paraId="2A8AB9E2" w14:textId="06B55BD3" w:rsidR="00A55EA9" w:rsidRPr="00125D20" w:rsidRDefault="007B485F" w:rsidP="00A55EA9">
            <w:pPr>
              <w:pStyle w:val="BodyText"/>
              <w:cnfStyle w:val="000000100000" w:firstRow="0" w:lastRow="0" w:firstColumn="0" w:lastColumn="0" w:oddVBand="0" w:evenVBand="0" w:oddHBand="1" w:evenHBand="0" w:firstRowFirstColumn="0" w:firstRowLastColumn="0" w:lastRowFirstColumn="0" w:lastRowLastColumn="0"/>
              <w:rPr>
                <w:b/>
                <w:bCs/>
              </w:rPr>
            </w:pPr>
            <w:r w:rsidRPr="00125D20">
              <w:rPr>
                <w:b/>
                <w:bCs/>
              </w:rPr>
              <w:t>u</w:t>
            </w:r>
            <w:r w:rsidR="00A55EA9" w:rsidRPr="00125D20">
              <w:rPr>
                <w:b/>
                <w:bCs/>
              </w:rPr>
              <w:t>nder</w:t>
            </w:r>
            <w:r w:rsidRPr="00125D20">
              <w:rPr>
                <w:b/>
                <w:bCs/>
              </w:rPr>
              <w:softHyphen/>
            </w:r>
            <w:r w:rsidR="00A55EA9" w:rsidRPr="00125D20">
              <w:rPr>
                <w:b/>
                <w:bCs/>
              </w:rPr>
              <w:t>standing</w:t>
            </w:r>
          </w:p>
        </w:tc>
        <w:tc>
          <w:tcPr>
            <w:tcW w:w="761" w:type="pct"/>
            <w:gridSpan w:val="2"/>
            <w:shd w:val="clear" w:color="auto" w:fill="000000" w:themeFill="text1"/>
            <w:noWrap/>
            <w:hideMark/>
          </w:tcPr>
          <w:p w14:paraId="2709DF01" w14:textId="77777777" w:rsidR="00A55EA9" w:rsidRPr="00125D20" w:rsidRDefault="00A55EA9" w:rsidP="00A55EA9">
            <w:pPr>
              <w:pStyle w:val="BodyText"/>
              <w:cnfStyle w:val="000000100000" w:firstRow="0" w:lastRow="0" w:firstColumn="0" w:lastColumn="0" w:oddVBand="0" w:evenVBand="0" w:oddHBand="1" w:evenHBand="0" w:firstRowFirstColumn="0" w:firstRowLastColumn="0" w:lastRowFirstColumn="0" w:lastRowLastColumn="0"/>
              <w:rPr>
                <w:b/>
                <w:bCs/>
              </w:rPr>
            </w:pPr>
            <w:r w:rsidRPr="00125D20">
              <w:rPr>
                <w:b/>
                <w:bCs/>
              </w:rPr>
              <w:t>awareness</w:t>
            </w:r>
          </w:p>
        </w:tc>
        <w:tc>
          <w:tcPr>
            <w:tcW w:w="761" w:type="pct"/>
            <w:gridSpan w:val="2"/>
            <w:shd w:val="clear" w:color="auto" w:fill="000000" w:themeFill="text1"/>
            <w:noWrap/>
            <w:hideMark/>
          </w:tcPr>
          <w:p w14:paraId="2E33936F" w14:textId="417923CA" w:rsidR="00A55EA9" w:rsidRPr="00125D20" w:rsidRDefault="00A55EA9" w:rsidP="00A55EA9">
            <w:pPr>
              <w:pStyle w:val="BodyText"/>
              <w:cnfStyle w:val="000000100000" w:firstRow="0" w:lastRow="0" w:firstColumn="0" w:lastColumn="0" w:oddVBand="0" w:evenVBand="0" w:oddHBand="1" w:evenHBand="0" w:firstRowFirstColumn="0" w:firstRowLastColumn="0" w:lastRowFirstColumn="0" w:lastRowLastColumn="0"/>
              <w:rPr>
                <w:b/>
                <w:bCs/>
              </w:rPr>
            </w:pPr>
            <w:r w:rsidRPr="00125D20">
              <w:rPr>
                <w:b/>
                <w:bCs/>
              </w:rPr>
              <w:t>attitude</w:t>
            </w:r>
          </w:p>
        </w:tc>
        <w:tc>
          <w:tcPr>
            <w:tcW w:w="761" w:type="pct"/>
            <w:gridSpan w:val="2"/>
            <w:shd w:val="clear" w:color="auto" w:fill="000000" w:themeFill="text1"/>
            <w:noWrap/>
            <w:hideMark/>
          </w:tcPr>
          <w:p w14:paraId="5B873BD1" w14:textId="356AAFD3" w:rsidR="00A55EA9" w:rsidRPr="00125D20" w:rsidRDefault="00A55EA9" w:rsidP="00A55EA9">
            <w:pPr>
              <w:pStyle w:val="BodyText"/>
              <w:cnfStyle w:val="000000100000" w:firstRow="0" w:lastRow="0" w:firstColumn="0" w:lastColumn="0" w:oddVBand="0" w:evenVBand="0" w:oddHBand="1" w:evenHBand="0" w:firstRowFirstColumn="0" w:firstRowLastColumn="0" w:lastRowFirstColumn="0" w:lastRowLastColumn="0"/>
              <w:rPr>
                <w:b/>
                <w:bCs/>
              </w:rPr>
            </w:pPr>
            <w:r w:rsidRPr="00125D20">
              <w:rPr>
                <w:b/>
                <w:bCs/>
              </w:rPr>
              <w:t>behaviour</w:t>
            </w:r>
          </w:p>
        </w:tc>
        <w:tc>
          <w:tcPr>
            <w:tcW w:w="761" w:type="pct"/>
            <w:gridSpan w:val="2"/>
            <w:shd w:val="clear" w:color="auto" w:fill="000000" w:themeFill="text1"/>
            <w:noWrap/>
            <w:hideMark/>
          </w:tcPr>
          <w:p w14:paraId="44705F0D" w14:textId="1ED7DCB5" w:rsidR="00A55EA9" w:rsidRPr="00125D20" w:rsidRDefault="00A55EA9" w:rsidP="00A55EA9">
            <w:pPr>
              <w:pStyle w:val="BodyText"/>
              <w:cnfStyle w:val="000000100000" w:firstRow="0" w:lastRow="0" w:firstColumn="0" w:lastColumn="0" w:oddVBand="0" w:evenVBand="0" w:oddHBand="1" w:evenHBand="0" w:firstRowFirstColumn="0" w:firstRowLastColumn="0" w:lastRowFirstColumn="0" w:lastRowLastColumn="0"/>
              <w:rPr>
                <w:b/>
                <w:bCs/>
              </w:rPr>
            </w:pPr>
            <w:r w:rsidRPr="00125D20">
              <w:rPr>
                <w:b/>
                <w:bCs/>
              </w:rPr>
              <w:t>other</w:t>
            </w:r>
          </w:p>
        </w:tc>
      </w:tr>
      <w:tr w:rsidR="002A4E92" w:rsidRPr="00125D20" w14:paraId="3ADFDE87" w14:textId="77777777" w:rsidTr="002A4E92">
        <w:trPr>
          <w:trHeight w:val="276"/>
        </w:trPr>
        <w:tc>
          <w:tcPr>
            <w:cnfStyle w:val="001000000000" w:firstRow="0" w:lastRow="0" w:firstColumn="1" w:lastColumn="0" w:oddVBand="0" w:evenVBand="0" w:oddHBand="0" w:evenHBand="0" w:firstRowFirstColumn="0" w:firstRowLastColumn="0" w:lastRowFirstColumn="0" w:lastRowLastColumn="0"/>
            <w:tcW w:w="1195" w:type="pct"/>
            <w:tcBorders>
              <w:top w:val="single" w:sz="4" w:space="0" w:color="000000" w:themeColor="text1"/>
              <w:bottom w:val="single" w:sz="4" w:space="0" w:color="000000" w:themeColor="text1"/>
              <w:right w:val="single" w:sz="4" w:space="0" w:color="auto"/>
            </w:tcBorders>
            <w:noWrap/>
            <w:vAlign w:val="bottom"/>
            <w:hideMark/>
          </w:tcPr>
          <w:p w14:paraId="36810977" w14:textId="4A7C905B" w:rsidR="00A55EA9" w:rsidRPr="00125D20" w:rsidRDefault="00A55EA9" w:rsidP="002A4E92">
            <w:pPr>
              <w:pStyle w:val="BodyText"/>
              <w:spacing w:after="0"/>
              <w:jc w:val="center"/>
            </w:pPr>
          </w:p>
        </w:tc>
        <w:tc>
          <w:tcPr>
            <w:tcW w:w="380" w:type="pct"/>
            <w:tcBorders>
              <w:top w:val="nil"/>
              <w:left w:val="single" w:sz="4" w:space="0" w:color="auto"/>
              <w:bottom w:val="single" w:sz="4" w:space="0" w:color="000000" w:themeColor="text1"/>
            </w:tcBorders>
            <w:noWrap/>
            <w:vAlign w:val="bottom"/>
            <w:hideMark/>
          </w:tcPr>
          <w:p w14:paraId="0F54F7D2" w14:textId="77777777" w:rsidR="00A55EA9" w:rsidRPr="00125D20" w:rsidRDefault="00A55EA9" w:rsidP="002A4E92">
            <w:pPr>
              <w:pStyle w:val="BodyText"/>
              <w:spacing w:after="0"/>
              <w:jc w:val="center"/>
              <w:cnfStyle w:val="000000000000" w:firstRow="0" w:lastRow="0" w:firstColumn="0" w:lastColumn="0" w:oddVBand="0" w:evenVBand="0" w:oddHBand="0" w:evenHBand="0" w:firstRowFirstColumn="0" w:firstRowLastColumn="0" w:lastRowFirstColumn="0" w:lastRowLastColumn="0"/>
              <w:rPr>
                <w:b/>
                <w:bCs/>
              </w:rPr>
            </w:pPr>
            <w:r w:rsidRPr="00125D20">
              <w:rPr>
                <w:b/>
                <w:bCs/>
              </w:rPr>
              <w:t>abs</w:t>
            </w:r>
          </w:p>
        </w:tc>
        <w:tc>
          <w:tcPr>
            <w:tcW w:w="380" w:type="pct"/>
            <w:tcBorders>
              <w:right w:val="single" w:sz="4" w:space="0" w:color="auto"/>
            </w:tcBorders>
            <w:shd w:val="clear" w:color="auto" w:fill="D9D9D9" w:themeFill="background1" w:themeFillShade="D9"/>
            <w:noWrap/>
            <w:vAlign w:val="bottom"/>
            <w:hideMark/>
          </w:tcPr>
          <w:p w14:paraId="49B3E1BF" w14:textId="77777777" w:rsidR="00A55EA9" w:rsidRPr="00125D20" w:rsidRDefault="00A55EA9" w:rsidP="002A4E92">
            <w:pPr>
              <w:pStyle w:val="BodyText"/>
              <w:spacing w:after="0"/>
              <w:jc w:val="center"/>
              <w:cnfStyle w:val="000000000000" w:firstRow="0" w:lastRow="0" w:firstColumn="0" w:lastColumn="0" w:oddVBand="0" w:evenVBand="0" w:oddHBand="0" w:evenHBand="0" w:firstRowFirstColumn="0" w:firstRowLastColumn="0" w:lastRowFirstColumn="0" w:lastRowLastColumn="0"/>
              <w:rPr>
                <w:b/>
                <w:bCs/>
              </w:rPr>
            </w:pPr>
            <w:r w:rsidRPr="00125D20">
              <w:rPr>
                <w:b/>
                <w:bCs/>
              </w:rPr>
              <w:t>%</w:t>
            </w:r>
          </w:p>
        </w:tc>
        <w:tc>
          <w:tcPr>
            <w:tcW w:w="380" w:type="pct"/>
            <w:tcBorders>
              <w:left w:val="single" w:sz="4" w:space="0" w:color="auto"/>
            </w:tcBorders>
            <w:noWrap/>
            <w:vAlign w:val="bottom"/>
            <w:hideMark/>
          </w:tcPr>
          <w:p w14:paraId="14E8278B" w14:textId="77777777" w:rsidR="00A55EA9" w:rsidRPr="00125D20" w:rsidRDefault="00A55EA9" w:rsidP="002A4E92">
            <w:pPr>
              <w:pStyle w:val="BodyText"/>
              <w:spacing w:after="0"/>
              <w:jc w:val="center"/>
              <w:cnfStyle w:val="000000000000" w:firstRow="0" w:lastRow="0" w:firstColumn="0" w:lastColumn="0" w:oddVBand="0" w:evenVBand="0" w:oddHBand="0" w:evenHBand="0" w:firstRowFirstColumn="0" w:firstRowLastColumn="0" w:lastRowFirstColumn="0" w:lastRowLastColumn="0"/>
              <w:rPr>
                <w:b/>
                <w:bCs/>
              </w:rPr>
            </w:pPr>
            <w:r w:rsidRPr="00125D20">
              <w:rPr>
                <w:b/>
                <w:bCs/>
              </w:rPr>
              <w:t>abs</w:t>
            </w:r>
          </w:p>
        </w:tc>
        <w:tc>
          <w:tcPr>
            <w:tcW w:w="380" w:type="pct"/>
            <w:tcBorders>
              <w:right w:val="single" w:sz="4" w:space="0" w:color="auto"/>
            </w:tcBorders>
            <w:shd w:val="clear" w:color="auto" w:fill="D9D9D9" w:themeFill="background1" w:themeFillShade="D9"/>
            <w:noWrap/>
            <w:vAlign w:val="bottom"/>
            <w:hideMark/>
          </w:tcPr>
          <w:p w14:paraId="2941BA17" w14:textId="77777777" w:rsidR="00A55EA9" w:rsidRPr="00125D20" w:rsidRDefault="00A55EA9" w:rsidP="002A4E92">
            <w:pPr>
              <w:pStyle w:val="BodyText"/>
              <w:spacing w:after="0"/>
              <w:jc w:val="center"/>
              <w:cnfStyle w:val="000000000000" w:firstRow="0" w:lastRow="0" w:firstColumn="0" w:lastColumn="0" w:oddVBand="0" w:evenVBand="0" w:oddHBand="0" w:evenHBand="0" w:firstRowFirstColumn="0" w:firstRowLastColumn="0" w:lastRowFirstColumn="0" w:lastRowLastColumn="0"/>
              <w:rPr>
                <w:b/>
                <w:bCs/>
              </w:rPr>
            </w:pPr>
            <w:r w:rsidRPr="00125D20">
              <w:rPr>
                <w:b/>
                <w:bCs/>
              </w:rPr>
              <w:t>%</w:t>
            </w:r>
          </w:p>
        </w:tc>
        <w:tc>
          <w:tcPr>
            <w:tcW w:w="381" w:type="pct"/>
            <w:tcBorders>
              <w:left w:val="single" w:sz="4" w:space="0" w:color="auto"/>
            </w:tcBorders>
            <w:noWrap/>
            <w:vAlign w:val="bottom"/>
            <w:hideMark/>
          </w:tcPr>
          <w:p w14:paraId="598CDFD7" w14:textId="77777777" w:rsidR="00A55EA9" w:rsidRPr="00125D20" w:rsidRDefault="00A55EA9" w:rsidP="002A4E92">
            <w:pPr>
              <w:pStyle w:val="BodyText"/>
              <w:spacing w:after="0"/>
              <w:jc w:val="center"/>
              <w:cnfStyle w:val="000000000000" w:firstRow="0" w:lastRow="0" w:firstColumn="0" w:lastColumn="0" w:oddVBand="0" w:evenVBand="0" w:oddHBand="0" w:evenHBand="0" w:firstRowFirstColumn="0" w:firstRowLastColumn="0" w:lastRowFirstColumn="0" w:lastRowLastColumn="0"/>
              <w:rPr>
                <w:b/>
                <w:bCs/>
              </w:rPr>
            </w:pPr>
            <w:r w:rsidRPr="00125D20">
              <w:rPr>
                <w:b/>
                <w:bCs/>
              </w:rPr>
              <w:t>abs</w:t>
            </w:r>
          </w:p>
        </w:tc>
        <w:tc>
          <w:tcPr>
            <w:tcW w:w="380" w:type="pct"/>
            <w:tcBorders>
              <w:right w:val="single" w:sz="4" w:space="0" w:color="auto"/>
            </w:tcBorders>
            <w:shd w:val="clear" w:color="auto" w:fill="D9D9D9" w:themeFill="background1" w:themeFillShade="D9"/>
            <w:noWrap/>
            <w:vAlign w:val="bottom"/>
            <w:hideMark/>
          </w:tcPr>
          <w:p w14:paraId="0C7432FF" w14:textId="77777777" w:rsidR="00A55EA9" w:rsidRPr="00125D20" w:rsidRDefault="00A55EA9" w:rsidP="002A4E92">
            <w:pPr>
              <w:pStyle w:val="BodyText"/>
              <w:spacing w:after="0"/>
              <w:jc w:val="center"/>
              <w:cnfStyle w:val="000000000000" w:firstRow="0" w:lastRow="0" w:firstColumn="0" w:lastColumn="0" w:oddVBand="0" w:evenVBand="0" w:oddHBand="0" w:evenHBand="0" w:firstRowFirstColumn="0" w:firstRowLastColumn="0" w:lastRowFirstColumn="0" w:lastRowLastColumn="0"/>
              <w:rPr>
                <w:b/>
                <w:bCs/>
              </w:rPr>
            </w:pPr>
            <w:r w:rsidRPr="00125D20">
              <w:rPr>
                <w:b/>
                <w:bCs/>
              </w:rPr>
              <w:t>%</w:t>
            </w:r>
          </w:p>
        </w:tc>
        <w:tc>
          <w:tcPr>
            <w:tcW w:w="380" w:type="pct"/>
            <w:tcBorders>
              <w:left w:val="single" w:sz="4" w:space="0" w:color="auto"/>
            </w:tcBorders>
            <w:noWrap/>
            <w:vAlign w:val="bottom"/>
            <w:hideMark/>
          </w:tcPr>
          <w:p w14:paraId="60D505B9" w14:textId="77777777" w:rsidR="00A55EA9" w:rsidRPr="00125D20" w:rsidRDefault="00A55EA9" w:rsidP="002A4E92">
            <w:pPr>
              <w:pStyle w:val="BodyText"/>
              <w:spacing w:after="0"/>
              <w:jc w:val="center"/>
              <w:cnfStyle w:val="000000000000" w:firstRow="0" w:lastRow="0" w:firstColumn="0" w:lastColumn="0" w:oddVBand="0" w:evenVBand="0" w:oddHBand="0" w:evenHBand="0" w:firstRowFirstColumn="0" w:firstRowLastColumn="0" w:lastRowFirstColumn="0" w:lastRowLastColumn="0"/>
              <w:rPr>
                <w:b/>
                <w:bCs/>
              </w:rPr>
            </w:pPr>
            <w:r w:rsidRPr="00125D20">
              <w:rPr>
                <w:b/>
                <w:bCs/>
              </w:rPr>
              <w:t>abs</w:t>
            </w:r>
          </w:p>
        </w:tc>
        <w:tc>
          <w:tcPr>
            <w:tcW w:w="380" w:type="pct"/>
            <w:tcBorders>
              <w:right w:val="single" w:sz="4" w:space="0" w:color="auto"/>
            </w:tcBorders>
            <w:shd w:val="clear" w:color="auto" w:fill="D9D9D9" w:themeFill="background1" w:themeFillShade="D9"/>
            <w:noWrap/>
            <w:vAlign w:val="bottom"/>
            <w:hideMark/>
          </w:tcPr>
          <w:p w14:paraId="67498709" w14:textId="77777777" w:rsidR="00A55EA9" w:rsidRPr="00125D20" w:rsidRDefault="00A55EA9" w:rsidP="002A4E92">
            <w:pPr>
              <w:pStyle w:val="BodyText"/>
              <w:spacing w:after="0"/>
              <w:jc w:val="center"/>
              <w:cnfStyle w:val="000000000000" w:firstRow="0" w:lastRow="0" w:firstColumn="0" w:lastColumn="0" w:oddVBand="0" w:evenVBand="0" w:oddHBand="0" w:evenHBand="0" w:firstRowFirstColumn="0" w:firstRowLastColumn="0" w:lastRowFirstColumn="0" w:lastRowLastColumn="0"/>
              <w:rPr>
                <w:b/>
                <w:bCs/>
              </w:rPr>
            </w:pPr>
            <w:r w:rsidRPr="00125D20">
              <w:rPr>
                <w:b/>
                <w:bCs/>
              </w:rPr>
              <w:t>%</w:t>
            </w:r>
          </w:p>
        </w:tc>
        <w:tc>
          <w:tcPr>
            <w:tcW w:w="380" w:type="pct"/>
            <w:tcBorders>
              <w:left w:val="single" w:sz="4" w:space="0" w:color="auto"/>
            </w:tcBorders>
            <w:noWrap/>
            <w:vAlign w:val="bottom"/>
            <w:hideMark/>
          </w:tcPr>
          <w:p w14:paraId="0ACE55A4" w14:textId="77777777" w:rsidR="00A55EA9" w:rsidRPr="00125D20" w:rsidRDefault="00A55EA9" w:rsidP="002A4E92">
            <w:pPr>
              <w:pStyle w:val="BodyText"/>
              <w:spacing w:after="0"/>
              <w:jc w:val="center"/>
              <w:cnfStyle w:val="000000000000" w:firstRow="0" w:lastRow="0" w:firstColumn="0" w:lastColumn="0" w:oddVBand="0" w:evenVBand="0" w:oddHBand="0" w:evenHBand="0" w:firstRowFirstColumn="0" w:firstRowLastColumn="0" w:lastRowFirstColumn="0" w:lastRowLastColumn="0"/>
              <w:rPr>
                <w:b/>
                <w:bCs/>
              </w:rPr>
            </w:pPr>
            <w:r w:rsidRPr="00125D20">
              <w:rPr>
                <w:b/>
                <w:bCs/>
              </w:rPr>
              <w:t>abs</w:t>
            </w:r>
          </w:p>
        </w:tc>
        <w:tc>
          <w:tcPr>
            <w:tcW w:w="381" w:type="pct"/>
            <w:shd w:val="clear" w:color="auto" w:fill="D9D9D9" w:themeFill="background1" w:themeFillShade="D9"/>
            <w:noWrap/>
            <w:vAlign w:val="bottom"/>
            <w:hideMark/>
          </w:tcPr>
          <w:p w14:paraId="28B8213D" w14:textId="77777777" w:rsidR="00A55EA9" w:rsidRPr="00125D20" w:rsidRDefault="00A55EA9" w:rsidP="002A4E92">
            <w:pPr>
              <w:pStyle w:val="BodyText"/>
              <w:spacing w:after="0"/>
              <w:jc w:val="center"/>
              <w:cnfStyle w:val="000000000000" w:firstRow="0" w:lastRow="0" w:firstColumn="0" w:lastColumn="0" w:oddVBand="0" w:evenVBand="0" w:oddHBand="0" w:evenHBand="0" w:firstRowFirstColumn="0" w:firstRowLastColumn="0" w:lastRowFirstColumn="0" w:lastRowLastColumn="0"/>
              <w:rPr>
                <w:b/>
                <w:bCs/>
              </w:rPr>
            </w:pPr>
            <w:r w:rsidRPr="00125D20">
              <w:rPr>
                <w:b/>
                <w:bCs/>
              </w:rPr>
              <w:t>%</w:t>
            </w:r>
          </w:p>
        </w:tc>
      </w:tr>
      <w:tr w:rsidR="002A4E92" w:rsidRPr="00125D20" w14:paraId="10B67FB6" w14:textId="77777777" w:rsidTr="002A4E92">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195" w:type="pct"/>
            <w:tcBorders>
              <w:right w:val="single" w:sz="4" w:space="0" w:color="auto"/>
            </w:tcBorders>
            <w:noWrap/>
            <w:hideMark/>
          </w:tcPr>
          <w:p w14:paraId="3968B1D1" w14:textId="77777777" w:rsidR="00A55EA9" w:rsidRPr="00125D20" w:rsidRDefault="00A55EA9" w:rsidP="00FA2B2B">
            <w:pPr>
              <w:pStyle w:val="BodyText"/>
              <w:spacing w:beforeLines="20" w:before="48" w:afterLines="20" w:after="48"/>
            </w:pPr>
            <w:r w:rsidRPr="00125D20">
              <w:t xml:space="preserve">the general population </w:t>
            </w:r>
            <w:r w:rsidRPr="00125D20">
              <w:rPr>
                <w:b w:val="0"/>
                <w:bCs w:val="0"/>
              </w:rPr>
              <w:t>(n=170)</w:t>
            </w:r>
          </w:p>
        </w:tc>
        <w:tc>
          <w:tcPr>
            <w:tcW w:w="380" w:type="pct"/>
            <w:tcBorders>
              <w:left w:val="single" w:sz="4" w:space="0" w:color="auto"/>
            </w:tcBorders>
            <w:noWrap/>
            <w:vAlign w:val="center"/>
            <w:hideMark/>
          </w:tcPr>
          <w:p w14:paraId="007A716D"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25D20">
              <w:rPr>
                <w:rFonts w:cstheme="minorHAnsi"/>
                <w:sz w:val="20"/>
                <w:szCs w:val="20"/>
              </w:rPr>
              <w:t>79</w:t>
            </w:r>
          </w:p>
        </w:tc>
        <w:tc>
          <w:tcPr>
            <w:tcW w:w="380" w:type="pct"/>
            <w:tcBorders>
              <w:right w:val="single" w:sz="4" w:space="0" w:color="auto"/>
            </w:tcBorders>
            <w:shd w:val="clear" w:color="auto" w:fill="D9D9D9" w:themeFill="background1" w:themeFillShade="D9"/>
            <w:noWrap/>
            <w:vAlign w:val="center"/>
            <w:hideMark/>
          </w:tcPr>
          <w:p w14:paraId="745E158C"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46.47%</w:t>
            </w:r>
          </w:p>
        </w:tc>
        <w:tc>
          <w:tcPr>
            <w:tcW w:w="380" w:type="pct"/>
            <w:tcBorders>
              <w:left w:val="single" w:sz="4" w:space="0" w:color="auto"/>
            </w:tcBorders>
            <w:noWrap/>
            <w:vAlign w:val="center"/>
            <w:hideMark/>
          </w:tcPr>
          <w:p w14:paraId="586D897B"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50</w:t>
            </w:r>
          </w:p>
        </w:tc>
        <w:tc>
          <w:tcPr>
            <w:tcW w:w="380" w:type="pct"/>
            <w:tcBorders>
              <w:right w:val="single" w:sz="4" w:space="0" w:color="auto"/>
            </w:tcBorders>
            <w:shd w:val="clear" w:color="auto" w:fill="D9D9D9" w:themeFill="background1" w:themeFillShade="D9"/>
            <w:noWrap/>
            <w:vAlign w:val="center"/>
            <w:hideMark/>
          </w:tcPr>
          <w:p w14:paraId="7D400F2B"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29.41%</w:t>
            </w:r>
          </w:p>
        </w:tc>
        <w:tc>
          <w:tcPr>
            <w:tcW w:w="381" w:type="pct"/>
            <w:tcBorders>
              <w:left w:val="single" w:sz="4" w:space="0" w:color="auto"/>
            </w:tcBorders>
            <w:noWrap/>
            <w:vAlign w:val="center"/>
            <w:hideMark/>
          </w:tcPr>
          <w:p w14:paraId="1D92DC82"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25D20">
              <w:rPr>
                <w:rFonts w:cstheme="minorHAnsi"/>
                <w:sz w:val="20"/>
                <w:szCs w:val="20"/>
              </w:rPr>
              <w:t>10</w:t>
            </w:r>
          </w:p>
        </w:tc>
        <w:tc>
          <w:tcPr>
            <w:tcW w:w="380" w:type="pct"/>
            <w:tcBorders>
              <w:right w:val="single" w:sz="4" w:space="0" w:color="auto"/>
            </w:tcBorders>
            <w:shd w:val="clear" w:color="auto" w:fill="D9D9D9" w:themeFill="background1" w:themeFillShade="D9"/>
            <w:noWrap/>
            <w:vAlign w:val="center"/>
            <w:hideMark/>
          </w:tcPr>
          <w:p w14:paraId="262232AE"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5.88%</w:t>
            </w:r>
          </w:p>
        </w:tc>
        <w:tc>
          <w:tcPr>
            <w:tcW w:w="380" w:type="pct"/>
            <w:tcBorders>
              <w:left w:val="single" w:sz="4" w:space="0" w:color="auto"/>
            </w:tcBorders>
            <w:noWrap/>
            <w:vAlign w:val="center"/>
            <w:hideMark/>
          </w:tcPr>
          <w:p w14:paraId="08FF13AF"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25D20">
              <w:rPr>
                <w:rFonts w:cstheme="minorHAnsi"/>
                <w:sz w:val="20"/>
                <w:szCs w:val="20"/>
              </w:rPr>
              <w:t>15</w:t>
            </w:r>
          </w:p>
        </w:tc>
        <w:tc>
          <w:tcPr>
            <w:tcW w:w="380" w:type="pct"/>
            <w:tcBorders>
              <w:right w:val="single" w:sz="4" w:space="0" w:color="auto"/>
            </w:tcBorders>
            <w:shd w:val="clear" w:color="auto" w:fill="D9D9D9" w:themeFill="background1" w:themeFillShade="D9"/>
            <w:noWrap/>
            <w:vAlign w:val="center"/>
            <w:hideMark/>
          </w:tcPr>
          <w:p w14:paraId="3CA2C537"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8.82%</w:t>
            </w:r>
          </w:p>
        </w:tc>
        <w:tc>
          <w:tcPr>
            <w:tcW w:w="380" w:type="pct"/>
            <w:tcBorders>
              <w:left w:val="single" w:sz="4" w:space="0" w:color="auto"/>
            </w:tcBorders>
            <w:noWrap/>
            <w:vAlign w:val="center"/>
            <w:hideMark/>
          </w:tcPr>
          <w:p w14:paraId="4B74A200"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25D20">
              <w:rPr>
                <w:rFonts w:cstheme="minorHAnsi"/>
                <w:sz w:val="20"/>
                <w:szCs w:val="20"/>
              </w:rPr>
              <w:t>16</w:t>
            </w:r>
          </w:p>
        </w:tc>
        <w:tc>
          <w:tcPr>
            <w:tcW w:w="381" w:type="pct"/>
            <w:shd w:val="clear" w:color="auto" w:fill="D9D9D9" w:themeFill="background1" w:themeFillShade="D9"/>
            <w:noWrap/>
            <w:vAlign w:val="center"/>
            <w:hideMark/>
          </w:tcPr>
          <w:p w14:paraId="5477BDBB"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9.41%</w:t>
            </w:r>
          </w:p>
        </w:tc>
      </w:tr>
      <w:tr w:rsidR="002A4E92" w:rsidRPr="00125D20" w14:paraId="31C57B9F" w14:textId="77777777" w:rsidTr="002A4E92">
        <w:trPr>
          <w:trHeight w:val="276"/>
        </w:trPr>
        <w:tc>
          <w:tcPr>
            <w:cnfStyle w:val="001000000000" w:firstRow="0" w:lastRow="0" w:firstColumn="1" w:lastColumn="0" w:oddVBand="0" w:evenVBand="0" w:oddHBand="0" w:evenHBand="0" w:firstRowFirstColumn="0" w:firstRowLastColumn="0" w:lastRowFirstColumn="0" w:lastRowLastColumn="0"/>
            <w:tcW w:w="1195" w:type="pct"/>
            <w:tcBorders>
              <w:top w:val="single" w:sz="4" w:space="0" w:color="000000" w:themeColor="text1"/>
              <w:bottom w:val="single" w:sz="4" w:space="0" w:color="000000" w:themeColor="text1"/>
              <w:right w:val="single" w:sz="4" w:space="0" w:color="auto"/>
            </w:tcBorders>
            <w:noWrap/>
            <w:hideMark/>
          </w:tcPr>
          <w:p w14:paraId="444E1540" w14:textId="77777777" w:rsidR="00A55EA9" w:rsidRPr="00125D20" w:rsidRDefault="00A55EA9" w:rsidP="00FA2B2B">
            <w:pPr>
              <w:pStyle w:val="BodyText"/>
              <w:spacing w:beforeLines="20" w:before="48" w:afterLines="20" w:after="48"/>
            </w:pPr>
            <w:r w:rsidRPr="00125D20">
              <w:t xml:space="preserve">businesses </w:t>
            </w:r>
            <w:r w:rsidRPr="00125D20">
              <w:rPr>
                <w:b w:val="0"/>
                <w:bCs w:val="0"/>
              </w:rPr>
              <w:t>(n=100)</w:t>
            </w:r>
          </w:p>
        </w:tc>
        <w:tc>
          <w:tcPr>
            <w:tcW w:w="380" w:type="pct"/>
            <w:tcBorders>
              <w:top w:val="single" w:sz="4" w:space="0" w:color="000000" w:themeColor="text1"/>
              <w:left w:val="single" w:sz="4" w:space="0" w:color="auto"/>
              <w:bottom w:val="single" w:sz="4" w:space="0" w:color="000000" w:themeColor="text1"/>
            </w:tcBorders>
            <w:noWrap/>
            <w:vAlign w:val="center"/>
            <w:hideMark/>
          </w:tcPr>
          <w:p w14:paraId="02921192" w14:textId="77777777" w:rsidR="00A55EA9" w:rsidRPr="00125D20"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25D20">
              <w:rPr>
                <w:rFonts w:cstheme="minorHAnsi"/>
                <w:sz w:val="20"/>
                <w:szCs w:val="20"/>
              </w:rPr>
              <w:t>29</w:t>
            </w:r>
          </w:p>
        </w:tc>
        <w:tc>
          <w:tcPr>
            <w:tcW w:w="380" w:type="pct"/>
            <w:tcBorders>
              <w:right w:val="single" w:sz="4" w:space="0" w:color="auto"/>
            </w:tcBorders>
            <w:shd w:val="clear" w:color="auto" w:fill="D9D9D9" w:themeFill="background1" w:themeFillShade="D9"/>
            <w:noWrap/>
            <w:vAlign w:val="center"/>
            <w:hideMark/>
          </w:tcPr>
          <w:p w14:paraId="38B8AEEF" w14:textId="77777777" w:rsidR="00A55EA9" w:rsidRPr="00125D20"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29.00%</w:t>
            </w:r>
          </w:p>
        </w:tc>
        <w:tc>
          <w:tcPr>
            <w:tcW w:w="380" w:type="pct"/>
            <w:tcBorders>
              <w:left w:val="single" w:sz="4" w:space="0" w:color="auto"/>
            </w:tcBorders>
            <w:noWrap/>
            <w:vAlign w:val="center"/>
            <w:hideMark/>
          </w:tcPr>
          <w:p w14:paraId="201BD6B4" w14:textId="77777777" w:rsidR="00A55EA9" w:rsidRPr="00125D20"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29</w:t>
            </w:r>
          </w:p>
        </w:tc>
        <w:tc>
          <w:tcPr>
            <w:tcW w:w="380" w:type="pct"/>
            <w:tcBorders>
              <w:right w:val="single" w:sz="4" w:space="0" w:color="auto"/>
            </w:tcBorders>
            <w:shd w:val="clear" w:color="auto" w:fill="D9D9D9" w:themeFill="background1" w:themeFillShade="D9"/>
            <w:noWrap/>
            <w:vAlign w:val="center"/>
            <w:hideMark/>
          </w:tcPr>
          <w:p w14:paraId="670873A2" w14:textId="77777777" w:rsidR="00A55EA9" w:rsidRPr="00125D20"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29.00%</w:t>
            </w:r>
          </w:p>
        </w:tc>
        <w:tc>
          <w:tcPr>
            <w:tcW w:w="381" w:type="pct"/>
            <w:tcBorders>
              <w:left w:val="single" w:sz="4" w:space="0" w:color="auto"/>
            </w:tcBorders>
            <w:noWrap/>
            <w:vAlign w:val="center"/>
            <w:hideMark/>
          </w:tcPr>
          <w:p w14:paraId="4A48E930" w14:textId="77777777" w:rsidR="00A55EA9" w:rsidRPr="00125D20"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25D20">
              <w:rPr>
                <w:rFonts w:cstheme="minorHAnsi"/>
                <w:sz w:val="20"/>
                <w:szCs w:val="20"/>
              </w:rPr>
              <w:t>12</w:t>
            </w:r>
          </w:p>
        </w:tc>
        <w:tc>
          <w:tcPr>
            <w:tcW w:w="380" w:type="pct"/>
            <w:tcBorders>
              <w:right w:val="single" w:sz="4" w:space="0" w:color="auto"/>
            </w:tcBorders>
            <w:shd w:val="clear" w:color="auto" w:fill="D9D9D9" w:themeFill="background1" w:themeFillShade="D9"/>
            <w:noWrap/>
            <w:vAlign w:val="center"/>
            <w:hideMark/>
          </w:tcPr>
          <w:p w14:paraId="6A26C062" w14:textId="77777777" w:rsidR="00A55EA9" w:rsidRPr="00125D20"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12.00%</w:t>
            </w:r>
          </w:p>
        </w:tc>
        <w:tc>
          <w:tcPr>
            <w:tcW w:w="380" w:type="pct"/>
            <w:tcBorders>
              <w:left w:val="single" w:sz="4" w:space="0" w:color="auto"/>
            </w:tcBorders>
            <w:noWrap/>
            <w:vAlign w:val="center"/>
            <w:hideMark/>
          </w:tcPr>
          <w:p w14:paraId="6BAF69A8" w14:textId="77777777" w:rsidR="00A55EA9" w:rsidRPr="00125D20"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25D20">
              <w:rPr>
                <w:rFonts w:cstheme="minorHAnsi"/>
                <w:sz w:val="20"/>
                <w:szCs w:val="20"/>
              </w:rPr>
              <w:t>18</w:t>
            </w:r>
          </w:p>
        </w:tc>
        <w:tc>
          <w:tcPr>
            <w:tcW w:w="380" w:type="pct"/>
            <w:tcBorders>
              <w:right w:val="single" w:sz="4" w:space="0" w:color="auto"/>
            </w:tcBorders>
            <w:shd w:val="clear" w:color="auto" w:fill="D9D9D9" w:themeFill="background1" w:themeFillShade="D9"/>
            <w:noWrap/>
            <w:vAlign w:val="center"/>
            <w:hideMark/>
          </w:tcPr>
          <w:p w14:paraId="43754E1D" w14:textId="77777777" w:rsidR="00A55EA9" w:rsidRPr="00125D20"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18.00%</w:t>
            </w:r>
          </w:p>
        </w:tc>
        <w:tc>
          <w:tcPr>
            <w:tcW w:w="380" w:type="pct"/>
            <w:tcBorders>
              <w:left w:val="single" w:sz="4" w:space="0" w:color="auto"/>
            </w:tcBorders>
            <w:noWrap/>
            <w:vAlign w:val="center"/>
            <w:hideMark/>
          </w:tcPr>
          <w:p w14:paraId="06428096" w14:textId="77777777" w:rsidR="00A55EA9" w:rsidRPr="00125D20"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25D20">
              <w:rPr>
                <w:rFonts w:cstheme="minorHAnsi"/>
                <w:sz w:val="20"/>
                <w:szCs w:val="20"/>
              </w:rPr>
              <w:t>12</w:t>
            </w:r>
          </w:p>
        </w:tc>
        <w:tc>
          <w:tcPr>
            <w:tcW w:w="381" w:type="pct"/>
            <w:shd w:val="clear" w:color="auto" w:fill="D9D9D9" w:themeFill="background1" w:themeFillShade="D9"/>
            <w:noWrap/>
            <w:vAlign w:val="center"/>
            <w:hideMark/>
          </w:tcPr>
          <w:p w14:paraId="404BA9FF" w14:textId="77777777" w:rsidR="00A55EA9" w:rsidRPr="00125D20"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12.00%</w:t>
            </w:r>
          </w:p>
        </w:tc>
      </w:tr>
      <w:tr w:rsidR="002A4E92" w:rsidRPr="00125D20" w14:paraId="5008506C" w14:textId="77777777" w:rsidTr="002A4E92">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195" w:type="pct"/>
            <w:tcBorders>
              <w:right w:val="single" w:sz="4" w:space="0" w:color="auto"/>
            </w:tcBorders>
            <w:noWrap/>
            <w:hideMark/>
          </w:tcPr>
          <w:p w14:paraId="00245064" w14:textId="77777777" w:rsidR="00A55EA9" w:rsidRPr="00125D20" w:rsidRDefault="00A55EA9" w:rsidP="00FA2B2B">
            <w:pPr>
              <w:pStyle w:val="BodyText"/>
              <w:spacing w:beforeLines="20" w:before="48" w:afterLines="20" w:after="48"/>
            </w:pPr>
            <w:r w:rsidRPr="00125D20">
              <w:t xml:space="preserve">specific social groups </w:t>
            </w:r>
            <w:r w:rsidRPr="00125D20">
              <w:rPr>
                <w:b w:val="0"/>
                <w:bCs w:val="0"/>
              </w:rPr>
              <w:t>(n=73)</w:t>
            </w:r>
          </w:p>
        </w:tc>
        <w:tc>
          <w:tcPr>
            <w:tcW w:w="380" w:type="pct"/>
            <w:tcBorders>
              <w:left w:val="single" w:sz="4" w:space="0" w:color="auto"/>
            </w:tcBorders>
            <w:noWrap/>
            <w:vAlign w:val="center"/>
            <w:hideMark/>
          </w:tcPr>
          <w:p w14:paraId="0C2CC6B3"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25D20">
              <w:rPr>
                <w:rFonts w:cstheme="minorHAnsi"/>
                <w:sz w:val="20"/>
                <w:szCs w:val="20"/>
              </w:rPr>
              <w:t>22</w:t>
            </w:r>
          </w:p>
        </w:tc>
        <w:tc>
          <w:tcPr>
            <w:tcW w:w="380" w:type="pct"/>
            <w:tcBorders>
              <w:right w:val="single" w:sz="4" w:space="0" w:color="auto"/>
            </w:tcBorders>
            <w:shd w:val="clear" w:color="auto" w:fill="D9D9D9" w:themeFill="background1" w:themeFillShade="D9"/>
            <w:noWrap/>
            <w:vAlign w:val="center"/>
            <w:hideMark/>
          </w:tcPr>
          <w:p w14:paraId="2CCF879D"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30.14%</w:t>
            </w:r>
          </w:p>
        </w:tc>
        <w:tc>
          <w:tcPr>
            <w:tcW w:w="380" w:type="pct"/>
            <w:tcBorders>
              <w:left w:val="single" w:sz="4" w:space="0" w:color="auto"/>
            </w:tcBorders>
            <w:noWrap/>
            <w:vAlign w:val="center"/>
            <w:hideMark/>
          </w:tcPr>
          <w:p w14:paraId="309257EF"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19</w:t>
            </w:r>
          </w:p>
        </w:tc>
        <w:tc>
          <w:tcPr>
            <w:tcW w:w="380" w:type="pct"/>
            <w:tcBorders>
              <w:right w:val="single" w:sz="4" w:space="0" w:color="auto"/>
            </w:tcBorders>
            <w:shd w:val="clear" w:color="auto" w:fill="D9D9D9" w:themeFill="background1" w:themeFillShade="D9"/>
            <w:noWrap/>
            <w:vAlign w:val="center"/>
            <w:hideMark/>
          </w:tcPr>
          <w:p w14:paraId="79444878"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26.03%</w:t>
            </w:r>
          </w:p>
        </w:tc>
        <w:tc>
          <w:tcPr>
            <w:tcW w:w="381" w:type="pct"/>
            <w:tcBorders>
              <w:left w:val="single" w:sz="4" w:space="0" w:color="auto"/>
            </w:tcBorders>
            <w:noWrap/>
            <w:vAlign w:val="center"/>
            <w:hideMark/>
          </w:tcPr>
          <w:p w14:paraId="4B9D2794"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25D20">
              <w:rPr>
                <w:rFonts w:cstheme="minorHAnsi"/>
                <w:sz w:val="20"/>
                <w:szCs w:val="20"/>
              </w:rPr>
              <w:t>12</w:t>
            </w:r>
          </w:p>
        </w:tc>
        <w:tc>
          <w:tcPr>
            <w:tcW w:w="380" w:type="pct"/>
            <w:tcBorders>
              <w:right w:val="single" w:sz="4" w:space="0" w:color="auto"/>
            </w:tcBorders>
            <w:shd w:val="clear" w:color="auto" w:fill="D9D9D9" w:themeFill="background1" w:themeFillShade="D9"/>
            <w:noWrap/>
            <w:vAlign w:val="center"/>
            <w:hideMark/>
          </w:tcPr>
          <w:p w14:paraId="67044449"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16.44%</w:t>
            </w:r>
          </w:p>
        </w:tc>
        <w:tc>
          <w:tcPr>
            <w:tcW w:w="380" w:type="pct"/>
            <w:tcBorders>
              <w:left w:val="single" w:sz="4" w:space="0" w:color="auto"/>
            </w:tcBorders>
            <w:noWrap/>
            <w:vAlign w:val="center"/>
            <w:hideMark/>
          </w:tcPr>
          <w:p w14:paraId="29BC9776"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25D20">
              <w:rPr>
                <w:rFonts w:cstheme="minorHAnsi"/>
                <w:sz w:val="20"/>
                <w:szCs w:val="20"/>
              </w:rPr>
              <w:t>15</w:t>
            </w:r>
          </w:p>
        </w:tc>
        <w:tc>
          <w:tcPr>
            <w:tcW w:w="380" w:type="pct"/>
            <w:tcBorders>
              <w:right w:val="single" w:sz="4" w:space="0" w:color="auto"/>
            </w:tcBorders>
            <w:shd w:val="clear" w:color="auto" w:fill="D9D9D9" w:themeFill="background1" w:themeFillShade="D9"/>
            <w:noWrap/>
            <w:vAlign w:val="center"/>
            <w:hideMark/>
          </w:tcPr>
          <w:p w14:paraId="430B55C5"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20.55%</w:t>
            </w:r>
          </w:p>
        </w:tc>
        <w:tc>
          <w:tcPr>
            <w:tcW w:w="380" w:type="pct"/>
            <w:tcBorders>
              <w:left w:val="single" w:sz="4" w:space="0" w:color="auto"/>
            </w:tcBorders>
            <w:noWrap/>
            <w:vAlign w:val="center"/>
            <w:hideMark/>
          </w:tcPr>
          <w:p w14:paraId="24E6407B"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25D20">
              <w:rPr>
                <w:rFonts w:cstheme="minorHAnsi"/>
                <w:sz w:val="20"/>
                <w:szCs w:val="20"/>
              </w:rPr>
              <w:t>5</w:t>
            </w:r>
          </w:p>
        </w:tc>
        <w:tc>
          <w:tcPr>
            <w:tcW w:w="381" w:type="pct"/>
            <w:shd w:val="clear" w:color="auto" w:fill="D9D9D9" w:themeFill="background1" w:themeFillShade="D9"/>
            <w:noWrap/>
            <w:vAlign w:val="center"/>
            <w:hideMark/>
          </w:tcPr>
          <w:p w14:paraId="30448753"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6.85%</w:t>
            </w:r>
          </w:p>
        </w:tc>
      </w:tr>
      <w:tr w:rsidR="002A4E92" w:rsidRPr="00125D20" w14:paraId="07D36C4F" w14:textId="77777777" w:rsidTr="002A4E92">
        <w:trPr>
          <w:trHeight w:val="276"/>
        </w:trPr>
        <w:tc>
          <w:tcPr>
            <w:cnfStyle w:val="001000000000" w:firstRow="0" w:lastRow="0" w:firstColumn="1" w:lastColumn="0" w:oddVBand="0" w:evenVBand="0" w:oddHBand="0" w:evenHBand="0" w:firstRowFirstColumn="0" w:firstRowLastColumn="0" w:lastRowFirstColumn="0" w:lastRowLastColumn="0"/>
            <w:tcW w:w="1195" w:type="pct"/>
            <w:tcBorders>
              <w:top w:val="single" w:sz="4" w:space="0" w:color="000000" w:themeColor="text1"/>
              <w:bottom w:val="single" w:sz="4" w:space="0" w:color="000000" w:themeColor="text1"/>
              <w:right w:val="single" w:sz="4" w:space="0" w:color="auto"/>
            </w:tcBorders>
            <w:noWrap/>
            <w:hideMark/>
          </w:tcPr>
          <w:p w14:paraId="6A020DD5" w14:textId="77777777" w:rsidR="00A55EA9" w:rsidRPr="00125D20" w:rsidRDefault="00A55EA9" w:rsidP="00FA2B2B">
            <w:pPr>
              <w:pStyle w:val="BodyText"/>
              <w:spacing w:beforeLines="20" w:before="48" w:afterLines="20" w:after="48"/>
            </w:pPr>
            <w:r w:rsidRPr="00125D20">
              <w:t xml:space="preserve">welfare- and education-providing institutions </w:t>
            </w:r>
            <w:r w:rsidRPr="00125D20">
              <w:rPr>
                <w:b w:val="0"/>
                <w:bCs w:val="0"/>
              </w:rPr>
              <w:t>(n=93)</w:t>
            </w:r>
          </w:p>
        </w:tc>
        <w:tc>
          <w:tcPr>
            <w:tcW w:w="380" w:type="pct"/>
            <w:tcBorders>
              <w:top w:val="single" w:sz="4" w:space="0" w:color="000000" w:themeColor="text1"/>
              <w:left w:val="single" w:sz="4" w:space="0" w:color="auto"/>
              <w:bottom w:val="single" w:sz="4" w:space="0" w:color="000000" w:themeColor="text1"/>
            </w:tcBorders>
            <w:noWrap/>
            <w:vAlign w:val="center"/>
            <w:hideMark/>
          </w:tcPr>
          <w:p w14:paraId="6BD992F9" w14:textId="77777777" w:rsidR="00A55EA9" w:rsidRPr="00125D20"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25D20">
              <w:rPr>
                <w:rFonts w:cstheme="minorHAnsi"/>
                <w:sz w:val="20"/>
                <w:szCs w:val="20"/>
              </w:rPr>
              <w:t>35</w:t>
            </w:r>
          </w:p>
        </w:tc>
        <w:tc>
          <w:tcPr>
            <w:tcW w:w="380" w:type="pct"/>
            <w:tcBorders>
              <w:right w:val="single" w:sz="4" w:space="0" w:color="auto"/>
            </w:tcBorders>
            <w:shd w:val="clear" w:color="auto" w:fill="D9D9D9" w:themeFill="background1" w:themeFillShade="D9"/>
            <w:noWrap/>
            <w:vAlign w:val="center"/>
            <w:hideMark/>
          </w:tcPr>
          <w:p w14:paraId="14E83832" w14:textId="77777777" w:rsidR="00A55EA9" w:rsidRPr="00125D20"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37.63%</w:t>
            </w:r>
          </w:p>
        </w:tc>
        <w:tc>
          <w:tcPr>
            <w:tcW w:w="380" w:type="pct"/>
            <w:tcBorders>
              <w:left w:val="single" w:sz="4" w:space="0" w:color="auto"/>
            </w:tcBorders>
            <w:noWrap/>
            <w:vAlign w:val="center"/>
            <w:hideMark/>
          </w:tcPr>
          <w:p w14:paraId="2BC092A2" w14:textId="77777777" w:rsidR="00A55EA9" w:rsidRPr="00125D20"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24</w:t>
            </w:r>
          </w:p>
        </w:tc>
        <w:tc>
          <w:tcPr>
            <w:tcW w:w="380" w:type="pct"/>
            <w:tcBorders>
              <w:right w:val="single" w:sz="4" w:space="0" w:color="auto"/>
            </w:tcBorders>
            <w:shd w:val="clear" w:color="auto" w:fill="D9D9D9" w:themeFill="background1" w:themeFillShade="D9"/>
            <w:noWrap/>
            <w:vAlign w:val="center"/>
            <w:hideMark/>
          </w:tcPr>
          <w:p w14:paraId="15C61ABC" w14:textId="77777777" w:rsidR="00A55EA9" w:rsidRPr="00125D20"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25.81%</w:t>
            </w:r>
          </w:p>
        </w:tc>
        <w:tc>
          <w:tcPr>
            <w:tcW w:w="381" w:type="pct"/>
            <w:tcBorders>
              <w:left w:val="single" w:sz="4" w:space="0" w:color="auto"/>
            </w:tcBorders>
            <w:noWrap/>
            <w:vAlign w:val="center"/>
            <w:hideMark/>
          </w:tcPr>
          <w:p w14:paraId="6BFC5584" w14:textId="77777777" w:rsidR="00A55EA9" w:rsidRPr="00125D20"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25D20">
              <w:rPr>
                <w:rFonts w:cstheme="minorHAnsi"/>
                <w:sz w:val="20"/>
                <w:szCs w:val="20"/>
              </w:rPr>
              <w:t>10</w:t>
            </w:r>
          </w:p>
        </w:tc>
        <w:tc>
          <w:tcPr>
            <w:tcW w:w="380" w:type="pct"/>
            <w:tcBorders>
              <w:right w:val="single" w:sz="4" w:space="0" w:color="auto"/>
            </w:tcBorders>
            <w:shd w:val="clear" w:color="auto" w:fill="D9D9D9" w:themeFill="background1" w:themeFillShade="D9"/>
            <w:noWrap/>
            <w:vAlign w:val="center"/>
            <w:hideMark/>
          </w:tcPr>
          <w:p w14:paraId="4A69A423" w14:textId="77777777" w:rsidR="00A55EA9" w:rsidRPr="00125D20"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10.75%</w:t>
            </w:r>
          </w:p>
        </w:tc>
        <w:tc>
          <w:tcPr>
            <w:tcW w:w="380" w:type="pct"/>
            <w:tcBorders>
              <w:left w:val="single" w:sz="4" w:space="0" w:color="auto"/>
            </w:tcBorders>
            <w:noWrap/>
            <w:vAlign w:val="center"/>
            <w:hideMark/>
          </w:tcPr>
          <w:p w14:paraId="51CA9DDE" w14:textId="77777777" w:rsidR="00A55EA9" w:rsidRPr="00125D20"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25D20">
              <w:rPr>
                <w:rFonts w:cstheme="minorHAnsi"/>
                <w:sz w:val="20"/>
                <w:szCs w:val="20"/>
              </w:rPr>
              <w:t>17</w:t>
            </w:r>
          </w:p>
        </w:tc>
        <w:tc>
          <w:tcPr>
            <w:tcW w:w="380" w:type="pct"/>
            <w:tcBorders>
              <w:right w:val="single" w:sz="4" w:space="0" w:color="auto"/>
            </w:tcBorders>
            <w:shd w:val="clear" w:color="auto" w:fill="D9D9D9" w:themeFill="background1" w:themeFillShade="D9"/>
            <w:noWrap/>
            <w:vAlign w:val="center"/>
            <w:hideMark/>
          </w:tcPr>
          <w:p w14:paraId="65172E9B" w14:textId="77777777" w:rsidR="00A55EA9" w:rsidRPr="00125D20"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18.28%</w:t>
            </w:r>
          </w:p>
        </w:tc>
        <w:tc>
          <w:tcPr>
            <w:tcW w:w="380" w:type="pct"/>
            <w:tcBorders>
              <w:left w:val="single" w:sz="4" w:space="0" w:color="auto"/>
            </w:tcBorders>
            <w:noWrap/>
            <w:vAlign w:val="center"/>
            <w:hideMark/>
          </w:tcPr>
          <w:p w14:paraId="4563CBCC" w14:textId="77777777" w:rsidR="00A55EA9" w:rsidRPr="00125D20"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25D20">
              <w:rPr>
                <w:rFonts w:cstheme="minorHAnsi"/>
                <w:sz w:val="20"/>
                <w:szCs w:val="20"/>
              </w:rPr>
              <w:t>7</w:t>
            </w:r>
          </w:p>
        </w:tc>
        <w:tc>
          <w:tcPr>
            <w:tcW w:w="381" w:type="pct"/>
            <w:shd w:val="clear" w:color="auto" w:fill="D9D9D9" w:themeFill="background1" w:themeFillShade="D9"/>
            <w:noWrap/>
            <w:vAlign w:val="center"/>
            <w:hideMark/>
          </w:tcPr>
          <w:p w14:paraId="208E22A2" w14:textId="77777777" w:rsidR="00A55EA9" w:rsidRPr="00125D20"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7.53%</w:t>
            </w:r>
          </w:p>
        </w:tc>
      </w:tr>
      <w:tr w:rsidR="002A4E92" w:rsidRPr="00125D20" w14:paraId="410DB67C" w14:textId="77777777" w:rsidTr="002A4E92">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195" w:type="pct"/>
            <w:tcBorders>
              <w:right w:val="single" w:sz="4" w:space="0" w:color="auto"/>
            </w:tcBorders>
            <w:noWrap/>
            <w:hideMark/>
          </w:tcPr>
          <w:p w14:paraId="54EEC2CD" w14:textId="77777777" w:rsidR="00A55EA9" w:rsidRPr="00125D20" w:rsidRDefault="00A55EA9" w:rsidP="00FA2B2B">
            <w:pPr>
              <w:pStyle w:val="BodyText"/>
              <w:spacing w:beforeLines="20" w:before="48" w:afterLines="20" w:after="48"/>
            </w:pPr>
            <w:r w:rsidRPr="00125D20">
              <w:t xml:space="preserve">NGOs, advocacy or other civil society groups </w:t>
            </w:r>
            <w:r w:rsidRPr="00125D20">
              <w:rPr>
                <w:b w:val="0"/>
                <w:bCs w:val="0"/>
              </w:rPr>
              <w:t>(n=53)</w:t>
            </w:r>
          </w:p>
        </w:tc>
        <w:tc>
          <w:tcPr>
            <w:tcW w:w="380" w:type="pct"/>
            <w:tcBorders>
              <w:left w:val="single" w:sz="4" w:space="0" w:color="auto"/>
            </w:tcBorders>
            <w:noWrap/>
            <w:vAlign w:val="center"/>
            <w:hideMark/>
          </w:tcPr>
          <w:p w14:paraId="66B423D6"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25D20">
              <w:rPr>
                <w:rFonts w:cstheme="minorHAnsi"/>
                <w:sz w:val="20"/>
                <w:szCs w:val="20"/>
              </w:rPr>
              <w:t>13</w:t>
            </w:r>
          </w:p>
        </w:tc>
        <w:tc>
          <w:tcPr>
            <w:tcW w:w="380" w:type="pct"/>
            <w:tcBorders>
              <w:right w:val="single" w:sz="4" w:space="0" w:color="auto"/>
            </w:tcBorders>
            <w:shd w:val="clear" w:color="auto" w:fill="D9D9D9" w:themeFill="background1" w:themeFillShade="D9"/>
            <w:noWrap/>
            <w:vAlign w:val="center"/>
            <w:hideMark/>
          </w:tcPr>
          <w:p w14:paraId="27CFC221"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24.53%</w:t>
            </w:r>
          </w:p>
        </w:tc>
        <w:tc>
          <w:tcPr>
            <w:tcW w:w="380" w:type="pct"/>
            <w:tcBorders>
              <w:left w:val="single" w:sz="4" w:space="0" w:color="auto"/>
            </w:tcBorders>
            <w:noWrap/>
            <w:vAlign w:val="center"/>
            <w:hideMark/>
          </w:tcPr>
          <w:p w14:paraId="6857295A"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20</w:t>
            </w:r>
          </w:p>
        </w:tc>
        <w:tc>
          <w:tcPr>
            <w:tcW w:w="380" w:type="pct"/>
            <w:tcBorders>
              <w:right w:val="single" w:sz="4" w:space="0" w:color="auto"/>
            </w:tcBorders>
            <w:shd w:val="clear" w:color="auto" w:fill="D9D9D9" w:themeFill="background1" w:themeFillShade="D9"/>
            <w:noWrap/>
            <w:vAlign w:val="center"/>
            <w:hideMark/>
          </w:tcPr>
          <w:p w14:paraId="72DA58D4"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37.74%</w:t>
            </w:r>
          </w:p>
        </w:tc>
        <w:tc>
          <w:tcPr>
            <w:tcW w:w="381" w:type="pct"/>
            <w:tcBorders>
              <w:left w:val="single" w:sz="4" w:space="0" w:color="auto"/>
            </w:tcBorders>
            <w:noWrap/>
            <w:vAlign w:val="center"/>
            <w:hideMark/>
          </w:tcPr>
          <w:p w14:paraId="3D8EB5E0"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25D20">
              <w:rPr>
                <w:rFonts w:cstheme="minorHAnsi"/>
                <w:sz w:val="20"/>
                <w:szCs w:val="20"/>
              </w:rPr>
              <w:t>5</w:t>
            </w:r>
          </w:p>
        </w:tc>
        <w:tc>
          <w:tcPr>
            <w:tcW w:w="380" w:type="pct"/>
            <w:tcBorders>
              <w:right w:val="single" w:sz="4" w:space="0" w:color="auto"/>
            </w:tcBorders>
            <w:shd w:val="clear" w:color="auto" w:fill="D9D9D9" w:themeFill="background1" w:themeFillShade="D9"/>
            <w:noWrap/>
            <w:vAlign w:val="center"/>
            <w:hideMark/>
          </w:tcPr>
          <w:p w14:paraId="26E42BC4"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9.43%</w:t>
            </w:r>
          </w:p>
        </w:tc>
        <w:tc>
          <w:tcPr>
            <w:tcW w:w="380" w:type="pct"/>
            <w:tcBorders>
              <w:left w:val="single" w:sz="4" w:space="0" w:color="auto"/>
            </w:tcBorders>
            <w:noWrap/>
            <w:vAlign w:val="center"/>
            <w:hideMark/>
          </w:tcPr>
          <w:p w14:paraId="1A6FCC6E"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25D20">
              <w:rPr>
                <w:rFonts w:cstheme="minorHAnsi"/>
                <w:sz w:val="20"/>
                <w:szCs w:val="20"/>
              </w:rPr>
              <w:t>12</w:t>
            </w:r>
          </w:p>
        </w:tc>
        <w:tc>
          <w:tcPr>
            <w:tcW w:w="380" w:type="pct"/>
            <w:tcBorders>
              <w:right w:val="single" w:sz="4" w:space="0" w:color="auto"/>
            </w:tcBorders>
            <w:shd w:val="clear" w:color="auto" w:fill="D9D9D9" w:themeFill="background1" w:themeFillShade="D9"/>
            <w:noWrap/>
            <w:vAlign w:val="center"/>
            <w:hideMark/>
          </w:tcPr>
          <w:p w14:paraId="4E0263B7"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22.64%</w:t>
            </w:r>
          </w:p>
        </w:tc>
        <w:tc>
          <w:tcPr>
            <w:tcW w:w="380" w:type="pct"/>
            <w:tcBorders>
              <w:left w:val="single" w:sz="4" w:space="0" w:color="auto"/>
            </w:tcBorders>
            <w:noWrap/>
            <w:vAlign w:val="center"/>
            <w:hideMark/>
          </w:tcPr>
          <w:p w14:paraId="4CB82F75"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25D20">
              <w:rPr>
                <w:rFonts w:cstheme="minorHAnsi"/>
                <w:sz w:val="20"/>
                <w:szCs w:val="20"/>
              </w:rPr>
              <w:t>3</w:t>
            </w:r>
          </w:p>
        </w:tc>
        <w:tc>
          <w:tcPr>
            <w:tcW w:w="381" w:type="pct"/>
            <w:shd w:val="clear" w:color="auto" w:fill="D9D9D9" w:themeFill="background1" w:themeFillShade="D9"/>
            <w:noWrap/>
            <w:vAlign w:val="center"/>
            <w:hideMark/>
          </w:tcPr>
          <w:p w14:paraId="51017C63"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5.66%</w:t>
            </w:r>
          </w:p>
        </w:tc>
      </w:tr>
      <w:tr w:rsidR="002A4E92" w:rsidRPr="00125D20" w14:paraId="7D02389B" w14:textId="77777777" w:rsidTr="002A4E92">
        <w:trPr>
          <w:trHeight w:val="1357"/>
        </w:trPr>
        <w:tc>
          <w:tcPr>
            <w:cnfStyle w:val="001000000000" w:firstRow="0" w:lastRow="0" w:firstColumn="1" w:lastColumn="0" w:oddVBand="0" w:evenVBand="0" w:oddHBand="0" w:evenHBand="0" w:firstRowFirstColumn="0" w:firstRowLastColumn="0" w:lastRowFirstColumn="0" w:lastRowLastColumn="0"/>
            <w:tcW w:w="1195" w:type="pct"/>
            <w:tcBorders>
              <w:right w:val="single" w:sz="4" w:space="0" w:color="auto"/>
            </w:tcBorders>
            <w:noWrap/>
            <w:hideMark/>
          </w:tcPr>
          <w:p w14:paraId="461E88B1" w14:textId="77777777" w:rsidR="00A55EA9" w:rsidRPr="00125D20" w:rsidRDefault="00A55EA9" w:rsidP="00FA2B2B">
            <w:pPr>
              <w:pStyle w:val="BodyText"/>
              <w:spacing w:beforeLines="20" w:before="48" w:afterLines="20" w:after="48"/>
            </w:pPr>
            <w:r w:rsidRPr="00125D20">
              <w:t xml:space="preserve">policy-making, public administration, governmental agencies </w:t>
            </w:r>
            <w:r w:rsidRPr="00125D20">
              <w:rPr>
                <w:b w:val="0"/>
                <w:bCs w:val="0"/>
              </w:rPr>
              <w:t>(n=117)</w:t>
            </w:r>
          </w:p>
        </w:tc>
        <w:tc>
          <w:tcPr>
            <w:tcW w:w="380" w:type="pct"/>
            <w:tcBorders>
              <w:top w:val="single" w:sz="4" w:space="0" w:color="000000" w:themeColor="text1"/>
              <w:left w:val="single" w:sz="4" w:space="0" w:color="auto"/>
              <w:bottom w:val="single" w:sz="4" w:space="0" w:color="000000" w:themeColor="text1"/>
            </w:tcBorders>
            <w:noWrap/>
            <w:vAlign w:val="center"/>
            <w:hideMark/>
          </w:tcPr>
          <w:p w14:paraId="1C6EB962" w14:textId="77777777" w:rsidR="00A55EA9" w:rsidRPr="00125D20"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25D20">
              <w:rPr>
                <w:rFonts w:cstheme="minorHAnsi"/>
                <w:sz w:val="20"/>
                <w:szCs w:val="20"/>
              </w:rPr>
              <w:t>33</w:t>
            </w:r>
          </w:p>
        </w:tc>
        <w:tc>
          <w:tcPr>
            <w:tcW w:w="380" w:type="pct"/>
            <w:tcBorders>
              <w:right w:val="single" w:sz="4" w:space="0" w:color="auto"/>
            </w:tcBorders>
            <w:shd w:val="clear" w:color="auto" w:fill="D9D9D9" w:themeFill="background1" w:themeFillShade="D9"/>
            <w:noWrap/>
            <w:vAlign w:val="center"/>
            <w:hideMark/>
          </w:tcPr>
          <w:p w14:paraId="5ECA983A" w14:textId="77777777" w:rsidR="00A55EA9" w:rsidRPr="00125D20"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28.21%</w:t>
            </w:r>
          </w:p>
        </w:tc>
        <w:tc>
          <w:tcPr>
            <w:tcW w:w="380" w:type="pct"/>
            <w:tcBorders>
              <w:left w:val="single" w:sz="4" w:space="0" w:color="auto"/>
            </w:tcBorders>
            <w:noWrap/>
            <w:vAlign w:val="center"/>
            <w:hideMark/>
          </w:tcPr>
          <w:p w14:paraId="1D3EC8AE" w14:textId="77777777" w:rsidR="00A55EA9" w:rsidRPr="00125D20"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33</w:t>
            </w:r>
          </w:p>
        </w:tc>
        <w:tc>
          <w:tcPr>
            <w:tcW w:w="380" w:type="pct"/>
            <w:tcBorders>
              <w:right w:val="single" w:sz="4" w:space="0" w:color="auto"/>
            </w:tcBorders>
            <w:shd w:val="clear" w:color="auto" w:fill="D9D9D9" w:themeFill="background1" w:themeFillShade="D9"/>
            <w:noWrap/>
            <w:vAlign w:val="center"/>
            <w:hideMark/>
          </w:tcPr>
          <w:p w14:paraId="0CA58C5D" w14:textId="77777777" w:rsidR="00A55EA9" w:rsidRPr="00125D20"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28.21%</w:t>
            </w:r>
          </w:p>
        </w:tc>
        <w:tc>
          <w:tcPr>
            <w:tcW w:w="381" w:type="pct"/>
            <w:tcBorders>
              <w:left w:val="single" w:sz="4" w:space="0" w:color="auto"/>
            </w:tcBorders>
            <w:noWrap/>
            <w:vAlign w:val="center"/>
            <w:hideMark/>
          </w:tcPr>
          <w:p w14:paraId="46067465" w14:textId="77777777" w:rsidR="00A55EA9" w:rsidRPr="00125D20"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25D20">
              <w:rPr>
                <w:rFonts w:cstheme="minorHAnsi"/>
                <w:sz w:val="20"/>
                <w:szCs w:val="20"/>
              </w:rPr>
              <w:t>15</w:t>
            </w:r>
          </w:p>
        </w:tc>
        <w:tc>
          <w:tcPr>
            <w:tcW w:w="380" w:type="pct"/>
            <w:tcBorders>
              <w:right w:val="single" w:sz="4" w:space="0" w:color="auto"/>
            </w:tcBorders>
            <w:shd w:val="clear" w:color="auto" w:fill="D9D9D9" w:themeFill="background1" w:themeFillShade="D9"/>
            <w:noWrap/>
            <w:vAlign w:val="center"/>
            <w:hideMark/>
          </w:tcPr>
          <w:p w14:paraId="00AC31C5" w14:textId="77777777" w:rsidR="00A55EA9" w:rsidRPr="00125D20"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12.82%</w:t>
            </w:r>
          </w:p>
        </w:tc>
        <w:tc>
          <w:tcPr>
            <w:tcW w:w="380" w:type="pct"/>
            <w:tcBorders>
              <w:left w:val="single" w:sz="4" w:space="0" w:color="auto"/>
            </w:tcBorders>
            <w:noWrap/>
            <w:vAlign w:val="center"/>
            <w:hideMark/>
          </w:tcPr>
          <w:p w14:paraId="68FDF555" w14:textId="77777777" w:rsidR="00A55EA9" w:rsidRPr="00125D20"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25D20">
              <w:rPr>
                <w:rFonts w:cstheme="minorHAnsi"/>
                <w:sz w:val="20"/>
                <w:szCs w:val="20"/>
              </w:rPr>
              <w:t>31</w:t>
            </w:r>
          </w:p>
        </w:tc>
        <w:tc>
          <w:tcPr>
            <w:tcW w:w="380" w:type="pct"/>
            <w:tcBorders>
              <w:right w:val="single" w:sz="4" w:space="0" w:color="auto"/>
            </w:tcBorders>
            <w:shd w:val="clear" w:color="auto" w:fill="D9D9D9" w:themeFill="background1" w:themeFillShade="D9"/>
            <w:noWrap/>
            <w:vAlign w:val="center"/>
            <w:hideMark/>
          </w:tcPr>
          <w:p w14:paraId="71B9A282" w14:textId="77777777" w:rsidR="00A55EA9" w:rsidRPr="00125D20"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26.50%</w:t>
            </w:r>
          </w:p>
        </w:tc>
        <w:tc>
          <w:tcPr>
            <w:tcW w:w="380" w:type="pct"/>
            <w:tcBorders>
              <w:left w:val="single" w:sz="4" w:space="0" w:color="auto"/>
            </w:tcBorders>
            <w:noWrap/>
            <w:vAlign w:val="center"/>
            <w:hideMark/>
          </w:tcPr>
          <w:p w14:paraId="799C385A" w14:textId="77777777" w:rsidR="00A55EA9" w:rsidRPr="00125D20"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25D20">
              <w:rPr>
                <w:rFonts w:cstheme="minorHAnsi"/>
                <w:sz w:val="20"/>
                <w:szCs w:val="20"/>
              </w:rPr>
              <w:t>5</w:t>
            </w:r>
          </w:p>
        </w:tc>
        <w:tc>
          <w:tcPr>
            <w:tcW w:w="381" w:type="pct"/>
            <w:shd w:val="clear" w:color="auto" w:fill="D9D9D9" w:themeFill="background1" w:themeFillShade="D9"/>
            <w:noWrap/>
            <w:vAlign w:val="center"/>
            <w:hideMark/>
          </w:tcPr>
          <w:p w14:paraId="792AE0E2" w14:textId="77777777" w:rsidR="00A55EA9" w:rsidRPr="00125D20" w:rsidRDefault="00A55EA9" w:rsidP="00FA2B2B">
            <w:pPr>
              <w:pStyle w:val="BodyText"/>
              <w:spacing w:beforeLines="20" w:before="48" w:afterLines="20" w:after="48"/>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125D20">
              <w:rPr>
                <w:rFonts w:cstheme="minorHAnsi"/>
                <w:sz w:val="16"/>
                <w:szCs w:val="16"/>
              </w:rPr>
              <w:t>4.27%</w:t>
            </w:r>
          </w:p>
        </w:tc>
      </w:tr>
      <w:tr w:rsidR="002A4E92" w:rsidRPr="00125D20" w14:paraId="50DEDC0B" w14:textId="77777777" w:rsidTr="002A4E92">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195" w:type="pct"/>
            <w:tcBorders>
              <w:right w:val="single" w:sz="4" w:space="0" w:color="auto"/>
            </w:tcBorders>
            <w:noWrap/>
            <w:hideMark/>
          </w:tcPr>
          <w:p w14:paraId="594291E9" w14:textId="77777777" w:rsidR="00A55EA9" w:rsidRPr="00125D20" w:rsidRDefault="00A55EA9" w:rsidP="00FA2B2B">
            <w:pPr>
              <w:pStyle w:val="BodyText"/>
              <w:spacing w:beforeLines="20" w:before="48" w:afterLines="20" w:after="48"/>
            </w:pPr>
            <w:r w:rsidRPr="00125D20">
              <w:t xml:space="preserve">academia </w:t>
            </w:r>
            <w:r w:rsidRPr="00125D20">
              <w:rPr>
                <w:b w:val="0"/>
                <w:bCs w:val="0"/>
              </w:rPr>
              <w:t>(n=312)</w:t>
            </w:r>
          </w:p>
        </w:tc>
        <w:tc>
          <w:tcPr>
            <w:tcW w:w="380" w:type="pct"/>
            <w:tcBorders>
              <w:left w:val="single" w:sz="4" w:space="0" w:color="auto"/>
            </w:tcBorders>
            <w:noWrap/>
            <w:vAlign w:val="center"/>
            <w:hideMark/>
          </w:tcPr>
          <w:p w14:paraId="69E47E5E"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25D20">
              <w:rPr>
                <w:rFonts w:cstheme="minorHAnsi"/>
                <w:sz w:val="20"/>
                <w:szCs w:val="20"/>
              </w:rPr>
              <w:t>219</w:t>
            </w:r>
          </w:p>
        </w:tc>
        <w:tc>
          <w:tcPr>
            <w:tcW w:w="380" w:type="pct"/>
            <w:tcBorders>
              <w:right w:val="single" w:sz="4" w:space="0" w:color="auto"/>
            </w:tcBorders>
            <w:shd w:val="clear" w:color="auto" w:fill="D9D9D9" w:themeFill="background1" w:themeFillShade="D9"/>
            <w:noWrap/>
            <w:vAlign w:val="center"/>
            <w:hideMark/>
          </w:tcPr>
          <w:p w14:paraId="7DD0DD79"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70.19%</w:t>
            </w:r>
          </w:p>
        </w:tc>
        <w:tc>
          <w:tcPr>
            <w:tcW w:w="380" w:type="pct"/>
            <w:tcBorders>
              <w:left w:val="single" w:sz="4" w:space="0" w:color="auto"/>
            </w:tcBorders>
            <w:noWrap/>
            <w:vAlign w:val="center"/>
            <w:hideMark/>
          </w:tcPr>
          <w:p w14:paraId="50CD586D"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32</w:t>
            </w:r>
          </w:p>
        </w:tc>
        <w:tc>
          <w:tcPr>
            <w:tcW w:w="380" w:type="pct"/>
            <w:tcBorders>
              <w:right w:val="single" w:sz="4" w:space="0" w:color="auto"/>
            </w:tcBorders>
            <w:shd w:val="clear" w:color="auto" w:fill="D9D9D9" w:themeFill="background1" w:themeFillShade="D9"/>
            <w:noWrap/>
            <w:vAlign w:val="center"/>
            <w:hideMark/>
          </w:tcPr>
          <w:p w14:paraId="70C635F8"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10.26%</w:t>
            </w:r>
          </w:p>
        </w:tc>
        <w:tc>
          <w:tcPr>
            <w:tcW w:w="381" w:type="pct"/>
            <w:tcBorders>
              <w:left w:val="single" w:sz="4" w:space="0" w:color="auto"/>
            </w:tcBorders>
            <w:noWrap/>
            <w:vAlign w:val="center"/>
            <w:hideMark/>
          </w:tcPr>
          <w:p w14:paraId="7F116C44"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25D20">
              <w:rPr>
                <w:rFonts w:cstheme="minorHAnsi"/>
                <w:sz w:val="20"/>
                <w:szCs w:val="20"/>
              </w:rPr>
              <w:t>21</w:t>
            </w:r>
          </w:p>
        </w:tc>
        <w:tc>
          <w:tcPr>
            <w:tcW w:w="380" w:type="pct"/>
            <w:tcBorders>
              <w:right w:val="single" w:sz="4" w:space="0" w:color="auto"/>
            </w:tcBorders>
            <w:shd w:val="clear" w:color="auto" w:fill="D9D9D9" w:themeFill="background1" w:themeFillShade="D9"/>
            <w:noWrap/>
            <w:vAlign w:val="center"/>
            <w:hideMark/>
          </w:tcPr>
          <w:p w14:paraId="5A737299"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6.73%</w:t>
            </w:r>
          </w:p>
        </w:tc>
        <w:tc>
          <w:tcPr>
            <w:tcW w:w="380" w:type="pct"/>
            <w:tcBorders>
              <w:left w:val="single" w:sz="4" w:space="0" w:color="auto"/>
            </w:tcBorders>
            <w:noWrap/>
            <w:vAlign w:val="center"/>
            <w:hideMark/>
          </w:tcPr>
          <w:p w14:paraId="1A004834"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25D20">
              <w:rPr>
                <w:rFonts w:cstheme="minorHAnsi"/>
                <w:sz w:val="20"/>
                <w:szCs w:val="20"/>
              </w:rPr>
              <w:t>28</w:t>
            </w:r>
          </w:p>
        </w:tc>
        <w:tc>
          <w:tcPr>
            <w:tcW w:w="380" w:type="pct"/>
            <w:tcBorders>
              <w:right w:val="single" w:sz="4" w:space="0" w:color="auto"/>
            </w:tcBorders>
            <w:shd w:val="clear" w:color="auto" w:fill="D9D9D9" w:themeFill="background1" w:themeFillShade="D9"/>
            <w:noWrap/>
            <w:vAlign w:val="center"/>
            <w:hideMark/>
          </w:tcPr>
          <w:p w14:paraId="17DEA698"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8.97%</w:t>
            </w:r>
          </w:p>
        </w:tc>
        <w:tc>
          <w:tcPr>
            <w:tcW w:w="380" w:type="pct"/>
            <w:tcBorders>
              <w:left w:val="single" w:sz="4" w:space="0" w:color="auto"/>
            </w:tcBorders>
            <w:noWrap/>
            <w:vAlign w:val="center"/>
            <w:hideMark/>
          </w:tcPr>
          <w:p w14:paraId="53A9D56E"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125D20">
              <w:rPr>
                <w:rFonts w:cstheme="minorHAnsi"/>
                <w:sz w:val="20"/>
                <w:szCs w:val="20"/>
              </w:rPr>
              <w:t>12</w:t>
            </w:r>
          </w:p>
        </w:tc>
        <w:tc>
          <w:tcPr>
            <w:tcW w:w="381" w:type="pct"/>
            <w:shd w:val="clear" w:color="auto" w:fill="D9D9D9" w:themeFill="background1" w:themeFillShade="D9"/>
            <w:noWrap/>
            <w:vAlign w:val="center"/>
            <w:hideMark/>
          </w:tcPr>
          <w:p w14:paraId="356DD05A" w14:textId="77777777" w:rsidR="00A55EA9" w:rsidRPr="00125D20" w:rsidRDefault="00A55EA9" w:rsidP="00FA2B2B">
            <w:pPr>
              <w:pStyle w:val="BodyText"/>
              <w:spacing w:beforeLines="20" w:before="48" w:afterLines="20" w:after="48"/>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125D20">
              <w:rPr>
                <w:rFonts w:cstheme="minorHAnsi"/>
                <w:sz w:val="16"/>
                <w:szCs w:val="16"/>
              </w:rPr>
              <w:t>3.85%</w:t>
            </w:r>
          </w:p>
        </w:tc>
      </w:tr>
    </w:tbl>
    <w:p w14:paraId="6E534CDA" w14:textId="0CB83678" w:rsidR="00A55EA9" w:rsidRPr="00125D20" w:rsidRDefault="00A55EA9" w:rsidP="00976ECE">
      <w:pPr>
        <w:pStyle w:val="BodyText"/>
      </w:pPr>
    </w:p>
    <w:p w14:paraId="120E4308" w14:textId="3D004A9E" w:rsidR="00A55EA9" w:rsidRPr="00125D20" w:rsidRDefault="00A55EA9" w:rsidP="00976ECE">
      <w:pPr>
        <w:pStyle w:val="BodyText"/>
      </w:pPr>
    </w:p>
    <w:p w14:paraId="4F3B5AC7" w14:textId="01BCCA79" w:rsidR="003B625C" w:rsidRDefault="003B625C" w:rsidP="00976ECE">
      <w:pPr>
        <w:pStyle w:val="BodyText"/>
      </w:pPr>
    </w:p>
    <w:p w14:paraId="42B03D5A" w14:textId="77777777" w:rsidR="00FA2B2B" w:rsidRPr="00125D20" w:rsidRDefault="00FA2B2B" w:rsidP="00976ECE">
      <w:pPr>
        <w:pStyle w:val="BodyText"/>
      </w:pPr>
    </w:p>
    <w:p w14:paraId="16C03767" w14:textId="7654B9E2" w:rsidR="00976ECE" w:rsidRPr="00125D20" w:rsidRDefault="00976ECE" w:rsidP="00A31260">
      <w:pPr>
        <w:pStyle w:val="Heading3"/>
      </w:pPr>
      <w:bookmarkStart w:id="101" w:name="_Toc100567191"/>
      <w:r w:rsidRPr="00125D20">
        <w:t xml:space="preserve">Uptake by </w:t>
      </w:r>
      <w:r w:rsidR="00110B14" w:rsidRPr="00125D20">
        <w:t>d</w:t>
      </w:r>
      <w:r w:rsidRPr="00125D20">
        <w:t>ecision-</w:t>
      </w:r>
      <w:r w:rsidR="00110B14" w:rsidRPr="00125D20">
        <w:t>m</w:t>
      </w:r>
      <w:r w:rsidRPr="00125D20">
        <w:t>akers</w:t>
      </w:r>
      <w:bookmarkEnd w:id="101"/>
    </w:p>
    <w:p w14:paraId="671A18CC" w14:textId="331653CB" w:rsidR="00976ECE" w:rsidRPr="00125D20" w:rsidRDefault="00A04857" w:rsidP="00F25012">
      <w:pPr>
        <w:pStyle w:val="BodyText"/>
        <w:jc w:val="both"/>
      </w:pPr>
      <w:r w:rsidRPr="00125D20">
        <w:t>The</w:t>
      </w:r>
      <w:r w:rsidR="00531F65" w:rsidRPr="00125D20">
        <w:t xml:space="preserve"> </w:t>
      </w:r>
      <w:r w:rsidR="001B4F8B" w:rsidRPr="00125D20">
        <w:t xml:space="preserve">uptake of the project results by decision-makers </w:t>
      </w:r>
      <w:r w:rsidRPr="00125D20">
        <w:t>i</w:t>
      </w:r>
      <w:r w:rsidR="001B4F8B" w:rsidRPr="00125D20">
        <w:t xml:space="preserve">s </w:t>
      </w:r>
      <w:r w:rsidR="00F25012" w:rsidRPr="00125D20">
        <w:t xml:space="preserve">one of the </w:t>
      </w:r>
      <w:r w:rsidR="001B4F8B" w:rsidRPr="00125D20">
        <w:t>indicator</w:t>
      </w:r>
      <w:r w:rsidR="00F25012" w:rsidRPr="00125D20">
        <w:t>s</w:t>
      </w:r>
      <w:r w:rsidR="001B4F8B" w:rsidRPr="00125D20">
        <w:t xml:space="preserve"> of </w:t>
      </w:r>
      <w:r w:rsidR="00F25012" w:rsidRPr="00125D20">
        <w:t>project outcomes</w:t>
      </w:r>
      <w:r w:rsidR="001B4F8B" w:rsidRPr="00125D20">
        <w:t xml:space="preserve">. </w:t>
      </w:r>
      <w:r w:rsidR="00976ECE" w:rsidRPr="00125D20">
        <w:t xml:space="preserve">The survey was designed to explore this aspect </w:t>
      </w:r>
      <w:r w:rsidR="00531F65" w:rsidRPr="00125D20">
        <w:t xml:space="preserve">using two </w:t>
      </w:r>
      <w:r w:rsidR="00976ECE" w:rsidRPr="00125D20">
        <w:t>different questions</w:t>
      </w:r>
      <w:r w:rsidR="001B4F8B" w:rsidRPr="00125D20">
        <w:t>,</w:t>
      </w:r>
      <w:r w:rsidR="00976ECE" w:rsidRPr="00125D20">
        <w:t xml:space="preserve"> which were mainly aimed to measure how far the project results have been adopted by the authorities and what was the nature of the uptake.</w:t>
      </w:r>
    </w:p>
    <w:p w14:paraId="7A9961DE" w14:textId="77777777" w:rsidR="003B625C" w:rsidRPr="00125D20" w:rsidRDefault="003B625C" w:rsidP="00F25012">
      <w:pPr>
        <w:pStyle w:val="BodyText"/>
        <w:jc w:val="both"/>
      </w:pPr>
    </w:p>
    <w:p w14:paraId="6F3634A8" w14:textId="770B8D73" w:rsidR="00976ECE" w:rsidRPr="00125D20" w:rsidRDefault="00976ECE" w:rsidP="003B625C">
      <w:pPr>
        <w:pStyle w:val="BodyText"/>
      </w:pPr>
    </w:p>
    <w:p w14:paraId="1C7B21E4" w14:textId="319ADDEA" w:rsidR="00E867F2" w:rsidRDefault="00976ECE" w:rsidP="00976ECE">
      <w:pPr>
        <w:pStyle w:val="Caption"/>
      </w:pPr>
      <w:bookmarkStart w:id="102" w:name="_Toc100567223"/>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0959DE">
        <w:rPr>
          <w:noProof/>
        </w:rPr>
        <w:t>19</w:t>
      </w:r>
      <w:r w:rsidR="007B1429" w:rsidRPr="00125D20">
        <w:fldChar w:fldCharType="end"/>
      </w:r>
      <w:r w:rsidRPr="00125D20">
        <w:t xml:space="preserve">: </w:t>
      </w:r>
      <w:r w:rsidR="006E179D" w:rsidRPr="00125D20">
        <w:t>U</w:t>
      </w:r>
      <w:r w:rsidRPr="00125D20">
        <w:t>ptake</w:t>
      </w:r>
      <w:r w:rsidR="006E179D" w:rsidRPr="00125D20">
        <w:t xml:space="preserve"> of project results by policy-makers</w:t>
      </w:r>
      <w:bookmarkEnd w:id="102"/>
    </w:p>
    <w:p w14:paraId="0D8EF61D" w14:textId="09A5109E" w:rsidR="00976ECE" w:rsidRPr="00125D20" w:rsidRDefault="00A4659A" w:rsidP="00976ECE">
      <w:pPr>
        <w:pStyle w:val="Caption"/>
      </w:pPr>
      <w:r w:rsidRPr="00125D20">
        <w:rPr>
          <w:noProof/>
          <w:lang w:eastAsia="de-AT"/>
        </w:rPr>
        <w:drawing>
          <wp:inline distT="0" distB="0" distL="0" distR="0" wp14:anchorId="273678D1" wp14:editId="29DA38A4">
            <wp:extent cx="5731510" cy="3275330"/>
            <wp:effectExtent l="0" t="0" r="0" b="127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731510" cy="3275330"/>
                    </a:xfrm>
                    <a:prstGeom prst="rect">
                      <a:avLst/>
                    </a:prstGeom>
                  </pic:spPr>
                </pic:pic>
              </a:graphicData>
            </a:graphic>
          </wp:inline>
        </w:drawing>
      </w:r>
    </w:p>
    <w:p w14:paraId="0500042E" w14:textId="3B694129" w:rsidR="003B625C" w:rsidRDefault="003B625C" w:rsidP="003B625C">
      <w:pPr>
        <w:pStyle w:val="BodyText"/>
        <w:jc w:val="both"/>
      </w:pPr>
    </w:p>
    <w:p w14:paraId="4FF58BC6" w14:textId="77777777" w:rsidR="00FA2B2B" w:rsidRPr="00125D20" w:rsidRDefault="00FA2B2B" w:rsidP="003B625C">
      <w:pPr>
        <w:pStyle w:val="BodyText"/>
        <w:jc w:val="both"/>
      </w:pPr>
    </w:p>
    <w:p w14:paraId="40846B5C" w14:textId="604D6BF7" w:rsidR="00976ECE" w:rsidRPr="00125D20" w:rsidRDefault="00976ECE" w:rsidP="003B625C">
      <w:pPr>
        <w:pStyle w:val="BodyText"/>
        <w:jc w:val="both"/>
      </w:pPr>
      <w:r w:rsidRPr="00125D20">
        <w:t xml:space="preserve">Approximately 20 % of the respondents rated the </w:t>
      </w:r>
      <w:r w:rsidRPr="00125D20">
        <w:rPr>
          <w:i/>
          <w:iCs/>
        </w:rPr>
        <w:t>uptake of the project results by decision-makers</w:t>
      </w:r>
      <w:r w:rsidRPr="00125D20">
        <w:t xml:space="preserve"> moderate to high</w:t>
      </w:r>
      <w:r w:rsidR="00F25012" w:rsidRPr="00125D20">
        <w:t xml:space="preserve"> (</w:t>
      </w:r>
      <w:r w:rsidR="00A04857" w:rsidRPr="00125D20">
        <w:t>see</w:t>
      </w:r>
      <w:r w:rsidR="00F25012" w:rsidRPr="00125D20">
        <w:t xml:space="preserve"> </w:t>
      </w:r>
      <w:r w:rsidR="00F25012" w:rsidRPr="00125D20">
        <w:fldChar w:fldCharType="begin"/>
      </w:r>
      <w:r w:rsidR="00F25012" w:rsidRPr="00125D20">
        <w:instrText xml:space="preserve"> REF _Ref100043484 \h </w:instrText>
      </w:r>
      <w:r w:rsidR="00F25012" w:rsidRPr="00125D20">
        <w:fldChar w:fldCharType="separate"/>
      </w:r>
      <w:r w:rsidR="000959DE" w:rsidRPr="00125D20">
        <w:t xml:space="preserve">Table </w:t>
      </w:r>
      <w:r w:rsidR="000959DE">
        <w:rPr>
          <w:noProof/>
        </w:rPr>
        <w:t>17</w:t>
      </w:r>
      <w:r w:rsidR="00F25012" w:rsidRPr="00125D20">
        <w:fldChar w:fldCharType="end"/>
      </w:r>
      <w:r w:rsidR="00F25012" w:rsidRPr="00125D20">
        <w:t>)</w:t>
      </w:r>
      <w:r w:rsidRPr="00125D20">
        <w:t xml:space="preserve">. However, an overwhelming majority of the respondents </w:t>
      </w:r>
      <w:r w:rsidR="00A04857" w:rsidRPr="00125D20">
        <w:t xml:space="preserve">reported that </w:t>
      </w:r>
      <w:r w:rsidRPr="00125D20">
        <w:t>there was little to no uptake of the project results</w:t>
      </w:r>
      <w:r w:rsidR="00A04857" w:rsidRPr="00125D20">
        <w:t xml:space="preserve"> by policy-makers, public administration</w:t>
      </w:r>
      <w:r w:rsidR="006A16A5" w:rsidRPr="00125D20">
        <w:t>,</w:t>
      </w:r>
      <w:r w:rsidR="00A04857" w:rsidRPr="00125D20">
        <w:t xml:space="preserve"> or governmental agencies</w:t>
      </w:r>
      <w:r w:rsidR="006A16A5" w:rsidRPr="00125D20">
        <w:t>.</w:t>
      </w:r>
    </w:p>
    <w:p w14:paraId="46713073" w14:textId="6CAD0AB0" w:rsidR="006E179D" w:rsidRPr="00125D20" w:rsidRDefault="006E179D" w:rsidP="00976ECE">
      <w:pPr>
        <w:pStyle w:val="BodyText"/>
      </w:pPr>
    </w:p>
    <w:p w14:paraId="457FE1B2" w14:textId="560248E6" w:rsidR="003B625C" w:rsidRPr="00125D20" w:rsidRDefault="003B625C" w:rsidP="00976ECE">
      <w:pPr>
        <w:pStyle w:val="BodyText"/>
      </w:pPr>
    </w:p>
    <w:p w14:paraId="267800B2" w14:textId="77777777" w:rsidR="003B625C" w:rsidRPr="00125D20" w:rsidRDefault="003B625C" w:rsidP="00976ECE">
      <w:pPr>
        <w:pStyle w:val="BodyText"/>
      </w:pPr>
    </w:p>
    <w:p w14:paraId="03F930BA" w14:textId="04DAB233" w:rsidR="006E179D" w:rsidRPr="00125D20" w:rsidRDefault="006E179D" w:rsidP="006E179D">
      <w:pPr>
        <w:pStyle w:val="Caption"/>
        <w:keepNext/>
      </w:pPr>
      <w:bookmarkStart w:id="103" w:name="_Ref100043484"/>
      <w:bookmarkStart w:id="104" w:name="_Toc100567254"/>
      <w:r w:rsidRPr="00125D20">
        <w:lastRenderedPageBreak/>
        <w:t xml:space="preserve">Table </w:t>
      </w:r>
      <w:r w:rsidRPr="00125D20">
        <w:fldChar w:fldCharType="begin"/>
      </w:r>
      <w:r w:rsidRPr="00125D20">
        <w:instrText xml:space="preserve"> SEQ Table \* ARABIC </w:instrText>
      </w:r>
      <w:r w:rsidRPr="00125D20">
        <w:fldChar w:fldCharType="separate"/>
      </w:r>
      <w:r w:rsidR="000959DE">
        <w:rPr>
          <w:noProof/>
        </w:rPr>
        <w:t>17</w:t>
      </w:r>
      <w:r w:rsidRPr="00125D20">
        <w:fldChar w:fldCharType="end"/>
      </w:r>
      <w:bookmarkEnd w:id="103"/>
      <w:r w:rsidRPr="00125D20">
        <w:t>: Uptake of project results by policy-makers</w:t>
      </w:r>
      <w:bookmarkEnd w:id="104"/>
    </w:p>
    <w:tbl>
      <w:tblPr>
        <w:tblStyle w:val="ListTable3"/>
        <w:tblW w:w="0" w:type="auto"/>
        <w:jc w:val="center"/>
        <w:tblLook w:val="04A0" w:firstRow="1" w:lastRow="0" w:firstColumn="1" w:lastColumn="0" w:noHBand="0" w:noVBand="1"/>
      </w:tblPr>
      <w:tblGrid>
        <w:gridCol w:w="1940"/>
        <w:gridCol w:w="653"/>
        <w:gridCol w:w="1227"/>
      </w:tblGrid>
      <w:tr w:rsidR="006E179D" w:rsidRPr="00125D20" w14:paraId="60BF79BC" w14:textId="77777777" w:rsidTr="002F5BBC">
        <w:trPr>
          <w:cnfStyle w:val="100000000000" w:firstRow="1" w:lastRow="0" w:firstColumn="0" w:lastColumn="0" w:oddVBand="0" w:evenVBand="0" w:oddHBand="0" w:evenHBand="0" w:firstRowFirstColumn="0" w:firstRowLastColumn="0" w:lastRowFirstColumn="0" w:lastRowLastColumn="0"/>
          <w:trHeight w:val="276"/>
          <w:jc w:val="center"/>
        </w:trPr>
        <w:tc>
          <w:tcPr>
            <w:cnfStyle w:val="001000000100" w:firstRow="0" w:lastRow="0" w:firstColumn="1" w:lastColumn="0" w:oddVBand="0" w:evenVBand="0" w:oddHBand="0" w:evenHBand="0" w:firstRowFirstColumn="1" w:firstRowLastColumn="0" w:lastRowFirstColumn="0" w:lastRowLastColumn="0"/>
            <w:tcW w:w="1940" w:type="dxa"/>
            <w:noWrap/>
            <w:vAlign w:val="bottom"/>
            <w:hideMark/>
          </w:tcPr>
          <w:p w14:paraId="2B66983B" w14:textId="77777777" w:rsidR="006E179D" w:rsidRPr="00125D20" w:rsidRDefault="006E179D" w:rsidP="002F5BBC">
            <w:pPr>
              <w:pStyle w:val="BodyText"/>
              <w:spacing w:before="100" w:beforeAutospacing="1" w:after="60"/>
            </w:pPr>
          </w:p>
        </w:tc>
        <w:tc>
          <w:tcPr>
            <w:tcW w:w="1880" w:type="dxa"/>
            <w:gridSpan w:val="2"/>
            <w:noWrap/>
            <w:vAlign w:val="bottom"/>
            <w:hideMark/>
          </w:tcPr>
          <w:p w14:paraId="19EAD379" w14:textId="77777777" w:rsidR="006E179D" w:rsidRPr="00125D20" w:rsidRDefault="006E179D" w:rsidP="002F5BBC">
            <w:pPr>
              <w:pStyle w:val="BodyText"/>
              <w:spacing w:before="100" w:beforeAutospacing="1" w:after="60"/>
              <w:cnfStyle w:val="100000000000" w:firstRow="1" w:lastRow="0" w:firstColumn="0" w:lastColumn="0" w:oddVBand="0" w:evenVBand="0" w:oddHBand="0" w:evenHBand="0" w:firstRowFirstColumn="0" w:firstRowLastColumn="0" w:lastRowFirstColumn="0" w:lastRowLastColumn="0"/>
            </w:pPr>
            <w:r w:rsidRPr="00125D20">
              <w:t>adopted by policy (n=296)</w:t>
            </w:r>
          </w:p>
        </w:tc>
      </w:tr>
      <w:tr w:rsidR="006E179D" w:rsidRPr="00125D20" w14:paraId="667B4508" w14:textId="77777777" w:rsidTr="002F5BBC">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2CAE04A7" w14:textId="77777777" w:rsidR="006E179D" w:rsidRPr="00125D20" w:rsidRDefault="006E179D" w:rsidP="002F5BBC">
            <w:pPr>
              <w:pStyle w:val="BodyText"/>
              <w:spacing w:before="100" w:beforeAutospacing="1" w:after="100" w:afterAutospacing="1"/>
            </w:pPr>
            <w:r w:rsidRPr="00125D20">
              <w:t>response</w:t>
            </w:r>
          </w:p>
        </w:tc>
        <w:tc>
          <w:tcPr>
            <w:tcW w:w="653" w:type="dxa"/>
            <w:noWrap/>
            <w:vAlign w:val="center"/>
            <w:hideMark/>
          </w:tcPr>
          <w:p w14:paraId="2AF54EF7" w14:textId="77777777" w:rsidR="006E179D" w:rsidRPr="00125D20" w:rsidRDefault="006E179D" w:rsidP="002F5BBC">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r w:rsidRPr="00125D20">
              <w:t>abs</w:t>
            </w:r>
          </w:p>
        </w:tc>
        <w:tc>
          <w:tcPr>
            <w:tcW w:w="1227" w:type="dxa"/>
            <w:shd w:val="clear" w:color="auto" w:fill="E7E6E6" w:themeFill="background2"/>
            <w:noWrap/>
            <w:vAlign w:val="center"/>
            <w:hideMark/>
          </w:tcPr>
          <w:p w14:paraId="1FE31A79" w14:textId="77777777" w:rsidR="006E179D" w:rsidRPr="00125D20" w:rsidRDefault="006E179D" w:rsidP="002F5BBC">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r w:rsidRPr="00125D20">
              <w:t>%</w:t>
            </w:r>
          </w:p>
        </w:tc>
      </w:tr>
      <w:tr w:rsidR="006E179D" w:rsidRPr="00125D20" w14:paraId="1DFC5D83" w14:textId="77777777" w:rsidTr="002F5BBC">
        <w:trPr>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22144323" w14:textId="77777777" w:rsidR="006E179D" w:rsidRPr="00125D20" w:rsidRDefault="006E179D" w:rsidP="002F5BBC">
            <w:pPr>
              <w:pStyle w:val="BodyText"/>
              <w:spacing w:before="100" w:beforeAutospacing="1" w:after="100" w:afterAutospacing="1"/>
              <w:jc w:val="center"/>
            </w:pPr>
            <w:r w:rsidRPr="00125D20">
              <w:t>0</w:t>
            </w:r>
          </w:p>
        </w:tc>
        <w:tc>
          <w:tcPr>
            <w:tcW w:w="653" w:type="dxa"/>
            <w:noWrap/>
            <w:vAlign w:val="center"/>
            <w:hideMark/>
          </w:tcPr>
          <w:p w14:paraId="7E605985" w14:textId="77777777" w:rsidR="006E179D" w:rsidRPr="002F5BBC" w:rsidRDefault="006E179D" w:rsidP="002F5BBC">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sidRPr="002F5BBC">
              <w:rPr>
                <w:sz w:val="22"/>
                <w:szCs w:val="22"/>
              </w:rPr>
              <w:t>153</w:t>
            </w:r>
          </w:p>
        </w:tc>
        <w:tc>
          <w:tcPr>
            <w:tcW w:w="1227" w:type="dxa"/>
            <w:shd w:val="clear" w:color="auto" w:fill="E7E6E6" w:themeFill="background2"/>
            <w:noWrap/>
            <w:vAlign w:val="center"/>
            <w:hideMark/>
          </w:tcPr>
          <w:p w14:paraId="51575247" w14:textId="77777777" w:rsidR="006E179D" w:rsidRPr="002F5BBC" w:rsidRDefault="006E179D" w:rsidP="002F5BBC">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0"/>
                <w:szCs w:val="20"/>
              </w:rPr>
            </w:pPr>
            <w:r w:rsidRPr="002F5BBC">
              <w:rPr>
                <w:sz w:val="20"/>
                <w:szCs w:val="20"/>
              </w:rPr>
              <w:t>51.69%</w:t>
            </w:r>
          </w:p>
        </w:tc>
      </w:tr>
      <w:tr w:rsidR="006E179D" w:rsidRPr="00125D20" w14:paraId="20D57F93" w14:textId="77777777" w:rsidTr="002F5BBC">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759C3DC2" w14:textId="77777777" w:rsidR="006E179D" w:rsidRPr="00125D20" w:rsidRDefault="006E179D" w:rsidP="002F5BBC">
            <w:pPr>
              <w:pStyle w:val="BodyText"/>
              <w:spacing w:before="100" w:beforeAutospacing="1" w:after="100" w:afterAutospacing="1"/>
              <w:jc w:val="center"/>
            </w:pPr>
            <w:r w:rsidRPr="00125D20">
              <w:t>1</w:t>
            </w:r>
          </w:p>
        </w:tc>
        <w:tc>
          <w:tcPr>
            <w:tcW w:w="653" w:type="dxa"/>
            <w:noWrap/>
            <w:vAlign w:val="center"/>
            <w:hideMark/>
          </w:tcPr>
          <w:p w14:paraId="05FA2D26" w14:textId="77777777" w:rsidR="006E179D" w:rsidRPr="002F5BBC" w:rsidRDefault="006E179D" w:rsidP="002F5BBC">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sidRPr="002F5BBC">
              <w:rPr>
                <w:sz w:val="22"/>
                <w:szCs w:val="22"/>
              </w:rPr>
              <w:t>22</w:t>
            </w:r>
          </w:p>
        </w:tc>
        <w:tc>
          <w:tcPr>
            <w:tcW w:w="1227" w:type="dxa"/>
            <w:shd w:val="clear" w:color="auto" w:fill="E7E6E6" w:themeFill="background2"/>
            <w:noWrap/>
            <w:vAlign w:val="center"/>
            <w:hideMark/>
          </w:tcPr>
          <w:p w14:paraId="69A2AD0B" w14:textId="77777777" w:rsidR="006E179D" w:rsidRPr="002F5BBC" w:rsidRDefault="006E179D" w:rsidP="002F5BBC">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0"/>
                <w:szCs w:val="20"/>
              </w:rPr>
            </w:pPr>
            <w:r w:rsidRPr="002F5BBC">
              <w:rPr>
                <w:sz w:val="20"/>
                <w:szCs w:val="20"/>
              </w:rPr>
              <w:t>7.43%</w:t>
            </w:r>
          </w:p>
        </w:tc>
      </w:tr>
      <w:tr w:rsidR="006E179D" w:rsidRPr="00125D20" w14:paraId="3DD2E12E" w14:textId="77777777" w:rsidTr="002F5BBC">
        <w:trPr>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398BF88E" w14:textId="77777777" w:rsidR="006E179D" w:rsidRPr="00125D20" w:rsidRDefault="006E179D" w:rsidP="002F5BBC">
            <w:pPr>
              <w:pStyle w:val="BodyText"/>
              <w:spacing w:before="100" w:beforeAutospacing="1" w:after="100" w:afterAutospacing="1"/>
              <w:jc w:val="center"/>
            </w:pPr>
            <w:r w:rsidRPr="00125D20">
              <w:t>2</w:t>
            </w:r>
          </w:p>
        </w:tc>
        <w:tc>
          <w:tcPr>
            <w:tcW w:w="653" w:type="dxa"/>
            <w:noWrap/>
            <w:vAlign w:val="center"/>
            <w:hideMark/>
          </w:tcPr>
          <w:p w14:paraId="49CB245F" w14:textId="77777777" w:rsidR="006E179D" w:rsidRPr="002F5BBC" w:rsidRDefault="006E179D" w:rsidP="002F5BBC">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sidRPr="002F5BBC">
              <w:rPr>
                <w:sz w:val="22"/>
                <w:szCs w:val="22"/>
              </w:rPr>
              <w:t>42</w:t>
            </w:r>
          </w:p>
        </w:tc>
        <w:tc>
          <w:tcPr>
            <w:tcW w:w="1227" w:type="dxa"/>
            <w:shd w:val="clear" w:color="auto" w:fill="E7E6E6" w:themeFill="background2"/>
            <w:noWrap/>
            <w:vAlign w:val="center"/>
            <w:hideMark/>
          </w:tcPr>
          <w:p w14:paraId="113F209D" w14:textId="77777777" w:rsidR="006E179D" w:rsidRPr="002F5BBC" w:rsidRDefault="006E179D" w:rsidP="002F5BBC">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0"/>
                <w:szCs w:val="20"/>
              </w:rPr>
            </w:pPr>
            <w:r w:rsidRPr="002F5BBC">
              <w:rPr>
                <w:sz w:val="20"/>
                <w:szCs w:val="20"/>
              </w:rPr>
              <w:t>14.19%</w:t>
            </w:r>
          </w:p>
        </w:tc>
      </w:tr>
      <w:tr w:rsidR="006E179D" w:rsidRPr="00125D20" w14:paraId="172E4891" w14:textId="77777777" w:rsidTr="002F5BBC">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5E1579C0" w14:textId="77777777" w:rsidR="006E179D" w:rsidRPr="00125D20" w:rsidRDefault="006E179D" w:rsidP="002F5BBC">
            <w:pPr>
              <w:pStyle w:val="BodyText"/>
              <w:spacing w:before="100" w:beforeAutospacing="1" w:after="100" w:afterAutospacing="1"/>
              <w:jc w:val="center"/>
            </w:pPr>
            <w:r w:rsidRPr="00125D20">
              <w:t>3</w:t>
            </w:r>
          </w:p>
        </w:tc>
        <w:tc>
          <w:tcPr>
            <w:tcW w:w="653" w:type="dxa"/>
            <w:noWrap/>
            <w:vAlign w:val="center"/>
            <w:hideMark/>
          </w:tcPr>
          <w:p w14:paraId="78ECA4FF" w14:textId="77777777" w:rsidR="006E179D" w:rsidRPr="002F5BBC" w:rsidRDefault="006E179D" w:rsidP="002F5BBC">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sidRPr="002F5BBC">
              <w:rPr>
                <w:sz w:val="22"/>
                <w:szCs w:val="22"/>
              </w:rPr>
              <w:t>17</w:t>
            </w:r>
          </w:p>
        </w:tc>
        <w:tc>
          <w:tcPr>
            <w:tcW w:w="1227" w:type="dxa"/>
            <w:shd w:val="clear" w:color="auto" w:fill="E7E6E6" w:themeFill="background2"/>
            <w:noWrap/>
            <w:vAlign w:val="center"/>
            <w:hideMark/>
          </w:tcPr>
          <w:p w14:paraId="2982BA35" w14:textId="77777777" w:rsidR="006E179D" w:rsidRPr="002F5BBC" w:rsidRDefault="006E179D" w:rsidP="002F5BBC">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0"/>
                <w:szCs w:val="20"/>
              </w:rPr>
            </w:pPr>
            <w:r w:rsidRPr="002F5BBC">
              <w:rPr>
                <w:sz w:val="20"/>
                <w:szCs w:val="20"/>
              </w:rPr>
              <w:t>5.74%</w:t>
            </w:r>
          </w:p>
        </w:tc>
      </w:tr>
      <w:tr w:rsidR="006E179D" w:rsidRPr="00125D20" w14:paraId="0B7C7431" w14:textId="77777777" w:rsidTr="002F5BBC">
        <w:trPr>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65A296D3" w14:textId="77777777" w:rsidR="006E179D" w:rsidRPr="00125D20" w:rsidRDefault="006E179D" w:rsidP="002F5BBC">
            <w:pPr>
              <w:pStyle w:val="BodyText"/>
              <w:spacing w:before="100" w:beforeAutospacing="1" w:after="100" w:afterAutospacing="1"/>
              <w:jc w:val="center"/>
            </w:pPr>
            <w:r w:rsidRPr="00125D20">
              <w:t>4</w:t>
            </w:r>
          </w:p>
        </w:tc>
        <w:tc>
          <w:tcPr>
            <w:tcW w:w="653" w:type="dxa"/>
            <w:noWrap/>
            <w:vAlign w:val="center"/>
            <w:hideMark/>
          </w:tcPr>
          <w:p w14:paraId="298106AD" w14:textId="77777777" w:rsidR="006E179D" w:rsidRPr="002F5BBC" w:rsidRDefault="006E179D" w:rsidP="002F5BBC">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sidRPr="002F5BBC">
              <w:rPr>
                <w:sz w:val="22"/>
                <w:szCs w:val="22"/>
              </w:rPr>
              <w:t>9</w:t>
            </w:r>
          </w:p>
        </w:tc>
        <w:tc>
          <w:tcPr>
            <w:tcW w:w="1227" w:type="dxa"/>
            <w:shd w:val="clear" w:color="auto" w:fill="E7E6E6" w:themeFill="background2"/>
            <w:noWrap/>
            <w:vAlign w:val="center"/>
            <w:hideMark/>
          </w:tcPr>
          <w:p w14:paraId="55E9F583" w14:textId="77777777" w:rsidR="006E179D" w:rsidRPr="002F5BBC" w:rsidRDefault="006E179D" w:rsidP="002F5BBC">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0"/>
                <w:szCs w:val="20"/>
              </w:rPr>
            </w:pPr>
            <w:r w:rsidRPr="002F5BBC">
              <w:rPr>
                <w:sz w:val="20"/>
                <w:szCs w:val="20"/>
              </w:rPr>
              <w:t>3.04%</w:t>
            </w:r>
          </w:p>
        </w:tc>
      </w:tr>
      <w:tr w:rsidR="006E179D" w:rsidRPr="00125D20" w14:paraId="52A99BEA" w14:textId="77777777" w:rsidTr="002F5BBC">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408227DC" w14:textId="77777777" w:rsidR="006E179D" w:rsidRPr="00125D20" w:rsidRDefault="006E179D" w:rsidP="002F5BBC">
            <w:pPr>
              <w:pStyle w:val="BodyText"/>
              <w:spacing w:before="100" w:beforeAutospacing="1" w:after="100" w:afterAutospacing="1"/>
              <w:jc w:val="center"/>
            </w:pPr>
            <w:r w:rsidRPr="00125D20">
              <w:t>5</w:t>
            </w:r>
          </w:p>
        </w:tc>
        <w:tc>
          <w:tcPr>
            <w:tcW w:w="653" w:type="dxa"/>
            <w:noWrap/>
            <w:vAlign w:val="center"/>
            <w:hideMark/>
          </w:tcPr>
          <w:p w14:paraId="5C3FF544" w14:textId="77777777" w:rsidR="006E179D" w:rsidRPr="002F5BBC" w:rsidRDefault="006E179D" w:rsidP="002F5BBC">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sidRPr="002F5BBC">
              <w:rPr>
                <w:sz w:val="22"/>
                <w:szCs w:val="22"/>
              </w:rPr>
              <w:t>15</w:t>
            </w:r>
          </w:p>
        </w:tc>
        <w:tc>
          <w:tcPr>
            <w:tcW w:w="1227" w:type="dxa"/>
            <w:shd w:val="clear" w:color="auto" w:fill="E7E6E6" w:themeFill="background2"/>
            <w:noWrap/>
            <w:vAlign w:val="center"/>
            <w:hideMark/>
          </w:tcPr>
          <w:p w14:paraId="1CB12372" w14:textId="77777777" w:rsidR="006E179D" w:rsidRPr="002F5BBC" w:rsidRDefault="006E179D" w:rsidP="002F5BBC">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0"/>
                <w:szCs w:val="20"/>
              </w:rPr>
            </w:pPr>
            <w:r w:rsidRPr="002F5BBC">
              <w:rPr>
                <w:sz w:val="20"/>
                <w:szCs w:val="20"/>
              </w:rPr>
              <w:t>5.07%</w:t>
            </w:r>
          </w:p>
        </w:tc>
      </w:tr>
      <w:tr w:rsidR="006E179D" w:rsidRPr="00125D20" w14:paraId="4CA517D8" w14:textId="77777777" w:rsidTr="002F5BBC">
        <w:trPr>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4FCF2F22" w14:textId="77777777" w:rsidR="006E179D" w:rsidRPr="00125D20" w:rsidRDefault="006E179D" w:rsidP="002F5BBC">
            <w:pPr>
              <w:pStyle w:val="BodyText"/>
              <w:spacing w:before="100" w:beforeAutospacing="1" w:after="100" w:afterAutospacing="1"/>
              <w:jc w:val="center"/>
            </w:pPr>
            <w:r w:rsidRPr="00125D20">
              <w:t>6</w:t>
            </w:r>
          </w:p>
        </w:tc>
        <w:tc>
          <w:tcPr>
            <w:tcW w:w="653" w:type="dxa"/>
            <w:noWrap/>
            <w:vAlign w:val="center"/>
            <w:hideMark/>
          </w:tcPr>
          <w:p w14:paraId="5A4FFDFF" w14:textId="77777777" w:rsidR="006E179D" w:rsidRPr="002F5BBC" w:rsidRDefault="006E179D" w:rsidP="002F5BBC">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sidRPr="002F5BBC">
              <w:rPr>
                <w:sz w:val="22"/>
                <w:szCs w:val="22"/>
              </w:rPr>
              <w:t>10</w:t>
            </w:r>
          </w:p>
        </w:tc>
        <w:tc>
          <w:tcPr>
            <w:tcW w:w="1227" w:type="dxa"/>
            <w:shd w:val="clear" w:color="auto" w:fill="E7E6E6" w:themeFill="background2"/>
            <w:noWrap/>
            <w:vAlign w:val="center"/>
            <w:hideMark/>
          </w:tcPr>
          <w:p w14:paraId="49D006E3" w14:textId="77777777" w:rsidR="006E179D" w:rsidRPr="002F5BBC" w:rsidRDefault="006E179D" w:rsidP="002F5BBC">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0"/>
                <w:szCs w:val="20"/>
              </w:rPr>
            </w:pPr>
            <w:r w:rsidRPr="002F5BBC">
              <w:rPr>
                <w:sz w:val="20"/>
                <w:szCs w:val="20"/>
              </w:rPr>
              <w:t>3.38%</w:t>
            </w:r>
          </w:p>
        </w:tc>
      </w:tr>
      <w:tr w:rsidR="006E179D" w:rsidRPr="00125D20" w14:paraId="188B2B14" w14:textId="77777777" w:rsidTr="002F5BBC">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74908A17" w14:textId="77777777" w:rsidR="006E179D" w:rsidRPr="00125D20" w:rsidRDefault="006E179D" w:rsidP="002F5BBC">
            <w:pPr>
              <w:pStyle w:val="BodyText"/>
              <w:spacing w:before="100" w:beforeAutospacing="1" w:after="100" w:afterAutospacing="1"/>
              <w:jc w:val="center"/>
            </w:pPr>
            <w:r w:rsidRPr="00125D20">
              <w:t>7</w:t>
            </w:r>
          </w:p>
        </w:tc>
        <w:tc>
          <w:tcPr>
            <w:tcW w:w="653" w:type="dxa"/>
            <w:noWrap/>
            <w:vAlign w:val="center"/>
            <w:hideMark/>
          </w:tcPr>
          <w:p w14:paraId="680E7F47" w14:textId="77777777" w:rsidR="006E179D" w:rsidRPr="002F5BBC" w:rsidRDefault="006E179D" w:rsidP="002F5BBC">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sidRPr="002F5BBC">
              <w:rPr>
                <w:sz w:val="22"/>
                <w:szCs w:val="22"/>
              </w:rPr>
              <w:t>9</w:t>
            </w:r>
          </w:p>
        </w:tc>
        <w:tc>
          <w:tcPr>
            <w:tcW w:w="1227" w:type="dxa"/>
            <w:shd w:val="clear" w:color="auto" w:fill="E7E6E6" w:themeFill="background2"/>
            <w:noWrap/>
            <w:vAlign w:val="center"/>
            <w:hideMark/>
          </w:tcPr>
          <w:p w14:paraId="0F35A86E" w14:textId="77777777" w:rsidR="006E179D" w:rsidRPr="002F5BBC" w:rsidRDefault="006E179D" w:rsidP="002F5BBC">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0"/>
                <w:szCs w:val="20"/>
              </w:rPr>
            </w:pPr>
            <w:r w:rsidRPr="002F5BBC">
              <w:rPr>
                <w:sz w:val="20"/>
                <w:szCs w:val="20"/>
              </w:rPr>
              <w:t>3.04%</w:t>
            </w:r>
          </w:p>
        </w:tc>
      </w:tr>
      <w:tr w:rsidR="006E179D" w:rsidRPr="00125D20" w14:paraId="0D9FD141" w14:textId="77777777" w:rsidTr="002F5BBC">
        <w:trPr>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2E004AB3" w14:textId="77777777" w:rsidR="006E179D" w:rsidRPr="00125D20" w:rsidRDefault="006E179D" w:rsidP="002F5BBC">
            <w:pPr>
              <w:pStyle w:val="BodyText"/>
              <w:spacing w:before="100" w:beforeAutospacing="1" w:after="100" w:afterAutospacing="1"/>
              <w:jc w:val="center"/>
            </w:pPr>
            <w:r w:rsidRPr="00125D20">
              <w:t>8</w:t>
            </w:r>
          </w:p>
        </w:tc>
        <w:tc>
          <w:tcPr>
            <w:tcW w:w="653" w:type="dxa"/>
            <w:noWrap/>
            <w:vAlign w:val="center"/>
            <w:hideMark/>
          </w:tcPr>
          <w:p w14:paraId="5C3E83DA" w14:textId="77777777" w:rsidR="006E179D" w:rsidRPr="002F5BBC" w:rsidRDefault="006E179D" w:rsidP="002F5BBC">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sidRPr="002F5BBC">
              <w:rPr>
                <w:sz w:val="22"/>
                <w:szCs w:val="22"/>
              </w:rPr>
              <w:t>12</w:t>
            </w:r>
          </w:p>
        </w:tc>
        <w:tc>
          <w:tcPr>
            <w:tcW w:w="1227" w:type="dxa"/>
            <w:shd w:val="clear" w:color="auto" w:fill="E7E6E6" w:themeFill="background2"/>
            <w:noWrap/>
            <w:vAlign w:val="center"/>
            <w:hideMark/>
          </w:tcPr>
          <w:p w14:paraId="65551F54" w14:textId="77777777" w:rsidR="006E179D" w:rsidRPr="002F5BBC" w:rsidRDefault="006E179D" w:rsidP="002F5BBC">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0"/>
                <w:szCs w:val="20"/>
              </w:rPr>
            </w:pPr>
            <w:r w:rsidRPr="002F5BBC">
              <w:rPr>
                <w:sz w:val="20"/>
                <w:szCs w:val="20"/>
              </w:rPr>
              <w:t>4.05%</w:t>
            </w:r>
          </w:p>
        </w:tc>
      </w:tr>
      <w:tr w:rsidR="006E179D" w:rsidRPr="00125D20" w14:paraId="766F0538" w14:textId="77777777" w:rsidTr="002F5BBC">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472B6821" w14:textId="77777777" w:rsidR="006E179D" w:rsidRPr="00125D20" w:rsidRDefault="006E179D" w:rsidP="002F5BBC">
            <w:pPr>
              <w:pStyle w:val="BodyText"/>
              <w:spacing w:before="100" w:beforeAutospacing="1" w:after="100" w:afterAutospacing="1"/>
              <w:jc w:val="center"/>
            </w:pPr>
            <w:r w:rsidRPr="00125D20">
              <w:t>9</w:t>
            </w:r>
          </w:p>
        </w:tc>
        <w:tc>
          <w:tcPr>
            <w:tcW w:w="653" w:type="dxa"/>
            <w:noWrap/>
            <w:vAlign w:val="center"/>
            <w:hideMark/>
          </w:tcPr>
          <w:p w14:paraId="674698B2" w14:textId="77777777" w:rsidR="006E179D" w:rsidRPr="002F5BBC" w:rsidRDefault="006E179D" w:rsidP="002F5BBC">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2"/>
                <w:szCs w:val="22"/>
              </w:rPr>
            </w:pPr>
            <w:r w:rsidRPr="002F5BBC">
              <w:rPr>
                <w:sz w:val="22"/>
                <w:szCs w:val="22"/>
              </w:rPr>
              <w:t>2</w:t>
            </w:r>
          </w:p>
        </w:tc>
        <w:tc>
          <w:tcPr>
            <w:tcW w:w="1227" w:type="dxa"/>
            <w:shd w:val="clear" w:color="auto" w:fill="E7E6E6" w:themeFill="background2"/>
            <w:noWrap/>
            <w:vAlign w:val="center"/>
            <w:hideMark/>
          </w:tcPr>
          <w:p w14:paraId="1A5CD549" w14:textId="77777777" w:rsidR="006E179D" w:rsidRPr="002F5BBC" w:rsidRDefault="006E179D" w:rsidP="002F5BBC">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0"/>
                <w:szCs w:val="20"/>
              </w:rPr>
            </w:pPr>
            <w:r w:rsidRPr="002F5BBC">
              <w:rPr>
                <w:sz w:val="20"/>
                <w:szCs w:val="20"/>
              </w:rPr>
              <w:t>0.68%</w:t>
            </w:r>
          </w:p>
        </w:tc>
      </w:tr>
      <w:tr w:rsidR="006E179D" w:rsidRPr="00125D20" w14:paraId="0582EBE2" w14:textId="77777777" w:rsidTr="002F5BBC">
        <w:trPr>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1C281BEC" w14:textId="77777777" w:rsidR="006E179D" w:rsidRPr="00125D20" w:rsidRDefault="006E179D" w:rsidP="002F5BBC">
            <w:pPr>
              <w:pStyle w:val="BodyText"/>
              <w:spacing w:before="100" w:beforeAutospacing="1" w:after="100" w:afterAutospacing="1"/>
              <w:jc w:val="center"/>
            </w:pPr>
            <w:r w:rsidRPr="00125D20">
              <w:t>10</w:t>
            </w:r>
          </w:p>
        </w:tc>
        <w:tc>
          <w:tcPr>
            <w:tcW w:w="653" w:type="dxa"/>
            <w:noWrap/>
            <w:vAlign w:val="center"/>
            <w:hideMark/>
          </w:tcPr>
          <w:p w14:paraId="49C3F9D6" w14:textId="77777777" w:rsidR="006E179D" w:rsidRPr="002F5BBC" w:rsidRDefault="006E179D" w:rsidP="002F5BBC">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2"/>
                <w:szCs w:val="22"/>
              </w:rPr>
            </w:pPr>
            <w:r w:rsidRPr="002F5BBC">
              <w:rPr>
                <w:sz w:val="22"/>
                <w:szCs w:val="22"/>
              </w:rPr>
              <w:t>5</w:t>
            </w:r>
          </w:p>
        </w:tc>
        <w:tc>
          <w:tcPr>
            <w:tcW w:w="1227" w:type="dxa"/>
            <w:shd w:val="clear" w:color="auto" w:fill="E7E6E6" w:themeFill="background2"/>
            <w:noWrap/>
            <w:vAlign w:val="center"/>
            <w:hideMark/>
          </w:tcPr>
          <w:p w14:paraId="7E545D0E" w14:textId="77777777" w:rsidR="006E179D" w:rsidRPr="002F5BBC" w:rsidRDefault="006E179D" w:rsidP="002F5BBC">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0"/>
                <w:szCs w:val="20"/>
              </w:rPr>
            </w:pPr>
            <w:r w:rsidRPr="002F5BBC">
              <w:rPr>
                <w:sz w:val="20"/>
                <w:szCs w:val="20"/>
              </w:rPr>
              <w:t>1.69%</w:t>
            </w:r>
          </w:p>
        </w:tc>
      </w:tr>
      <w:tr w:rsidR="006E179D" w:rsidRPr="00125D20" w14:paraId="7B32D28B" w14:textId="77777777" w:rsidTr="006E179D">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hideMark/>
          </w:tcPr>
          <w:p w14:paraId="0A9FF214" w14:textId="77777777" w:rsidR="006E179D" w:rsidRPr="00125D20" w:rsidRDefault="006E179D" w:rsidP="002F5BBC">
            <w:pPr>
              <w:pStyle w:val="BodyText"/>
              <w:spacing w:before="100" w:beforeAutospacing="1" w:after="100" w:afterAutospacing="1"/>
              <w:rPr>
                <w:i/>
                <w:iCs/>
              </w:rPr>
            </w:pPr>
            <w:r w:rsidRPr="00125D20">
              <w:rPr>
                <w:i/>
                <w:iCs/>
              </w:rPr>
              <w:t>not applicable</w:t>
            </w:r>
          </w:p>
        </w:tc>
        <w:tc>
          <w:tcPr>
            <w:tcW w:w="653" w:type="dxa"/>
            <w:noWrap/>
            <w:vAlign w:val="center"/>
            <w:hideMark/>
          </w:tcPr>
          <w:p w14:paraId="3516ACDA" w14:textId="77777777" w:rsidR="006E179D" w:rsidRPr="002F5BBC" w:rsidRDefault="006E179D" w:rsidP="002F5BBC">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
                <w:iCs/>
                <w:sz w:val="22"/>
                <w:szCs w:val="22"/>
              </w:rPr>
            </w:pPr>
            <w:r w:rsidRPr="002F5BBC">
              <w:rPr>
                <w:i/>
                <w:iCs/>
                <w:sz w:val="22"/>
                <w:szCs w:val="22"/>
              </w:rPr>
              <w:t>57</w:t>
            </w:r>
          </w:p>
        </w:tc>
        <w:tc>
          <w:tcPr>
            <w:tcW w:w="1227" w:type="dxa"/>
            <w:noWrap/>
            <w:vAlign w:val="center"/>
            <w:hideMark/>
          </w:tcPr>
          <w:p w14:paraId="41F1FAE4" w14:textId="77777777" w:rsidR="006E179D" w:rsidRPr="00125D20" w:rsidRDefault="006E179D" w:rsidP="002F5BBC">
            <w:pPr>
              <w:pStyle w:val="BodyText"/>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i/>
                <w:iCs/>
              </w:rPr>
            </w:pPr>
          </w:p>
        </w:tc>
      </w:tr>
      <w:tr w:rsidR="006E179D" w:rsidRPr="00125D20" w14:paraId="5DCC81E6" w14:textId="77777777" w:rsidTr="006E179D">
        <w:trPr>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hideMark/>
          </w:tcPr>
          <w:p w14:paraId="67C416E7" w14:textId="77777777" w:rsidR="006E179D" w:rsidRPr="00125D20" w:rsidRDefault="006E179D" w:rsidP="002F5BBC">
            <w:pPr>
              <w:pStyle w:val="BodyText"/>
              <w:spacing w:before="100" w:beforeAutospacing="1" w:after="100" w:afterAutospacing="1"/>
              <w:rPr>
                <w:i/>
                <w:iCs/>
              </w:rPr>
            </w:pPr>
            <w:r w:rsidRPr="00125D20">
              <w:rPr>
                <w:i/>
                <w:iCs/>
              </w:rPr>
              <w:t>no response</w:t>
            </w:r>
          </w:p>
        </w:tc>
        <w:tc>
          <w:tcPr>
            <w:tcW w:w="653" w:type="dxa"/>
            <w:noWrap/>
            <w:vAlign w:val="center"/>
            <w:hideMark/>
          </w:tcPr>
          <w:p w14:paraId="68AF9839" w14:textId="77777777" w:rsidR="006E179D" w:rsidRPr="002F5BBC" w:rsidRDefault="006E179D" w:rsidP="002F5BBC">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
                <w:iCs/>
                <w:sz w:val="22"/>
                <w:szCs w:val="22"/>
              </w:rPr>
            </w:pPr>
            <w:r w:rsidRPr="002F5BBC">
              <w:rPr>
                <w:i/>
                <w:iCs/>
                <w:sz w:val="22"/>
                <w:szCs w:val="22"/>
              </w:rPr>
              <w:t>8</w:t>
            </w:r>
          </w:p>
        </w:tc>
        <w:tc>
          <w:tcPr>
            <w:tcW w:w="1227" w:type="dxa"/>
            <w:noWrap/>
            <w:vAlign w:val="center"/>
            <w:hideMark/>
          </w:tcPr>
          <w:p w14:paraId="336FA9A9" w14:textId="77777777" w:rsidR="006E179D" w:rsidRPr="00125D20" w:rsidRDefault="006E179D" w:rsidP="002F5BBC">
            <w:pPr>
              <w:pStyle w:val="BodyText"/>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i/>
                <w:iCs/>
              </w:rPr>
            </w:pPr>
          </w:p>
        </w:tc>
      </w:tr>
    </w:tbl>
    <w:p w14:paraId="199BE5CD" w14:textId="0CCB9E73" w:rsidR="006E179D" w:rsidRPr="00125D20" w:rsidRDefault="006E179D" w:rsidP="00976ECE">
      <w:pPr>
        <w:pStyle w:val="BodyText"/>
      </w:pPr>
    </w:p>
    <w:p w14:paraId="7A8A655C" w14:textId="77777777" w:rsidR="006E179D" w:rsidRPr="00125D20" w:rsidRDefault="006E179D" w:rsidP="00976ECE">
      <w:pPr>
        <w:pStyle w:val="BodyText"/>
      </w:pPr>
    </w:p>
    <w:p w14:paraId="3317846F" w14:textId="676D3A3D" w:rsidR="00976ECE" w:rsidRPr="00125D20" w:rsidRDefault="00976ECE" w:rsidP="00976ECE">
      <w:pPr>
        <w:pStyle w:val="BodyText"/>
        <w:keepNext/>
      </w:pPr>
    </w:p>
    <w:p w14:paraId="57C5876C" w14:textId="5CBD2A42" w:rsidR="00E867F2" w:rsidRDefault="00976ECE" w:rsidP="00E867F2">
      <w:pPr>
        <w:pStyle w:val="Caption"/>
        <w:keepNext/>
        <w:keepLines/>
      </w:pPr>
      <w:bookmarkStart w:id="105" w:name="_Ref100043797"/>
      <w:bookmarkStart w:id="106" w:name="_Toc100567224"/>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0959DE">
        <w:rPr>
          <w:noProof/>
        </w:rPr>
        <w:t>20</w:t>
      </w:r>
      <w:r w:rsidR="007B1429" w:rsidRPr="00125D20">
        <w:fldChar w:fldCharType="end"/>
      </w:r>
      <w:bookmarkEnd w:id="105"/>
      <w:r w:rsidRPr="00125D20">
        <w:t xml:space="preserve">: </w:t>
      </w:r>
      <w:r w:rsidR="0039159B" w:rsidRPr="00125D20">
        <w:t>Kind of uptake of project results by policy-makers</w:t>
      </w:r>
      <w:bookmarkEnd w:id="106"/>
    </w:p>
    <w:p w14:paraId="28407243" w14:textId="55C0929D" w:rsidR="00976ECE" w:rsidRPr="00125D20" w:rsidRDefault="003B625C" w:rsidP="00976ECE">
      <w:pPr>
        <w:pStyle w:val="Caption"/>
      </w:pPr>
      <w:r w:rsidRPr="00125D20">
        <w:rPr>
          <w:i w:val="0"/>
          <w:iCs w:val="0"/>
          <w:noProof/>
          <w:color w:val="auto"/>
          <w:sz w:val="16"/>
          <w:szCs w:val="16"/>
        </w:rPr>
        <w:drawing>
          <wp:inline distT="0" distB="0" distL="0" distR="0" wp14:anchorId="40CB55C1" wp14:editId="78432715">
            <wp:extent cx="5731510" cy="3275330"/>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5731510" cy="3275330"/>
                    </a:xfrm>
                    <a:prstGeom prst="rect">
                      <a:avLst/>
                    </a:prstGeom>
                  </pic:spPr>
                </pic:pic>
              </a:graphicData>
            </a:graphic>
          </wp:inline>
        </w:drawing>
      </w:r>
    </w:p>
    <w:p w14:paraId="4B6C494F" w14:textId="0ED38E9E" w:rsidR="00976ECE" w:rsidRPr="00125D20" w:rsidRDefault="00976ECE" w:rsidP="00963446">
      <w:pPr>
        <w:pStyle w:val="BodyText"/>
        <w:jc w:val="both"/>
      </w:pPr>
      <w:r w:rsidRPr="00125D20">
        <w:t xml:space="preserve">The nature of the policy uptake indicates what kind of a change the uptake by policymakers and public administration caused. </w:t>
      </w:r>
      <w:r w:rsidR="00913ECC" w:rsidRPr="00125D20">
        <w:t>Nine</w:t>
      </w:r>
      <w:r w:rsidRPr="00125D20">
        <w:t xml:space="preserve"> respondents claim that the results of their projects changed/influenced laws and regulations</w:t>
      </w:r>
      <w:r w:rsidR="00913ECC" w:rsidRPr="00125D20">
        <w:t>,</w:t>
      </w:r>
      <w:r w:rsidRPr="00125D20">
        <w:t xml:space="preserve"> 22 respondents note that the results changed specific agenda-setting</w:t>
      </w:r>
      <w:r w:rsidR="00913ECC" w:rsidRPr="00125D20">
        <w:t>s and 31 reported about changed policies (</w:t>
      </w:r>
      <w:proofErr w:type="spellStart"/>
      <w:r w:rsidR="00913ECC" w:rsidRPr="00125D20">
        <w:t>i</w:t>
      </w:r>
      <w:proofErr w:type="spellEnd"/>
      <w:r w:rsidR="00913ECC" w:rsidRPr="00125D20">
        <w:t>.</w:t>
      </w:r>
      <w:r w:rsidR="003B625C" w:rsidRPr="00125D20">
        <w:t> </w:t>
      </w:r>
      <w:r w:rsidR="00913ECC" w:rsidRPr="00125D20">
        <w:t xml:space="preserve">e. changes in policy </w:t>
      </w:r>
      <w:r w:rsidR="00913ECC" w:rsidRPr="00125D20">
        <w:lastRenderedPageBreak/>
        <w:t>measures)</w:t>
      </w:r>
      <w:r w:rsidR="00963446" w:rsidRPr="00125D20">
        <w:t xml:space="preserve"> (see </w:t>
      </w:r>
      <w:r w:rsidR="00963446" w:rsidRPr="00125D20">
        <w:fldChar w:fldCharType="begin"/>
      </w:r>
      <w:r w:rsidR="00963446" w:rsidRPr="00125D20">
        <w:instrText xml:space="preserve"> REF _Ref100043797 \h </w:instrText>
      </w:r>
      <w:r w:rsidR="00963446" w:rsidRPr="00125D20">
        <w:fldChar w:fldCharType="separate"/>
      </w:r>
      <w:r w:rsidR="000959DE" w:rsidRPr="00125D20">
        <w:t xml:space="preserve">Figure </w:t>
      </w:r>
      <w:r w:rsidR="000959DE">
        <w:rPr>
          <w:noProof/>
        </w:rPr>
        <w:t>20</w:t>
      </w:r>
      <w:r w:rsidR="00963446" w:rsidRPr="00125D20">
        <w:fldChar w:fldCharType="end"/>
      </w:r>
      <w:r w:rsidR="00963446" w:rsidRPr="00125D20">
        <w:t>)</w:t>
      </w:r>
      <w:r w:rsidRPr="00125D20">
        <w:t>.</w:t>
      </w:r>
      <w:r w:rsidR="00913ECC" w:rsidRPr="00125D20">
        <w:t xml:space="preserve"> This means that 17</w:t>
      </w:r>
      <w:r w:rsidR="003B625C" w:rsidRPr="00125D20">
        <w:t> </w:t>
      </w:r>
      <w:r w:rsidR="00913ECC" w:rsidRPr="00125D20">
        <w:t>% of the SNSF funded projects had an impact on policy or public administration, mostly in the way how policies or policy measures are designed and implemented.</w:t>
      </w:r>
    </w:p>
    <w:p w14:paraId="144534CB" w14:textId="19615D1A" w:rsidR="00976ECE" w:rsidRPr="00125D20" w:rsidRDefault="00976ECE" w:rsidP="00976ECE">
      <w:pPr>
        <w:pStyle w:val="BodyText"/>
      </w:pPr>
    </w:p>
    <w:p w14:paraId="32FC1699" w14:textId="6D7EE30B" w:rsidR="0039159B" w:rsidRPr="00125D20" w:rsidRDefault="0039159B" w:rsidP="0039159B">
      <w:pPr>
        <w:pStyle w:val="Caption"/>
        <w:keepNext/>
      </w:pPr>
      <w:bookmarkStart w:id="107" w:name="_Ref100043508"/>
      <w:bookmarkStart w:id="108" w:name="_Toc100567255"/>
      <w:r w:rsidRPr="00125D20">
        <w:t xml:space="preserve">Table </w:t>
      </w:r>
      <w:r w:rsidRPr="00125D20">
        <w:fldChar w:fldCharType="begin"/>
      </w:r>
      <w:r w:rsidRPr="00125D20">
        <w:instrText xml:space="preserve"> SEQ Table \* ARABIC </w:instrText>
      </w:r>
      <w:r w:rsidRPr="00125D20">
        <w:fldChar w:fldCharType="separate"/>
      </w:r>
      <w:r w:rsidR="000959DE">
        <w:rPr>
          <w:noProof/>
        </w:rPr>
        <w:t>18</w:t>
      </w:r>
      <w:r w:rsidRPr="00125D20">
        <w:fldChar w:fldCharType="end"/>
      </w:r>
      <w:bookmarkEnd w:id="107"/>
      <w:r w:rsidRPr="00125D20">
        <w:t>: Kind of uptake of project results by policy-makers</w:t>
      </w:r>
      <w:bookmarkEnd w:id="108"/>
    </w:p>
    <w:tbl>
      <w:tblPr>
        <w:tblStyle w:val="ListTable3"/>
        <w:tblW w:w="0" w:type="auto"/>
        <w:jc w:val="center"/>
        <w:tblLayout w:type="fixed"/>
        <w:tblLook w:val="04A0" w:firstRow="1" w:lastRow="0" w:firstColumn="1" w:lastColumn="0" w:noHBand="0" w:noVBand="1"/>
      </w:tblPr>
      <w:tblGrid>
        <w:gridCol w:w="3539"/>
        <w:gridCol w:w="2268"/>
        <w:gridCol w:w="2268"/>
      </w:tblGrid>
      <w:tr w:rsidR="0039159B" w:rsidRPr="00125D20" w14:paraId="46C96986" w14:textId="77777777" w:rsidTr="003B625C">
        <w:trPr>
          <w:cnfStyle w:val="100000000000" w:firstRow="1" w:lastRow="0" w:firstColumn="0" w:lastColumn="0" w:oddVBand="0" w:evenVBand="0" w:oddHBand="0" w:evenHBand="0" w:firstRowFirstColumn="0" w:firstRowLastColumn="0" w:lastRowFirstColumn="0" w:lastRowLastColumn="0"/>
          <w:trHeight w:val="276"/>
          <w:jc w:val="center"/>
        </w:trPr>
        <w:tc>
          <w:tcPr>
            <w:cnfStyle w:val="001000000100" w:firstRow="0" w:lastRow="0" w:firstColumn="1" w:lastColumn="0" w:oddVBand="0" w:evenVBand="0" w:oddHBand="0" w:evenHBand="0" w:firstRowFirstColumn="1" w:firstRowLastColumn="0" w:lastRowFirstColumn="0" w:lastRowLastColumn="0"/>
            <w:tcW w:w="3539" w:type="dxa"/>
            <w:noWrap/>
            <w:hideMark/>
          </w:tcPr>
          <w:p w14:paraId="2C39859D" w14:textId="77777777" w:rsidR="0039159B" w:rsidRPr="00125D20" w:rsidRDefault="0039159B" w:rsidP="002F5BBC">
            <w:pPr>
              <w:pStyle w:val="BodyText"/>
              <w:spacing w:after="0"/>
            </w:pPr>
          </w:p>
        </w:tc>
        <w:tc>
          <w:tcPr>
            <w:tcW w:w="4536" w:type="dxa"/>
            <w:gridSpan w:val="2"/>
            <w:noWrap/>
            <w:hideMark/>
          </w:tcPr>
          <w:p w14:paraId="35C7A31D" w14:textId="77777777" w:rsidR="0039159B" w:rsidRPr="00125D20" w:rsidRDefault="0039159B" w:rsidP="002F5BBC">
            <w:pPr>
              <w:pStyle w:val="BodyText"/>
              <w:spacing w:after="0"/>
              <w:cnfStyle w:val="100000000000" w:firstRow="1" w:lastRow="0" w:firstColumn="0" w:lastColumn="0" w:oddVBand="0" w:evenVBand="0" w:oddHBand="0" w:evenHBand="0" w:firstRowFirstColumn="0" w:firstRowLastColumn="0" w:lastRowFirstColumn="0" w:lastRowLastColumn="0"/>
            </w:pPr>
            <w:r w:rsidRPr="00125D20">
              <w:t>Nature of uptake by policy-makers (n=62)</w:t>
            </w:r>
          </w:p>
        </w:tc>
      </w:tr>
      <w:tr w:rsidR="0039159B" w:rsidRPr="00125D20" w14:paraId="5D6AA4F6" w14:textId="77777777" w:rsidTr="002F5BBC">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3539" w:type="dxa"/>
            <w:noWrap/>
            <w:vAlign w:val="bottom"/>
            <w:hideMark/>
          </w:tcPr>
          <w:p w14:paraId="37E2194A" w14:textId="77777777" w:rsidR="0039159B" w:rsidRPr="00125D20" w:rsidRDefault="0039159B" w:rsidP="00FA2B2B">
            <w:pPr>
              <w:pStyle w:val="BodyText"/>
              <w:spacing w:before="0" w:afterLines="60" w:after="144"/>
            </w:pPr>
            <w:r w:rsidRPr="00125D20">
              <w:t>response</w:t>
            </w:r>
          </w:p>
        </w:tc>
        <w:tc>
          <w:tcPr>
            <w:tcW w:w="2268" w:type="dxa"/>
            <w:noWrap/>
            <w:vAlign w:val="bottom"/>
            <w:hideMark/>
          </w:tcPr>
          <w:p w14:paraId="77F0FD07" w14:textId="77777777" w:rsidR="0039159B" w:rsidRPr="00125D20" w:rsidRDefault="0039159B" w:rsidP="00FA2B2B">
            <w:pPr>
              <w:pStyle w:val="BodyText"/>
              <w:spacing w:before="0" w:afterLines="60" w:after="144"/>
              <w:jc w:val="center"/>
              <w:cnfStyle w:val="000000100000" w:firstRow="0" w:lastRow="0" w:firstColumn="0" w:lastColumn="0" w:oddVBand="0" w:evenVBand="0" w:oddHBand="1" w:evenHBand="0" w:firstRowFirstColumn="0" w:firstRowLastColumn="0" w:lastRowFirstColumn="0" w:lastRowLastColumn="0"/>
              <w:rPr>
                <w:b/>
                <w:bCs/>
              </w:rPr>
            </w:pPr>
            <w:r w:rsidRPr="00125D20">
              <w:rPr>
                <w:b/>
                <w:bCs/>
              </w:rPr>
              <w:t>abs</w:t>
            </w:r>
          </w:p>
        </w:tc>
        <w:tc>
          <w:tcPr>
            <w:tcW w:w="2268" w:type="dxa"/>
            <w:shd w:val="clear" w:color="auto" w:fill="E7E6E6" w:themeFill="background2"/>
            <w:noWrap/>
            <w:vAlign w:val="bottom"/>
            <w:hideMark/>
          </w:tcPr>
          <w:p w14:paraId="7327EAE1" w14:textId="77777777" w:rsidR="0039159B" w:rsidRPr="00125D20" w:rsidRDefault="0039159B" w:rsidP="00FA2B2B">
            <w:pPr>
              <w:pStyle w:val="BodyText"/>
              <w:spacing w:before="0" w:afterLines="60" w:after="144"/>
              <w:jc w:val="center"/>
              <w:cnfStyle w:val="000000100000" w:firstRow="0" w:lastRow="0" w:firstColumn="0" w:lastColumn="0" w:oddVBand="0" w:evenVBand="0" w:oddHBand="1" w:evenHBand="0" w:firstRowFirstColumn="0" w:firstRowLastColumn="0" w:lastRowFirstColumn="0" w:lastRowLastColumn="0"/>
              <w:rPr>
                <w:b/>
                <w:bCs/>
              </w:rPr>
            </w:pPr>
            <w:r w:rsidRPr="00125D20">
              <w:rPr>
                <w:b/>
                <w:bCs/>
              </w:rPr>
              <w:t>%</w:t>
            </w:r>
          </w:p>
        </w:tc>
      </w:tr>
      <w:tr w:rsidR="0039159B" w:rsidRPr="00125D20" w14:paraId="6746D455" w14:textId="77777777" w:rsidTr="002F5BBC">
        <w:trPr>
          <w:trHeight w:val="276"/>
          <w:jc w:val="center"/>
        </w:trPr>
        <w:tc>
          <w:tcPr>
            <w:cnfStyle w:val="001000000000" w:firstRow="0" w:lastRow="0" w:firstColumn="1" w:lastColumn="0" w:oddVBand="0" w:evenVBand="0" w:oddHBand="0" w:evenHBand="0" w:firstRowFirstColumn="0" w:firstRowLastColumn="0" w:lastRowFirstColumn="0" w:lastRowLastColumn="0"/>
            <w:tcW w:w="3539" w:type="dxa"/>
            <w:noWrap/>
            <w:vAlign w:val="center"/>
            <w:hideMark/>
          </w:tcPr>
          <w:p w14:paraId="5F474882" w14:textId="77777777" w:rsidR="0039159B" w:rsidRPr="00125D20" w:rsidRDefault="0039159B" w:rsidP="00FA2B2B">
            <w:pPr>
              <w:pStyle w:val="BodyText"/>
              <w:spacing w:before="0" w:afterLines="60" w:after="144"/>
            </w:pPr>
            <w:r w:rsidRPr="00125D20">
              <w:t>Changed policy (measures)</w:t>
            </w:r>
          </w:p>
        </w:tc>
        <w:tc>
          <w:tcPr>
            <w:tcW w:w="2268" w:type="dxa"/>
            <w:noWrap/>
            <w:vAlign w:val="center"/>
            <w:hideMark/>
          </w:tcPr>
          <w:p w14:paraId="4CB58695" w14:textId="77777777" w:rsidR="0039159B" w:rsidRPr="002F5BBC" w:rsidRDefault="0039159B" w:rsidP="00FA2B2B">
            <w:pPr>
              <w:pStyle w:val="BodyText"/>
              <w:spacing w:before="0" w:afterLines="60" w:after="144"/>
              <w:jc w:val="center"/>
              <w:cnfStyle w:val="000000000000" w:firstRow="0" w:lastRow="0" w:firstColumn="0" w:lastColumn="0" w:oddVBand="0" w:evenVBand="0" w:oddHBand="0" w:evenHBand="0" w:firstRowFirstColumn="0" w:firstRowLastColumn="0" w:lastRowFirstColumn="0" w:lastRowLastColumn="0"/>
              <w:rPr>
                <w:sz w:val="22"/>
                <w:szCs w:val="22"/>
              </w:rPr>
            </w:pPr>
            <w:r w:rsidRPr="002F5BBC">
              <w:rPr>
                <w:sz w:val="22"/>
                <w:szCs w:val="22"/>
              </w:rPr>
              <w:t>31</w:t>
            </w:r>
          </w:p>
        </w:tc>
        <w:tc>
          <w:tcPr>
            <w:tcW w:w="2268" w:type="dxa"/>
            <w:shd w:val="clear" w:color="auto" w:fill="E7E6E6" w:themeFill="background2"/>
            <w:noWrap/>
            <w:vAlign w:val="center"/>
            <w:hideMark/>
          </w:tcPr>
          <w:p w14:paraId="6AF8D66C" w14:textId="77777777" w:rsidR="0039159B" w:rsidRPr="002F5BBC" w:rsidRDefault="0039159B" w:rsidP="00FA2B2B">
            <w:pPr>
              <w:pStyle w:val="BodyText"/>
              <w:spacing w:before="0" w:afterLines="60" w:after="144"/>
              <w:jc w:val="center"/>
              <w:cnfStyle w:val="000000000000" w:firstRow="0" w:lastRow="0" w:firstColumn="0" w:lastColumn="0" w:oddVBand="0" w:evenVBand="0" w:oddHBand="0" w:evenHBand="0" w:firstRowFirstColumn="0" w:firstRowLastColumn="0" w:lastRowFirstColumn="0" w:lastRowLastColumn="0"/>
              <w:rPr>
                <w:sz w:val="20"/>
                <w:szCs w:val="20"/>
              </w:rPr>
            </w:pPr>
            <w:r w:rsidRPr="002F5BBC">
              <w:rPr>
                <w:sz w:val="20"/>
                <w:szCs w:val="20"/>
              </w:rPr>
              <w:t>34.83%</w:t>
            </w:r>
          </w:p>
        </w:tc>
      </w:tr>
      <w:tr w:rsidR="0039159B" w:rsidRPr="00125D20" w14:paraId="344A6286" w14:textId="77777777" w:rsidTr="002F5BBC">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3539" w:type="dxa"/>
            <w:noWrap/>
            <w:vAlign w:val="center"/>
            <w:hideMark/>
          </w:tcPr>
          <w:p w14:paraId="234CBEB0" w14:textId="77777777" w:rsidR="0039159B" w:rsidRPr="00125D20" w:rsidRDefault="0039159B" w:rsidP="00FA2B2B">
            <w:pPr>
              <w:pStyle w:val="BodyText"/>
              <w:spacing w:before="0" w:afterLines="60" w:after="144"/>
            </w:pPr>
            <w:r w:rsidRPr="00125D20">
              <w:t>Changed agenda-setting</w:t>
            </w:r>
          </w:p>
        </w:tc>
        <w:tc>
          <w:tcPr>
            <w:tcW w:w="2268" w:type="dxa"/>
            <w:noWrap/>
            <w:vAlign w:val="center"/>
            <w:hideMark/>
          </w:tcPr>
          <w:p w14:paraId="523C1870" w14:textId="77777777" w:rsidR="0039159B" w:rsidRPr="002F5BBC" w:rsidRDefault="0039159B" w:rsidP="00FA2B2B">
            <w:pPr>
              <w:pStyle w:val="BodyText"/>
              <w:spacing w:before="0" w:afterLines="60" w:after="144"/>
              <w:jc w:val="center"/>
              <w:cnfStyle w:val="000000100000" w:firstRow="0" w:lastRow="0" w:firstColumn="0" w:lastColumn="0" w:oddVBand="0" w:evenVBand="0" w:oddHBand="1" w:evenHBand="0" w:firstRowFirstColumn="0" w:firstRowLastColumn="0" w:lastRowFirstColumn="0" w:lastRowLastColumn="0"/>
              <w:rPr>
                <w:sz w:val="22"/>
                <w:szCs w:val="22"/>
              </w:rPr>
            </w:pPr>
            <w:r w:rsidRPr="002F5BBC">
              <w:rPr>
                <w:sz w:val="22"/>
                <w:szCs w:val="22"/>
              </w:rPr>
              <w:t>22</w:t>
            </w:r>
          </w:p>
        </w:tc>
        <w:tc>
          <w:tcPr>
            <w:tcW w:w="2268" w:type="dxa"/>
            <w:shd w:val="clear" w:color="auto" w:fill="E7E6E6" w:themeFill="background2"/>
            <w:noWrap/>
            <w:vAlign w:val="center"/>
            <w:hideMark/>
          </w:tcPr>
          <w:p w14:paraId="66826ADC" w14:textId="77777777" w:rsidR="0039159B" w:rsidRPr="002F5BBC" w:rsidRDefault="0039159B" w:rsidP="00FA2B2B">
            <w:pPr>
              <w:pStyle w:val="BodyText"/>
              <w:spacing w:before="0" w:afterLines="60" w:after="144"/>
              <w:jc w:val="center"/>
              <w:cnfStyle w:val="000000100000" w:firstRow="0" w:lastRow="0" w:firstColumn="0" w:lastColumn="0" w:oddVBand="0" w:evenVBand="0" w:oddHBand="1" w:evenHBand="0" w:firstRowFirstColumn="0" w:firstRowLastColumn="0" w:lastRowFirstColumn="0" w:lastRowLastColumn="0"/>
              <w:rPr>
                <w:sz w:val="20"/>
                <w:szCs w:val="20"/>
              </w:rPr>
            </w:pPr>
            <w:r w:rsidRPr="002F5BBC">
              <w:rPr>
                <w:sz w:val="20"/>
                <w:szCs w:val="20"/>
              </w:rPr>
              <w:t>24.72%</w:t>
            </w:r>
          </w:p>
        </w:tc>
      </w:tr>
      <w:tr w:rsidR="0039159B" w:rsidRPr="00125D20" w14:paraId="745BE1A9" w14:textId="77777777" w:rsidTr="002F5BBC">
        <w:trPr>
          <w:trHeight w:val="276"/>
          <w:jc w:val="center"/>
        </w:trPr>
        <w:tc>
          <w:tcPr>
            <w:cnfStyle w:val="001000000000" w:firstRow="0" w:lastRow="0" w:firstColumn="1" w:lastColumn="0" w:oddVBand="0" w:evenVBand="0" w:oddHBand="0" w:evenHBand="0" w:firstRowFirstColumn="0" w:firstRowLastColumn="0" w:lastRowFirstColumn="0" w:lastRowLastColumn="0"/>
            <w:tcW w:w="3539" w:type="dxa"/>
            <w:noWrap/>
            <w:vAlign w:val="center"/>
            <w:hideMark/>
          </w:tcPr>
          <w:p w14:paraId="24B27809" w14:textId="77777777" w:rsidR="0039159B" w:rsidRPr="00125D20" w:rsidRDefault="0039159B" w:rsidP="00FA2B2B">
            <w:pPr>
              <w:pStyle w:val="BodyText"/>
              <w:spacing w:before="0" w:afterLines="60" w:after="144"/>
            </w:pPr>
            <w:r w:rsidRPr="00125D20">
              <w:t>Changed regulation or law</w:t>
            </w:r>
          </w:p>
        </w:tc>
        <w:tc>
          <w:tcPr>
            <w:tcW w:w="2268" w:type="dxa"/>
            <w:noWrap/>
            <w:vAlign w:val="center"/>
            <w:hideMark/>
          </w:tcPr>
          <w:p w14:paraId="6DB3C470" w14:textId="77777777" w:rsidR="0039159B" w:rsidRPr="002F5BBC" w:rsidRDefault="0039159B" w:rsidP="00FA2B2B">
            <w:pPr>
              <w:pStyle w:val="BodyText"/>
              <w:spacing w:before="0" w:afterLines="60" w:after="144"/>
              <w:jc w:val="center"/>
              <w:cnfStyle w:val="000000000000" w:firstRow="0" w:lastRow="0" w:firstColumn="0" w:lastColumn="0" w:oddVBand="0" w:evenVBand="0" w:oddHBand="0" w:evenHBand="0" w:firstRowFirstColumn="0" w:firstRowLastColumn="0" w:lastRowFirstColumn="0" w:lastRowLastColumn="0"/>
              <w:rPr>
                <w:sz w:val="22"/>
                <w:szCs w:val="22"/>
              </w:rPr>
            </w:pPr>
            <w:r w:rsidRPr="002F5BBC">
              <w:rPr>
                <w:sz w:val="22"/>
                <w:szCs w:val="22"/>
              </w:rPr>
              <w:t>9</w:t>
            </w:r>
          </w:p>
        </w:tc>
        <w:tc>
          <w:tcPr>
            <w:tcW w:w="2268" w:type="dxa"/>
            <w:shd w:val="clear" w:color="auto" w:fill="E7E6E6" w:themeFill="background2"/>
            <w:noWrap/>
            <w:vAlign w:val="center"/>
            <w:hideMark/>
          </w:tcPr>
          <w:p w14:paraId="2483EE5B" w14:textId="77777777" w:rsidR="0039159B" w:rsidRPr="002F5BBC" w:rsidRDefault="0039159B" w:rsidP="00FA2B2B">
            <w:pPr>
              <w:pStyle w:val="BodyText"/>
              <w:spacing w:before="0" w:afterLines="60" w:after="144"/>
              <w:jc w:val="center"/>
              <w:cnfStyle w:val="000000000000" w:firstRow="0" w:lastRow="0" w:firstColumn="0" w:lastColumn="0" w:oddVBand="0" w:evenVBand="0" w:oddHBand="0" w:evenHBand="0" w:firstRowFirstColumn="0" w:firstRowLastColumn="0" w:lastRowFirstColumn="0" w:lastRowLastColumn="0"/>
              <w:rPr>
                <w:sz w:val="20"/>
                <w:szCs w:val="20"/>
              </w:rPr>
            </w:pPr>
            <w:r w:rsidRPr="002F5BBC">
              <w:rPr>
                <w:sz w:val="20"/>
                <w:szCs w:val="20"/>
              </w:rPr>
              <w:t>10.11%</w:t>
            </w:r>
          </w:p>
        </w:tc>
      </w:tr>
      <w:tr w:rsidR="0039159B" w:rsidRPr="00125D20" w14:paraId="095EA79B" w14:textId="77777777" w:rsidTr="003B625C">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3539" w:type="dxa"/>
            <w:noWrap/>
            <w:vAlign w:val="center"/>
            <w:hideMark/>
          </w:tcPr>
          <w:p w14:paraId="03ED10FA" w14:textId="77777777" w:rsidR="0039159B" w:rsidRPr="00125D20" w:rsidRDefault="0039159B" w:rsidP="00FA2B2B">
            <w:pPr>
              <w:pStyle w:val="BodyText"/>
              <w:spacing w:before="0" w:afterLines="60" w:after="144"/>
              <w:rPr>
                <w:i/>
                <w:iCs/>
              </w:rPr>
            </w:pPr>
            <w:r w:rsidRPr="00125D20">
              <w:rPr>
                <w:i/>
                <w:iCs/>
              </w:rPr>
              <w:t>Other</w:t>
            </w:r>
          </w:p>
        </w:tc>
        <w:tc>
          <w:tcPr>
            <w:tcW w:w="2268" w:type="dxa"/>
            <w:noWrap/>
            <w:vAlign w:val="center"/>
            <w:hideMark/>
          </w:tcPr>
          <w:p w14:paraId="38B0EE9C" w14:textId="77777777" w:rsidR="0039159B" w:rsidRPr="002F5BBC" w:rsidRDefault="0039159B" w:rsidP="00FA2B2B">
            <w:pPr>
              <w:pStyle w:val="BodyText"/>
              <w:spacing w:before="0" w:afterLines="60" w:after="144"/>
              <w:jc w:val="center"/>
              <w:cnfStyle w:val="000000100000" w:firstRow="0" w:lastRow="0" w:firstColumn="0" w:lastColumn="0" w:oddVBand="0" w:evenVBand="0" w:oddHBand="1" w:evenHBand="0" w:firstRowFirstColumn="0" w:firstRowLastColumn="0" w:lastRowFirstColumn="0" w:lastRowLastColumn="0"/>
              <w:rPr>
                <w:i/>
                <w:iCs/>
                <w:sz w:val="22"/>
                <w:szCs w:val="22"/>
              </w:rPr>
            </w:pPr>
            <w:r w:rsidRPr="002F5BBC">
              <w:rPr>
                <w:i/>
                <w:iCs/>
                <w:sz w:val="22"/>
                <w:szCs w:val="22"/>
              </w:rPr>
              <w:t>27</w:t>
            </w:r>
          </w:p>
        </w:tc>
        <w:tc>
          <w:tcPr>
            <w:tcW w:w="2268" w:type="dxa"/>
            <w:noWrap/>
            <w:vAlign w:val="center"/>
            <w:hideMark/>
          </w:tcPr>
          <w:p w14:paraId="76BE9B74" w14:textId="77777777" w:rsidR="0039159B" w:rsidRPr="00125D20" w:rsidRDefault="0039159B" w:rsidP="00FA2B2B">
            <w:pPr>
              <w:pStyle w:val="BodyText"/>
              <w:spacing w:before="0" w:afterLines="60" w:after="144"/>
              <w:jc w:val="center"/>
              <w:cnfStyle w:val="000000100000" w:firstRow="0" w:lastRow="0" w:firstColumn="0" w:lastColumn="0" w:oddVBand="0" w:evenVBand="0" w:oddHBand="1" w:evenHBand="0" w:firstRowFirstColumn="0" w:firstRowLastColumn="0" w:lastRowFirstColumn="0" w:lastRowLastColumn="0"/>
              <w:rPr>
                <w:i/>
                <w:iCs/>
              </w:rPr>
            </w:pPr>
          </w:p>
        </w:tc>
      </w:tr>
    </w:tbl>
    <w:p w14:paraId="1C50C6FD" w14:textId="77777777" w:rsidR="006A16A5" w:rsidRPr="00125D20" w:rsidRDefault="006A16A5" w:rsidP="00976ECE">
      <w:pPr>
        <w:pStyle w:val="BodyText"/>
      </w:pPr>
    </w:p>
    <w:p w14:paraId="3E070219" w14:textId="6D9D5887" w:rsidR="00976ECE" w:rsidRPr="00125D20" w:rsidRDefault="00976ECE" w:rsidP="00A31260">
      <w:pPr>
        <w:pStyle w:val="Heading3"/>
      </w:pPr>
      <w:bookmarkStart w:id="109" w:name="_Toc100567192"/>
      <w:r w:rsidRPr="00125D20">
        <w:t xml:space="preserve">Impact </w:t>
      </w:r>
      <w:r w:rsidR="00110B14" w:rsidRPr="00125D20">
        <w:t>s</w:t>
      </w:r>
      <w:r w:rsidRPr="00125D20">
        <w:t>tatements</w:t>
      </w:r>
      <w:bookmarkEnd w:id="109"/>
    </w:p>
    <w:p w14:paraId="43D2328E" w14:textId="77777777" w:rsidR="00110B14" w:rsidRPr="00125D20" w:rsidRDefault="00110B14" w:rsidP="00110B14"/>
    <w:p w14:paraId="47F3A818" w14:textId="3609373C" w:rsidR="00EB0606" w:rsidRPr="00125D20" w:rsidRDefault="00EB0606" w:rsidP="00EB0606">
      <w:pPr>
        <w:pStyle w:val="Caption"/>
        <w:keepNext/>
      </w:pPr>
      <w:bookmarkStart w:id="110" w:name="_Ref100043747"/>
      <w:bookmarkStart w:id="111" w:name="_Toc100567225"/>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0959DE">
        <w:rPr>
          <w:noProof/>
        </w:rPr>
        <w:t>21</w:t>
      </w:r>
      <w:r w:rsidR="007B1429" w:rsidRPr="00125D20">
        <w:fldChar w:fldCharType="end"/>
      </w:r>
      <w:bookmarkEnd w:id="110"/>
      <w:r w:rsidRPr="00125D20">
        <w:t xml:space="preserve">: Impact statements </w:t>
      </w:r>
      <w:r w:rsidR="00260DA5" w:rsidRPr="00125D20">
        <w:t>–</w:t>
      </w:r>
      <w:r w:rsidRPr="00125D20">
        <w:t xml:space="preserve"> change </w:t>
      </w:r>
      <w:r w:rsidR="00260DA5" w:rsidRPr="00125D20">
        <w:t xml:space="preserve">affected </w:t>
      </w:r>
      <w:r w:rsidRPr="00125D20">
        <w:t>through the funded research project</w:t>
      </w:r>
      <w:bookmarkEnd w:id="111"/>
    </w:p>
    <w:p w14:paraId="2DE85552" w14:textId="77777777" w:rsidR="00976ECE" w:rsidRPr="00125D20" w:rsidRDefault="00F61015" w:rsidP="00976ECE">
      <w:pPr>
        <w:pStyle w:val="BodyText"/>
      </w:pPr>
      <w:r w:rsidRPr="00125D20">
        <w:rPr>
          <w:noProof/>
          <w:lang w:eastAsia="de-AT"/>
        </w:rPr>
        <w:drawing>
          <wp:inline distT="0" distB="0" distL="0" distR="0" wp14:anchorId="783DD020" wp14:editId="31CB77C3">
            <wp:extent cx="5731510" cy="2865755"/>
            <wp:effectExtent l="0" t="0" r="0" b="0"/>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5731510" cy="2865755"/>
                    </a:xfrm>
                    <a:prstGeom prst="rect">
                      <a:avLst/>
                    </a:prstGeom>
                  </pic:spPr>
                </pic:pic>
              </a:graphicData>
            </a:graphic>
          </wp:inline>
        </w:drawing>
      </w:r>
    </w:p>
    <w:p w14:paraId="16D0AD5D" w14:textId="77777777" w:rsidR="006A16A5" w:rsidRPr="00125D20" w:rsidRDefault="006A16A5" w:rsidP="00F25012">
      <w:pPr>
        <w:pStyle w:val="BodyText"/>
        <w:jc w:val="both"/>
      </w:pPr>
    </w:p>
    <w:p w14:paraId="77D401FD" w14:textId="77777777" w:rsidR="006A16A5" w:rsidRPr="00125D20" w:rsidRDefault="00976ECE" w:rsidP="00F25012">
      <w:pPr>
        <w:pStyle w:val="BodyText"/>
        <w:jc w:val="both"/>
      </w:pPr>
      <w:r w:rsidRPr="00125D20">
        <w:t xml:space="preserve">The last question in the outcome orientation section </w:t>
      </w:r>
      <w:r w:rsidR="00913ECC" w:rsidRPr="00125D20">
        <w:t>of the survey focused on impact statements and how the impacts of the scrutinised SNSF</w:t>
      </w:r>
      <w:r w:rsidR="003B625C" w:rsidRPr="00125D20">
        <w:t xml:space="preserve">-funded </w:t>
      </w:r>
      <w:r w:rsidR="00913ECC" w:rsidRPr="00125D20">
        <w:t xml:space="preserve">projects corresponded to these statements. The </w:t>
      </w:r>
      <w:r w:rsidRPr="00125D20">
        <w:t>statements are chosen to address SI-relevant aspects directly.</w:t>
      </w:r>
    </w:p>
    <w:p w14:paraId="3B1C736B" w14:textId="180CFDD7" w:rsidR="006A16A5" w:rsidRPr="00125D20" w:rsidRDefault="00976ECE" w:rsidP="00F25012">
      <w:pPr>
        <w:pStyle w:val="BodyText"/>
        <w:jc w:val="both"/>
      </w:pPr>
      <w:r w:rsidRPr="00125D20">
        <w:t>The academic dimension was by far the highest-rated statement among the survey respondents</w:t>
      </w:r>
      <w:r w:rsidR="00706803" w:rsidRPr="00125D20">
        <w:t xml:space="preserve"> (see </w:t>
      </w:r>
      <w:r w:rsidR="00706803" w:rsidRPr="00125D20">
        <w:fldChar w:fldCharType="begin"/>
      </w:r>
      <w:r w:rsidR="00706803" w:rsidRPr="00125D20">
        <w:instrText xml:space="preserve"> REF _Ref100043747 \h </w:instrText>
      </w:r>
      <w:r w:rsidR="00706803" w:rsidRPr="00125D20">
        <w:fldChar w:fldCharType="separate"/>
      </w:r>
      <w:r w:rsidR="000959DE" w:rsidRPr="00125D20">
        <w:t xml:space="preserve">Figure </w:t>
      </w:r>
      <w:r w:rsidR="000959DE">
        <w:rPr>
          <w:noProof/>
        </w:rPr>
        <w:t>21</w:t>
      </w:r>
      <w:r w:rsidR="00706803" w:rsidRPr="00125D20">
        <w:fldChar w:fldCharType="end"/>
      </w:r>
      <w:r w:rsidR="00706803" w:rsidRPr="00125D20">
        <w:t>)</w:t>
      </w:r>
      <w:r w:rsidRPr="00125D20">
        <w:t xml:space="preserve">, 53 % of the respondents rated the statement </w:t>
      </w:r>
      <w:r w:rsidRPr="00125D20">
        <w:rPr>
          <w:i/>
          <w:iCs/>
        </w:rPr>
        <w:t>the scrutinised issue was not (widely) addressed in academia before</w:t>
      </w:r>
      <w:r w:rsidRPr="00125D20">
        <w:t xml:space="preserve"> 7 or higher on a scale from 0 to 10</w:t>
      </w:r>
      <w:r w:rsidR="00F25012" w:rsidRPr="00125D20">
        <w:t xml:space="preserve"> (cf. </w:t>
      </w:r>
      <w:r w:rsidR="00F25012" w:rsidRPr="00125D20">
        <w:fldChar w:fldCharType="begin"/>
      </w:r>
      <w:r w:rsidR="00F25012" w:rsidRPr="00125D20">
        <w:instrText xml:space="preserve"> REF _Ref100043523 \h </w:instrText>
      </w:r>
      <w:r w:rsidR="00F25012" w:rsidRPr="00125D20">
        <w:fldChar w:fldCharType="separate"/>
      </w:r>
      <w:r w:rsidR="000959DE" w:rsidRPr="00125D20">
        <w:t xml:space="preserve">Table </w:t>
      </w:r>
      <w:r w:rsidR="000959DE">
        <w:rPr>
          <w:noProof/>
        </w:rPr>
        <w:t>19</w:t>
      </w:r>
      <w:r w:rsidR="00F25012" w:rsidRPr="00125D20">
        <w:fldChar w:fldCharType="end"/>
      </w:r>
      <w:r w:rsidR="00F25012" w:rsidRPr="00125D20">
        <w:t>)</w:t>
      </w:r>
      <w:r w:rsidRPr="00125D20">
        <w:t>.</w:t>
      </w:r>
    </w:p>
    <w:p w14:paraId="4F899E07" w14:textId="77777777" w:rsidR="006A16A5" w:rsidRPr="00125D20" w:rsidRDefault="00976ECE" w:rsidP="00F25012">
      <w:pPr>
        <w:pStyle w:val="BodyText"/>
        <w:jc w:val="both"/>
      </w:pPr>
      <w:r w:rsidRPr="00125D20">
        <w:lastRenderedPageBreak/>
        <w:t xml:space="preserve">This result is followed by a similar statement </w:t>
      </w:r>
      <w:r w:rsidRPr="00125D20">
        <w:rPr>
          <w:i/>
          <w:iCs/>
        </w:rPr>
        <w:t xml:space="preserve">the project results addressed an issue that was not (widely) known before </w:t>
      </w:r>
      <w:r w:rsidRPr="00125D20">
        <w:t>which was specifically directed to the novelty of the issue for the public, 30 % of the respondents rated this statement 7 or higher</w:t>
      </w:r>
      <w:r w:rsidR="00913ECC" w:rsidRPr="00125D20">
        <w:t>.</w:t>
      </w:r>
    </w:p>
    <w:p w14:paraId="451DF545" w14:textId="55DD9C7D" w:rsidR="00976ECE" w:rsidRPr="00125D20" w:rsidRDefault="00913ECC" w:rsidP="00F25012">
      <w:pPr>
        <w:pStyle w:val="BodyText"/>
        <w:jc w:val="both"/>
      </w:pPr>
      <w:r w:rsidRPr="00125D20">
        <w:t>T</w:t>
      </w:r>
      <w:r w:rsidR="00976ECE" w:rsidRPr="00125D20">
        <w:t>he statement</w:t>
      </w:r>
      <w:r w:rsidR="006A16A5" w:rsidRPr="00125D20">
        <w:t xml:space="preserve"> that</w:t>
      </w:r>
      <w:r w:rsidR="00976ECE" w:rsidRPr="00125D20">
        <w:t xml:space="preserve"> </w:t>
      </w:r>
      <w:r w:rsidR="00976ECE" w:rsidRPr="00125D20">
        <w:rPr>
          <w:i/>
          <w:iCs/>
        </w:rPr>
        <w:t>the project generated a deeper/better understanding of the social issue</w:t>
      </w:r>
      <w:r w:rsidR="00976ECE" w:rsidRPr="00125D20">
        <w:t xml:space="preserve"> was rated </w:t>
      </w:r>
      <w:r w:rsidRPr="00125D20">
        <w:t xml:space="preserve">similarly by the </w:t>
      </w:r>
      <w:r w:rsidR="00976ECE" w:rsidRPr="00125D20">
        <w:t>respondents</w:t>
      </w:r>
      <w:r w:rsidRPr="00125D20">
        <w:t>. It is striking that as many as 10</w:t>
      </w:r>
      <w:r w:rsidR="003B625C" w:rsidRPr="00125D20">
        <w:t> </w:t>
      </w:r>
      <w:r w:rsidRPr="00125D20">
        <w:t xml:space="preserve">% </w:t>
      </w:r>
      <w:r w:rsidR="003B625C" w:rsidRPr="00125D20">
        <w:t xml:space="preserve">and </w:t>
      </w:r>
      <w:r w:rsidRPr="00125D20">
        <w:t>9</w:t>
      </w:r>
      <w:r w:rsidR="003B625C" w:rsidRPr="00125D20">
        <w:t> </w:t>
      </w:r>
      <w:r w:rsidRPr="00125D20">
        <w:t>%</w:t>
      </w:r>
      <w:r w:rsidR="003B625C" w:rsidRPr="00125D20">
        <w:t>, respectively,</w:t>
      </w:r>
      <w:r w:rsidRPr="00125D20">
        <w:t xml:space="preserve"> of the SNSF</w:t>
      </w:r>
      <w:r w:rsidR="003B625C" w:rsidRPr="00125D20">
        <w:t>-</w:t>
      </w:r>
      <w:r w:rsidRPr="00125D20">
        <w:t>funded projects contributed to</w:t>
      </w:r>
      <w:r w:rsidR="003B625C" w:rsidRPr="00125D20">
        <w:t xml:space="preserve"> an</w:t>
      </w:r>
      <w:r w:rsidRPr="00125D20">
        <w:t xml:space="preserve"> </w:t>
      </w:r>
      <w:r w:rsidRPr="00125D20">
        <w:rPr>
          <w:i/>
          <w:iCs/>
        </w:rPr>
        <w:t>emancipatory impact</w:t>
      </w:r>
      <w:r w:rsidRPr="00125D20">
        <w:t xml:space="preserve"> or the </w:t>
      </w:r>
      <w:r w:rsidRPr="00125D20">
        <w:rPr>
          <w:i/>
          <w:iCs/>
        </w:rPr>
        <w:t>mitigation of a social issue</w:t>
      </w:r>
      <w:r w:rsidRPr="00125D20">
        <w:t>.</w:t>
      </w:r>
    </w:p>
    <w:p w14:paraId="1BA8CF17" w14:textId="5CFB56ED" w:rsidR="00A575C8" w:rsidRPr="00125D20" w:rsidRDefault="00A575C8" w:rsidP="00976ECE">
      <w:pPr>
        <w:pStyle w:val="BodyText"/>
      </w:pPr>
    </w:p>
    <w:p w14:paraId="6C1C9D99" w14:textId="3054417D" w:rsidR="00EB0606" w:rsidRPr="00125D20" w:rsidRDefault="00EB0606" w:rsidP="00EB0606">
      <w:pPr>
        <w:pStyle w:val="Caption"/>
        <w:keepNext/>
      </w:pPr>
      <w:bookmarkStart w:id="112" w:name="_Ref100043523"/>
      <w:bookmarkStart w:id="113" w:name="_Toc100567256"/>
      <w:r w:rsidRPr="00125D20">
        <w:t xml:space="preserve">Table </w:t>
      </w:r>
      <w:r w:rsidRPr="00125D20">
        <w:fldChar w:fldCharType="begin"/>
      </w:r>
      <w:r w:rsidRPr="00125D20">
        <w:instrText xml:space="preserve"> SEQ Table \* ARABIC </w:instrText>
      </w:r>
      <w:r w:rsidRPr="00125D20">
        <w:fldChar w:fldCharType="separate"/>
      </w:r>
      <w:r w:rsidR="000959DE">
        <w:rPr>
          <w:noProof/>
        </w:rPr>
        <w:t>19</w:t>
      </w:r>
      <w:r w:rsidRPr="00125D20">
        <w:fldChar w:fldCharType="end"/>
      </w:r>
      <w:bookmarkEnd w:id="112"/>
      <w:r w:rsidRPr="00125D20">
        <w:t xml:space="preserve">: Impact statements </w:t>
      </w:r>
      <w:r w:rsidR="00260DA5" w:rsidRPr="00125D20">
        <w:t xml:space="preserve">– </w:t>
      </w:r>
      <w:r w:rsidRPr="00125D20">
        <w:t xml:space="preserve">change </w:t>
      </w:r>
      <w:r w:rsidR="00260DA5" w:rsidRPr="00125D20">
        <w:t xml:space="preserve">affected </w:t>
      </w:r>
      <w:r w:rsidRPr="00125D20">
        <w:t>through the funded research project</w:t>
      </w:r>
      <w:bookmarkEnd w:id="113"/>
    </w:p>
    <w:tbl>
      <w:tblPr>
        <w:tblStyle w:val="ListTable3"/>
        <w:tblW w:w="0" w:type="auto"/>
        <w:tblLayout w:type="fixed"/>
        <w:tblLook w:val="04A0" w:firstRow="1" w:lastRow="0" w:firstColumn="1" w:lastColumn="0" w:noHBand="0" w:noVBand="1"/>
      </w:tblPr>
      <w:tblGrid>
        <w:gridCol w:w="1055"/>
        <w:gridCol w:w="682"/>
        <w:gridCol w:w="682"/>
        <w:gridCol w:w="682"/>
        <w:gridCol w:w="683"/>
        <w:gridCol w:w="682"/>
        <w:gridCol w:w="682"/>
        <w:gridCol w:w="682"/>
        <w:gridCol w:w="683"/>
        <w:gridCol w:w="682"/>
        <w:gridCol w:w="682"/>
        <w:gridCol w:w="682"/>
        <w:gridCol w:w="683"/>
      </w:tblGrid>
      <w:tr w:rsidR="00EB0606" w:rsidRPr="00125D20" w14:paraId="25A2897E" w14:textId="77777777" w:rsidTr="00A15C88">
        <w:trPr>
          <w:cnfStyle w:val="100000000000" w:firstRow="1" w:lastRow="0" w:firstColumn="0" w:lastColumn="0" w:oddVBand="0" w:evenVBand="0" w:oddHBand="0" w:evenHBand="0" w:firstRowFirstColumn="0" w:firstRowLastColumn="0" w:lastRowFirstColumn="0" w:lastRowLastColumn="0"/>
          <w:trHeight w:val="276"/>
        </w:trPr>
        <w:tc>
          <w:tcPr>
            <w:cnfStyle w:val="001000000100" w:firstRow="0" w:lastRow="0" w:firstColumn="1" w:lastColumn="0" w:oddVBand="0" w:evenVBand="0" w:oddHBand="0" w:evenHBand="0" w:firstRowFirstColumn="1" w:firstRowLastColumn="0" w:lastRowFirstColumn="0" w:lastRowLastColumn="0"/>
            <w:tcW w:w="1055" w:type="dxa"/>
            <w:tcBorders>
              <w:right w:val="single" w:sz="4" w:space="0" w:color="FFFFFF" w:themeColor="background1"/>
            </w:tcBorders>
            <w:noWrap/>
            <w:vAlign w:val="bottom"/>
            <w:hideMark/>
          </w:tcPr>
          <w:p w14:paraId="1EB3C8C5" w14:textId="77777777" w:rsidR="00926C4A" w:rsidRPr="00125D20" w:rsidRDefault="00926C4A" w:rsidP="00926C4A">
            <w:pPr>
              <w:pStyle w:val="BodyText"/>
              <w:jc w:val="center"/>
            </w:pPr>
          </w:p>
        </w:tc>
        <w:tc>
          <w:tcPr>
            <w:tcW w:w="1364" w:type="dxa"/>
            <w:gridSpan w:val="2"/>
            <w:tcBorders>
              <w:top w:val="single" w:sz="4" w:space="0" w:color="000000" w:themeColor="text1"/>
              <w:left w:val="single" w:sz="4" w:space="0" w:color="FFFFFF" w:themeColor="background1"/>
              <w:bottom w:val="nil"/>
              <w:right w:val="single" w:sz="4" w:space="0" w:color="FFFFFF" w:themeColor="background1"/>
            </w:tcBorders>
            <w:noWrap/>
            <w:vAlign w:val="bottom"/>
            <w:hideMark/>
          </w:tcPr>
          <w:p w14:paraId="7229EC47" w14:textId="77777777" w:rsidR="00926C4A" w:rsidRPr="00125D20" w:rsidRDefault="00926C4A" w:rsidP="00926C4A">
            <w:pPr>
              <w:pStyle w:val="BodyText"/>
              <w:jc w:val="center"/>
              <w:cnfStyle w:val="100000000000" w:firstRow="1" w:lastRow="0" w:firstColumn="0" w:lastColumn="0" w:oddVBand="0" w:evenVBand="0" w:oddHBand="0" w:evenHBand="0" w:firstRowFirstColumn="0" w:firstRowLastColumn="0" w:lastRowFirstColumn="0" w:lastRowLastColumn="0"/>
            </w:pPr>
            <w:r w:rsidRPr="00125D20">
              <w:t xml:space="preserve">capacity to tackle similar issues </w:t>
            </w:r>
            <w:r w:rsidRPr="00125D20">
              <w:rPr>
                <w:b w:val="0"/>
                <w:bCs w:val="0"/>
                <w:sz w:val="20"/>
                <w:szCs w:val="20"/>
              </w:rPr>
              <w:t>(n=290)</w:t>
            </w:r>
          </w:p>
        </w:tc>
        <w:tc>
          <w:tcPr>
            <w:tcW w:w="1365" w:type="dxa"/>
            <w:gridSpan w:val="2"/>
            <w:tcBorders>
              <w:left w:val="single" w:sz="4" w:space="0" w:color="FFFFFF" w:themeColor="background1"/>
              <w:right w:val="single" w:sz="4" w:space="0" w:color="FFFFFF" w:themeColor="background1"/>
            </w:tcBorders>
            <w:noWrap/>
            <w:vAlign w:val="bottom"/>
            <w:hideMark/>
          </w:tcPr>
          <w:p w14:paraId="4D5A6145" w14:textId="13A8C7BB" w:rsidR="00926C4A" w:rsidRPr="00125D20" w:rsidRDefault="00EB0606" w:rsidP="00926C4A">
            <w:pPr>
              <w:pStyle w:val="BodyText"/>
              <w:jc w:val="center"/>
              <w:cnfStyle w:val="100000000000" w:firstRow="1" w:lastRow="0" w:firstColumn="0" w:lastColumn="0" w:oddVBand="0" w:evenVBand="0" w:oddHBand="0" w:evenHBand="0" w:firstRowFirstColumn="0" w:firstRowLastColumn="0" w:lastRowFirstColumn="0" w:lastRowLastColumn="0"/>
            </w:pPr>
            <w:r w:rsidRPr="00125D20">
              <w:t>E</w:t>
            </w:r>
            <w:r w:rsidR="00926C4A" w:rsidRPr="00125D20">
              <w:t>mancipa</w:t>
            </w:r>
            <w:r w:rsidRPr="00125D20">
              <w:softHyphen/>
            </w:r>
            <w:r w:rsidR="00926C4A" w:rsidRPr="00125D20">
              <w:t>tion</w:t>
            </w:r>
            <w:r w:rsidRPr="00125D20">
              <w:br/>
            </w:r>
            <w:r w:rsidR="00926C4A" w:rsidRPr="00125D20">
              <w:rPr>
                <w:b w:val="0"/>
                <w:bCs w:val="0"/>
                <w:sz w:val="20"/>
                <w:szCs w:val="20"/>
              </w:rPr>
              <w:t>(n=273)</w:t>
            </w:r>
          </w:p>
        </w:tc>
        <w:tc>
          <w:tcPr>
            <w:tcW w:w="1364" w:type="dxa"/>
            <w:gridSpan w:val="2"/>
            <w:tcBorders>
              <w:top w:val="single" w:sz="4" w:space="0" w:color="000000" w:themeColor="text1"/>
              <w:left w:val="single" w:sz="4" w:space="0" w:color="FFFFFF" w:themeColor="background1"/>
              <w:bottom w:val="nil"/>
              <w:right w:val="single" w:sz="4" w:space="0" w:color="FFFFFF" w:themeColor="background1"/>
            </w:tcBorders>
            <w:noWrap/>
            <w:vAlign w:val="bottom"/>
            <w:hideMark/>
          </w:tcPr>
          <w:p w14:paraId="1F52691D" w14:textId="534F956A" w:rsidR="00926C4A" w:rsidRPr="00125D20" w:rsidRDefault="00926C4A" w:rsidP="00926C4A">
            <w:pPr>
              <w:pStyle w:val="BodyText"/>
              <w:jc w:val="center"/>
              <w:cnfStyle w:val="100000000000" w:firstRow="1" w:lastRow="0" w:firstColumn="0" w:lastColumn="0" w:oddVBand="0" w:evenVBand="0" w:oddHBand="0" w:evenHBand="0" w:firstRowFirstColumn="0" w:firstRowLastColumn="0" w:lastRowFirstColumn="0" w:lastRowLastColumn="0"/>
            </w:pPr>
            <w:r w:rsidRPr="00125D20">
              <w:t>deeper/</w:t>
            </w:r>
            <w:r w:rsidR="00EB0606" w:rsidRPr="00125D20">
              <w:br/>
            </w:r>
            <w:r w:rsidRPr="00125D20">
              <w:t xml:space="preserve">better </w:t>
            </w:r>
            <w:r w:rsidR="00EB0606" w:rsidRPr="00125D20">
              <w:t>understan</w:t>
            </w:r>
            <w:r w:rsidR="00EB0606" w:rsidRPr="00125D20">
              <w:softHyphen/>
              <w:t>d</w:t>
            </w:r>
            <w:r w:rsidRPr="00125D20">
              <w:t xml:space="preserve">ing of a specific social issue </w:t>
            </w:r>
            <w:r w:rsidRPr="00125D20">
              <w:rPr>
                <w:b w:val="0"/>
                <w:bCs w:val="0"/>
                <w:sz w:val="20"/>
                <w:szCs w:val="20"/>
              </w:rPr>
              <w:t>(n=286)</w:t>
            </w:r>
          </w:p>
        </w:tc>
        <w:tc>
          <w:tcPr>
            <w:tcW w:w="1365" w:type="dxa"/>
            <w:gridSpan w:val="2"/>
            <w:tcBorders>
              <w:left w:val="single" w:sz="4" w:space="0" w:color="FFFFFF" w:themeColor="background1"/>
              <w:right w:val="single" w:sz="4" w:space="0" w:color="FFFFFF" w:themeColor="background1"/>
            </w:tcBorders>
            <w:noWrap/>
            <w:vAlign w:val="bottom"/>
            <w:hideMark/>
          </w:tcPr>
          <w:p w14:paraId="3797373B" w14:textId="77777777" w:rsidR="00926C4A" w:rsidRPr="00125D20" w:rsidRDefault="00926C4A" w:rsidP="00926C4A">
            <w:pPr>
              <w:pStyle w:val="BodyText"/>
              <w:jc w:val="center"/>
              <w:cnfStyle w:val="100000000000" w:firstRow="1" w:lastRow="0" w:firstColumn="0" w:lastColumn="0" w:oddVBand="0" w:evenVBand="0" w:oddHBand="0" w:evenHBand="0" w:firstRowFirstColumn="0" w:firstRowLastColumn="0" w:lastRowFirstColumn="0" w:lastRowLastColumn="0"/>
            </w:pPr>
            <w:r w:rsidRPr="00125D20">
              <w:t xml:space="preserve">mitigation of a social issue </w:t>
            </w:r>
            <w:r w:rsidRPr="00125D20">
              <w:rPr>
                <w:b w:val="0"/>
                <w:bCs w:val="0"/>
                <w:sz w:val="20"/>
                <w:szCs w:val="20"/>
              </w:rPr>
              <w:t>(n=272)</w:t>
            </w:r>
          </w:p>
        </w:tc>
        <w:tc>
          <w:tcPr>
            <w:tcW w:w="1364" w:type="dxa"/>
            <w:gridSpan w:val="2"/>
            <w:tcBorders>
              <w:top w:val="single" w:sz="4" w:space="0" w:color="000000" w:themeColor="text1"/>
              <w:left w:val="single" w:sz="4" w:space="0" w:color="FFFFFF" w:themeColor="background1"/>
              <w:bottom w:val="nil"/>
              <w:right w:val="single" w:sz="4" w:space="0" w:color="FFFFFF" w:themeColor="background1"/>
            </w:tcBorders>
            <w:noWrap/>
            <w:vAlign w:val="bottom"/>
            <w:hideMark/>
          </w:tcPr>
          <w:p w14:paraId="3F2EA707" w14:textId="77777777" w:rsidR="00926C4A" w:rsidRPr="00125D20" w:rsidRDefault="00926C4A" w:rsidP="00926C4A">
            <w:pPr>
              <w:pStyle w:val="BodyText"/>
              <w:jc w:val="center"/>
              <w:cnfStyle w:val="100000000000" w:firstRow="1" w:lastRow="0" w:firstColumn="0" w:lastColumn="0" w:oddVBand="0" w:evenVBand="0" w:oddHBand="0" w:evenHBand="0" w:firstRowFirstColumn="0" w:firstRowLastColumn="0" w:lastRowFirstColumn="0" w:lastRowLastColumn="0"/>
            </w:pPr>
            <w:r w:rsidRPr="00125D20">
              <w:t xml:space="preserve">issue not (widely) known in the society </w:t>
            </w:r>
            <w:r w:rsidRPr="00125D20">
              <w:rPr>
                <w:b w:val="0"/>
                <w:bCs w:val="0"/>
                <w:sz w:val="20"/>
                <w:szCs w:val="20"/>
              </w:rPr>
              <w:t>(n=302)</w:t>
            </w:r>
          </w:p>
        </w:tc>
        <w:tc>
          <w:tcPr>
            <w:tcW w:w="1365" w:type="dxa"/>
            <w:gridSpan w:val="2"/>
            <w:tcBorders>
              <w:left w:val="single" w:sz="4" w:space="0" w:color="FFFFFF" w:themeColor="background1"/>
            </w:tcBorders>
            <w:noWrap/>
            <w:vAlign w:val="bottom"/>
            <w:hideMark/>
          </w:tcPr>
          <w:p w14:paraId="7BCA9427" w14:textId="77777777" w:rsidR="00926C4A" w:rsidRPr="00125D20" w:rsidRDefault="00926C4A" w:rsidP="00926C4A">
            <w:pPr>
              <w:pStyle w:val="BodyText"/>
              <w:jc w:val="center"/>
              <w:cnfStyle w:val="100000000000" w:firstRow="1" w:lastRow="0" w:firstColumn="0" w:lastColumn="0" w:oddVBand="0" w:evenVBand="0" w:oddHBand="0" w:evenHBand="0" w:firstRowFirstColumn="0" w:firstRowLastColumn="0" w:lastRowFirstColumn="0" w:lastRowLastColumn="0"/>
            </w:pPr>
            <w:r w:rsidRPr="00125D20">
              <w:t xml:space="preserve">issue not (widely) addressed in academia </w:t>
            </w:r>
            <w:r w:rsidRPr="00125D20">
              <w:rPr>
                <w:b w:val="0"/>
                <w:bCs w:val="0"/>
                <w:sz w:val="20"/>
                <w:szCs w:val="20"/>
              </w:rPr>
              <w:t>(n=328)</w:t>
            </w:r>
          </w:p>
        </w:tc>
      </w:tr>
      <w:tr w:rsidR="00125D20" w:rsidRPr="00125D20" w14:paraId="67D909B6" w14:textId="77777777" w:rsidTr="00D25444">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bottom"/>
            <w:hideMark/>
          </w:tcPr>
          <w:p w14:paraId="67815AD9" w14:textId="77777777" w:rsidR="00926C4A" w:rsidRPr="00125D20" w:rsidRDefault="00926C4A" w:rsidP="00C27938">
            <w:pPr>
              <w:pStyle w:val="BodyText"/>
              <w:spacing w:after="0"/>
              <w:jc w:val="center"/>
              <w:rPr>
                <w:sz w:val="22"/>
                <w:szCs w:val="22"/>
              </w:rPr>
            </w:pPr>
            <w:r w:rsidRPr="00125D20">
              <w:rPr>
                <w:sz w:val="22"/>
                <w:szCs w:val="22"/>
              </w:rPr>
              <w:t>response</w:t>
            </w:r>
          </w:p>
        </w:tc>
        <w:tc>
          <w:tcPr>
            <w:tcW w:w="682" w:type="dxa"/>
            <w:tcBorders>
              <w:top w:val="nil"/>
              <w:left w:val="single" w:sz="4" w:space="0" w:color="000000" w:themeColor="text1"/>
            </w:tcBorders>
            <w:noWrap/>
            <w:vAlign w:val="bottom"/>
            <w:hideMark/>
          </w:tcPr>
          <w:p w14:paraId="688719E3" w14:textId="77777777" w:rsidR="00926C4A" w:rsidRPr="00125D20"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125D20">
              <w:rPr>
                <w:b/>
                <w:bCs/>
                <w:sz w:val="22"/>
                <w:szCs w:val="22"/>
              </w:rPr>
              <w:t>abs</w:t>
            </w:r>
          </w:p>
        </w:tc>
        <w:tc>
          <w:tcPr>
            <w:tcW w:w="682" w:type="dxa"/>
            <w:tcBorders>
              <w:top w:val="nil"/>
              <w:right w:val="single" w:sz="4" w:space="0" w:color="000000" w:themeColor="text1"/>
            </w:tcBorders>
            <w:shd w:val="clear" w:color="auto" w:fill="E7E6E6" w:themeFill="background2"/>
            <w:noWrap/>
            <w:vAlign w:val="bottom"/>
            <w:hideMark/>
          </w:tcPr>
          <w:p w14:paraId="21F8F840" w14:textId="77777777" w:rsidR="00926C4A" w:rsidRPr="00125D20"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125D20">
              <w:rPr>
                <w:b/>
                <w:bCs/>
                <w:sz w:val="18"/>
                <w:szCs w:val="18"/>
              </w:rPr>
              <w:t>%</w:t>
            </w:r>
          </w:p>
        </w:tc>
        <w:tc>
          <w:tcPr>
            <w:tcW w:w="682" w:type="dxa"/>
            <w:tcBorders>
              <w:left w:val="single" w:sz="4" w:space="0" w:color="000000" w:themeColor="text1"/>
            </w:tcBorders>
            <w:noWrap/>
            <w:vAlign w:val="bottom"/>
            <w:hideMark/>
          </w:tcPr>
          <w:p w14:paraId="67588078" w14:textId="77777777" w:rsidR="00926C4A" w:rsidRPr="00125D20"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125D20">
              <w:rPr>
                <w:b/>
                <w:bCs/>
                <w:sz w:val="22"/>
                <w:szCs w:val="22"/>
              </w:rPr>
              <w:t>abs</w:t>
            </w:r>
          </w:p>
        </w:tc>
        <w:tc>
          <w:tcPr>
            <w:tcW w:w="683" w:type="dxa"/>
            <w:tcBorders>
              <w:right w:val="single" w:sz="4" w:space="0" w:color="000000" w:themeColor="text1"/>
            </w:tcBorders>
            <w:shd w:val="clear" w:color="auto" w:fill="E7E6E6" w:themeFill="background2"/>
            <w:noWrap/>
            <w:vAlign w:val="bottom"/>
            <w:hideMark/>
          </w:tcPr>
          <w:p w14:paraId="494577E6" w14:textId="77777777" w:rsidR="00926C4A" w:rsidRPr="00125D20"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125D20">
              <w:rPr>
                <w:b/>
                <w:bCs/>
                <w:sz w:val="18"/>
                <w:szCs w:val="18"/>
              </w:rPr>
              <w:t>%</w:t>
            </w:r>
          </w:p>
        </w:tc>
        <w:tc>
          <w:tcPr>
            <w:tcW w:w="682" w:type="dxa"/>
            <w:tcBorders>
              <w:top w:val="nil"/>
              <w:left w:val="single" w:sz="4" w:space="0" w:color="000000" w:themeColor="text1"/>
            </w:tcBorders>
            <w:noWrap/>
            <w:vAlign w:val="bottom"/>
            <w:hideMark/>
          </w:tcPr>
          <w:p w14:paraId="09159983" w14:textId="77777777" w:rsidR="00926C4A" w:rsidRPr="00125D20"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125D20">
              <w:rPr>
                <w:b/>
                <w:bCs/>
                <w:sz w:val="22"/>
                <w:szCs w:val="22"/>
              </w:rPr>
              <w:t>abs</w:t>
            </w:r>
          </w:p>
        </w:tc>
        <w:tc>
          <w:tcPr>
            <w:tcW w:w="682" w:type="dxa"/>
            <w:tcBorders>
              <w:top w:val="nil"/>
              <w:right w:val="single" w:sz="4" w:space="0" w:color="000000" w:themeColor="text1"/>
            </w:tcBorders>
            <w:shd w:val="clear" w:color="auto" w:fill="E7E6E6" w:themeFill="background2"/>
            <w:noWrap/>
            <w:vAlign w:val="bottom"/>
            <w:hideMark/>
          </w:tcPr>
          <w:p w14:paraId="1CAED9BC" w14:textId="77777777" w:rsidR="00926C4A" w:rsidRPr="00125D20"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125D20">
              <w:rPr>
                <w:b/>
                <w:bCs/>
                <w:sz w:val="18"/>
                <w:szCs w:val="18"/>
              </w:rPr>
              <w:t>%</w:t>
            </w:r>
          </w:p>
        </w:tc>
        <w:tc>
          <w:tcPr>
            <w:tcW w:w="682" w:type="dxa"/>
            <w:tcBorders>
              <w:left w:val="single" w:sz="4" w:space="0" w:color="000000" w:themeColor="text1"/>
            </w:tcBorders>
            <w:noWrap/>
            <w:vAlign w:val="bottom"/>
            <w:hideMark/>
          </w:tcPr>
          <w:p w14:paraId="7AE3BC0A" w14:textId="77777777" w:rsidR="00926C4A" w:rsidRPr="00125D20"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125D20">
              <w:rPr>
                <w:b/>
                <w:bCs/>
                <w:sz w:val="22"/>
                <w:szCs w:val="22"/>
              </w:rPr>
              <w:t>abs</w:t>
            </w:r>
          </w:p>
        </w:tc>
        <w:tc>
          <w:tcPr>
            <w:tcW w:w="683" w:type="dxa"/>
            <w:tcBorders>
              <w:right w:val="single" w:sz="4" w:space="0" w:color="000000" w:themeColor="text1"/>
            </w:tcBorders>
            <w:shd w:val="clear" w:color="auto" w:fill="E7E6E6" w:themeFill="background2"/>
            <w:noWrap/>
            <w:vAlign w:val="bottom"/>
            <w:hideMark/>
          </w:tcPr>
          <w:p w14:paraId="0DB1B50F" w14:textId="77777777" w:rsidR="00926C4A" w:rsidRPr="00125D20"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125D20">
              <w:rPr>
                <w:b/>
                <w:bCs/>
                <w:sz w:val="18"/>
                <w:szCs w:val="18"/>
              </w:rPr>
              <w:t>%</w:t>
            </w:r>
          </w:p>
        </w:tc>
        <w:tc>
          <w:tcPr>
            <w:tcW w:w="682" w:type="dxa"/>
            <w:tcBorders>
              <w:top w:val="nil"/>
              <w:left w:val="single" w:sz="4" w:space="0" w:color="000000" w:themeColor="text1"/>
            </w:tcBorders>
            <w:noWrap/>
            <w:vAlign w:val="bottom"/>
            <w:hideMark/>
          </w:tcPr>
          <w:p w14:paraId="757BC9CD" w14:textId="77777777" w:rsidR="00926C4A" w:rsidRPr="00125D20"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125D20">
              <w:rPr>
                <w:b/>
                <w:bCs/>
                <w:sz w:val="22"/>
                <w:szCs w:val="22"/>
              </w:rPr>
              <w:t>abs</w:t>
            </w:r>
          </w:p>
        </w:tc>
        <w:tc>
          <w:tcPr>
            <w:tcW w:w="682" w:type="dxa"/>
            <w:tcBorders>
              <w:top w:val="nil"/>
              <w:right w:val="single" w:sz="4" w:space="0" w:color="000000" w:themeColor="text1"/>
            </w:tcBorders>
            <w:shd w:val="clear" w:color="auto" w:fill="E7E6E6" w:themeFill="background2"/>
            <w:noWrap/>
            <w:vAlign w:val="bottom"/>
            <w:hideMark/>
          </w:tcPr>
          <w:p w14:paraId="28F9B702" w14:textId="77777777" w:rsidR="00926C4A" w:rsidRPr="00125D20"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125D20">
              <w:rPr>
                <w:b/>
                <w:bCs/>
                <w:sz w:val="18"/>
                <w:szCs w:val="18"/>
              </w:rPr>
              <w:t>%</w:t>
            </w:r>
          </w:p>
        </w:tc>
        <w:tc>
          <w:tcPr>
            <w:tcW w:w="682" w:type="dxa"/>
            <w:tcBorders>
              <w:left w:val="single" w:sz="4" w:space="0" w:color="000000" w:themeColor="text1"/>
            </w:tcBorders>
            <w:noWrap/>
            <w:vAlign w:val="bottom"/>
            <w:hideMark/>
          </w:tcPr>
          <w:p w14:paraId="0EEE932F" w14:textId="77777777" w:rsidR="00926C4A" w:rsidRPr="00125D20"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125D20">
              <w:rPr>
                <w:b/>
                <w:bCs/>
                <w:sz w:val="22"/>
                <w:szCs w:val="22"/>
              </w:rPr>
              <w:t>abs</w:t>
            </w:r>
          </w:p>
        </w:tc>
        <w:tc>
          <w:tcPr>
            <w:tcW w:w="683" w:type="dxa"/>
            <w:shd w:val="clear" w:color="auto" w:fill="E7E6E6" w:themeFill="background2"/>
            <w:noWrap/>
            <w:vAlign w:val="bottom"/>
            <w:hideMark/>
          </w:tcPr>
          <w:p w14:paraId="7191222D" w14:textId="77777777" w:rsidR="00926C4A" w:rsidRPr="00125D20"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125D20">
              <w:rPr>
                <w:b/>
                <w:bCs/>
                <w:sz w:val="18"/>
                <w:szCs w:val="18"/>
              </w:rPr>
              <w:t>%</w:t>
            </w:r>
          </w:p>
        </w:tc>
      </w:tr>
      <w:tr w:rsidR="00D25444" w:rsidRPr="00125D20" w14:paraId="52AB1EEC" w14:textId="77777777" w:rsidTr="00D25444">
        <w:trPr>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0C568494" w14:textId="77777777" w:rsidR="00926C4A" w:rsidRPr="00125D20" w:rsidRDefault="00926C4A" w:rsidP="00FA2B2B">
            <w:pPr>
              <w:pStyle w:val="BodyText"/>
              <w:spacing w:beforeLines="20" w:before="48" w:afterLines="20" w:after="48"/>
              <w:jc w:val="center"/>
              <w:rPr>
                <w:sz w:val="22"/>
                <w:szCs w:val="22"/>
              </w:rPr>
            </w:pPr>
            <w:r w:rsidRPr="00125D20">
              <w:rPr>
                <w:sz w:val="22"/>
                <w:szCs w:val="22"/>
              </w:rPr>
              <w:t>0</w:t>
            </w:r>
          </w:p>
        </w:tc>
        <w:tc>
          <w:tcPr>
            <w:tcW w:w="682" w:type="dxa"/>
            <w:tcBorders>
              <w:left w:val="single" w:sz="4" w:space="0" w:color="000000" w:themeColor="text1"/>
            </w:tcBorders>
            <w:noWrap/>
            <w:vAlign w:val="center"/>
            <w:hideMark/>
          </w:tcPr>
          <w:p w14:paraId="6E28E619"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105</w:t>
            </w:r>
          </w:p>
        </w:tc>
        <w:tc>
          <w:tcPr>
            <w:tcW w:w="682" w:type="dxa"/>
            <w:tcBorders>
              <w:right w:val="single" w:sz="4" w:space="0" w:color="000000" w:themeColor="text1"/>
            </w:tcBorders>
            <w:shd w:val="clear" w:color="auto" w:fill="E7E6E6" w:themeFill="background2"/>
            <w:noWrap/>
            <w:vAlign w:val="center"/>
            <w:hideMark/>
          </w:tcPr>
          <w:p w14:paraId="32104019" w14:textId="7FB8C6E2"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36.21</w:t>
            </w:r>
          </w:p>
        </w:tc>
        <w:tc>
          <w:tcPr>
            <w:tcW w:w="682" w:type="dxa"/>
            <w:tcBorders>
              <w:left w:val="single" w:sz="4" w:space="0" w:color="000000" w:themeColor="text1"/>
            </w:tcBorders>
            <w:noWrap/>
            <w:vAlign w:val="center"/>
            <w:hideMark/>
          </w:tcPr>
          <w:p w14:paraId="3477D207"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142</w:t>
            </w:r>
          </w:p>
        </w:tc>
        <w:tc>
          <w:tcPr>
            <w:tcW w:w="683" w:type="dxa"/>
            <w:tcBorders>
              <w:right w:val="single" w:sz="4" w:space="0" w:color="000000" w:themeColor="text1"/>
            </w:tcBorders>
            <w:shd w:val="clear" w:color="auto" w:fill="E7E6E6" w:themeFill="background2"/>
            <w:noWrap/>
            <w:vAlign w:val="center"/>
            <w:hideMark/>
          </w:tcPr>
          <w:p w14:paraId="73C1334D" w14:textId="7CDC5EB7"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52.01</w:t>
            </w:r>
          </w:p>
        </w:tc>
        <w:tc>
          <w:tcPr>
            <w:tcW w:w="682" w:type="dxa"/>
            <w:tcBorders>
              <w:left w:val="single" w:sz="4" w:space="0" w:color="000000" w:themeColor="text1"/>
            </w:tcBorders>
            <w:noWrap/>
            <w:vAlign w:val="center"/>
            <w:hideMark/>
          </w:tcPr>
          <w:p w14:paraId="55DA0C3B"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117</w:t>
            </w:r>
          </w:p>
        </w:tc>
        <w:tc>
          <w:tcPr>
            <w:tcW w:w="682" w:type="dxa"/>
            <w:tcBorders>
              <w:right w:val="single" w:sz="4" w:space="0" w:color="000000" w:themeColor="text1"/>
            </w:tcBorders>
            <w:shd w:val="clear" w:color="auto" w:fill="E7E6E6" w:themeFill="background2"/>
            <w:noWrap/>
            <w:vAlign w:val="center"/>
            <w:hideMark/>
          </w:tcPr>
          <w:p w14:paraId="291405A2" w14:textId="3A871C38"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40.91</w:t>
            </w:r>
          </w:p>
        </w:tc>
        <w:tc>
          <w:tcPr>
            <w:tcW w:w="682" w:type="dxa"/>
            <w:tcBorders>
              <w:left w:val="single" w:sz="4" w:space="0" w:color="000000" w:themeColor="text1"/>
            </w:tcBorders>
            <w:noWrap/>
            <w:vAlign w:val="center"/>
            <w:hideMark/>
          </w:tcPr>
          <w:p w14:paraId="0028D54C"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155</w:t>
            </w:r>
          </w:p>
        </w:tc>
        <w:tc>
          <w:tcPr>
            <w:tcW w:w="683" w:type="dxa"/>
            <w:tcBorders>
              <w:right w:val="single" w:sz="4" w:space="0" w:color="000000" w:themeColor="text1"/>
            </w:tcBorders>
            <w:shd w:val="clear" w:color="auto" w:fill="E7E6E6" w:themeFill="background2"/>
            <w:noWrap/>
            <w:vAlign w:val="center"/>
            <w:hideMark/>
          </w:tcPr>
          <w:p w14:paraId="398B75FD" w14:textId="0C5E9083"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56.99</w:t>
            </w:r>
          </w:p>
        </w:tc>
        <w:tc>
          <w:tcPr>
            <w:tcW w:w="682" w:type="dxa"/>
            <w:tcBorders>
              <w:left w:val="single" w:sz="4" w:space="0" w:color="000000" w:themeColor="text1"/>
            </w:tcBorders>
            <w:noWrap/>
            <w:vAlign w:val="center"/>
            <w:hideMark/>
          </w:tcPr>
          <w:p w14:paraId="363A394A"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102</w:t>
            </w:r>
          </w:p>
        </w:tc>
        <w:tc>
          <w:tcPr>
            <w:tcW w:w="682" w:type="dxa"/>
            <w:tcBorders>
              <w:right w:val="single" w:sz="4" w:space="0" w:color="000000" w:themeColor="text1"/>
            </w:tcBorders>
            <w:shd w:val="clear" w:color="auto" w:fill="E7E6E6" w:themeFill="background2"/>
            <w:noWrap/>
            <w:vAlign w:val="center"/>
            <w:hideMark/>
          </w:tcPr>
          <w:p w14:paraId="72B48D98" w14:textId="34A56AC5"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33.77</w:t>
            </w:r>
          </w:p>
        </w:tc>
        <w:tc>
          <w:tcPr>
            <w:tcW w:w="682" w:type="dxa"/>
            <w:tcBorders>
              <w:left w:val="single" w:sz="4" w:space="0" w:color="000000" w:themeColor="text1"/>
            </w:tcBorders>
            <w:noWrap/>
            <w:vAlign w:val="center"/>
            <w:hideMark/>
          </w:tcPr>
          <w:p w14:paraId="13A8E586"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62</w:t>
            </w:r>
          </w:p>
        </w:tc>
        <w:tc>
          <w:tcPr>
            <w:tcW w:w="683" w:type="dxa"/>
            <w:shd w:val="clear" w:color="auto" w:fill="E7E6E6" w:themeFill="background2"/>
            <w:noWrap/>
            <w:vAlign w:val="center"/>
            <w:hideMark/>
          </w:tcPr>
          <w:p w14:paraId="517A0F55" w14:textId="493D960D"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18.90</w:t>
            </w:r>
          </w:p>
        </w:tc>
      </w:tr>
      <w:tr w:rsidR="00D25444" w:rsidRPr="00125D20" w14:paraId="1813897B" w14:textId="77777777" w:rsidTr="00D2544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09CE24EC" w14:textId="77777777" w:rsidR="00926C4A" w:rsidRPr="00125D20" w:rsidRDefault="00926C4A" w:rsidP="00FA2B2B">
            <w:pPr>
              <w:pStyle w:val="BodyText"/>
              <w:spacing w:beforeLines="20" w:before="48" w:afterLines="20" w:after="48"/>
              <w:jc w:val="center"/>
              <w:rPr>
                <w:sz w:val="22"/>
                <w:szCs w:val="22"/>
              </w:rPr>
            </w:pPr>
            <w:r w:rsidRPr="00125D20">
              <w:rPr>
                <w:sz w:val="22"/>
                <w:szCs w:val="22"/>
              </w:rPr>
              <w:t>1</w:t>
            </w:r>
          </w:p>
        </w:tc>
        <w:tc>
          <w:tcPr>
            <w:tcW w:w="682" w:type="dxa"/>
            <w:tcBorders>
              <w:left w:val="single" w:sz="4" w:space="0" w:color="000000" w:themeColor="text1"/>
            </w:tcBorders>
            <w:noWrap/>
            <w:vAlign w:val="center"/>
            <w:hideMark/>
          </w:tcPr>
          <w:p w14:paraId="446B1566" w14:textId="77777777" w:rsidR="00926C4A" w:rsidRPr="00125D20"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125D20">
              <w:rPr>
                <w:rFonts w:cstheme="minorHAnsi"/>
                <w:sz w:val="22"/>
                <w:szCs w:val="22"/>
              </w:rPr>
              <w:t>22</w:t>
            </w:r>
          </w:p>
        </w:tc>
        <w:tc>
          <w:tcPr>
            <w:tcW w:w="682" w:type="dxa"/>
            <w:tcBorders>
              <w:right w:val="single" w:sz="4" w:space="0" w:color="000000" w:themeColor="text1"/>
            </w:tcBorders>
            <w:shd w:val="clear" w:color="auto" w:fill="E7E6E6" w:themeFill="background2"/>
            <w:noWrap/>
            <w:vAlign w:val="center"/>
            <w:hideMark/>
          </w:tcPr>
          <w:p w14:paraId="5B20D593" w14:textId="13B4733A" w:rsidR="00926C4A" w:rsidRPr="00125D20"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7.59</w:t>
            </w:r>
          </w:p>
        </w:tc>
        <w:tc>
          <w:tcPr>
            <w:tcW w:w="682" w:type="dxa"/>
            <w:tcBorders>
              <w:left w:val="single" w:sz="4" w:space="0" w:color="000000" w:themeColor="text1"/>
            </w:tcBorders>
            <w:noWrap/>
            <w:vAlign w:val="center"/>
            <w:hideMark/>
          </w:tcPr>
          <w:p w14:paraId="15AE5B58" w14:textId="77777777" w:rsidR="00926C4A" w:rsidRPr="00125D20"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125D20">
              <w:rPr>
                <w:rFonts w:cstheme="minorHAnsi"/>
                <w:sz w:val="22"/>
                <w:szCs w:val="22"/>
              </w:rPr>
              <w:t>22</w:t>
            </w:r>
          </w:p>
        </w:tc>
        <w:tc>
          <w:tcPr>
            <w:tcW w:w="683" w:type="dxa"/>
            <w:tcBorders>
              <w:right w:val="single" w:sz="4" w:space="0" w:color="000000" w:themeColor="text1"/>
            </w:tcBorders>
            <w:shd w:val="clear" w:color="auto" w:fill="E7E6E6" w:themeFill="background2"/>
            <w:noWrap/>
            <w:vAlign w:val="center"/>
            <w:hideMark/>
          </w:tcPr>
          <w:p w14:paraId="5CF30ADF" w14:textId="682886AF" w:rsidR="00926C4A" w:rsidRPr="00125D20"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8.06</w:t>
            </w:r>
          </w:p>
        </w:tc>
        <w:tc>
          <w:tcPr>
            <w:tcW w:w="682" w:type="dxa"/>
            <w:tcBorders>
              <w:left w:val="single" w:sz="4" w:space="0" w:color="000000" w:themeColor="text1"/>
            </w:tcBorders>
            <w:noWrap/>
            <w:vAlign w:val="center"/>
            <w:hideMark/>
          </w:tcPr>
          <w:p w14:paraId="72F4E6EC" w14:textId="77777777" w:rsidR="00926C4A" w:rsidRPr="00125D20"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125D20">
              <w:rPr>
                <w:rFonts w:cstheme="minorHAnsi"/>
                <w:sz w:val="22"/>
                <w:szCs w:val="22"/>
              </w:rPr>
              <w:t>22</w:t>
            </w:r>
          </w:p>
        </w:tc>
        <w:tc>
          <w:tcPr>
            <w:tcW w:w="682" w:type="dxa"/>
            <w:tcBorders>
              <w:right w:val="single" w:sz="4" w:space="0" w:color="000000" w:themeColor="text1"/>
            </w:tcBorders>
            <w:shd w:val="clear" w:color="auto" w:fill="E7E6E6" w:themeFill="background2"/>
            <w:noWrap/>
            <w:vAlign w:val="center"/>
            <w:hideMark/>
          </w:tcPr>
          <w:p w14:paraId="384BEABD" w14:textId="33C58D1E" w:rsidR="00926C4A" w:rsidRPr="00125D20"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7.69</w:t>
            </w:r>
          </w:p>
        </w:tc>
        <w:tc>
          <w:tcPr>
            <w:tcW w:w="682" w:type="dxa"/>
            <w:tcBorders>
              <w:left w:val="single" w:sz="4" w:space="0" w:color="000000" w:themeColor="text1"/>
            </w:tcBorders>
            <w:noWrap/>
            <w:vAlign w:val="center"/>
            <w:hideMark/>
          </w:tcPr>
          <w:p w14:paraId="53792A01" w14:textId="77777777" w:rsidR="00926C4A" w:rsidRPr="00125D20"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125D20">
              <w:rPr>
                <w:rFonts w:cstheme="minorHAnsi"/>
                <w:sz w:val="22"/>
                <w:szCs w:val="22"/>
              </w:rPr>
              <w:t>28</w:t>
            </w:r>
          </w:p>
        </w:tc>
        <w:tc>
          <w:tcPr>
            <w:tcW w:w="683" w:type="dxa"/>
            <w:tcBorders>
              <w:right w:val="single" w:sz="4" w:space="0" w:color="000000" w:themeColor="text1"/>
            </w:tcBorders>
            <w:shd w:val="clear" w:color="auto" w:fill="E7E6E6" w:themeFill="background2"/>
            <w:noWrap/>
            <w:vAlign w:val="center"/>
            <w:hideMark/>
          </w:tcPr>
          <w:p w14:paraId="6A4D3DEE" w14:textId="5A45AB25" w:rsidR="00926C4A" w:rsidRPr="00125D20"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10.29</w:t>
            </w:r>
          </w:p>
        </w:tc>
        <w:tc>
          <w:tcPr>
            <w:tcW w:w="682" w:type="dxa"/>
            <w:tcBorders>
              <w:left w:val="single" w:sz="4" w:space="0" w:color="000000" w:themeColor="text1"/>
            </w:tcBorders>
            <w:noWrap/>
            <w:vAlign w:val="center"/>
            <w:hideMark/>
          </w:tcPr>
          <w:p w14:paraId="304DBDEF" w14:textId="77777777" w:rsidR="00926C4A" w:rsidRPr="00125D20"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125D20">
              <w:rPr>
                <w:rFonts w:cstheme="minorHAnsi"/>
                <w:sz w:val="22"/>
                <w:szCs w:val="22"/>
              </w:rPr>
              <w:t>17</w:t>
            </w:r>
          </w:p>
        </w:tc>
        <w:tc>
          <w:tcPr>
            <w:tcW w:w="682" w:type="dxa"/>
            <w:tcBorders>
              <w:right w:val="single" w:sz="4" w:space="0" w:color="000000" w:themeColor="text1"/>
            </w:tcBorders>
            <w:shd w:val="clear" w:color="auto" w:fill="E7E6E6" w:themeFill="background2"/>
            <w:noWrap/>
            <w:vAlign w:val="center"/>
            <w:hideMark/>
          </w:tcPr>
          <w:p w14:paraId="317C57EF" w14:textId="2E3EE53A" w:rsidR="00926C4A" w:rsidRPr="00125D20"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5.63</w:t>
            </w:r>
          </w:p>
        </w:tc>
        <w:tc>
          <w:tcPr>
            <w:tcW w:w="682" w:type="dxa"/>
            <w:tcBorders>
              <w:left w:val="single" w:sz="4" w:space="0" w:color="000000" w:themeColor="text1"/>
            </w:tcBorders>
            <w:noWrap/>
            <w:vAlign w:val="center"/>
            <w:hideMark/>
          </w:tcPr>
          <w:p w14:paraId="0A464B10" w14:textId="77777777" w:rsidR="00926C4A" w:rsidRPr="00125D20"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125D20">
              <w:rPr>
                <w:rFonts w:cstheme="minorHAnsi"/>
                <w:sz w:val="22"/>
                <w:szCs w:val="22"/>
              </w:rPr>
              <w:t>10</w:t>
            </w:r>
          </w:p>
        </w:tc>
        <w:tc>
          <w:tcPr>
            <w:tcW w:w="683" w:type="dxa"/>
            <w:shd w:val="clear" w:color="auto" w:fill="E7E6E6" w:themeFill="background2"/>
            <w:noWrap/>
            <w:vAlign w:val="center"/>
            <w:hideMark/>
          </w:tcPr>
          <w:p w14:paraId="45BA531E" w14:textId="17E00D30" w:rsidR="00926C4A" w:rsidRPr="00125D20"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3.05</w:t>
            </w:r>
          </w:p>
        </w:tc>
      </w:tr>
      <w:tr w:rsidR="00D25444" w:rsidRPr="00125D20" w14:paraId="7F992727" w14:textId="77777777" w:rsidTr="00D25444">
        <w:trPr>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408DF685" w14:textId="77777777" w:rsidR="00926C4A" w:rsidRPr="00125D20" w:rsidRDefault="00926C4A" w:rsidP="00FA2B2B">
            <w:pPr>
              <w:pStyle w:val="BodyText"/>
              <w:spacing w:beforeLines="20" w:before="48" w:afterLines="20" w:after="48"/>
              <w:jc w:val="center"/>
              <w:rPr>
                <w:sz w:val="22"/>
                <w:szCs w:val="22"/>
              </w:rPr>
            </w:pPr>
            <w:r w:rsidRPr="00125D20">
              <w:rPr>
                <w:sz w:val="22"/>
                <w:szCs w:val="22"/>
              </w:rPr>
              <w:t>2</w:t>
            </w:r>
          </w:p>
        </w:tc>
        <w:tc>
          <w:tcPr>
            <w:tcW w:w="682" w:type="dxa"/>
            <w:tcBorders>
              <w:left w:val="single" w:sz="4" w:space="0" w:color="000000" w:themeColor="text1"/>
            </w:tcBorders>
            <w:noWrap/>
            <w:vAlign w:val="center"/>
            <w:hideMark/>
          </w:tcPr>
          <w:p w14:paraId="2137270F"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26</w:t>
            </w:r>
          </w:p>
        </w:tc>
        <w:tc>
          <w:tcPr>
            <w:tcW w:w="682" w:type="dxa"/>
            <w:tcBorders>
              <w:right w:val="single" w:sz="4" w:space="0" w:color="000000" w:themeColor="text1"/>
            </w:tcBorders>
            <w:shd w:val="clear" w:color="auto" w:fill="E7E6E6" w:themeFill="background2"/>
            <w:noWrap/>
            <w:vAlign w:val="center"/>
            <w:hideMark/>
          </w:tcPr>
          <w:p w14:paraId="5BE21CA6" w14:textId="712B62BA"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8.97</w:t>
            </w:r>
          </w:p>
        </w:tc>
        <w:tc>
          <w:tcPr>
            <w:tcW w:w="682" w:type="dxa"/>
            <w:tcBorders>
              <w:left w:val="single" w:sz="4" w:space="0" w:color="000000" w:themeColor="text1"/>
            </w:tcBorders>
            <w:noWrap/>
            <w:vAlign w:val="center"/>
            <w:hideMark/>
          </w:tcPr>
          <w:p w14:paraId="0C7200F9"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26</w:t>
            </w:r>
          </w:p>
        </w:tc>
        <w:tc>
          <w:tcPr>
            <w:tcW w:w="683" w:type="dxa"/>
            <w:tcBorders>
              <w:right w:val="single" w:sz="4" w:space="0" w:color="000000" w:themeColor="text1"/>
            </w:tcBorders>
            <w:shd w:val="clear" w:color="auto" w:fill="E7E6E6" w:themeFill="background2"/>
            <w:noWrap/>
            <w:vAlign w:val="center"/>
            <w:hideMark/>
          </w:tcPr>
          <w:p w14:paraId="0C9BFCD1" w14:textId="042614D2"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9.52</w:t>
            </w:r>
          </w:p>
        </w:tc>
        <w:tc>
          <w:tcPr>
            <w:tcW w:w="682" w:type="dxa"/>
            <w:tcBorders>
              <w:left w:val="single" w:sz="4" w:space="0" w:color="000000" w:themeColor="text1"/>
            </w:tcBorders>
            <w:noWrap/>
            <w:vAlign w:val="center"/>
            <w:hideMark/>
          </w:tcPr>
          <w:p w14:paraId="573EA5C8"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10</w:t>
            </w:r>
          </w:p>
        </w:tc>
        <w:tc>
          <w:tcPr>
            <w:tcW w:w="682" w:type="dxa"/>
            <w:tcBorders>
              <w:right w:val="single" w:sz="4" w:space="0" w:color="000000" w:themeColor="text1"/>
            </w:tcBorders>
            <w:shd w:val="clear" w:color="auto" w:fill="E7E6E6" w:themeFill="background2"/>
            <w:noWrap/>
            <w:vAlign w:val="center"/>
            <w:hideMark/>
          </w:tcPr>
          <w:p w14:paraId="196ACAEA" w14:textId="119FE5E0"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3.50</w:t>
            </w:r>
          </w:p>
        </w:tc>
        <w:tc>
          <w:tcPr>
            <w:tcW w:w="682" w:type="dxa"/>
            <w:tcBorders>
              <w:left w:val="single" w:sz="4" w:space="0" w:color="000000" w:themeColor="text1"/>
            </w:tcBorders>
            <w:noWrap/>
            <w:vAlign w:val="center"/>
            <w:hideMark/>
          </w:tcPr>
          <w:p w14:paraId="30F74402"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17</w:t>
            </w:r>
          </w:p>
        </w:tc>
        <w:tc>
          <w:tcPr>
            <w:tcW w:w="683" w:type="dxa"/>
            <w:tcBorders>
              <w:right w:val="single" w:sz="4" w:space="0" w:color="000000" w:themeColor="text1"/>
            </w:tcBorders>
            <w:shd w:val="clear" w:color="auto" w:fill="E7E6E6" w:themeFill="background2"/>
            <w:noWrap/>
            <w:vAlign w:val="center"/>
            <w:hideMark/>
          </w:tcPr>
          <w:p w14:paraId="18F8C1C4" w14:textId="373F8580"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6.25</w:t>
            </w:r>
          </w:p>
        </w:tc>
        <w:tc>
          <w:tcPr>
            <w:tcW w:w="682" w:type="dxa"/>
            <w:tcBorders>
              <w:left w:val="single" w:sz="4" w:space="0" w:color="000000" w:themeColor="text1"/>
            </w:tcBorders>
            <w:noWrap/>
            <w:vAlign w:val="center"/>
            <w:hideMark/>
          </w:tcPr>
          <w:p w14:paraId="1A2E4928"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13</w:t>
            </w:r>
          </w:p>
        </w:tc>
        <w:tc>
          <w:tcPr>
            <w:tcW w:w="682" w:type="dxa"/>
            <w:tcBorders>
              <w:right w:val="single" w:sz="4" w:space="0" w:color="000000" w:themeColor="text1"/>
            </w:tcBorders>
            <w:shd w:val="clear" w:color="auto" w:fill="E7E6E6" w:themeFill="background2"/>
            <w:noWrap/>
            <w:vAlign w:val="center"/>
            <w:hideMark/>
          </w:tcPr>
          <w:p w14:paraId="7CB94BE9" w14:textId="2640DD76"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4.30</w:t>
            </w:r>
          </w:p>
        </w:tc>
        <w:tc>
          <w:tcPr>
            <w:tcW w:w="682" w:type="dxa"/>
            <w:tcBorders>
              <w:left w:val="single" w:sz="4" w:space="0" w:color="000000" w:themeColor="text1"/>
            </w:tcBorders>
            <w:noWrap/>
            <w:vAlign w:val="center"/>
            <w:hideMark/>
          </w:tcPr>
          <w:p w14:paraId="6BA21550"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8</w:t>
            </w:r>
          </w:p>
        </w:tc>
        <w:tc>
          <w:tcPr>
            <w:tcW w:w="683" w:type="dxa"/>
            <w:shd w:val="clear" w:color="auto" w:fill="E7E6E6" w:themeFill="background2"/>
            <w:noWrap/>
            <w:vAlign w:val="center"/>
            <w:hideMark/>
          </w:tcPr>
          <w:p w14:paraId="44189F04" w14:textId="49EAB2C6"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2.44</w:t>
            </w:r>
          </w:p>
        </w:tc>
      </w:tr>
      <w:tr w:rsidR="00D25444" w:rsidRPr="00125D20" w14:paraId="5D041AC8" w14:textId="77777777" w:rsidTr="00D2544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3180070B" w14:textId="77777777" w:rsidR="00926C4A" w:rsidRPr="00125D20" w:rsidRDefault="00926C4A" w:rsidP="00FA2B2B">
            <w:pPr>
              <w:pStyle w:val="BodyText"/>
              <w:spacing w:beforeLines="20" w:before="48" w:afterLines="20" w:after="48"/>
              <w:jc w:val="center"/>
              <w:rPr>
                <w:sz w:val="22"/>
                <w:szCs w:val="22"/>
              </w:rPr>
            </w:pPr>
            <w:r w:rsidRPr="00125D20">
              <w:rPr>
                <w:sz w:val="22"/>
                <w:szCs w:val="22"/>
              </w:rPr>
              <w:t>3</w:t>
            </w:r>
          </w:p>
        </w:tc>
        <w:tc>
          <w:tcPr>
            <w:tcW w:w="682" w:type="dxa"/>
            <w:tcBorders>
              <w:left w:val="single" w:sz="4" w:space="0" w:color="000000" w:themeColor="text1"/>
            </w:tcBorders>
            <w:noWrap/>
            <w:vAlign w:val="center"/>
            <w:hideMark/>
          </w:tcPr>
          <w:p w14:paraId="179AFED9" w14:textId="77777777" w:rsidR="00926C4A" w:rsidRPr="00125D20"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125D20">
              <w:rPr>
                <w:rFonts w:cstheme="minorHAnsi"/>
                <w:sz w:val="22"/>
                <w:szCs w:val="22"/>
              </w:rPr>
              <w:t>22</w:t>
            </w:r>
          </w:p>
        </w:tc>
        <w:tc>
          <w:tcPr>
            <w:tcW w:w="682" w:type="dxa"/>
            <w:tcBorders>
              <w:right w:val="single" w:sz="4" w:space="0" w:color="000000" w:themeColor="text1"/>
            </w:tcBorders>
            <w:shd w:val="clear" w:color="auto" w:fill="E7E6E6" w:themeFill="background2"/>
            <w:noWrap/>
            <w:vAlign w:val="center"/>
            <w:hideMark/>
          </w:tcPr>
          <w:p w14:paraId="302F9A1C" w14:textId="224E0436" w:rsidR="00926C4A" w:rsidRPr="00125D20"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7.5</w:t>
            </w:r>
            <w:r w:rsidR="00926C4A" w:rsidRPr="00125D20">
              <w:rPr>
                <w:rFonts w:cstheme="minorHAnsi"/>
                <w:sz w:val="18"/>
                <w:szCs w:val="18"/>
              </w:rPr>
              <w:t>%</w:t>
            </w:r>
          </w:p>
        </w:tc>
        <w:tc>
          <w:tcPr>
            <w:tcW w:w="682" w:type="dxa"/>
            <w:tcBorders>
              <w:left w:val="single" w:sz="4" w:space="0" w:color="000000" w:themeColor="text1"/>
            </w:tcBorders>
            <w:noWrap/>
            <w:vAlign w:val="center"/>
            <w:hideMark/>
          </w:tcPr>
          <w:p w14:paraId="2D37DE65" w14:textId="77777777" w:rsidR="00926C4A" w:rsidRPr="00125D20"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125D20">
              <w:rPr>
                <w:rFonts w:cstheme="minorHAnsi"/>
                <w:sz w:val="22"/>
                <w:szCs w:val="22"/>
              </w:rPr>
              <w:t>20</w:t>
            </w:r>
          </w:p>
        </w:tc>
        <w:tc>
          <w:tcPr>
            <w:tcW w:w="683" w:type="dxa"/>
            <w:tcBorders>
              <w:right w:val="single" w:sz="4" w:space="0" w:color="000000" w:themeColor="text1"/>
            </w:tcBorders>
            <w:shd w:val="clear" w:color="auto" w:fill="E7E6E6" w:themeFill="background2"/>
            <w:noWrap/>
            <w:vAlign w:val="center"/>
            <w:hideMark/>
          </w:tcPr>
          <w:p w14:paraId="535B8156" w14:textId="3AD6F6F7" w:rsidR="00926C4A" w:rsidRPr="00125D20"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7.33</w:t>
            </w:r>
          </w:p>
        </w:tc>
        <w:tc>
          <w:tcPr>
            <w:tcW w:w="682" w:type="dxa"/>
            <w:tcBorders>
              <w:left w:val="single" w:sz="4" w:space="0" w:color="000000" w:themeColor="text1"/>
            </w:tcBorders>
            <w:noWrap/>
            <w:vAlign w:val="center"/>
            <w:hideMark/>
          </w:tcPr>
          <w:p w14:paraId="787DA65E" w14:textId="77777777" w:rsidR="00926C4A" w:rsidRPr="00125D20"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125D20">
              <w:rPr>
                <w:rFonts w:cstheme="minorHAnsi"/>
                <w:sz w:val="22"/>
                <w:szCs w:val="22"/>
              </w:rPr>
              <w:t>19</w:t>
            </w:r>
          </w:p>
        </w:tc>
        <w:tc>
          <w:tcPr>
            <w:tcW w:w="682" w:type="dxa"/>
            <w:tcBorders>
              <w:right w:val="single" w:sz="4" w:space="0" w:color="000000" w:themeColor="text1"/>
            </w:tcBorders>
            <w:shd w:val="clear" w:color="auto" w:fill="E7E6E6" w:themeFill="background2"/>
            <w:noWrap/>
            <w:vAlign w:val="center"/>
            <w:hideMark/>
          </w:tcPr>
          <w:p w14:paraId="07645418" w14:textId="040806AC" w:rsidR="00926C4A" w:rsidRPr="00125D20"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6.64</w:t>
            </w:r>
          </w:p>
        </w:tc>
        <w:tc>
          <w:tcPr>
            <w:tcW w:w="682" w:type="dxa"/>
            <w:tcBorders>
              <w:left w:val="single" w:sz="4" w:space="0" w:color="000000" w:themeColor="text1"/>
            </w:tcBorders>
            <w:noWrap/>
            <w:vAlign w:val="center"/>
            <w:hideMark/>
          </w:tcPr>
          <w:p w14:paraId="2EFADE95" w14:textId="77777777" w:rsidR="00926C4A" w:rsidRPr="00125D20"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125D20">
              <w:rPr>
                <w:rFonts w:cstheme="minorHAnsi"/>
                <w:sz w:val="22"/>
                <w:szCs w:val="22"/>
              </w:rPr>
              <w:t>16</w:t>
            </w:r>
          </w:p>
        </w:tc>
        <w:tc>
          <w:tcPr>
            <w:tcW w:w="683" w:type="dxa"/>
            <w:tcBorders>
              <w:right w:val="single" w:sz="4" w:space="0" w:color="000000" w:themeColor="text1"/>
            </w:tcBorders>
            <w:shd w:val="clear" w:color="auto" w:fill="E7E6E6" w:themeFill="background2"/>
            <w:noWrap/>
            <w:vAlign w:val="center"/>
            <w:hideMark/>
          </w:tcPr>
          <w:p w14:paraId="6939C701" w14:textId="5AB53B1D" w:rsidR="00926C4A" w:rsidRPr="00125D20"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5.88</w:t>
            </w:r>
          </w:p>
        </w:tc>
        <w:tc>
          <w:tcPr>
            <w:tcW w:w="682" w:type="dxa"/>
            <w:tcBorders>
              <w:left w:val="single" w:sz="4" w:space="0" w:color="000000" w:themeColor="text1"/>
            </w:tcBorders>
            <w:noWrap/>
            <w:vAlign w:val="center"/>
            <w:hideMark/>
          </w:tcPr>
          <w:p w14:paraId="68945923" w14:textId="77777777" w:rsidR="00926C4A" w:rsidRPr="00125D20"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125D20">
              <w:rPr>
                <w:rFonts w:cstheme="minorHAnsi"/>
                <w:sz w:val="22"/>
                <w:szCs w:val="22"/>
              </w:rPr>
              <w:t>26</w:t>
            </w:r>
          </w:p>
        </w:tc>
        <w:tc>
          <w:tcPr>
            <w:tcW w:w="682" w:type="dxa"/>
            <w:tcBorders>
              <w:right w:val="single" w:sz="4" w:space="0" w:color="000000" w:themeColor="text1"/>
            </w:tcBorders>
            <w:shd w:val="clear" w:color="auto" w:fill="E7E6E6" w:themeFill="background2"/>
            <w:noWrap/>
            <w:vAlign w:val="center"/>
            <w:hideMark/>
          </w:tcPr>
          <w:p w14:paraId="1E2C8383" w14:textId="74FCB4C1" w:rsidR="00926C4A" w:rsidRPr="00125D20"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8.61</w:t>
            </w:r>
          </w:p>
        </w:tc>
        <w:tc>
          <w:tcPr>
            <w:tcW w:w="682" w:type="dxa"/>
            <w:tcBorders>
              <w:left w:val="single" w:sz="4" w:space="0" w:color="000000" w:themeColor="text1"/>
            </w:tcBorders>
            <w:noWrap/>
            <w:vAlign w:val="center"/>
            <w:hideMark/>
          </w:tcPr>
          <w:p w14:paraId="2CBDEC5E" w14:textId="77777777" w:rsidR="00926C4A" w:rsidRPr="00125D20"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125D20">
              <w:rPr>
                <w:rFonts w:cstheme="minorHAnsi"/>
                <w:sz w:val="22"/>
                <w:szCs w:val="22"/>
              </w:rPr>
              <w:t>15</w:t>
            </w:r>
          </w:p>
        </w:tc>
        <w:tc>
          <w:tcPr>
            <w:tcW w:w="683" w:type="dxa"/>
            <w:shd w:val="clear" w:color="auto" w:fill="E7E6E6" w:themeFill="background2"/>
            <w:noWrap/>
            <w:vAlign w:val="center"/>
            <w:hideMark/>
          </w:tcPr>
          <w:p w14:paraId="0D219955" w14:textId="607A956A" w:rsidR="00926C4A" w:rsidRPr="00125D20"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4.57</w:t>
            </w:r>
          </w:p>
        </w:tc>
      </w:tr>
      <w:tr w:rsidR="00D25444" w:rsidRPr="00125D20" w14:paraId="2BA39389" w14:textId="77777777" w:rsidTr="00D25444">
        <w:trPr>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018460BF" w14:textId="77777777" w:rsidR="00926C4A" w:rsidRPr="00125D20" w:rsidRDefault="00926C4A" w:rsidP="00FA2B2B">
            <w:pPr>
              <w:pStyle w:val="BodyText"/>
              <w:spacing w:beforeLines="20" w:before="48" w:afterLines="20" w:after="48"/>
              <w:jc w:val="center"/>
              <w:rPr>
                <w:sz w:val="22"/>
                <w:szCs w:val="22"/>
              </w:rPr>
            </w:pPr>
            <w:r w:rsidRPr="00125D20">
              <w:rPr>
                <w:sz w:val="22"/>
                <w:szCs w:val="22"/>
              </w:rPr>
              <w:t>4</w:t>
            </w:r>
          </w:p>
        </w:tc>
        <w:tc>
          <w:tcPr>
            <w:tcW w:w="682" w:type="dxa"/>
            <w:tcBorders>
              <w:left w:val="single" w:sz="4" w:space="0" w:color="000000" w:themeColor="text1"/>
            </w:tcBorders>
            <w:noWrap/>
            <w:vAlign w:val="center"/>
            <w:hideMark/>
          </w:tcPr>
          <w:p w14:paraId="4E803D0D"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18</w:t>
            </w:r>
          </w:p>
        </w:tc>
        <w:tc>
          <w:tcPr>
            <w:tcW w:w="682" w:type="dxa"/>
            <w:tcBorders>
              <w:right w:val="single" w:sz="4" w:space="0" w:color="000000" w:themeColor="text1"/>
            </w:tcBorders>
            <w:shd w:val="clear" w:color="auto" w:fill="E7E6E6" w:themeFill="background2"/>
            <w:noWrap/>
            <w:vAlign w:val="center"/>
            <w:hideMark/>
          </w:tcPr>
          <w:p w14:paraId="28B3085F" w14:textId="3E62D4DF"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6.21</w:t>
            </w:r>
          </w:p>
        </w:tc>
        <w:tc>
          <w:tcPr>
            <w:tcW w:w="682" w:type="dxa"/>
            <w:tcBorders>
              <w:left w:val="single" w:sz="4" w:space="0" w:color="000000" w:themeColor="text1"/>
            </w:tcBorders>
            <w:noWrap/>
            <w:vAlign w:val="center"/>
            <w:hideMark/>
          </w:tcPr>
          <w:p w14:paraId="7754F1FC"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11</w:t>
            </w:r>
          </w:p>
        </w:tc>
        <w:tc>
          <w:tcPr>
            <w:tcW w:w="683" w:type="dxa"/>
            <w:tcBorders>
              <w:right w:val="single" w:sz="4" w:space="0" w:color="000000" w:themeColor="text1"/>
            </w:tcBorders>
            <w:shd w:val="clear" w:color="auto" w:fill="E7E6E6" w:themeFill="background2"/>
            <w:noWrap/>
            <w:vAlign w:val="center"/>
            <w:hideMark/>
          </w:tcPr>
          <w:p w14:paraId="10D449B6" w14:textId="436C3A13"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4.03</w:t>
            </w:r>
          </w:p>
        </w:tc>
        <w:tc>
          <w:tcPr>
            <w:tcW w:w="682" w:type="dxa"/>
            <w:tcBorders>
              <w:left w:val="single" w:sz="4" w:space="0" w:color="000000" w:themeColor="text1"/>
            </w:tcBorders>
            <w:noWrap/>
            <w:vAlign w:val="center"/>
            <w:hideMark/>
          </w:tcPr>
          <w:p w14:paraId="3B1C73A7"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12</w:t>
            </w:r>
          </w:p>
        </w:tc>
        <w:tc>
          <w:tcPr>
            <w:tcW w:w="682" w:type="dxa"/>
            <w:tcBorders>
              <w:right w:val="single" w:sz="4" w:space="0" w:color="000000" w:themeColor="text1"/>
            </w:tcBorders>
            <w:shd w:val="clear" w:color="auto" w:fill="E7E6E6" w:themeFill="background2"/>
            <w:noWrap/>
            <w:vAlign w:val="center"/>
            <w:hideMark/>
          </w:tcPr>
          <w:p w14:paraId="4D8DB1C6" w14:textId="4F305AF0"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4.20</w:t>
            </w:r>
          </w:p>
        </w:tc>
        <w:tc>
          <w:tcPr>
            <w:tcW w:w="682" w:type="dxa"/>
            <w:tcBorders>
              <w:left w:val="single" w:sz="4" w:space="0" w:color="000000" w:themeColor="text1"/>
            </w:tcBorders>
            <w:noWrap/>
            <w:vAlign w:val="center"/>
            <w:hideMark/>
          </w:tcPr>
          <w:p w14:paraId="4FE9C62E"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8</w:t>
            </w:r>
          </w:p>
        </w:tc>
        <w:tc>
          <w:tcPr>
            <w:tcW w:w="683" w:type="dxa"/>
            <w:tcBorders>
              <w:right w:val="single" w:sz="4" w:space="0" w:color="000000" w:themeColor="text1"/>
            </w:tcBorders>
            <w:shd w:val="clear" w:color="auto" w:fill="E7E6E6" w:themeFill="background2"/>
            <w:noWrap/>
            <w:vAlign w:val="center"/>
            <w:hideMark/>
          </w:tcPr>
          <w:p w14:paraId="5664B6F7" w14:textId="35A62A76"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2.94</w:t>
            </w:r>
          </w:p>
        </w:tc>
        <w:tc>
          <w:tcPr>
            <w:tcW w:w="682" w:type="dxa"/>
            <w:tcBorders>
              <w:left w:val="single" w:sz="4" w:space="0" w:color="000000" w:themeColor="text1"/>
            </w:tcBorders>
            <w:noWrap/>
            <w:vAlign w:val="center"/>
            <w:hideMark/>
          </w:tcPr>
          <w:p w14:paraId="70CBFCEA"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17</w:t>
            </w:r>
          </w:p>
        </w:tc>
        <w:tc>
          <w:tcPr>
            <w:tcW w:w="682" w:type="dxa"/>
            <w:tcBorders>
              <w:right w:val="single" w:sz="4" w:space="0" w:color="000000" w:themeColor="text1"/>
            </w:tcBorders>
            <w:shd w:val="clear" w:color="auto" w:fill="E7E6E6" w:themeFill="background2"/>
            <w:noWrap/>
            <w:vAlign w:val="center"/>
            <w:hideMark/>
          </w:tcPr>
          <w:p w14:paraId="5CB29F62" w14:textId="3FCB286B"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5.63</w:t>
            </w:r>
          </w:p>
        </w:tc>
        <w:tc>
          <w:tcPr>
            <w:tcW w:w="682" w:type="dxa"/>
            <w:tcBorders>
              <w:left w:val="single" w:sz="4" w:space="0" w:color="000000" w:themeColor="text1"/>
            </w:tcBorders>
            <w:noWrap/>
            <w:vAlign w:val="center"/>
            <w:hideMark/>
          </w:tcPr>
          <w:p w14:paraId="4B994E8A"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16</w:t>
            </w:r>
          </w:p>
        </w:tc>
        <w:tc>
          <w:tcPr>
            <w:tcW w:w="683" w:type="dxa"/>
            <w:shd w:val="clear" w:color="auto" w:fill="E7E6E6" w:themeFill="background2"/>
            <w:noWrap/>
            <w:vAlign w:val="center"/>
            <w:hideMark/>
          </w:tcPr>
          <w:p w14:paraId="5366D91A" w14:textId="4456D39A"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4.88</w:t>
            </w:r>
          </w:p>
        </w:tc>
      </w:tr>
      <w:tr w:rsidR="00D25444" w:rsidRPr="00125D20" w14:paraId="1FA20962" w14:textId="77777777" w:rsidTr="00D2544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3D5FC77C" w14:textId="77777777" w:rsidR="00926C4A" w:rsidRPr="00125D20" w:rsidRDefault="00926C4A" w:rsidP="00FA2B2B">
            <w:pPr>
              <w:pStyle w:val="BodyText"/>
              <w:spacing w:beforeLines="20" w:before="48" w:afterLines="20" w:after="48"/>
              <w:jc w:val="center"/>
              <w:rPr>
                <w:sz w:val="22"/>
                <w:szCs w:val="22"/>
              </w:rPr>
            </w:pPr>
            <w:r w:rsidRPr="00125D20">
              <w:rPr>
                <w:sz w:val="22"/>
                <w:szCs w:val="22"/>
              </w:rPr>
              <w:t>5</w:t>
            </w:r>
          </w:p>
        </w:tc>
        <w:tc>
          <w:tcPr>
            <w:tcW w:w="682" w:type="dxa"/>
            <w:tcBorders>
              <w:left w:val="single" w:sz="4" w:space="0" w:color="000000" w:themeColor="text1"/>
            </w:tcBorders>
            <w:noWrap/>
            <w:vAlign w:val="center"/>
            <w:hideMark/>
          </w:tcPr>
          <w:p w14:paraId="1E74BC49" w14:textId="77777777" w:rsidR="00926C4A" w:rsidRPr="00125D20"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125D20">
              <w:rPr>
                <w:rFonts w:cstheme="minorHAnsi"/>
                <w:sz w:val="22"/>
                <w:szCs w:val="22"/>
              </w:rPr>
              <w:t>19</w:t>
            </w:r>
          </w:p>
        </w:tc>
        <w:tc>
          <w:tcPr>
            <w:tcW w:w="682" w:type="dxa"/>
            <w:tcBorders>
              <w:right w:val="single" w:sz="4" w:space="0" w:color="000000" w:themeColor="text1"/>
            </w:tcBorders>
            <w:shd w:val="clear" w:color="auto" w:fill="E7E6E6" w:themeFill="background2"/>
            <w:noWrap/>
            <w:vAlign w:val="center"/>
            <w:hideMark/>
          </w:tcPr>
          <w:p w14:paraId="7F6806FF" w14:textId="133F7B56" w:rsidR="00926C4A" w:rsidRPr="00125D20"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6.55</w:t>
            </w:r>
          </w:p>
        </w:tc>
        <w:tc>
          <w:tcPr>
            <w:tcW w:w="682" w:type="dxa"/>
            <w:tcBorders>
              <w:left w:val="single" w:sz="4" w:space="0" w:color="000000" w:themeColor="text1"/>
            </w:tcBorders>
            <w:noWrap/>
            <w:vAlign w:val="center"/>
            <w:hideMark/>
          </w:tcPr>
          <w:p w14:paraId="54E1539B" w14:textId="77777777" w:rsidR="00926C4A" w:rsidRPr="00125D20"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125D20">
              <w:rPr>
                <w:rFonts w:cstheme="minorHAnsi"/>
                <w:sz w:val="22"/>
                <w:szCs w:val="22"/>
              </w:rPr>
              <w:t>15</w:t>
            </w:r>
          </w:p>
        </w:tc>
        <w:tc>
          <w:tcPr>
            <w:tcW w:w="683" w:type="dxa"/>
            <w:tcBorders>
              <w:right w:val="single" w:sz="4" w:space="0" w:color="000000" w:themeColor="text1"/>
            </w:tcBorders>
            <w:shd w:val="clear" w:color="auto" w:fill="E7E6E6" w:themeFill="background2"/>
            <w:noWrap/>
            <w:vAlign w:val="center"/>
            <w:hideMark/>
          </w:tcPr>
          <w:p w14:paraId="63513B98" w14:textId="777F7B93" w:rsidR="00926C4A" w:rsidRPr="00125D20"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5.4</w:t>
            </w:r>
            <w:r w:rsidR="002716C2" w:rsidRPr="00125D20">
              <w:rPr>
                <w:rFonts w:cstheme="minorHAnsi"/>
                <w:sz w:val="18"/>
                <w:szCs w:val="18"/>
              </w:rPr>
              <w:t>9</w:t>
            </w:r>
          </w:p>
        </w:tc>
        <w:tc>
          <w:tcPr>
            <w:tcW w:w="682" w:type="dxa"/>
            <w:tcBorders>
              <w:left w:val="single" w:sz="4" w:space="0" w:color="000000" w:themeColor="text1"/>
            </w:tcBorders>
            <w:noWrap/>
            <w:vAlign w:val="center"/>
            <w:hideMark/>
          </w:tcPr>
          <w:p w14:paraId="3E6831B3" w14:textId="77777777" w:rsidR="00926C4A" w:rsidRPr="00125D20"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125D20">
              <w:rPr>
                <w:rFonts w:cstheme="minorHAnsi"/>
                <w:sz w:val="22"/>
                <w:szCs w:val="22"/>
              </w:rPr>
              <w:t>9</w:t>
            </w:r>
          </w:p>
        </w:tc>
        <w:tc>
          <w:tcPr>
            <w:tcW w:w="682" w:type="dxa"/>
            <w:tcBorders>
              <w:right w:val="single" w:sz="4" w:space="0" w:color="000000" w:themeColor="text1"/>
            </w:tcBorders>
            <w:shd w:val="clear" w:color="auto" w:fill="E7E6E6" w:themeFill="background2"/>
            <w:noWrap/>
            <w:vAlign w:val="center"/>
            <w:hideMark/>
          </w:tcPr>
          <w:p w14:paraId="3E47870E" w14:textId="159D381D" w:rsidR="00926C4A" w:rsidRPr="00125D20"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3.15</w:t>
            </w:r>
          </w:p>
        </w:tc>
        <w:tc>
          <w:tcPr>
            <w:tcW w:w="682" w:type="dxa"/>
            <w:tcBorders>
              <w:left w:val="single" w:sz="4" w:space="0" w:color="000000" w:themeColor="text1"/>
            </w:tcBorders>
            <w:noWrap/>
            <w:vAlign w:val="center"/>
            <w:hideMark/>
          </w:tcPr>
          <w:p w14:paraId="5914F48F" w14:textId="77777777" w:rsidR="00926C4A" w:rsidRPr="00125D20"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125D20">
              <w:rPr>
                <w:rFonts w:cstheme="minorHAnsi"/>
                <w:sz w:val="22"/>
                <w:szCs w:val="22"/>
              </w:rPr>
              <w:t>16</w:t>
            </w:r>
          </w:p>
        </w:tc>
        <w:tc>
          <w:tcPr>
            <w:tcW w:w="683" w:type="dxa"/>
            <w:tcBorders>
              <w:right w:val="single" w:sz="4" w:space="0" w:color="000000" w:themeColor="text1"/>
            </w:tcBorders>
            <w:shd w:val="clear" w:color="auto" w:fill="E7E6E6" w:themeFill="background2"/>
            <w:noWrap/>
            <w:vAlign w:val="center"/>
            <w:hideMark/>
          </w:tcPr>
          <w:p w14:paraId="13F6EEF0" w14:textId="6B254B3B" w:rsidR="00926C4A" w:rsidRPr="00125D20"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5.88</w:t>
            </w:r>
          </w:p>
        </w:tc>
        <w:tc>
          <w:tcPr>
            <w:tcW w:w="682" w:type="dxa"/>
            <w:tcBorders>
              <w:left w:val="single" w:sz="4" w:space="0" w:color="000000" w:themeColor="text1"/>
            </w:tcBorders>
            <w:noWrap/>
            <w:vAlign w:val="center"/>
            <w:hideMark/>
          </w:tcPr>
          <w:p w14:paraId="033930A1" w14:textId="77777777" w:rsidR="00926C4A" w:rsidRPr="00125D20"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125D20">
              <w:rPr>
                <w:rFonts w:cstheme="minorHAnsi"/>
                <w:sz w:val="22"/>
                <w:szCs w:val="22"/>
              </w:rPr>
              <w:t>19</w:t>
            </w:r>
          </w:p>
        </w:tc>
        <w:tc>
          <w:tcPr>
            <w:tcW w:w="682" w:type="dxa"/>
            <w:tcBorders>
              <w:right w:val="single" w:sz="4" w:space="0" w:color="000000" w:themeColor="text1"/>
            </w:tcBorders>
            <w:shd w:val="clear" w:color="auto" w:fill="E7E6E6" w:themeFill="background2"/>
            <w:noWrap/>
            <w:vAlign w:val="center"/>
            <w:hideMark/>
          </w:tcPr>
          <w:p w14:paraId="440B2FE2" w14:textId="3B9A3150" w:rsidR="00926C4A" w:rsidRPr="00125D20"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6.29</w:t>
            </w:r>
          </w:p>
        </w:tc>
        <w:tc>
          <w:tcPr>
            <w:tcW w:w="682" w:type="dxa"/>
            <w:tcBorders>
              <w:left w:val="single" w:sz="4" w:space="0" w:color="000000" w:themeColor="text1"/>
            </w:tcBorders>
            <w:noWrap/>
            <w:vAlign w:val="center"/>
            <w:hideMark/>
          </w:tcPr>
          <w:p w14:paraId="7C38CF10" w14:textId="77777777" w:rsidR="00926C4A" w:rsidRPr="00125D20"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125D20">
              <w:rPr>
                <w:rFonts w:cstheme="minorHAnsi"/>
                <w:sz w:val="22"/>
                <w:szCs w:val="22"/>
              </w:rPr>
              <w:t>25</w:t>
            </w:r>
          </w:p>
        </w:tc>
        <w:tc>
          <w:tcPr>
            <w:tcW w:w="683" w:type="dxa"/>
            <w:shd w:val="clear" w:color="auto" w:fill="E7E6E6" w:themeFill="background2"/>
            <w:noWrap/>
            <w:vAlign w:val="center"/>
            <w:hideMark/>
          </w:tcPr>
          <w:p w14:paraId="2A6C811D" w14:textId="04B4DBD9" w:rsidR="00926C4A" w:rsidRPr="00125D20"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7.62</w:t>
            </w:r>
          </w:p>
        </w:tc>
      </w:tr>
      <w:tr w:rsidR="00D25444" w:rsidRPr="00125D20" w14:paraId="6A226014" w14:textId="77777777" w:rsidTr="00D25444">
        <w:trPr>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264EB1E5" w14:textId="77777777" w:rsidR="00926C4A" w:rsidRPr="00125D20" w:rsidRDefault="00926C4A" w:rsidP="00FA2B2B">
            <w:pPr>
              <w:pStyle w:val="BodyText"/>
              <w:spacing w:beforeLines="20" w:before="48" w:afterLines="20" w:after="48"/>
              <w:jc w:val="center"/>
              <w:rPr>
                <w:sz w:val="22"/>
                <w:szCs w:val="22"/>
              </w:rPr>
            </w:pPr>
            <w:r w:rsidRPr="00125D20">
              <w:rPr>
                <w:sz w:val="22"/>
                <w:szCs w:val="22"/>
              </w:rPr>
              <w:t>6</w:t>
            </w:r>
          </w:p>
        </w:tc>
        <w:tc>
          <w:tcPr>
            <w:tcW w:w="682" w:type="dxa"/>
            <w:tcBorders>
              <w:left w:val="single" w:sz="4" w:space="0" w:color="000000" w:themeColor="text1"/>
            </w:tcBorders>
            <w:noWrap/>
            <w:vAlign w:val="center"/>
            <w:hideMark/>
          </w:tcPr>
          <w:p w14:paraId="340B67FF"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15</w:t>
            </w:r>
          </w:p>
        </w:tc>
        <w:tc>
          <w:tcPr>
            <w:tcW w:w="682" w:type="dxa"/>
            <w:tcBorders>
              <w:right w:val="single" w:sz="4" w:space="0" w:color="000000" w:themeColor="text1"/>
            </w:tcBorders>
            <w:shd w:val="clear" w:color="auto" w:fill="E7E6E6" w:themeFill="background2"/>
            <w:noWrap/>
            <w:vAlign w:val="center"/>
            <w:hideMark/>
          </w:tcPr>
          <w:p w14:paraId="34A17841" w14:textId="4CA3E4B7"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5.17</w:t>
            </w:r>
          </w:p>
        </w:tc>
        <w:tc>
          <w:tcPr>
            <w:tcW w:w="682" w:type="dxa"/>
            <w:tcBorders>
              <w:left w:val="single" w:sz="4" w:space="0" w:color="000000" w:themeColor="text1"/>
            </w:tcBorders>
            <w:noWrap/>
            <w:vAlign w:val="center"/>
            <w:hideMark/>
          </w:tcPr>
          <w:p w14:paraId="318F2E8E"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9</w:t>
            </w:r>
          </w:p>
        </w:tc>
        <w:tc>
          <w:tcPr>
            <w:tcW w:w="683" w:type="dxa"/>
            <w:tcBorders>
              <w:right w:val="single" w:sz="4" w:space="0" w:color="000000" w:themeColor="text1"/>
            </w:tcBorders>
            <w:shd w:val="clear" w:color="auto" w:fill="E7E6E6" w:themeFill="background2"/>
            <w:noWrap/>
            <w:vAlign w:val="center"/>
            <w:hideMark/>
          </w:tcPr>
          <w:p w14:paraId="5CF9C85D" w14:textId="1472B469"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3.30</w:t>
            </w:r>
          </w:p>
        </w:tc>
        <w:tc>
          <w:tcPr>
            <w:tcW w:w="682" w:type="dxa"/>
            <w:tcBorders>
              <w:left w:val="single" w:sz="4" w:space="0" w:color="000000" w:themeColor="text1"/>
            </w:tcBorders>
            <w:noWrap/>
            <w:vAlign w:val="center"/>
            <w:hideMark/>
          </w:tcPr>
          <w:p w14:paraId="75887C43"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12</w:t>
            </w:r>
          </w:p>
        </w:tc>
        <w:tc>
          <w:tcPr>
            <w:tcW w:w="682" w:type="dxa"/>
            <w:tcBorders>
              <w:right w:val="single" w:sz="4" w:space="0" w:color="000000" w:themeColor="text1"/>
            </w:tcBorders>
            <w:shd w:val="clear" w:color="auto" w:fill="E7E6E6" w:themeFill="background2"/>
            <w:noWrap/>
            <w:vAlign w:val="center"/>
            <w:hideMark/>
          </w:tcPr>
          <w:p w14:paraId="10140670" w14:textId="5D38B684"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4.20</w:t>
            </w:r>
          </w:p>
        </w:tc>
        <w:tc>
          <w:tcPr>
            <w:tcW w:w="682" w:type="dxa"/>
            <w:tcBorders>
              <w:left w:val="single" w:sz="4" w:space="0" w:color="000000" w:themeColor="text1"/>
            </w:tcBorders>
            <w:noWrap/>
            <w:vAlign w:val="center"/>
            <w:hideMark/>
          </w:tcPr>
          <w:p w14:paraId="6B479FF8"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8</w:t>
            </w:r>
          </w:p>
        </w:tc>
        <w:tc>
          <w:tcPr>
            <w:tcW w:w="683" w:type="dxa"/>
            <w:tcBorders>
              <w:right w:val="single" w:sz="4" w:space="0" w:color="000000" w:themeColor="text1"/>
            </w:tcBorders>
            <w:shd w:val="clear" w:color="auto" w:fill="E7E6E6" w:themeFill="background2"/>
            <w:noWrap/>
            <w:vAlign w:val="center"/>
            <w:hideMark/>
          </w:tcPr>
          <w:p w14:paraId="35D0F085" w14:textId="08A65FBD"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2.94</w:t>
            </w:r>
          </w:p>
        </w:tc>
        <w:tc>
          <w:tcPr>
            <w:tcW w:w="682" w:type="dxa"/>
            <w:tcBorders>
              <w:left w:val="single" w:sz="4" w:space="0" w:color="000000" w:themeColor="text1"/>
            </w:tcBorders>
            <w:noWrap/>
            <w:vAlign w:val="center"/>
            <w:hideMark/>
          </w:tcPr>
          <w:p w14:paraId="2BA7E8DF"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16</w:t>
            </w:r>
          </w:p>
        </w:tc>
        <w:tc>
          <w:tcPr>
            <w:tcW w:w="682" w:type="dxa"/>
            <w:tcBorders>
              <w:right w:val="single" w:sz="4" w:space="0" w:color="000000" w:themeColor="text1"/>
            </w:tcBorders>
            <w:shd w:val="clear" w:color="auto" w:fill="E7E6E6" w:themeFill="background2"/>
            <w:noWrap/>
            <w:vAlign w:val="center"/>
            <w:hideMark/>
          </w:tcPr>
          <w:p w14:paraId="639D8295" w14:textId="4E6063C5"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5.30</w:t>
            </w:r>
          </w:p>
        </w:tc>
        <w:tc>
          <w:tcPr>
            <w:tcW w:w="682" w:type="dxa"/>
            <w:tcBorders>
              <w:left w:val="single" w:sz="4" w:space="0" w:color="000000" w:themeColor="text1"/>
            </w:tcBorders>
            <w:noWrap/>
            <w:vAlign w:val="center"/>
            <w:hideMark/>
          </w:tcPr>
          <w:p w14:paraId="2CA78A96"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18</w:t>
            </w:r>
          </w:p>
        </w:tc>
        <w:tc>
          <w:tcPr>
            <w:tcW w:w="683" w:type="dxa"/>
            <w:shd w:val="clear" w:color="auto" w:fill="E7E6E6" w:themeFill="background2"/>
            <w:noWrap/>
            <w:vAlign w:val="center"/>
            <w:hideMark/>
          </w:tcPr>
          <w:p w14:paraId="327C6B05" w14:textId="34EB62B5"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5.49</w:t>
            </w:r>
          </w:p>
        </w:tc>
      </w:tr>
      <w:tr w:rsidR="00D25444" w:rsidRPr="00125D20" w14:paraId="1B7FB290" w14:textId="77777777" w:rsidTr="00D2544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43CCC11F" w14:textId="77777777" w:rsidR="00926C4A" w:rsidRPr="00125D20" w:rsidRDefault="00926C4A" w:rsidP="00FA2B2B">
            <w:pPr>
              <w:pStyle w:val="BodyText"/>
              <w:spacing w:beforeLines="20" w:before="48" w:afterLines="20" w:after="48"/>
              <w:jc w:val="center"/>
              <w:rPr>
                <w:sz w:val="22"/>
                <w:szCs w:val="22"/>
              </w:rPr>
            </w:pPr>
            <w:r w:rsidRPr="00125D20">
              <w:rPr>
                <w:sz w:val="22"/>
                <w:szCs w:val="22"/>
              </w:rPr>
              <w:t>7</w:t>
            </w:r>
          </w:p>
        </w:tc>
        <w:tc>
          <w:tcPr>
            <w:tcW w:w="682" w:type="dxa"/>
            <w:tcBorders>
              <w:left w:val="single" w:sz="4" w:space="0" w:color="000000" w:themeColor="text1"/>
            </w:tcBorders>
            <w:noWrap/>
            <w:vAlign w:val="center"/>
            <w:hideMark/>
          </w:tcPr>
          <w:p w14:paraId="2119A4A5" w14:textId="77777777" w:rsidR="00926C4A" w:rsidRPr="00125D20"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125D20">
              <w:rPr>
                <w:rFonts w:cstheme="minorHAnsi"/>
                <w:sz w:val="22"/>
                <w:szCs w:val="22"/>
              </w:rPr>
              <w:t>24</w:t>
            </w:r>
          </w:p>
        </w:tc>
        <w:tc>
          <w:tcPr>
            <w:tcW w:w="682" w:type="dxa"/>
            <w:tcBorders>
              <w:right w:val="single" w:sz="4" w:space="0" w:color="000000" w:themeColor="text1"/>
            </w:tcBorders>
            <w:shd w:val="clear" w:color="auto" w:fill="E7E6E6" w:themeFill="background2"/>
            <w:noWrap/>
            <w:vAlign w:val="center"/>
            <w:hideMark/>
          </w:tcPr>
          <w:p w14:paraId="6FCE145F" w14:textId="6ED1C347" w:rsidR="00926C4A" w:rsidRPr="00125D20"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8.28</w:t>
            </w:r>
          </w:p>
        </w:tc>
        <w:tc>
          <w:tcPr>
            <w:tcW w:w="682" w:type="dxa"/>
            <w:tcBorders>
              <w:left w:val="single" w:sz="4" w:space="0" w:color="000000" w:themeColor="text1"/>
            </w:tcBorders>
            <w:noWrap/>
            <w:vAlign w:val="center"/>
            <w:hideMark/>
          </w:tcPr>
          <w:p w14:paraId="4FF076D3" w14:textId="77777777" w:rsidR="00926C4A" w:rsidRPr="00125D20"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125D20">
              <w:rPr>
                <w:rFonts w:cstheme="minorHAnsi"/>
                <w:sz w:val="22"/>
                <w:szCs w:val="22"/>
              </w:rPr>
              <w:t>10</w:t>
            </w:r>
          </w:p>
        </w:tc>
        <w:tc>
          <w:tcPr>
            <w:tcW w:w="683" w:type="dxa"/>
            <w:tcBorders>
              <w:right w:val="single" w:sz="4" w:space="0" w:color="000000" w:themeColor="text1"/>
            </w:tcBorders>
            <w:shd w:val="clear" w:color="auto" w:fill="E7E6E6" w:themeFill="background2"/>
            <w:noWrap/>
            <w:vAlign w:val="center"/>
            <w:hideMark/>
          </w:tcPr>
          <w:p w14:paraId="570B4F4C" w14:textId="5135934A" w:rsidR="00926C4A" w:rsidRPr="00125D20"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3.66</w:t>
            </w:r>
          </w:p>
        </w:tc>
        <w:tc>
          <w:tcPr>
            <w:tcW w:w="682" w:type="dxa"/>
            <w:tcBorders>
              <w:left w:val="single" w:sz="4" w:space="0" w:color="000000" w:themeColor="text1"/>
            </w:tcBorders>
            <w:noWrap/>
            <w:vAlign w:val="center"/>
            <w:hideMark/>
          </w:tcPr>
          <w:p w14:paraId="67EDFDDC" w14:textId="77777777" w:rsidR="00926C4A" w:rsidRPr="00125D20"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125D20">
              <w:rPr>
                <w:rFonts w:cstheme="minorHAnsi"/>
                <w:sz w:val="22"/>
                <w:szCs w:val="22"/>
              </w:rPr>
              <w:t>25</w:t>
            </w:r>
          </w:p>
        </w:tc>
        <w:tc>
          <w:tcPr>
            <w:tcW w:w="682" w:type="dxa"/>
            <w:tcBorders>
              <w:right w:val="single" w:sz="4" w:space="0" w:color="000000" w:themeColor="text1"/>
            </w:tcBorders>
            <w:shd w:val="clear" w:color="auto" w:fill="E7E6E6" w:themeFill="background2"/>
            <w:noWrap/>
            <w:vAlign w:val="center"/>
            <w:hideMark/>
          </w:tcPr>
          <w:p w14:paraId="3030C64D" w14:textId="4D42D70C" w:rsidR="00926C4A" w:rsidRPr="00125D20"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8.74</w:t>
            </w:r>
          </w:p>
        </w:tc>
        <w:tc>
          <w:tcPr>
            <w:tcW w:w="682" w:type="dxa"/>
            <w:tcBorders>
              <w:left w:val="single" w:sz="4" w:space="0" w:color="000000" w:themeColor="text1"/>
            </w:tcBorders>
            <w:noWrap/>
            <w:vAlign w:val="center"/>
            <w:hideMark/>
          </w:tcPr>
          <w:p w14:paraId="5A344898" w14:textId="77777777" w:rsidR="00926C4A" w:rsidRPr="00125D20"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125D20">
              <w:rPr>
                <w:rFonts w:cstheme="minorHAnsi"/>
                <w:sz w:val="22"/>
                <w:szCs w:val="22"/>
              </w:rPr>
              <w:t>6</w:t>
            </w:r>
          </w:p>
        </w:tc>
        <w:tc>
          <w:tcPr>
            <w:tcW w:w="683" w:type="dxa"/>
            <w:tcBorders>
              <w:right w:val="single" w:sz="4" w:space="0" w:color="000000" w:themeColor="text1"/>
            </w:tcBorders>
            <w:shd w:val="clear" w:color="auto" w:fill="E7E6E6" w:themeFill="background2"/>
            <w:noWrap/>
            <w:vAlign w:val="center"/>
            <w:hideMark/>
          </w:tcPr>
          <w:p w14:paraId="22D1DA25" w14:textId="34A37762" w:rsidR="00926C4A" w:rsidRPr="00125D20"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2.21</w:t>
            </w:r>
          </w:p>
        </w:tc>
        <w:tc>
          <w:tcPr>
            <w:tcW w:w="682" w:type="dxa"/>
            <w:tcBorders>
              <w:left w:val="single" w:sz="4" w:space="0" w:color="000000" w:themeColor="text1"/>
            </w:tcBorders>
            <w:noWrap/>
            <w:vAlign w:val="center"/>
            <w:hideMark/>
          </w:tcPr>
          <w:p w14:paraId="67AA78A2" w14:textId="77777777" w:rsidR="00926C4A" w:rsidRPr="00125D20"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125D20">
              <w:rPr>
                <w:rFonts w:cstheme="minorHAnsi"/>
                <w:sz w:val="22"/>
                <w:szCs w:val="22"/>
              </w:rPr>
              <w:t>23</w:t>
            </w:r>
          </w:p>
        </w:tc>
        <w:tc>
          <w:tcPr>
            <w:tcW w:w="682" w:type="dxa"/>
            <w:tcBorders>
              <w:right w:val="single" w:sz="4" w:space="0" w:color="000000" w:themeColor="text1"/>
            </w:tcBorders>
            <w:shd w:val="clear" w:color="auto" w:fill="E7E6E6" w:themeFill="background2"/>
            <w:noWrap/>
            <w:vAlign w:val="center"/>
            <w:hideMark/>
          </w:tcPr>
          <w:p w14:paraId="11E2CBBA" w14:textId="76355249" w:rsidR="00926C4A" w:rsidRPr="00125D20"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7.62</w:t>
            </w:r>
          </w:p>
        </w:tc>
        <w:tc>
          <w:tcPr>
            <w:tcW w:w="682" w:type="dxa"/>
            <w:tcBorders>
              <w:left w:val="single" w:sz="4" w:space="0" w:color="000000" w:themeColor="text1"/>
            </w:tcBorders>
            <w:noWrap/>
            <w:vAlign w:val="center"/>
            <w:hideMark/>
          </w:tcPr>
          <w:p w14:paraId="44AE4F20" w14:textId="77777777" w:rsidR="00926C4A" w:rsidRPr="00125D20"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125D20">
              <w:rPr>
                <w:rFonts w:cstheme="minorHAnsi"/>
                <w:sz w:val="22"/>
                <w:szCs w:val="22"/>
              </w:rPr>
              <w:t>39</w:t>
            </w:r>
          </w:p>
        </w:tc>
        <w:tc>
          <w:tcPr>
            <w:tcW w:w="683" w:type="dxa"/>
            <w:shd w:val="clear" w:color="auto" w:fill="E7E6E6" w:themeFill="background2"/>
            <w:noWrap/>
            <w:vAlign w:val="center"/>
            <w:hideMark/>
          </w:tcPr>
          <w:p w14:paraId="6E1E4D13" w14:textId="45ED841E" w:rsidR="00926C4A" w:rsidRPr="00125D20"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11.89</w:t>
            </w:r>
          </w:p>
        </w:tc>
      </w:tr>
      <w:tr w:rsidR="00D25444" w:rsidRPr="00125D20" w14:paraId="280F14C1" w14:textId="77777777" w:rsidTr="00D25444">
        <w:trPr>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0CF1FE14" w14:textId="77777777" w:rsidR="00926C4A" w:rsidRPr="00125D20" w:rsidRDefault="00926C4A" w:rsidP="00FA2B2B">
            <w:pPr>
              <w:pStyle w:val="BodyText"/>
              <w:spacing w:beforeLines="20" w:before="48" w:afterLines="20" w:after="48"/>
              <w:jc w:val="center"/>
              <w:rPr>
                <w:sz w:val="22"/>
                <w:szCs w:val="22"/>
              </w:rPr>
            </w:pPr>
            <w:r w:rsidRPr="00125D20">
              <w:rPr>
                <w:sz w:val="22"/>
                <w:szCs w:val="22"/>
              </w:rPr>
              <w:t>8</w:t>
            </w:r>
          </w:p>
        </w:tc>
        <w:tc>
          <w:tcPr>
            <w:tcW w:w="682" w:type="dxa"/>
            <w:tcBorders>
              <w:left w:val="single" w:sz="4" w:space="0" w:color="000000" w:themeColor="text1"/>
            </w:tcBorders>
            <w:noWrap/>
            <w:vAlign w:val="center"/>
            <w:hideMark/>
          </w:tcPr>
          <w:p w14:paraId="3AAD0ED9"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18</w:t>
            </w:r>
          </w:p>
        </w:tc>
        <w:tc>
          <w:tcPr>
            <w:tcW w:w="682" w:type="dxa"/>
            <w:tcBorders>
              <w:right w:val="single" w:sz="4" w:space="0" w:color="000000" w:themeColor="text1"/>
            </w:tcBorders>
            <w:shd w:val="clear" w:color="auto" w:fill="E7E6E6" w:themeFill="background2"/>
            <w:noWrap/>
            <w:vAlign w:val="center"/>
            <w:hideMark/>
          </w:tcPr>
          <w:p w14:paraId="1C1F5C8C" w14:textId="4FE10BFA"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6.21</w:t>
            </w:r>
          </w:p>
        </w:tc>
        <w:tc>
          <w:tcPr>
            <w:tcW w:w="682" w:type="dxa"/>
            <w:tcBorders>
              <w:left w:val="single" w:sz="4" w:space="0" w:color="000000" w:themeColor="text1"/>
            </w:tcBorders>
            <w:noWrap/>
            <w:vAlign w:val="center"/>
            <w:hideMark/>
          </w:tcPr>
          <w:p w14:paraId="7A2E25CC"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6</w:t>
            </w:r>
          </w:p>
        </w:tc>
        <w:tc>
          <w:tcPr>
            <w:tcW w:w="683" w:type="dxa"/>
            <w:tcBorders>
              <w:right w:val="single" w:sz="4" w:space="0" w:color="000000" w:themeColor="text1"/>
            </w:tcBorders>
            <w:shd w:val="clear" w:color="auto" w:fill="E7E6E6" w:themeFill="background2"/>
            <w:noWrap/>
            <w:vAlign w:val="center"/>
            <w:hideMark/>
          </w:tcPr>
          <w:p w14:paraId="576CF320" w14:textId="74DC1D3A"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2.20</w:t>
            </w:r>
          </w:p>
        </w:tc>
        <w:tc>
          <w:tcPr>
            <w:tcW w:w="682" w:type="dxa"/>
            <w:tcBorders>
              <w:left w:val="single" w:sz="4" w:space="0" w:color="000000" w:themeColor="text1"/>
            </w:tcBorders>
            <w:noWrap/>
            <w:vAlign w:val="center"/>
            <w:hideMark/>
          </w:tcPr>
          <w:p w14:paraId="09B801BF"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23</w:t>
            </w:r>
          </w:p>
        </w:tc>
        <w:tc>
          <w:tcPr>
            <w:tcW w:w="682" w:type="dxa"/>
            <w:tcBorders>
              <w:right w:val="single" w:sz="4" w:space="0" w:color="000000" w:themeColor="text1"/>
            </w:tcBorders>
            <w:shd w:val="clear" w:color="auto" w:fill="E7E6E6" w:themeFill="background2"/>
            <w:noWrap/>
            <w:vAlign w:val="center"/>
            <w:hideMark/>
          </w:tcPr>
          <w:p w14:paraId="7327BE2C" w14:textId="0F2C4457"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8.04</w:t>
            </w:r>
          </w:p>
        </w:tc>
        <w:tc>
          <w:tcPr>
            <w:tcW w:w="682" w:type="dxa"/>
            <w:tcBorders>
              <w:left w:val="single" w:sz="4" w:space="0" w:color="000000" w:themeColor="text1"/>
            </w:tcBorders>
            <w:noWrap/>
            <w:vAlign w:val="center"/>
            <w:hideMark/>
          </w:tcPr>
          <w:p w14:paraId="56B78A41"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9</w:t>
            </w:r>
          </w:p>
        </w:tc>
        <w:tc>
          <w:tcPr>
            <w:tcW w:w="683" w:type="dxa"/>
            <w:tcBorders>
              <w:right w:val="single" w:sz="4" w:space="0" w:color="000000" w:themeColor="text1"/>
            </w:tcBorders>
            <w:shd w:val="clear" w:color="auto" w:fill="E7E6E6" w:themeFill="background2"/>
            <w:noWrap/>
            <w:vAlign w:val="center"/>
            <w:hideMark/>
          </w:tcPr>
          <w:p w14:paraId="5A3FCB95" w14:textId="17EC4FFB"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3.31</w:t>
            </w:r>
          </w:p>
        </w:tc>
        <w:tc>
          <w:tcPr>
            <w:tcW w:w="682" w:type="dxa"/>
            <w:tcBorders>
              <w:left w:val="single" w:sz="4" w:space="0" w:color="000000" w:themeColor="text1"/>
            </w:tcBorders>
            <w:noWrap/>
            <w:vAlign w:val="center"/>
            <w:hideMark/>
          </w:tcPr>
          <w:p w14:paraId="5C720984"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24</w:t>
            </w:r>
          </w:p>
        </w:tc>
        <w:tc>
          <w:tcPr>
            <w:tcW w:w="682" w:type="dxa"/>
            <w:tcBorders>
              <w:right w:val="single" w:sz="4" w:space="0" w:color="000000" w:themeColor="text1"/>
            </w:tcBorders>
            <w:shd w:val="clear" w:color="auto" w:fill="E7E6E6" w:themeFill="background2"/>
            <w:noWrap/>
            <w:vAlign w:val="center"/>
            <w:hideMark/>
          </w:tcPr>
          <w:p w14:paraId="1DE3E67F" w14:textId="2B8D669E"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7.95</w:t>
            </w:r>
          </w:p>
        </w:tc>
        <w:tc>
          <w:tcPr>
            <w:tcW w:w="682" w:type="dxa"/>
            <w:tcBorders>
              <w:left w:val="single" w:sz="4" w:space="0" w:color="000000" w:themeColor="text1"/>
            </w:tcBorders>
            <w:noWrap/>
            <w:vAlign w:val="center"/>
            <w:hideMark/>
          </w:tcPr>
          <w:p w14:paraId="4B0E4BEF"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54</w:t>
            </w:r>
          </w:p>
        </w:tc>
        <w:tc>
          <w:tcPr>
            <w:tcW w:w="683" w:type="dxa"/>
            <w:shd w:val="clear" w:color="auto" w:fill="E7E6E6" w:themeFill="background2"/>
            <w:noWrap/>
            <w:vAlign w:val="center"/>
            <w:hideMark/>
          </w:tcPr>
          <w:p w14:paraId="7E83F9B2" w14:textId="4CFE8A53"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16.46</w:t>
            </w:r>
          </w:p>
        </w:tc>
      </w:tr>
      <w:tr w:rsidR="00D25444" w:rsidRPr="00125D20" w14:paraId="2A4827B1" w14:textId="77777777" w:rsidTr="00D2544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659C09F3" w14:textId="77777777" w:rsidR="00926C4A" w:rsidRPr="00125D20" w:rsidRDefault="00926C4A" w:rsidP="00FA2B2B">
            <w:pPr>
              <w:pStyle w:val="BodyText"/>
              <w:spacing w:beforeLines="20" w:before="48" w:afterLines="20" w:after="48"/>
              <w:jc w:val="center"/>
              <w:rPr>
                <w:sz w:val="22"/>
                <w:szCs w:val="22"/>
              </w:rPr>
            </w:pPr>
            <w:r w:rsidRPr="00125D20">
              <w:rPr>
                <w:sz w:val="22"/>
                <w:szCs w:val="22"/>
              </w:rPr>
              <w:t>9</w:t>
            </w:r>
          </w:p>
        </w:tc>
        <w:tc>
          <w:tcPr>
            <w:tcW w:w="682" w:type="dxa"/>
            <w:tcBorders>
              <w:left w:val="single" w:sz="4" w:space="0" w:color="000000" w:themeColor="text1"/>
            </w:tcBorders>
            <w:noWrap/>
            <w:vAlign w:val="center"/>
            <w:hideMark/>
          </w:tcPr>
          <w:p w14:paraId="2E36A750" w14:textId="77777777" w:rsidR="00926C4A" w:rsidRPr="00125D20"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125D20">
              <w:rPr>
                <w:rFonts w:cstheme="minorHAnsi"/>
                <w:sz w:val="22"/>
                <w:szCs w:val="22"/>
              </w:rPr>
              <w:t>9</w:t>
            </w:r>
          </w:p>
        </w:tc>
        <w:tc>
          <w:tcPr>
            <w:tcW w:w="682" w:type="dxa"/>
            <w:tcBorders>
              <w:right w:val="single" w:sz="4" w:space="0" w:color="000000" w:themeColor="text1"/>
            </w:tcBorders>
            <w:shd w:val="clear" w:color="auto" w:fill="E7E6E6" w:themeFill="background2"/>
            <w:noWrap/>
            <w:vAlign w:val="center"/>
            <w:hideMark/>
          </w:tcPr>
          <w:p w14:paraId="01BD8175" w14:textId="1DA6D53B" w:rsidR="00926C4A" w:rsidRPr="00125D20"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3.10</w:t>
            </w:r>
          </w:p>
        </w:tc>
        <w:tc>
          <w:tcPr>
            <w:tcW w:w="682" w:type="dxa"/>
            <w:tcBorders>
              <w:left w:val="single" w:sz="4" w:space="0" w:color="000000" w:themeColor="text1"/>
            </w:tcBorders>
            <w:noWrap/>
            <w:vAlign w:val="center"/>
            <w:hideMark/>
          </w:tcPr>
          <w:p w14:paraId="5E1C0D5D" w14:textId="77777777" w:rsidR="00926C4A" w:rsidRPr="00125D20"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125D20">
              <w:rPr>
                <w:rFonts w:cstheme="minorHAnsi"/>
                <w:sz w:val="22"/>
                <w:szCs w:val="22"/>
              </w:rPr>
              <w:t>6</w:t>
            </w:r>
          </w:p>
        </w:tc>
        <w:tc>
          <w:tcPr>
            <w:tcW w:w="683" w:type="dxa"/>
            <w:tcBorders>
              <w:right w:val="single" w:sz="4" w:space="0" w:color="000000" w:themeColor="text1"/>
            </w:tcBorders>
            <w:shd w:val="clear" w:color="auto" w:fill="E7E6E6" w:themeFill="background2"/>
            <w:noWrap/>
            <w:vAlign w:val="center"/>
            <w:hideMark/>
          </w:tcPr>
          <w:p w14:paraId="75399AE6" w14:textId="4D53A92C" w:rsidR="00926C4A" w:rsidRPr="00125D20"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2.20</w:t>
            </w:r>
          </w:p>
        </w:tc>
        <w:tc>
          <w:tcPr>
            <w:tcW w:w="682" w:type="dxa"/>
            <w:tcBorders>
              <w:left w:val="single" w:sz="4" w:space="0" w:color="000000" w:themeColor="text1"/>
            </w:tcBorders>
            <w:noWrap/>
            <w:vAlign w:val="center"/>
            <w:hideMark/>
          </w:tcPr>
          <w:p w14:paraId="3DF872E6" w14:textId="77777777" w:rsidR="00926C4A" w:rsidRPr="00125D20"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125D20">
              <w:rPr>
                <w:rFonts w:cstheme="minorHAnsi"/>
                <w:sz w:val="22"/>
                <w:szCs w:val="22"/>
              </w:rPr>
              <w:t>17</w:t>
            </w:r>
          </w:p>
        </w:tc>
        <w:tc>
          <w:tcPr>
            <w:tcW w:w="682" w:type="dxa"/>
            <w:tcBorders>
              <w:right w:val="single" w:sz="4" w:space="0" w:color="000000" w:themeColor="text1"/>
            </w:tcBorders>
            <w:shd w:val="clear" w:color="auto" w:fill="E7E6E6" w:themeFill="background2"/>
            <w:noWrap/>
            <w:vAlign w:val="center"/>
            <w:hideMark/>
          </w:tcPr>
          <w:p w14:paraId="7F5CB971" w14:textId="74EA9F80" w:rsidR="00926C4A" w:rsidRPr="00125D20"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5.94</w:t>
            </w:r>
          </w:p>
        </w:tc>
        <w:tc>
          <w:tcPr>
            <w:tcW w:w="682" w:type="dxa"/>
            <w:tcBorders>
              <w:left w:val="single" w:sz="4" w:space="0" w:color="000000" w:themeColor="text1"/>
            </w:tcBorders>
            <w:noWrap/>
            <w:vAlign w:val="center"/>
            <w:hideMark/>
          </w:tcPr>
          <w:p w14:paraId="234326BA" w14:textId="77777777" w:rsidR="00926C4A" w:rsidRPr="00125D20"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125D20">
              <w:rPr>
                <w:rFonts w:cstheme="minorHAnsi"/>
                <w:sz w:val="22"/>
                <w:szCs w:val="22"/>
              </w:rPr>
              <w:t>4</w:t>
            </w:r>
          </w:p>
        </w:tc>
        <w:tc>
          <w:tcPr>
            <w:tcW w:w="683" w:type="dxa"/>
            <w:tcBorders>
              <w:right w:val="single" w:sz="4" w:space="0" w:color="000000" w:themeColor="text1"/>
            </w:tcBorders>
            <w:shd w:val="clear" w:color="auto" w:fill="E7E6E6" w:themeFill="background2"/>
            <w:noWrap/>
            <w:vAlign w:val="center"/>
            <w:hideMark/>
          </w:tcPr>
          <w:p w14:paraId="62317F04" w14:textId="54904032" w:rsidR="00926C4A" w:rsidRPr="00125D20"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1.47</w:t>
            </w:r>
          </w:p>
        </w:tc>
        <w:tc>
          <w:tcPr>
            <w:tcW w:w="682" w:type="dxa"/>
            <w:tcBorders>
              <w:left w:val="single" w:sz="4" w:space="0" w:color="000000" w:themeColor="text1"/>
            </w:tcBorders>
            <w:noWrap/>
            <w:vAlign w:val="center"/>
            <w:hideMark/>
          </w:tcPr>
          <w:p w14:paraId="1FE2A74E" w14:textId="77777777" w:rsidR="00926C4A" w:rsidRPr="00125D20"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125D20">
              <w:rPr>
                <w:rFonts w:cstheme="minorHAnsi"/>
                <w:sz w:val="22"/>
                <w:szCs w:val="22"/>
              </w:rPr>
              <w:t>15</w:t>
            </w:r>
          </w:p>
        </w:tc>
        <w:tc>
          <w:tcPr>
            <w:tcW w:w="682" w:type="dxa"/>
            <w:tcBorders>
              <w:right w:val="single" w:sz="4" w:space="0" w:color="000000" w:themeColor="text1"/>
            </w:tcBorders>
            <w:shd w:val="clear" w:color="auto" w:fill="E7E6E6" w:themeFill="background2"/>
            <w:noWrap/>
            <w:vAlign w:val="center"/>
            <w:hideMark/>
          </w:tcPr>
          <w:p w14:paraId="55390F8F" w14:textId="2C6C4D1B" w:rsidR="00926C4A" w:rsidRPr="00125D20" w:rsidRDefault="002716C2"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4.97</w:t>
            </w:r>
          </w:p>
        </w:tc>
        <w:tc>
          <w:tcPr>
            <w:tcW w:w="682" w:type="dxa"/>
            <w:tcBorders>
              <w:left w:val="single" w:sz="4" w:space="0" w:color="000000" w:themeColor="text1"/>
            </w:tcBorders>
            <w:noWrap/>
            <w:vAlign w:val="center"/>
            <w:hideMark/>
          </w:tcPr>
          <w:p w14:paraId="0916D1F2" w14:textId="77777777" w:rsidR="00926C4A" w:rsidRPr="00125D20"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125D20">
              <w:rPr>
                <w:rFonts w:cstheme="minorHAnsi"/>
                <w:sz w:val="22"/>
                <w:szCs w:val="22"/>
              </w:rPr>
              <w:t>27</w:t>
            </w:r>
          </w:p>
        </w:tc>
        <w:tc>
          <w:tcPr>
            <w:tcW w:w="683" w:type="dxa"/>
            <w:shd w:val="clear" w:color="auto" w:fill="E7E6E6" w:themeFill="background2"/>
            <w:noWrap/>
            <w:vAlign w:val="center"/>
            <w:hideMark/>
          </w:tcPr>
          <w:p w14:paraId="4B80E118" w14:textId="7AD7B024" w:rsidR="00926C4A" w:rsidRPr="00125D20" w:rsidRDefault="00926C4A" w:rsidP="00FA2B2B">
            <w:pPr>
              <w:pStyle w:val="BodyText"/>
              <w:spacing w:beforeLines="20" w:before="48" w:afterLines="20" w:after="48"/>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125D20">
              <w:rPr>
                <w:rFonts w:cstheme="minorHAnsi"/>
                <w:sz w:val="18"/>
                <w:szCs w:val="18"/>
              </w:rPr>
              <w:t>8.</w:t>
            </w:r>
            <w:r w:rsidR="002716C2" w:rsidRPr="00125D20">
              <w:rPr>
                <w:rFonts w:cstheme="minorHAnsi"/>
                <w:sz w:val="18"/>
                <w:szCs w:val="18"/>
              </w:rPr>
              <w:t>23</w:t>
            </w:r>
          </w:p>
        </w:tc>
      </w:tr>
      <w:tr w:rsidR="005F19C4" w:rsidRPr="00125D20" w14:paraId="0C535073" w14:textId="77777777" w:rsidTr="00D25444">
        <w:trPr>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2D278034" w14:textId="77777777" w:rsidR="00926C4A" w:rsidRPr="00125D20" w:rsidRDefault="00926C4A" w:rsidP="00FA2B2B">
            <w:pPr>
              <w:pStyle w:val="BodyText"/>
              <w:spacing w:beforeLines="20" w:before="48" w:afterLines="20" w:after="48"/>
              <w:jc w:val="center"/>
              <w:rPr>
                <w:sz w:val="22"/>
                <w:szCs w:val="22"/>
              </w:rPr>
            </w:pPr>
            <w:r w:rsidRPr="00125D20">
              <w:rPr>
                <w:sz w:val="22"/>
                <w:szCs w:val="22"/>
              </w:rPr>
              <w:t>10</w:t>
            </w:r>
          </w:p>
        </w:tc>
        <w:tc>
          <w:tcPr>
            <w:tcW w:w="682" w:type="dxa"/>
            <w:tcBorders>
              <w:left w:val="single" w:sz="4" w:space="0" w:color="000000" w:themeColor="text1"/>
              <w:bottom w:val="single" w:sz="4" w:space="0" w:color="000000" w:themeColor="text1"/>
            </w:tcBorders>
            <w:noWrap/>
            <w:vAlign w:val="center"/>
            <w:hideMark/>
          </w:tcPr>
          <w:p w14:paraId="5F6E08A1"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12</w:t>
            </w:r>
          </w:p>
        </w:tc>
        <w:tc>
          <w:tcPr>
            <w:tcW w:w="682" w:type="dxa"/>
            <w:tcBorders>
              <w:bottom w:val="single" w:sz="4" w:space="0" w:color="000000" w:themeColor="text1"/>
              <w:right w:val="single" w:sz="4" w:space="0" w:color="000000" w:themeColor="text1"/>
            </w:tcBorders>
            <w:shd w:val="clear" w:color="auto" w:fill="E7E6E6" w:themeFill="background2"/>
            <w:noWrap/>
            <w:vAlign w:val="center"/>
            <w:hideMark/>
          </w:tcPr>
          <w:p w14:paraId="1B4DFC1B" w14:textId="34A56EA9"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4.14</w:t>
            </w:r>
          </w:p>
        </w:tc>
        <w:tc>
          <w:tcPr>
            <w:tcW w:w="682" w:type="dxa"/>
            <w:tcBorders>
              <w:left w:val="single" w:sz="4" w:space="0" w:color="000000" w:themeColor="text1"/>
            </w:tcBorders>
            <w:noWrap/>
            <w:vAlign w:val="center"/>
            <w:hideMark/>
          </w:tcPr>
          <w:p w14:paraId="19CD55B4"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6</w:t>
            </w:r>
          </w:p>
        </w:tc>
        <w:tc>
          <w:tcPr>
            <w:tcW w:w="683" w:type="dxa"/>
            <w:tcBorders>
              <w:right w:val="single" w:sz="4" w:space="0" w:color="000000" w:themeColor="text1"/>
            </w:tcBorders>
            <w:shd w:val="clear" w:color="auto" w:fill="E7E6E6" w:themeFill="background2"/>
            <w:noWrap/>
            <w:vAlign w:val="center"/>
            <w:hideMark/>
          </w:tcPr>
          <w:p w14:paraId="755D8F36" w14:textId="47ED2242"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2.20</w:t>
            </w:r>
          </w:p>
        </w:tc>
        <w:tc>
          <w:tcPr>
            <w:tcW w:w="682" w:type="dxa"/>
            <w:tcBorders>
              <w:left w:val="single" w:sz="4" w:space="0" w:color="000000" w:themeColor="text1"/>
              <w:bottom w:val="single" w:sz="4" w:space="0" w:color="000000" w:themeColor="text1"/>
            </w:tcBorders>
            <w:noWrap/>
            <w:vAlign w:val="center"/>
            <w:hideMark/>
          </w:tcPr>
          <w:p w14:paraId="214C0CFF"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20</w:t>
            </w:r>
          </w:p>
        </w:tc>
        <w:tc>
          <w:tcPr>
            <w:tcW w:w="682" w:type="dxa"/>
            <w:tcBorders>
              <w:bottom w:val="single" w:sz="4" w:space="0" w:color="000000" w:themeColor="text1"/>
              <w:right w:val="single" w:sz="4" w:space="0" w:color="000000" w:themeColor="text1"/>
            </w:tcBorders>
            <w:shd w:val="clear" w:color="auto" w:fill="E7E6E6" w:themeFill="background2"/>
            <w:noWrap/>
            <w:vAlign w:val="center"/>
            <w:hideMark/>
          </w:tcPr>
          <w:p w14:paraId="7D9B4835" w14:textId="582764B9"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6.99</w:t>
            </w:r>
          </w:p>
        </w:tc>
        <w:tc>
          <w:tcPr>
            <w:tcW w:w="682" w:type="dxa"/>
            <w:tcBorders>
              <w:left w:val="single" w:sz="4" w:space="0" w:color="000000" w:themeColor="text1"/>
            </w:tcBorders>
            <w:noWrap/>
            <w:vAlign w:val="center"/>
            <w:hideMark/>
          </w:tcPr>
          <w:p w14:paraId="492E1496"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5</w:t>
            </w:r>
          </w:p>
        </w:tc>
        <w:tc>
          <w:tcPr>
            <w:tcW w:w="683" w:type="dxa"/>
            <w:tcBorders>
              <w:right w:val="single" w:sz="4" w:space="0" w:color="000000" w:themeColor="text1"/>
            </w:tcBorders>
            <w:shd w:val="clear" w:color="auto" w:fill="E7E6E6" w:themeFill="background2"/>
            <w:noWrap/>
            <w:vAlign w:val="center"/>
            <w:hideMark/>
          </w:tcPr>
          <w:p w14:paraId="07D897BC" w14:textId="1B586081"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1.84</w:t>
            </w:r>
          </w:p>
        </w:tc>
        <w:tc>
          <w:tcPr>
            <w:tcW w:w="682" w:type="dxa"/>
            <w:tcBorders>
              <w:left w:val="single" w:sz="4" w:space="0" w:color="000000" w:themeColor="text1"/>
              <w:bottom w:val="single" w:sz="4" w:space="0" w:color="000000" w:themeColor="text1"/>
            </w:tcBorders>
            <w:noWrap/>
            <w:vAlign w:val="center"/>
            <w:hideMark/>
          </w:tcPr>
          <w:p w14:paraId="1B41C797"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30</w:t>
            </w:r>
          </w:p>
        </w:tc>
        <w:tc>
          <w:tcPr>
            <w:tcW w:w="682" w:type="dxa"/>
            <w:tcBorders>
              <w:bottom w:val="single" w:sz="4" w:space="0" w:color="000000" w:themeColor="text1"/>
              <w:right w:val="single" w:sz="4" w:space="0" w:color="000000" w:themeColor="text1"/>
            </w:tcBorders>
            <w:shd w:val="clear" w:color="auto" w:fill="E7E6E6" w:themeFill="background2"/>
            <w:noWrap/>
            <w:vAlign w:val="center"/>
            <w:hideMark/>
          </w:tcPr>
          <w:p w14:paraId="4592997D" w14:textId="5ACE8488"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9.93</w:t>
            </w:r>
          </w:p>
        </w:tc>
        <w:tc>
          <w:tcPr>
            <w:tcW w:w="682" w:type="dxa"/>
            <w:tcBorders>
              <w:left w:val="single" w:sz="4" w:space="0" w:color="000000" w:themeColor="text1"/>
            </w:tcBorders>
            <w:noWrap/>
            <w:vAlign w:val="center"/>
            <w:hideMark/>
          </w:tcPr>
          <w:p w14:paraId="24171BA4" w14:textId="77777777" w:rsidR="00926C4A" w:rsidRPr="00125D20" w:rsidRDefault="00926C4A"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25D20">
              <w:rPr>
                <w:rFonts w:cstheme="minorHAnsi"/>
                <w:sz w:val="22"/>
                <w:szCs w:val="22"/>
              </w:rPr>
              <w:t>54</w:t>
            </w:r>
          </w:p>
        </w:tc>
        <w:tc>
          <w:tcPr>
            <w:tcW w:w="683" w:type="dxa"/>
            <w:shd w:val="clear" w:color="auto" w:fill="E7E6E6" w:themeFill="background2"/>
            <w:noWrap/>
            <w:vAlign w:val="center"/>
            <w:hideMark/>
          </w:tcPr>
          <w:p w14:paraId="258C2424" w14:textId="72B126C2" w:rsidR="00926C4A" w:rsidRPr="00125D20" w:rsidRDefault="002716C2" w:rsidP="00FA2B2B">
            <w:pPr>
              <w:pStyle w:val="BodyText"/>
              <w:spacing w:beforeLines="20" w:before="48" w:afterLines="20" w:after="48"/>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125D20">
              <w:rPr>
                <w:rFonts w:cstheme="minorHAnsi"/>
                <w:sz w:val="18"/>
                <w:szCs w:val="18"/>
              </w:rPr>
              <w:t>16.46</w:t>
            </w:r>
          </w:p>
        </w:tc>
      </w:tr>
    </w:tbl>
    <w:p w14:paraId="3142A694" w14:textId="64FD457E" w:rsidR="001763EB" w:rsidRPr="00125D20" w:rsidRDefault="001763EB" w:rsidP="00976ECE">
      <w:pPr>
        <w:pStyle w:val="BodyText"/>
      </w:pPr>
    </w:p>
    <w:p w14:paraId="0E3151B4" w14:textId="4F3FEA48" w:rsidR="00976ECE" w:rsidRPr="00125D20" w:rsidRDefault="00976ECE" w:rsidP="00976ECE"/>
    <w:p w14:paraId="620BAE03" w14:textId="00293748" w:rsidR="00A15C88" w:rsidRPr="00125D20" w:rsidRDefault="00A15C88" w:rsidP="00976ECE"/>
    <w:p w14:paraId="15182782" w14:textId="77777777" w:rsidR="00976ECE" w:rsidRPr="00125D20" w:rsidRDefault="00976ECE" w:rsidP="00A31260">
      <w:pPr>
        <w:pStyle w:val="Heading2"/>
      </w:pPr>
      <w:bookmarkStart w:id="114" w:name="_Toc100567193"/>
      <w:r w:rsidRPr="00125D20">
        <w:lastRenderedPageBreak/>
        <w:t>Dissemination and Exploitation</w:t>
      </w:r>
      <w:bookmarkEnd w:id="114"/>
      <w:r w:rsidRPr="00125D20">
        <w:t xml:space="preserve"> </w:t>
      </w:r>
    </w:p>
    <w:p w14:paraId="398B0A48" w14:textId="533B142B" w:rsidR="00976ECE" w:rsidRPr="00125D20" w:rsidRDefault="00976ECE" w:rsidP="00A31260">
      <w:pPr>
        <w:pStyle w:val="Heading3"/>
      </w:pPr>
      <w:bookmarkStart w:id="115" w:name="_Toc100567194"/>
      <w:r w:rsidRPr="00125D20">
        <w:t>Dissemination Channels</w:t>
      </w:r>
      <w:bookmarkEnd w:id="115"/>
    </w:p>
    <w:p w14:paraId="1C819109" w14:textId="77777777" w:rsidR="00A15C88" w:rsidRPr="00125D20" w:rsidRDefault="00A15C88" w:rsidP="00A15C88">
      <w:pPr>
        <w:keepNext/>
        <w:keepLines/>
      </w:pPr>
    </w:p>
    <w:p w14:paraId="3660FDE9" w14:textId="1A8B9A90" w:rsidR="00CF561E" w:rsidRPr="00125D20" w:rsidDel="00427478" w:rsidRDefault="00CF561E" w:rsidP="00A31260">
      <w:pPr>
        <w:pStyle w:val="Caption"/>
        <w:keepNext/>
        <w:rPr>
          <w:del w:id="116" w:author="Utku B. Demir" w:date="2022-05-12T11:27:00Z"/>
        </w:rPr>
      </w:pPr>
      <w:bookmarkStart w:id="117" w:name="_Ref100043678"/>
      <w:bookmarkStart w:id="118" w:name="_Toc100567226"/>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0959DE">
        <w:rPr>
          <w:noProof/>
        </w:rPr>
        <w:t>22</w:t>
      </w:r>
      <w:r w:rsidR="007B1429" w:rsidRPr="00125D20">
        <w:fldChar w:fldCharType="end"/>
      </w:r>
      <w:bookmarkEnd w:id="117"/>
      <w:r w:rsidRPr="00125D20">
        <w:t>: Distribution of dissemination channels</w:t>
      </w:r>
      <w:bookmarkEnd w:id="118"/>
      <w:ins w:id="119" w:author="Utku B. Demir" w:date="2022-05-12T11:27:00Z">
        <w:r w:rsidR="00427478">
          <w:rPr>
            <w:noProof/>
          </w:rPr>
          <w:drawing>
            <wp:inline distT="0" distB="0" distL="0" distR="0" wp14:anchorId="78B53C08" wp14:editId="6BA1FFAE">
              <wp:extent cx="5731510" cy="3820795"/>
              <wp:effectExtent l="0" t="0" r="0" b="1905"/>
              <wp:docPr id="18" name="Picture 1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ar 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ins>
    </w:p>
    <w:p w14:paraId="261631D7" w14:textId="12D1714F" w:rsidR="00976ECE" w:rsidRPr="00125D20" w:rsidRDefault="00976ECE" w:rsidP="00427478">
      <w:pPr>
        <w:pStyle w:val="Caption"/>
        <w:keepNext/>
        <w:pPrChange w:id="120" w:author="Utku B. Demir" w:date="2022-05-12T11:27:00Z">
          <w:pPr>
            <w:pStyle w:val="BodyText"/>
            <w:keepNext/>
          </w:pPr>
        </w:pPrChange>
      </w:pPr>
      <w:del w:id="121" w:author="Utku B. Demir" w:date="2022-05-12T11:26:00Z">
        <w:r w:rsidRPr="00125D20" w:rsidDel="00F4721E">
          <w:rPr>
            <w:noProof/>
            <w:lang w:eastAsia="de-AT"/>
          </w:rPr>
          <w:drawing>
            <wp:inline distT="0" distB="0" distL="0" distR="0" wp14:anchorId="7789157D" wp14:editId="07F492AF">
              <wp:extent cx="5731510" cy="2292350"/>
              <wp:effectExtent l="0" t="0" r="0" b="6350"/>
              <wp:docPr id="94" name="Graphic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Graphic 94"/>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731510" cy="2292350"/>
                      </a:xfrm>
                      <a:prstGeom prst="rect">
                        <a:avLst/>
                      </a:prstGeom>
                    </pic:spPr>
                  </pic:pic>
                </a:graphicData>
              </a:graphic>
            </wp:inline>
          </w:drawing>
        </w:r>
      </w:del>
    </w:p>
    <w:p w14:paraId="03428081" w14:textId="036CC269" w:rsidR="00976ECE" w:rsidRPr="00125D20" w:rsidRDefault="007F06C9" w:rsidP="00F25012">
      <w:pPr>
        <w:jc w:val="both"/>
      </w:pPr>
      <w:r w:rsidRPr="00125D20">
        <w:t>How a project disseminates its results</w:t>
      </w:r>
      <w:r w:rsidR="00976ECE" w:rsidRPr="00125D20">
        <w:t xml:space="preserve"> </w:t>
      </w:r>
      <w:r w:rsidR="00A15C88" w:rsidRPr="00125D20">
        <w:t>can provide</w:t>
      </w:r>
      <w:r w:rsidR="00976ECE" w:rsidRPr="00125D20">
        <w:t xml:space="preserve"> important information about the project</w:t>
      </w:r>
      <w:r w:rsidRPr="00125D20">
        <w:t>’s character and intention</w:t>
      </w:r>
      <w:r w:rsidR="00976ECE" w:rsidRPr="00125D20">
        <w:t>. Some of the options like peer-reviewed journal publications or the dissemination on the organisations’ own website have unsurprisingly high numbers</w:t>
      </w:r>
      <w:r w:rsidR="00706803" w:rsidRPr="00125D20">
        <w:t xml:space="preserve"> (see </w:t>
      </w:r>
      <w:r w:rsidR="00706803" w:rsidRPr="00125D20">
        <w:fldChar w:fldCharType="begin"/>
      </w:r>
      <w:r w:rsidR="00706803" w:rsidRPr="00125D20">
        <w:instrText xml:space="preserve"> REF _Ref100043678 \h </w:instrText>
      </w:r>
      <w:r w:rsidR="00706803" w:rsidRPr="00125D20">
        <w:fldChar w:fldCharType="separate"/>
      </w:r>
      <w:r w:rsidR="000959DE" w:rsidRPr="00125D20">
        <w:t xml:space="preserve">Figure </w:t>
      </w:r>
      <w:r w:rsidR="000959DE">
        <w:rPr>
          <w:noProof/>
        </w:rPr>
        <w:t>22</w:t>
      </w:r>
      <w:r w:rsidR="00706803" w:rsidRPr="00125D20">
        <w:fldChar w:fldCharType="end"/>
      </w:r>
      <w:r w:rsidR="00706803" w:rsidRPr="00125D20">
        <w:t>)</w:t>
      </w:r>
      <w:r w:rsidR="00976ECE" w:rsidRPr="00125D20">
        <w:t xml:space="preserve">. </w:t>
      </w:r>
      <w:r w:rsidRPr="00125D20">
        <w:t xml:space="preserve">In general, however, a wide range of dissemination channels was used, including books, traditional and social media, and articles in professional journals for practitioners etc. </w:t>
      </w:r>
      <w:r w:rsidR="00976ECE" w:rsidRPr="00125D20">
        <w:t xml:space="preserve">Policy briefs were rated </w:t>
      </w:r>
      <w:proofErr w:type="gramStart"/>
      <w:r w:rsidR="00976ECE" w:rsidRPr="00125D20">
        <w:t>lowest</w:t>
      </w:r>
      <w:proofErr w:type="gramEnd"/>
      <w:r w:rsidR="00976ECE" w:rsidRPr="00125D20">
        <w:t xml:space="preserve"> but 110 projects stated to have organised events for non-academic practitioners</w:t>
      </w:r>
      <w:r w:rsidR="00F25012" w:rsidRPr="00125D20">
        <w:t xml:space="preserve"> (</w:t>
      </w:r>
      <w:r w:rsidRPr="00125D20">
        <w:t>see</w:t>
      </w:r>
      <w:r w:rsidR="00F25012" w:rsidRPr="00125D20">
        <w:t xml:space="preserve"> </w:t>
      </w:r>
      <w:r w:rsidR="00706803" w:rsidRPr="00125D20">
        <w:fldChar w:fldCharType="begin"/>
      </w:r>
      <w:r w:rsidR="00706803" w:rsidRPr="00125D20">
        <w:instrText xml:space="preserve"> REF _Ref100043611 \h </w:instrText>
      </w:r>
      <w:r w:rsidR="00706803" w:rsidRPr="00125D20">
        <w:fldChar w:fldCharType="separate"/>
      </w:r>
      <w:r w:rsidR="000959DE" w:rsidRPr="00125D20">
        <w:t xml:space="preserve">Table </w:t>
      </w:r>
      <w:r w:rsidR="000959DE">
        <w:rPr>
          <w:noProof/>
        </w:rPr>
        <w:t>20</w:t>
      </w:r>
      <w:r w:rsidR="00706803" w:rsidRPr="00125D20">
        <w:fldChar w:fldCharType="end"/>
      </w:r>
      <w:r w:rsidR="00F25012" w:rsidRPr="00125D20">
        <w:t>)</w:t>
      </w:r>
      <w:r w:rsidR="00976ECE" w:rsidRPr="00125D20">
        <w:t>.</w:t>
      </w:r>
    </w:p>
    <w:p w14:paraId="29488B0A" w14:textId="7CBB3E9B" w:rsidR="00976ECE" w:rsidRPr="00125D20" w:rsidRDefault="00976ECE" w:rsidP="00976ECE"/>
    <w:p w14:paraId="502AB65B" w14:textId="6FFBFBBA" w:rsidR="00706803" w:rsidRPr="00125D20" w:rsidRDefault="00706803" w:rsidP="00706803">
      <w:pPr>
        <w:pStyle w:val="Caption"/>
        <w:keepNext/>
      </w:pPr>
      <w:bookmarkStart w:id="122" w:name="_Ref100043611"/>
      <w:bookmarkStart w:id="123" w:name="_Toc100567257"/>
      <w:r w:rsidRPr="00125D20">
        <w:t xml:space="preserve">Table </w:t>
      </w:r>
      <w:r w:rsidRPr="00125D20">
        <w:fldChar w:fldCharType="begin"/>
      </w:r>
      <w:r w:rsidRPr="00125D20">
        <w:instrText xml:space="preserve"> SEQ Table \* ARABIC </w:instrText>
      </w:r>
      <w:r w:rsidRPr="00125D20">
        <w:fldChar w:fldCharType="separate"/>
      </w:r>
      <w:r w:rsidR="000959DE">
        <w:rPr>
          <w:noProof/>
        </w:rPr>
        <w:t>20</w:t>
      </w:r>
      <w:r w:rsidRPr="00125D20">
        <w:fldChar w:fldCharType="end"/>
      </w:r>
      <w:bookmarkEnd w:id="122"/>
      <w:r w:rsidRPr="00125D20">
        <w:t>: Dissemination channels</w:t>
      </w:r>
      <w:bookmarkEnd w:id="123"/>
    </w:p>
    <w:tbl>
      <w:tblPr>
        <w:tblStyle w:val="ListTable3"/>
        <w:tblW w:w="0" w:type="auto"/>
        <w:tblLook w:val="04A0" w:firstRow="1" w:lastRow="0" w:firstColumn="1" w:lastColumn="0" w:noHBand="0" w:noVBand="1"/>
      </w:tblPr>
      <w:tblGrid>
        <w:gridCol w:w="6056"/>
        <w:gridCol w:w="575"/>
        <w:gridCol w:w="905"/>
        <w:gridCol w:w="575"/>
        <w:gridCol w:w="905"/>
      </w:tblGrid>
      <w:tr w:rsidR="00470C0A" w:rsidRPr="00125D20" w14:paraId="124D5B81" w14:textId="77777777" w:rsidTr="00470C0A">
        <w:trPr>
          <w:cnfStyle w:val="100000000000" w:firstRow="1" w:lastRow="0" w:firstColumn="0" w:lastColumn="0" w:oddVBand="0" w:evenVBand="0" w:oddHBand="0" w:evenHBand="0" w:firstRowFirstColumn="0" w:firstRowLastColumn="0" w:lastRowFirstColumn="0" w:lastRowLastColumn="0"/>
          <w:trHeight w:val="276"/>
        </w:trPr>
        <w:tc>
          <w:tcPr>
            <w:cnfStyle w:val="001000000100" w:firstRow="0" w:lastRow="0" w:firstColumn="1" w:lastColumn="0" w:oddVBand="0" w:evenVBand="0" w:oddHBand="0" w:evenHBand="0" w:firstRowFirstColumn="1" w:firstRowLastColumn="0" w:lastRowFirstColumn="0" w:lastRowLastColumn="0"/>
            <w:tcW w:w="6222" w:type="dxa"/>
            <w:noWrap/>
            <w:vAlign w:val="bottom"/>
            <w:hideMark/>
          </w:tcPr>
          <w:p w14:paraId="65505D91" w14:textId="3EF51D05" w:rsidR="00470C0A" w:rsidRPr="00125D20" w:rsidRDefault="00470C0A" w:rsidP="00470C0A">
            <w:r w:rsidRPr="00125D20">
              <w:t>Dissemination channel</w:t>
            </w:r>
          </w:p>
        </w:tc>
        <w:tc>
          <w:tcPr>
            <w:tcW w:w="1510" w:type="dxa"/>
            <w:gridSpan w:val="2"/>
            <w:noWrap/>
            <w:vAlign w:val="bottom"/>
            <w:hideMark/>
          </w:tcPr>
          <w:p w14:paraId="61414AE2" w14:textId="211A840A" w:rsidR="00470C0A" w:rsidRPr="00125D20" w:rsidRDefault="00470C0A" w:rsidP="00470C0A">
            <w:pPr>
              <w:jc w:val="center"/>
              <w:cnfStyle w:val="100000000000" w:firstRow="1" w:lastRow="0" w:firstColumn="0" w:lastColumn="0" w:oddVBand="0" w:evenVBand="0" w:oddHBand="0" w:evenHBand="0" w:firstRowFirstColumn="0" w:firstRowLastColumn="0" w:lastRowFirstColumn="0" w:lastRowLastColumn="0"/>
            </w:pPr>
            <w:r w:rsidRPr="00125D20">
              <w:t>no</w:t>
            </w:r>
          </w:p>
        </w:tc>
        <w:tc>
          <w:tcPr>
            <w:tcW w:w="1510" w:type="dxa"/>
            <w:gridSpan w:val="2"/>
            <w:noWrap/>
            <w:vAlign w:val="bottom"/>
            <w:hideMark/>
          </w:tcPr>
          <w:p w14:paraId="342F3692" w14:textId="023F2B8F" w:rsidR="00470C0A" w:rsidRPr="00125D20" w:rsidRDefault="00470C0A" w:rsidP="00470C0A">
            <w:pPr>
              <w:jc w:val="center"/>
              <w:cnfStyle w:val="100000000000" w:firstRow="1" w:lastRow="0" w:firstColumn="0" w:lastColumn="0" w:oddVBand="0" w:evenVBand="0" w:oddHBand="0" w:evenHBand="0" w:firstRowFirstColumn="0" w:firstRowLastColumn="0" w:lastRowFirstColumn="0" w:lastRowLastColumn="0"/>
            </w:pPr>
            <w:r w:rsidRPr="00125D20">
              <w:t>yes</w:t>
            </w:r>
          </w:p>
        </w:tc>
      </w:tr>
      <w:tr w:rsidR="00470C0A" w:rsidRPr="00125D20" w14:paraId="1A52CBA0" w14:textId="77777777" w:rsidTr="00CA4FC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3CBC1CE2" w14:textId="01A20060" w:rsidR="00470C0A" w:rsidRPr="00125D20" w:rsidRDefault="00470C0A" w:rsidP="00470C0A"/>
        </w:tc>
        <w:tc>
          <w:tcPr>
            <w:tcW w:w="585" w:type="dxa"/>
            <w:noWrap/>
            <w:hideMark/>
          </w:tcPr>
          <w:p w14:paraId="17ACECB6" w14:textId="77777777" w:rsidR="00470C0A" w:rsidRPr="00125D20" w:rsidRDefault="00470C0A">
            <w:pPr>
              <w:cnfStyle w:val="000000100000" w:firstRow="0" w:lastRow="0" w:firstColumn="0" w:lastColumn="0" w:oddVBand="0" w:evenVBand="0" w:oddHBand="1" w:evenHBand="0" w:firstRowFirstColumn="0" w:firstRowLastColumn="0" w:lastRowFirstColumn="0" w:lastRowLastColumn="0"/>
              <w:rPr>
                <w:b/>
                <w:bCs/>
              </w:rPr>
            </w:pPr>
            <w:r w:rsidRPr="00125D20">
              <w:rPr>
                <w:b/>
                <w:bCs/>
              </w:rPr>
              <w:t>abs</w:t>
            </w:r>
          </w:p>
        </w:tc>
        <w:tc>
          <w:tcPr>
            <w:tcW w:w="925" w:type="dxa"/>
            <w:shd w:val="clear" w:color="auto" w:fill="E7E6E6" w:themeFill="background2"/>
            <w:noWrap/>
            <w:hideMark/>
          </w:tcPr>
          <w:p w14:paraId="6001B717" w14:textId="77777777" w:rsidR="00470C0A" w:rsidRPr="00125D20" w:rsidRDefault="00470C0A" w:rsidP="00CA4FC8">
            <w:pPr>
              <w:jc w:val="center"/>
              <w:cnfStyle w:val="000000100000" w:firstRow="0" w:lastRow="0" w:firstColumn="0" w:lastColumn="0" w:oddVBand="0" w:evenVBand="0" w:oddHBand="1" w:evenHBand="0" w:firstRowFirstColumn="0" w:firstRowLastColumn="0" w:lastRowFirstColumn="0" w:lastRowLastColumn="0"/>
              <w:rPr>
                <w:b/>
                <w:bCs/>
              </w:rPr>
            </w:pPr>
            <w:r w:rsidRPr="00125D20">
              <w:rPr>
                <w:b/>
                <w:bCs/>
              </w:rPr>
              <w:t>%</w:t>
            </w:r>
          </w:p>
        </w:tc>
        <w:tc>
          <w:tcPr>
            <w:tcW w:w="585" w:type="dxa"/>
            <w:noWrap/>
            <w:hideMark/>
          </w:tcPr>
          <w:p w14:paraId="3CD9D74E" w14:textId="77777777" w:rsidR="00470C0A" w:rsidRPr="00125D20" w:rsidRDefault="00470C0A">
            <w:pPr>
              <w:cnfStyle w:val="000000100000" w:firstRow="0" w:lastRow="0" w:firstColumn="0" w:lastColumn="0" w:oddVBand="0" w:evenVBand="0" w:oddHBand="1" w:evenHBand="0" w:firstRowFirstColumn="0" w:firstRowLastColumn="0" w:lastRowFirstColumn="0" w:lastRowLastColumn="0"/>
              <w:rPr>
                <w:b/>
                <w:bCs/>
              </w:rPr>
            </w:pPr>
            <w:r w:rsidRPr="00125D20">
              <w:rPr>
                <w:b/>
                <w:bCs/>
              </w:rPr>
              <w:t>abs</w:t>
            </w:r>
          </w:p>
        </w:tc>
        <w:tc>
          <w:tcPr>
            <w:tcW w:w="925" w:type="dxa"/>
            <w:shd w:val="clear" w:color="auto" w:fill="E7E6E6" w:themeFill="background2"/>
            <w:noWrap/>
            <w:hideMark/>
          </w:tcPr>
          <w:p w14:paraId="0C259F09" w14:textId="77777777" w:rsidR="00470C0A" w:rsidRPr="00125D20" w:rsidRDefault="00470C0A" w:rsidP="00CA4FC8">
            <w:pPr>
              <w:jc w:val="center"/>
              <w:cnfStyle w:val="000000100000" w:firstRow="0" w:lastRow="0" w:firstColumn="0" w:lastColumn="0" w:oddVBand="0" w:evenVBand="0" w:oddHBand="1" w:evenHBand="0" w:firstRowFirstColumn="0" w:firstRowLastColumn="0" w:lastRowFirstColumn="0" w:lastRowLastColumn="0"/>
              <w:rPr>
                <w:b/>
                <w:bCs/>
              </w:rPr>
            </w:pPr>
            <w:r w:rsidRPr="00125D20">
              <w:rPr>
                <w:b/>
                <w:bCs/>
              </w:rPr>
              <w:t>%</w:t>
            </w:r>
          </w:p>
        </w:tc>
      </w:tr>
      <w:tr w:rsidR="00470C0A" w:rsidRPr="00125D20" w14:paraId="3E12D9CF" w14:textId="77777777" w:rsidTr="00CA4FC8">
        <w:trPr>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755A8B2B" w14:textId="77777777" w:rsidR="00470C0A" w:rsidRPr="00125D20" w:rsidRDefault="00470C0A" w:rsidP="00470C0A">
            <w:r w:rsidRPr="00125D20">
              <w:t xml:space="preserve">Peer reviewed journal publication </w:t>
            </w:r>
            <w:r w:rsidRPr="00125D20">
              <w:rPr>
                <w:b w:val="0"/>
                <w:bCs w:val="0"/>
                <w:sz w:val="20"/>
                <w:szCs w:val="20"/>
              </w:rPr>
              <w:t>(n=358)</w:t>
            </w:r>
          </w:p>
        </w:tc>
        <w:tc>
          <w:tcPr>
            <w:tcW w:w="585" w:type="dxa"/>
            <w:noWrap/>
            <w:vAlign w:val="center"/>
            <w:hideMark/>
          </w:tcPr>
          <w:p w14:paraId="2D99ECDB" w14:textId="77777777" w:rsidR="00470C0A" w:rsidRPr="00125D20"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14</w:t>
            </w:r>
          </w:p>
        </w:tc>
        <w:tc>
          <w:tcPr>
            <w:tcW w:w="925" w:type="dxa"/>
            <w:shd w:val="clear" w:color="auto" w:fill="E7E6E6" w:themeFill="background2"/>
            <w:noWrap/>
            <w:vAlign w:val="center"/>
            <w:hideMark/>
          </w:tcPr>
          <w:p w14:paraId="05204755" w14:textId="77777777" w:rsidR="00470C0A" w:rsidRPr="00125D20"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3.91%</w:t>
            </w:r>
          </w:p>
        </w:tc>
        <w:tc>
          <w:tcPr>
            <w:tcW w:w="585" w:type="dxa"/>
            <w:noWrap/>
            <w:vAlign w:val="center"/>
            <w:hideMark/>
          </w:tcPr>
          <w:p w14:paraId="425D3D14" w14:textId="77777777" w:rsidR="00470C0A" w:rsidRPr="00125D20"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344</w:t>
            </w:r>
          </w:p>
        </w:tc>
        <w:tc>
          <w:tcPr>
            <w:tcW w:w="925" w:type="dxa"/>
            <w:shd w:val="clear" w:color="auto" w:fill="E7E6E6" w:themeFill="background2"/>
            <w:noWrap/>
            <w:vAlign w:val="center"/>
            <w:hideMark/>
          </w:tcPr>
          <w:p w14:paraId="0DFD00C2" w14:textId="77777777" w:rsidR="00470C0A" w:rsidRPr="00125D20"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96.09%</w:t>
            </w:r>
          </w:p>
        </w:tc>
      </w:tr>
      <w:tr w:rsidR="00470C0A" w:rsidRPr="00125D20" w14:paraId="33562669" w14:textId="77777777" w:rsidTr="00CA4FC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743AB10A" w14:textId="77777777" w:rsidR="00470C0A" w:rsidRPr="00125D20" w:rsidRDefault="00470C0A" w:rsidP="00470C0A">
            <w:r w:rsidRPr="00125D20">
              <w:t xml:space="preserve">Monography, contribution to a book </w:t>
            </w:r>
            <w:r w:rsidRPr="00125D20">
              <w:rPr>
                <w:b w:val="0"/>
                <w:bCs w:val="0"/>
                <w:sz w:val="20"/>
                <w:szCs w:val="20"/>
              </w:rPr>
              <w:t>(n=342)</w:t>
            </w:r>
          </w:p>
        </w:tc>
        <w:tc>
          <w:tcPr>
            <w:tcW w:w="585" w:type="dxa"/>
            <w:noWrap/>
            <w:vAlign w:val="center"/>
            <w:hideMark/>
          </w:tcPr>
          <w:p w14:paraId="0AA6BA7B" w14:textId="77777777" w:rsidR="00470C0A" w:rsidRPr="00125D20"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186</w:t>
            </w:r>
          </w:p>
        </w:tc>
        <w:tc>
          <w:tcPr>
            <w:tcW w:w="925" w:type="dxa"/>
            <w:shd w:val="clear" w:color="auto" w:fill="E7E6E6" w:themeFill="background2"/>
            <w:noWrap/>
            <w:vAlign w:val="center"/>
            <w:hideMark/>
          </w:tcPr>
          <w:p w14:paraId="394CBF40" w14:textId="77777777" w:rsidR="00470C0A" w:rsidRPr="00125D20"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54.39%</w:t>
            </w:r>
          </w:p>
        </w:tc>
        <w:tc>
          <w:tcPr>
            <w:tcW w:w="585" w:type="dxa"/>
            <w:noWrap/>
            <w:vAlign w:val="center"/>
            <w:hideMark/>
          </w:tcPr>
          <w:p w14:paraId="5051C76D" w14:textId="77777777" w:rsidR="00470C0A" w:rsidRPr="00125D20"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156</w:t>
            </w:r>
          </w:p>
        </w:tc>
        <w:tc>
          <w:tcPr>
            <w:tcW w:w="925" w:type="dxa"/>
            <w:shd w:val="clear" w:color="auto" w:fill="E7E6E6" w:themeFill="background2"/>
            <w:noWrap/>
            <w:vAlign w:val="center"/>
            <w:hideMark/>
          </w:tcPr>
          <w:p w14:paraId="6C5C7DE2" w14:textId="77777777" w:rsidR="00470C0A" w:rsidRPr="00125D20"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45.61%</w:t>
            </w:r>
          </w:p>
        </w:tc>
      </w:tr>
      <w:tr w:rsidR="00470C0A" w:rsidRPr="00125D20" w14:paraId="5A6644F2" w14:textId="77777777" w:rsidTr="00CA4FC8">
        <w:trPr>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0B0C65C9" w14:textId="77777777" w:rsidR="00470C0A" w:rsidRPr="00125D20" w:rsidRDefault="00470C0A" w:rsidP="00470C0A">
            <w:r w:rsidRPr="00125D20">
              <w:t xml:space="preserve">Conference proceeding </w:t>
            </w:r>
            <w:r w:rsidRPr="00125D20">
              <w:rPr>
                <w:b w:val="0"/>
                <w:bCs w:val="0"/>
                <w:sz w:val="20"/>
                <w:szCs w:val="20"/>
              </w:rPr>
              <w:t>(n=356)</w:t>
            </w:r>
          </w:p>
        </w:tc>
        <w:tc>
          <w:tcPr>
            <w:tcW w:w="585" w:type="dxa"/>
            <w:noWrap/>
            <w:vAlign w:val="center"/>
            <w:hideMark/>
          </w:tcPr>
          <w:p w14:paraId="75A9891D" w14:textId="77777777" w:rsidR="00470C0A" w:rsidRPr="00125D20"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52</w:t>
            </w:r>
          </w:p>
        </w:tc>
        <w:tc>
          <w:tcPr>
            <w:tcW w:w="925" w:type="dxa"/>
            <w:shd w:val="clear" w:color="auto" w:fill="E7E6E6" w:themeFill="background2"/>
            <w:noWrap/>
            <w:vAlign w:val="center"/>
            <w:hideMark/>
          </w:tcPr>
          <w:p w14:paraId="03FE071D" w14:textId="77777777" w:rsidR="00470C0A" w:rsidRPr="00125D20"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14.61%</w:t>
            </w:r>
          </w:p>
        </w:tc>
        <w:tc>
          <w:tcPr>
            <w:tcW w:w="585" w:type="dxa"/>
            <w:noWrap/>
            <w:vAlign w:val="center"/>
            <w:hideMark/>
          </w:tcPr>
          <w:p w14:paraId="43639477" w14:textId="77777777" w:rsidR="00470C0A" w:rsidRPr="00125D20"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304</w:t>
            </w:r>
          </w:p>
        </w:tc>
        <w:tc>
          <w:tcPr>
            <w:tcW w:w="925" w:type="dxa"/>
            <w:shd w:val="clear" w:color="auto" w:fill="E7E6E6" w:themeFill="background2"/>
            <w:noWrap/>
            <w:vAlign w:val="center"/>
            <w:hideMark/>
          </w:tcPr>
          <w:p w14:paraId="5E436428" w14:textId="77777777" w:rsidR="00470C0A" w:rsidRPr="00125D20"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85.39%</w:t>
            </w:r>
          </w:p>
        </w:tc>
      </w:tr>
      <w:tr w:rsidR="00470C0A" w:rsidRPr="00125D20" w14:paraId="77CBC02F" w14:textId="77777777" w:rsidTr="00CA4FC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206FDFC4" w14:textId="77777777" w:rsidR="00470C0A" w:rsidRPr="00125D20" w:rsidRDefault="00470C0A" w:rsidP="00470C0A">
            <w:r w:rsidRPr="00125D20">
              <w:t xml:space="preserve">Policy brief(s) </w:t>
            </w:r>
            <w:r w:rsidRPr="00125D20">
              <w:rPr>
                <w:b w:val="0"/>
                <w:bCs w:val="0"/>
                <w:sz w:val="20"/>
                <w:szCs w:val="20"/>
              </w:rPr>
              <w:t>(n=333)</w:t>
            </w:r>
          </w:p>
        </w:tc>
        <w:tc>
          <w:tcPr>
            <w:tcW w:w="585" w:type="dxa"/>
            <w:noWrap/>
            <w:vAlign w:val="center"/>
            <w:hideMark/>
          </w:tcPr>
          <w:p w14:paraId="7EE83299" w14:textId="77777777" w:rsidR="00470C0A" w:rsidRPr="00125D20"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301</w:t>
            </w:r>
          </w:p>
        </w:tc>
        <w:tc>
          <w:tcPr>
            <w:tcW w:w="925" w:type="dxa"/>
            <w:shd w:val="clear" w:color="auto" w:fill="E7E6E6" w:themeFill="background2"/>
            <w:noWrap/>
            <w:vAlign w:val="center"/>
            <w:hideMark/>
          </w:tcPr>
          <w:p w14:paraId="2CEA13F7" w14:textId="77777777" w:rsidR="00470C0A" w:rsidRPr="00125D20"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90.39%</w:t>
            </w:r>
          </w:p>
        </w:tc>
        <w:tc>
          <w:tcPr>
            <w:tcW w:w="585" w:type="dxa"/>
            <w:noWrap/>
            <w:vAlign w:val="center"/>
            <w:hideMark/>
          </w:tcPr>
          <w:p w14:paraId="2B0CB24A" w14:textId="77777777" w:rsidR="00470C0A" w:rsidRPr="00125D20"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32</w:t>
            </w:r>
          </w:p>
        </w:tc>
        <w:tc>
          <w:tcPr>
            <w:tcW w:w="925" w:type="dxa"/>
            <w:shd w:val="clear" w:color="auto" w:fill="E7E6E6" w:themeFill="background2"/>
            <w:noWrap/>
            <w:vAlign w:val="center"/>
            <w:hideMark/>
          </w:tcPr>
          <w:p w14:paraId="21208645" w14:textId="77777777" w:rsidR="00470C0A" w:rsidRPr="00125D20"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9.61%</w:t>
            </w:r>
          </w:p>
        </w:tc>
      </w:tr>
      <w:tr w:rsidR="00470C0A" w:rsidRPr="00125D20" w14:paraId="13248D94" w14:textId="77777777" w:rsidTr="00CA4FC8">
        <w:trPr>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5E98B0FA" w14:textId="77777777" w:rsidR="00470C0A" w:rsidRPr="00125D20" w:rsidRDefault="00470C0A" w:rsidP="00470C0A">
            <w:r w:rsidRPr="00125D20">
              <w:t xml:space="preserve">Traditional media (TV/radio/print/etc.) </w:t>
            </w:r>
            <w:r w:rsidRPr="00125D20">
              <w:rPr>
                <w:b w:val="0"/>
                <w:bCs w:val="0"/>
                <w:sz w:val="20"/>
                <w:szCs w:val="20"/>
              </w:rPr>
              <w:t>(n=346)</w:t>
            </w:r>
          </w:p>
        </w:tc>
        <w:tc>
          <w:tcPr>
            <w:tcW w:w="585" w:type="dxa"/>
            <w:noWrap/>
            <w:vAlign w:val="center"/>
            <w:hideMark/>
          </w:tcPr>
          <w:p w14:paraId="22CA41DC" w14:textId="77777777" w:rsidR="00470C0A" w:rsidRPr="00125D20"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196</w:t>
            </w:r>
          </w:p>
        </w:tc>
        <w:tc>
          <w:tcPr>
            <w:tcW w:w="925" w:type="dxa"/>
            <w:shd w:val="clear" w:color="auto" w:fill="E7E6E6" w:themeFill="background2"/>
            <w:noWrap/>
            <w:vAlign w:val="center"/>
            <w:hideMark/>
          </w:tcPr>
          <w:p w14:paraId="444D62FF" w14:textId="77777777" w:rsidR="00470C0A" w:rsidRPr="00125D20"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56.65%</w:t>
            </w:r>
          </w:p>
        </w:tc>
        <w:tc>
          <w:tcPr>
            <w:tcW w:w="585" w:type="dxa"/>
            <w:noWrap/>
            <w:vAlign w:val="center"/>
            <w:hideMark/>
          </w:tcPr>
          <w:p w14:paraId="67DBB4D0" w14:textId="77777777" w:rsidR="00470C0A" w:rsidRPr="00125D20"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150</w:t>
            </w:r>
          </w:p>
        </w:tc>
        <w:tc>
          <w:tcPr>
            <w:tcW w:w="925" w:type="dxa"/>
            <w:shd w:val="clear" w:color="auto" w:fill="E7E6E6" w:themeFill="background2"/>
            <w:noWrap/>
            <w:vAlign w:val="center"/>
            <w:hideMark/>
          </w:tcPr>
          <w:p w14:paraId="72B48A24" w14:textId="77777777" w:rsidR="00470C0A" w:rsidRPr="00125D20"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43.35%</w:t>
            </w:r>
          </w:p>
        </w:tc>
      </w:tr>
      <w:tr w:rsidR="00470C0A" w:rsidRPr="00125D20" w14:paraId="1284AEA4" w14:textId="77777777" w:rsidTr="00CA4FC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7C581C09" w14:textId="77777777" w:rsidR="00470C0A" w:rsidRPr="00125D20" w:rsidRDefault="00470C0A" w:rsidP="00470C0A">
            <w:r w:rsidRPr="00125D20">
              <w:t xml:space="preserve">Professional journals/magazines targeting practitioners </w:t>
            </w:r>
            <w:r w:rsidRPr="00125D20">
              <w:rPr>
                <w:b w:val="0"/>
                <w:bCs w:val="0"/>
                <w:sz w:val="20"/>
                <w:szCs w:val="20"/>
              </w:rPr>
              <w:t>(n=343)</w:t>
            </w:r>
          </w:p>
        </w:tc>
        <w:tc>
          <w:tcPr>
            <w:tcW w:w="585" w:type="dxa"/>
            <w:noWrap/>
            <w:vAlign w:val="center"/>
            <w:hideMark/>
          </w:tcPr>
          <w:p w14:paraId="5B388B17" w14:textId="77777777" w:rsidR="00470C0A" w:rsidRPr="00125D20"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198</w:t>
            </w:r>
          </w:p>
        </w:tc>
        <w:tc>
          <w:tcPr>
            <w:tcW w:w="925" w:type="dxa"/>
            <w:shd w:val="clear" w:color="auto" w:fill="E7E6E6" w:themeFill="background2"/>
            <w:noWrap/>
            <w:vAlign w:val="center"/>
            <w:hideMark/>
          </w:tcPr>
          <w:p w14:paraId="233CDB15" w14:textId="77777777" w:rsidR="00470C0A" w:rsidRPr="00125D20"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57.73%</w:t>
            </w:r>
          </w:p>
        </w:tc>
        <w:tc>
          <w:tcPr>
            <w:tcW w:w="585" w:type="dxa"/>
            <w:noWrap/>
            <w:vAlign w:val="center"/>
            <w:hideMark/>
          </w:tcPr>
          <w:p w14:paraId="70AD736B" w14:textId="77777777" w:rsidR="00470C0A" w:rsidRPr="00125D20"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145</w:t>
            </w:r>
          </w:p>
        </w:tc>
        <w:tc>
          <w:tcPr>
            <w:tcW w:w="925" w:type="dxa"/>
            <w:shd w:val="clear" w:color="auto" w:fill="E7E6E6" w:themeFill="background2"/>
            <w:noWrap/>
            <w:vAlign w:val="center"/>
            <w:hideMark/>
          </w:tcPr>
          <w:p w14:paraId="4931B1F4" w14:textId="77777777" w:rsidR="00470C0A" w:rsidRPr="00125D20"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42.27%</w:t>
            </w:r>
          </w:p>
        </w:tc>
      </w:tr>
      <w:tr w:rsidR="00470C0A" w:rsidRPr="00125D20" w14:paraId="6B335107" w14:textId="77777777" w:rsidTr="00CA4FC8">
        <w:trPr>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072C8A9F" w14:textId="77777777" w:rsidR="00470C0A" w:rsidRPr="00125D20" w:rsidRDefault="00470C0A" w:rsidP="00470C0A">
            <w:r w:rsidRPr="00125D20">
              <w:t xml:space="preserve">Own institutional or project website/blog </w:t>
            </w:r>
            <w:r w:rsidRPr="00125D20">
              <w:rPr>
                <w:b w:val="0"/>
                <w:bCs w:val="0"/>
                <w:sz w:val="20"/>
                <w:szCs w:val="20"/>
              </w:rPr>
              <w:t>(n=354)</w:t>
            </w:r>
          </w:p>
        </w:tc>
        <w:tc>
          <w:tcPr>
            <w:tcW w:w="585" w:type="dxa"/>
            <w:noWrap/>
            <w:vAlign w:val="center"/>
            <w:hideMark/>
          </w:tcPr>
          <w:p w14:paraId="52CE9C59" w14:textId="77777777" w:rsidR="00470C0A" w:rsidRPr="00125D20"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74</w:t>
            </w:r>
          </w:p>
        </w:tc>
        <w:tc>
          <w:tcPr>
            <w:tcW w:w="925" w:type="dxa"/>
            <w:shd w:val="clear" w:color="auto" w:fill="E7E6E6" w:themeFill="background2"/>
            <w:noWrap/>
            <w:vAlign w:val="center"/>
            <w:hideMark/>
          </w:tcPr>
          <w:p w14:paraId="5B50F113" w14:textId="77777777" w:rsidR="00470C0A" w:rsidRPr="00125D20"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20.90%</w:t>
            </w:r>
          </w:p>
        </w:tc>
        <w:tc>
          <w:tcPr>
            <w:tcW w:w="585" w:type="dxa"/>
            <w:noWrap/>
            <w:vAlign w:val="center"/>
            <w:hideMark/>
          </w:tcPr>
          <w:p w14:paraId="4B3D5193" w14:textId="77777777" w:rsidR="00470C0A" w:rsidRPr="00125D20"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280</w:t>
            </w:r>
          </w:p>
        </w:tc>
        <w:tc>
          <w:tcPr>
            <w:tcW w:w="925" w:type="dxa"/>
            <w:shd w:val="clear" w:color="auto" w:fill="E7E6E6" w:themeFill="background2"/>
            <w:noWrap/>
            <w:vAlign w:val="center"/>
            <w:hideMark/>
          </w:tcPr>
          <w:p w14:paraId="0A6F4EEB" w14:textId="77777777" w:rsidR="00470C0A" w:rsidRPr="00125D20"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79.10%</w:t>
            </w:r>
          </w:p>
        </w:tc>
      </w:tr>
      <w:tr w:rsidR="00470C0A" w:rsidRPr="00125D20" w14:paraId="4F77F5D6" w14:textId="77777777" w:rsidTr="00CA4FC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2AB87A92" w14:textId="77777777" w:rsidR="00470C0A" w:rsidRPr="00125D20" w:rsidRDefault="00470C0A" w:rsidP="00470C0A">
            <w:r w:rsidRPr="00125D20">
              <w:t xml:space="preserve">Social media </w:t>
            </w:r>
            <w:r w:rsidRPr="00125D20">
              <w:rPr>
                <w:b w:val="0"/>
                <w:bCs w:val="0"/>
                <w:sz w:val="20"/>
                <w:szCs w:val="20"/>
              </w:rPr>
              <w:t>(n=347)</w:t>
            </w:r>
          </w:p>
        </w:tc>
        <w:tc>
          <w:tcPr>
            <w:tcW w:w="585" w:type="dxa"/>
            <w:noWrap/>
            <w:vAlign w:val="center"/>
            <w:hideMark/>
          </w:tcPr>
          <w:p w14:paraId="024304CA" w14:textId="77777777" w:rsidR="00470C0A" w:rsidRPr="00125D20"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219</w:t>
            </w:r>
          </w:p>
        </w:tc>
        <w:tc>
          <w:tcPr>
            <w:tcW w:w="925" w:type="dxa"/>
            <w:shd w:val="clear" w:color="auto" w:fill="E7E6E6" w:themeFill="background2"/>
            <w:noWrap/>
            <w:vAlign w:val="center"/>
            <w:hideMark/>
          </w:tcPr>
          <w:p w14:paraId="601B7360" w14:textId="77777777" w:rsidR="00470C0A" w:rsidRPr="00125D20"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63.11%</w:t>
            </w:r>
          </w:p>
        </w:tc>
        <w:tc>
          <w:tcPr>
            <w:tcW w:w="585" w:type="dxa"/>
            <w:noWrap/>
            <w:vAlign w:val="center"/>
            <w:hideMark/>
          </w:tcPr>
          <w:p w14:paraId="18261A59" w14:textId="77777777" w:rsidR="00470C0A" w:rsidRPr="00125D20"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128</w:t>
            </w:r>
          </w:p>
        </w:tc>
        <w:tc>
          <w:tcPr>
            <w:tcW w:w="925" w:type="dxa"/>
            <w:shd w:val="clear" w:color="auto" w:fill="E7E6E6" w:themeFill="background2"/>
            <w:noWrap/>
            <w:vAlign w:val="center"/>
            <w:hideMark/>
          </w:tcPr>
          <w:p w14:paraId="08CD851A" w14:textId="77777777" w:rsidR="00470C0A" w:rsidRPr="00125D20"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36.89%</w:t>
            </w:r>
          </w:p>
        </w:tc>
      </w:tr>
      <w:tr w:rsidR="00470C0A" w:rsidRPr="00125D20" w14:paraId="661DB897" w14:textId="77777777" w:rsidTr="00CA4FC8">
        <w:trPr>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481EDFD8" w14:textId="77777777" w:rsidR="00470C0A" w:rsidRPr="00125D20" w:rsidRDefault="00470C0A" w:rsidP="00470C0A">
            <w:r w:rsidRPr="00125D20">
              <w:lastRenderedPageBreak/>
              <w:t xml:space="preserve">Online platforms (other than social media and project website/blog; e. g. data or code sharing, citizen science platforms) </w:t>
            </w:r>
            <w:r w:rsidRPr="00125D20">
              <w:rPr>
                <w:b w:val="0"/>
                <w:bCs w:val="0"/>
                <w:sz w:val="20"/>
                <w:szCs w:val="20"/>
              </w:rPr>
              <w:t>(n=343)</w:t>
            </w:r>
          </w:p>
        </w:tc>
        <w:tc>
          <w:tcPr>
            <w:tcW w:w="585" w:type="dxa"/>
            <w:noWrap/>
            <w:vAlign w:val="center"/>
            <w:hideMark/>
          </w:tcPr>
          <w:p w14:paraId="637E37C9" w14:textId="77777777" w:rsidR="00470C0A" w:rsidRPr="00125D20"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228</w:t>
            </w:r>
          </w:p>
        </w:tc>
        <w:tc>
          <w:tcPr>
            <w:tcW w:w="925" w:type="dxa"/>
            <w:shd w:val="clear" w:color="auto" w:fill="E7E6E6" w:themeFill="background2"/>
            <w:noWrap/>
            <w:vAlign w:val="center"/>
            <w:hideMark/>
          </w:tcPr>
          <w:p w14:paraId="7C2EFD72" w14:textId="77777777" w:rsidR="00470C0A" w:rsidRPr="00125D20"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66.47%</w:t>
            </w:r>
          </w:p>
        </w:tc>
        <w:tc>
          <w:tcPr>
            <w:tcW w:w="585" w:type="dxa"/>
            <w:noWrap/>
            <w:vAlign w:val="center"/>
            <w:hideMark/>
          </w:tcPr>
          <w:p w14:paraId="31BE000B" w14:textId="77777777" w:rsidR="00470C0A" w:rsidRPr="00125D20"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115</w:t>
            </w:r>
          </w:p>
        </w:tc>
        <w:tc>
          <w:tcPr>
            <w:tcW w:w="925" w:type="dxa"/>
            <w:shd w:val="clear" w:color="auto" w:fill="E7E6E6" w:themeFill="background2"/>
            <w:noWrap/>
            <w:vAlign w:val="center"/>
            <w:hideMark/>
          </w:tcPr>
          <w:p w14:paraId="611462C3" w14:textId="77777777" w:rsidR="00470C0A" w:rsidRPr="00125D20"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33.53%</w:t>
            </w:r>
          </w:p>
        </w:tc>
      </w:tr>
      <w:tr w:rsidR="00470C0A" w:rsidRPr="00125D20" w14:paraId="114F9DCD" w14:textId="77777777" w:rsidTr="00CA4FC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1D3F6C53" w14:textId="77777777" w:rsidR="00470C0A" w:rsidRPr="00125D20" w:rsidRDefault="00470C0A" w:rsidP="00470C0A">
            <w:r w:rsidRPr="00125D20">
              <w:t xml:space="preserve">(You providing) consultancy (paid or unpaid) </w:t>
            </w:r>
            <w:r w:rsidRPr="00125D20">
              <w:rPr>
                <w:b w:val="0"/>
                <w:bCs w:val="0"/>
                <w:sz w:val="20"/>
                <w:szCs w:val="20"/>
              </w:rPr>
              <w:t>(n=342)</w:t>
            </w:r>
          </w:p>
        </w:tc>
        <w:tc>
          <w:tcPr>
            <w:tcW w:w="585" w:type="dxa"/>
            <w:noWrap/>
            <w:vAlign w:val="center"/>
            <w:hideMark/>
          </w:tcPr>
          <w:p w14:paraId="252B5C1C" w14:textId="77777777" w:rsidR="00470C0A" w:rsidRPr="00125D20"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226</w:t>
            </w:r>
          </w:p>
        </w:tc>
        <w:tc>
          <w:tcPr>
            <w:tcW w:w="925" w:type="dxa"/>
            <w:shd w:val="clear" w:color="auto" w:fill="E7E6E6" w:themeFill="background2"/>
            <w:noWrap/>
            <w:vAlign w:val="center"/>
            <w:hideMark/>
          </w:tcPr>
          <w:p w14:paraId="0B795B3E" w14:textId="77777777" w:rsidR="00470C0A" w:rsidRPr="00125D20"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66.08%</w:t>
            </w:r>
          </w:p>
        </w:tc>
        <w:tc>
          <w:tcPr>
            <w:tcW w:w="585" w:type="dxa"/>
            <w:noWrap/>
            <w:vAlign w:val="center"/>
            <w:hideMark/>
          </w:tcPr>
          <w:p w14:paraId="49AE0E6C" w14:textId="77777777" w:rsidR="00470C0A" w:rsidRPr="00125D20"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116</w:t>
            </w:r>
          </w:p>
        </w:tc>
        <w:tc>
          <w:tcPr>
            <w:tcW w:w="925" w:type="dxa"/>
            <w:shd w:val="clear" w:color="auto" w:fill="E7E6E6" w:themeFill="background2"/>
            <w:noWrap/>
            <w:vAlign w:val="center"/>
            <w:hideMark/>
          </w:tcPr>
          <w:p w14:paraId="356C2837" w14:textId="77777777" w:rsidR="00470C0A" w:rsidRPr="00125D20"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33.92%</w:t>
            </w:r>
          </w:p>
        </w:tc>
      </w:tr>
      <w:tr w:rsidR="00470C0A" w:rsidRPr="00125D20" w14:paraId="61A46979" w14:textId="77777777" w:rsidTr="00CA4FC8">
        <w:trPr>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36657074" w14:textId="77777777" w:rsidR="00470C0A" w:rsidRPr="00125D20" w:rsidRDefault="00470C0A" w:rsidP="00470C0A">
            <w:r w:rsidRPr="00125D20">
              <w:t xml:space="preserve">Targeted events for (non-academic) practitioners </w:t>
            </w:r>
            <w:r w:rsidRPr="00125D20">
              <w:rPr>
                <w:b w:val="0"/>
                <w:bCs w:val="0"/>
                <w:sz w:val="20"/>
                <w:szCs w:val="20"/>
              </w:rPr>
              <w:t>(n=343)</w:t>
            </w:r>
          </w:p>
        </w:tc>
        <w:tc>
          <w:tcPr>
            <w:tcW w:w="585" w:type="dxa"/>
            <w:noWrap/>
            <w:vAlign w:val="center"/>
            <w:hideMark/>
          </w:tcPr>
          <w:p w14:paraId="6C97E7B5" w14:textId="77777777" w:rsidR="00470C0A" w:rsidRPr="00125D20"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233</w:t>
            </w:r>
          </w:p>
        </w:tc>
        <w:tc>
          <w:tcPr>
            <w:tcW w:w="925" w:type="dxa"/>
            <w:shd w:val="clear" w:color="auto" w:fill="E7E6E6" w:themeFill="background2"/>
            <w:noWrap/>
            <w:vAlign w:val="center"/>
            <w:hideMark/>
          </w:tcPr>
          <w:p w14:paraId="1AA0F53B" w14:textId="77777777" w:rsidR="00470C0A" w:rsidRPr="00125D20"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67.93%</w:t>
            </w:r>
          </w:p>
        </w:tc>
        <w:tc>
          <w:tcPr>
            <w:tcW w:w="585" w:type="dxa"/>
            <w:noWrap/>
            <w:vAlign w:val="center"/>
            <w:hideMark/>
          </w:tcPr>
          <w:p w14:paraId="2BEC9042" w14:textId="77777777" w:rsidR="00470C0A" w:rsidRPr="00125D20"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110</w:t>
            </w:r>
          </w:p>
        </w:tc>
        <w:tc>
          <w:tcPr>
            <w:tcW w:w="925" w:type="dxa"/>
            <w:shd w:val="clear" w:color="auto" w:fill="E7E6E6" w:themeFill="background2"/>
            <w:noWrap/>
            <w:vAlign w:val="center"/>
            <w:hideMark/>
          </w:tcPr>
          <w:p w14:paraId="2D66F3D1" w14:textId="77777777" w:rsidR="00470C0A" w:rsidRPr="00125D20"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rPr>
            </w:pPr>
            <w:r w:rsidRPr="00125D20">
              <w:rPr>
                <w:sz w:val="18"/>
                <w:szCs w:val="18"/>
              </w:rPr>
              <w:t>32.07%</w:t>
            </w:r>
          </w:p>
        </w:tc>
      </w:tr>
      <w:tr w:rsidR="00470C0A" w:rsidRPr="00125D20" w14:paraId="757B2453" w14:textId="77777777" w:rsidTr="00CA4FC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7B6F2AE8" w14:textId="77777777" w:rsidR="00470C0A" w:rsidRPr="00125D20" w:rsidRDefault="00470C0A" w:rsidP="00470C0A">
            <w:r w:rsidRPr="00125D20">
              <w:t xml:space="preserve">General events for a non-academic public (other than practitioners) </w:t>
            </w:r>
            <w:r w:rsidRPr="00125D20">
              <w:rPr>
                <w:b w:val="0"/>
                <w:bCs w:val="0"/>
                <w:sz w:val="20"/>
                <w:szCs w:val="20"/>
              </w:rPr>
              <w:t>(n=343)</w:t>
            </w:r>
          </w:p>
        </w:tc>
        <w:tc>
          <w:tcPr>
            <w:tcW w:w="585" w:type="dxa"/>
            <w:noWrap/>
            <w:vAlign w:val="center"/>
            <w:hideMark/>
          </w:tcPr>
          <w:p w14:paraId="72CE1252" w14:textId="77777777" w:rsidR="00470C0A" w:rsidRPr="00125D20"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207</w:t>
            </w:r>
          </w:p>
        </w:tc>
        <w:tc>
          <w:tcPr>
            <w:tcW w:w="925" w:type="dxa"/>
            <w:shd w:val="clear" w:color="auto" w:fill="E7E6E6" w:themeFill="background2"/>
            <w:noWrap/>
            <w:vAlign w:val="center"/>
            <w:hideMark/>
          </w:tcPr>
          <w:p w14:paraId="66A1C05C" w14:textId="77777777" w:rsidR="00470C0A" w:rsidRPr="00125D20"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60.35%</w:t>
            </w:r>
          </w:p>
        </w:tc>
        <w:tc>
          <w:tcPr>
            <w:tcW w:w="585" w:type="dxa"/>
            <w:noWrap/>
            <w:vAlign w:val="center"/>
            <w:hideMark/>
          </w:tcPr>
          <w:p w14:paraId="665D6AE7" w14:textId="77777777" w:rsidR="00470C0A" w:rsidRPr="00125D20"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136</w:t>
            </w:r>
          </w:p>
        </w:tc>
        <w:tc>
          <w:tcPr>
            <w:tcW w:w="925" w:type="dxa"/>
            <w:shd w:val="clear" w:color="auto" w:fill="E7E6E6" w:themeFill="background2"/>
            <w:noWrap/>
            <w:vAlign w:val="center"/>
            <w:hideMark/>
          </w:tcPr>
          <w:p w14:paraId="28DB05D2" w14:textId="77777777" w:rsidR="00470C0A" w:rsidRPr="00125D20"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rPr>
            </w:pPr>
            <w:r w:rsidRPr="00125D20">
              <w:rPr>
                <w:sz w:val="18"/>
                <w:szCs w:val="18"/>
              </w:rPr>
              <w:t>39.65%</w:t>
            </w:r>
          </w:p>
        </w:tc>
      </w:tr>
    </w:tbl>
    <w:p w14:paraId="365DC502" w14:textId="465BAB94" w:rsidR="00470C0A" w:rsidRPr="00125D20" w:rsidRDefault="00470C0A" w:rsidP="00976ECE"/>
    <w:p w14:paraId="45D21C0A" w14:textId="77777777" w:rsidR="00470C0A" w:rsidRPr="00125D20" w:rsidRDefault="00470C0A" w:rsidP="00976ECE"/>
    <w:p w14:paraId="3A3FCF40" w14:textId="3F4FF138" w:rsidR="00976ECE" w:rsidRPr="00125D20" w:rsidRDefault="00976ECE" w:rsidP="00A15C88">
      <w:pPr>
        <w:pStyle w:val="Heading3"/>
        <w:spacing w:after="240"/>
      </w:pPr>
      <w:bookmarkStart w:id="124" w:name="_Toc100567195"/>
      <w:r w:rsidRPr="00125D20">
        <w:t>Scalability</w:t>
      </w:r>
      <w:bookmarkEnd w:id="124"/>
    </w:p>
    <w:p w14:paraId="2F8AB436" w14:textId="0F2C58BA" w:rsidR="00BC3CC2" w:rsidRDefault="00976ECE" w:rsidP="00976ECE">
      <w:pPr>
        <w:pStyle w:val="Caption"/>
      </w:pPr>
      <w:bookmarkStart w:id="125" w:name="_Ref100043700"/>
      <w:bookmarkStart w:id="126" w:name="_Toc100567227"/>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0959DE">
        <w:rPr>
          <w:noProof/>
        </w:rPr>
        <w:t>23</w:t>
      </w:r>
      <w:r w:rsidR="007B1429" w:rsidRPr="00125D20">
        <w:fldChar w:fldCharType="end"/>
      </w:r>
      <w:bookmarkEnd w:id="125"/>
      <w:r w:rsidRPr="00125D20">
        <w:t xml:space="preserve">: </w:t>
      </w:r>
      <w:r w:rsidR="00486AD3" w:rsidRPr="00125D20">
        <w:t>Type</w:t>
      </w:r>
      <w:r w:rsidR="00BC3CC2">
        <w:t>s</w:t>
      </w:r>
      <w:r w:rsidR="00486AD3" w:rsidRPr="00125D20">
        <w:t xml:space="preserve"> of</w:t>
      </w:r>
      <w:r w:rsidRPr="00125D20">
        <w:t xml:space="preserve"> </w:t>
      </w:r>
      <w:proofErr w:type="gramStart"/>
      <w:r w:rsidRPr="00125D20">
        <w:t>scalability</w:t>
      </w:r>
      <w:bookmarkEnd w:id="126"/>
      <w:proofErr w:type="gramEnd"/>
    </w:p>
    <w:p w14:paraId="3CFE9CE5" w14:textId="257FB68B" w:rsidR="00976ECE" w:rsidRPr="00125D20" w:rsidRDefault="006A01ED" w:rsidP="00976ECE">
      <w:pPr>
        <w:pStyle w:val="Caption"/>
      </w:pPr>
      <w:r w:rsidRPr="00125D20">
        <w:rPr>
          <w:noProof/>
          <w:lang w:eastAsia="de-AT"/>
        </w:rPr>
        <w:drawing>
          <wp:inline distT="0" distB="0" distL="0" distR="0" wp14:anchorId="74B31FBC" wp14:editId="16B2E2E0">
            <wp:extent cx="5731510" cy="2292350"/>
            <wp:effectExtent l="0" t="0" r="0" b="635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5731510" cy="2292350"/>
                    </a:xfrm>
                    <a:prstGeom prst="rect">
                      <a:avLst/>
                    </a:prstGeom>
                  </pic:spPr>
                </pic:pic>
              </a:graphicData>
            </a:graphic>
          </wp:inline>
        </w:drawing>
      </w:r>
    </w:p>
    <w:p w14:paraId="320C61E8" w14:textId="7B9F5F9A" w:rsidR="00536397" w:rsidRPr="00125D20" w:rsidRDefault="00976ECE" w:rsidP="00706803">
      <w:pPr>
        <w:jc w:val="both"/>
      </w:pPr>
      <w:r w:rsidRPr="00125D20">
        <w:t xml:space="preserve">The </w:t>
      </w:r>
      <w:r w:rsidR="007F06C9" w:rsidRPr="00125D20">
        <w:t xml:space="preserve">scalability </w:t>
      </w:r>
      <w:r w:rsidRPr="00125D20">
        <w:t xml:space="preserve">of the generated solutions to be applied in different contexts is another important goal in SI. 69 % of the respondents noted that the solutions generated throughout the project </w:t>
      </w:r>
      <w:r w:rsidR="007F06C9" w:rsidRPr="00125D20">
        <w:t xml:space="preserve">potentially </w:t>
      </w:r>
      <w:r w:rsidRPr="00125D20">
        <w:t>ha</w:t>
      </w:r>
      <w:r w:rsidR="007F06C9" w:rsidRPr="00125D20">
        <w:t>ve</w:t>
      </w:r>
      <w:r w:rsidRPr="00125D20">
        <w:t xml:space="preserve"> </w:t>
      </w:r>
      <w:r w:rsidR="007F06C9" w:rsidRPr="00125D20">
        <w:t xml:space="preserve">a </w:t>
      </w:r>
      <w:r w:rsidRPr="00125D20">
        <w:t>high capability to be scaled up</w:t>
      </w:r>
      <w:r w:rsidR="00706803" w:rsidRPr="00125D20">
        <w:t xml:space="preserve"> (cf. </w:t>
      </w:r>
      <w:r w:rsidR="00706803" w:rsidRPr="00125D20">
        <w:fldChar w:fldCharType="begin"/>
      </w:r>
      <w:r w:rsidR="00706803" w:rsidRPr="00125D20">
        <w:instrText xml:space="preserve"> REF _Ref100043700 \h </w:instrText>
      </w:r>
      <w:r w:rsidR="00706803" w:rsidRPr="00125D20">
        <w:fldChar w:fldCharType="separate"/>
      </w:r>
      <w:r w:rsidR="000959DE" w:rsidRPr="00125D20">
        <w:t xml:space="preserve">Figure </w:t>
      </w:r>
      <w:r w:rsidR="000959DE">
        <w:rPr>
          <w:noProof/>
        </w:rPr>
        <w:t>23</w:t>
      </w:r>
      <w:r w:rsidR="00706803" w:rsidRPr="00125D20">
        <w:fldChar w:fldCharType="end"/>
      </w:r>
      <w:r w:rsidR="00706803" w:rsidRPr="00125D20">
        <w:t xml:space="preserve"> and </w:t>
      </w:r>
      <w:r w:rsidR="00706803" w:rsidRPr="00125D20">
        <w:fldChar w:fldCharType="begin"/>
      </w:r>
      <w:r w:rsidR="00706803" w:rsidRPr="00125D20">
        <w:instrText xml:space="preserve"> REF _Ref100043630 \h </w:instrText>
      </w:r>
      <w:r w:rsidR="00706803" w:rsidRPr="00125D20">
        <w:fldChar w:fldCharType="separate"/>
      </w:r>
      <w:r w:rsidR="000959DE" w:rsidRPr="00125D20">
        <w:t xml:space="preserve">Table </w:t>
      </w:r>
      <w:r w:rsidR="000959DE">
        <w:rPr>
          <w:noProof/>
        </w:rPr>
        <w:t>21</w:t>
      </w:r>
      <w:r w:rsidR="00706803" w:rsidRPr="00125D20">
        <w:fldChar w:fldCharType="end"/>
      </w:r>
      <w:r w:rsidR="00706803" w:rsidRPr="00125D20">
        <w:t>)</w:t>
      </w:r>
      <w:r w:rsidR="007F06C9" w:rsidRPr="00125D20">
        <w:t xml:space="preserve">, </w:t>
      </w:r>
      <w:proofErr w:type="spellStart"/>
      <w:r w:rsidR="007F06C9" w:rsidRPr="00125D20">
        <w:t>i</w:t>
      </w:r>
      <w:proofErr w:type="spellEnd"/>
      <w:r w:rsidR="007F06C9" w:rsidRPr="00125D20">
        <w:t>.</w:t>
      </w:r>
      <w:r w:rsidR="00A15C88" w:rsidRPr="00125D20">
        <w:t> </w:t>
      </w:r>
      <w:r w:rsidR="007F06C9" w:rsidRPr="00125D20">
        <w:t xml:space="preserve">e. to achieve a higher impact if further used. </w:t>
      </w:r>
      <w:r w:rsidR="00A15C88" w:rsidRPr="00125D20">
        <w:t>T</w:t>
      </w:r>
      <w:r w:rsidR="007F06C9" w:rsidRPr="00125D20">
        <w:t>he potential for scaling-out to different geographic areas was highly rated</w:t>
      </w:r>
      <w:r w:rsidR="00A15C88" w:rsidRPr="00125D20">
        <w:t xml:space="preserve"> as well</w:t>
      </w:r>
      <w:r w:rsidR="007F06C9" w:rsidRPr="00125D20">
        <w:t xml:space="preserve">. This is hardly surprising, because most scientific research is not regionally limited but strives </w:t>
      </w:r>
      <w:r w:rsidR="00A15C88" w:rsidRPr="00125D20">
        <w:t>for</w:t>
      </w:r>
      <w:r w:rsidR="007F06C9" w:rsidRPr="00125D20">
        <w:t xml:space="preserve"> universal knowledge and insights. Interestingly, 36</w:t>
      </w:r>
      <w:r w:rsidR="00A15C88" w:rsidRPr="00125D20">
        <w:t> </w:t>
      </w:r>
      <w:r w:rsidR="007F06C9" w:rsidRPr="00125D20">
        <w:t>% of the respondents also think that the</w:t>
      </w:r>
      <w:r w:rsidR="00A15C88" w:rsidRPr="00125D20">
        <w:t>ir</w:t>
      </w:r>
      <w:r w:rsidR="007F06C9" w:rsidRPr="00125D20">
        <w:t xml:space="preserve"> project results can potentially have a transformative impact in the sense of changi</w:t>
      </w:r>
      <w:r w:rsidR="002313A9" w:rsidRPr="00125D20">
        <w:t>ng cultural and social values (scal</w:t>
      </w:r>
      <w:r w:rsidR="00A15C88" w:rsidRPr="00125D20">
        <w:t>i</w:t>
      </w:r>
      <w:r w:rsidR="002313A9" w:rsidRPr="00125D20">
        <w:t>ng-deep).</w:t>
      </w:r>
    </w:p>
    <w:p w14:paraId="4E95D956" w14:textId="5C18D6F1" w:rsidR="00DB6545" w:rsidRPr="00125D20" w:rsidRDefault="00DB6545" w:rsidP="00976ECE"/>
    <w:p w14:paraId="1CF86DC8" w14:textId="125DF02A" w:rsidR="00486AD3" w:rsidRPr="00125D20" w:rsidRDefault="00486AD3" w:rsidP="00486AD3">
      <w:pPr>
        <w:pStyle w:val="Caption"/>
        <w:keepNext/>
      </w:pPr>
      <w:bookmarkStart w:id="127" w:name="_Ref100043630"/>
      <w:bookmarkStart w:id="128" w:name="_Toc100567258"/>
      <w:r w:rsidRPr="00125D20">
        <w:t xml:space="preserve">Table </w:t>
      </w:r>
      <w:r w:rsidRPr="00125D20">
        <w:fldChar w:fldCharType="begin"/>
      </w:r>
      <w:r w:rsidRPr="00125D20">
        <w:instrText xml:space="preserve"> SEQ Table \* ARABIC </w:instrText>
      </w:r>
      <w:r w:rsidRPr="00125D20">
        <w:fldChar w:fldCharType="separate"/>
      </w:r>
      <w:r w:rsidR="000959DE">
        <w:rPr>
          <w:noProof/>
        </w:rPr>
        <w:t>21</w:t>
      </w:r>
      <w:r w:rsidRPr="00125D20">
        <w:fldChar w:fldCharType="end"/>
      </w:r>
      <w:bookmarkEnd w:id="127"/>
      <w:r w:rsidRPr="00125D20">
        <w:t>: Type</w:t>
      </w:r>
      <w:r w:rsidR="00BC3CC2">
        <w:t>s</w:t>
      </w:r>
      <w:r w:rsidRPr="00125D20">
        <w:t xml:space="preserve"> of </w:t>
      </w:r>
      <w:proofErr w:type="gramStart"/>
      <w:r w:rsidRPr="00125D20">
        <w:t>scalability</w:t>
      </w:r>
      <w:bookmarkEnd w:id="128"/>
      <w:proofErr w:type="gramEnd"/>
    </w:p>
    <w:tbl>
      <w:tblPr>
        <w:tblStyle w:val="ListTable3"/>
        <w:tblW w:w="9067" w:type="dxa"/>
        <w:tblLayout w:type="fixed"/>
        <w:tblLook w:val="04A0" w:firstRow="1" w:lastRow="0" w:firstColumn="1" w:lastColumn="0" w:noHBand="0" w:noVBand="1"/>
      </w:tblPr>
      <w:tblGrid>
        <w:gridCol w:w="1940"/>
        <w:gridCol w:w="1187"/>
        <w:gridCol w:w="1188"/>
        <w:gridCol w:w="1188"/>
        <w:gridCol w:w="1188"/>
        <w:gridCol w:w="1188"/>
        <w:gridCol w:w="1188"/>
      </w:tblGrid>
      <w:tr w:rsidR="00F23A5D" w:rsidRPr="00125D20" w14:paraId="1B3B1F8D" w14:textId="77777777" w:rsidTr="00A15C88">
        <w:trPr>
          <w:cnfStyle w:val="100000000000" w:firstRow="1" w:lastRow="0" w:firstColumn="0" w:lastColumn="0" w:oddVBand="0" w:evenVBand="0" w:oddHBand="0" w:evenHBand="0" w:firstRowFirstColumn="0" w:firstRowLastColumn="0" w:lastRowFirstColumn="0" w:lastRowLastColumn="0"/>
          <w:trHeight w:val="276"/>
        </w:trPr>
        <w:tc>
          <w:tcPr>
            <w:cnfStyle w:val="001000000100" w:firstRow="0" w:lastRow="0" w:firstColumn="1" w:lastColumn="0" w:oddVBand="0" w:evenVBand="0" w:oddHBand="0" w:evenHBand="0" w:firstRowFirstColumn="1" w:firstRowLastColumn="0" w:lastRowFirstColumn="0" w:lastRowLastColumn="0"/>
            <w:tcW w:w="1940" w:type="dxa"/>
            <w:tcBorders>
              <w:right w:val="single" w:sz="4" w:space="0" w:color="FFFFFF" w:themeColor="background1"/>
            </w:tcBorders>
            <w:noWrap/>
            <w:vAlign w:val="bottom"/>
            <w:hideMark/>
          </w:tcPr>
          <w:p w14:paraId="562AD3B6" w14:textId="77777777" w:rsidR="00486AD3" w:rsidRPr="00125D20" w:rsidRDefault="00486AD3" w:rsidP="00486AD3">
            <w:pPr>
              <w:jc w:val="center"/>
            </w:pPr>
          </w:p>
        </w:tc>
        <w:tc>
          <w:tcPr>
            <w:tcW w:w="2375" w:type="dxa"/>
            <w:gridSpan w:val="2"/>
            <w:tcBorders>
              <w:top w:val="single" w:sz="4" w:space="0" w:color="000000" w:themeColor="text1"/>
              <w:left w:val="single" w:sz="4" w:space="0" w:color="FFFFFF" w:themeColor="background1"/>
              <w:bottom w:val="single" w:sz="4" w:space="0" w:color="000000" w:themeColor="text1"/>
              <w:right w:val="single" w:sz="4" w:space="0" w:color="FFFFFF" w:themeColor="background1"/>
            </w:tcBorders>
            <w:noWrap/>
            <w:vAlign w:val="bottom"/>
            <w:hideMark/>
          </w:tcPr>
          <w:p w14:paraId="4408D62B" w14:textId="77777777" w:rsidR="00486AD3" w:rsidRPr="00125D20" w:rsidRDefault="00486AD3" w:rsidP="00486AD3">
            <w:pPr>
              <w:jc w:val="center"/>
              <w:cnfStyle w:val="100000000000" w:firstRow="1" w:lastRow="0" w:firstColumn="0" w:lastColumn="0" w:oddVBand="0" w:evenVBand="0" w:oddHBand="0" w:evenHBand="0" w:firstRowFirstColumn="0" w:firstRowLastColumn="0" w:lastRowFirstColumn="0" w:lastRowLastColumn="0"/>
            </w:pPr>
            <w:r w:rsidRPr="00125D20">
              <w:t xml:space="preserve">Scaling-up (to achieve a higher impact) </w:t>
            </w:r>
            <w:r w:rsidRPr="00125D20">
              <w:rPr>
                <w:b w:val="0"/>
                <w:bCs w:val="0"/>
              </w:rPr>
              <w:t>(n=172)</w:t>
            </w:r>
          </w:p>
        </w:tc>
        <w:tc>
          <w:tcPr>
            <w:tcW w:w="2376" w:type="dxa"/>
            <w:gridSpan w:val="2"/>
            <w:tcBorders>
              <w:top w:val="single" w:sz="4" w:space="0" w:color="000000" w:themeColor="text1"/>
              <w:left w:val="single" w:sz="4" w:space="0" w:color="FFFFFF" w:themeColor="background1"/>
              <w:bottom w:val="nil"/>
              <w:right w:val="single" w:sz="4" w:space="0" w:color="FFFFFF" w:themeColor="background1"/>
            </w:tcBorders>
            <w:noWrap/>
            <w:vAlign w:val="bottom"/>
            <w:hideMark/>
          </w:tcPr>
          <w:p w14:paraId="220CFC6D" w14:textId="77777777" w:rsidR="00486AD3" w:rsidRPr="00125D20" w:rsidRDefault="00486AD3" w:rsidP="00486AD3">
            <w:pPr>
              <w:jc w:val="center"/>
              <w:cnfStyle w:val="100000000000" w:firstRow="1" w:lastRow="0" w:firstColumn="0" w:lastColumn="0" w:oddVBand="0" w:evenVBand="0" w:oddHBand="0" w:evenHBand="0" w:firstRowFirstColumn="0" w:firstRowLastColumn="0" w:lastRowFirstColumn="0" w:lastRowLastColumn="0"/>
            </w:pPr>
            <w:r w:rsidRPr="00125D20">
              <w:t xml:space="preserve">Scaling-out (to different geographic areas) </w:t>
            </w:r>
            <w:r w:rsidRPr="00125D20">
              <w:rPr>
                <w:b w:val="0"/>
                <w:bCs w:val="0"/>
              </w:rPr>
              <w:t>(n=149)</w:t>
            </w:r>
          </w:p>
        </w:tc>
        <w:tc>
          <w:tcPr>
            <w:tcW w:w="2376" w:type="dxa"/>
            <w:gridSpan w:val="2"/>
            <w:tcBorders>
              <w:left w:val="single" w:sz="4" w:space="0" w:color="FFFFFF" w:themeColor="background1"/>
            </w:tcBorders>
            <w:noWrap/>
            <w:vAlign w:val="bottom"/>
            <w:hideMark/>
          </w:tcPr>
          <w:p w14:paraId="673C9C0A" w14:textId="77777777" w:rsidR="00486AD3" w:rsidRPr="00125D20" w:rsidRDefault="00486AD3" w:rsidP="00486AD3">
            <w:pPr>
              <w:jc w:val="center"/>
              <w:cnfStyle w:val="100000000000" w:firstRow="1" w:lastRow="0" w:firstColumn="0" w:lastColumn="0" w:oddVBand="0" w:evenVBand="0" w:oddHBand="0" w:evenHBand="0" w:firstRowFirstColumn="0" w:firstRowLastColumn="0" w:lastRowFirstColumn="0" w:lastRowLastColumn="0"/>
            </w:pPr>
            <w:r w:rsidRPr="00125D20">
              <w:t xml:space="preserve">Scaling-deep (by changing cultural and social values and practices) </w:t>
            </w:r>
            <w:r w:rsidRPr="00125D20">
              <w:rPr>
                <w:b w:val="0"/>
                <w:bCs w:val="0"/>
              </w:rPr>
              <w:t>(n=140)</w:t>
            </w:r>
          </w:p>
        </w:tc>
      </w:tr>
      <w:tr w:rsidR="00F23A5D" w:rsidRPr="00125D20" w14:paraId="0720AF2C" w14:textId="77777777" w:rsidTr="00CA4FC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463617A0" w14:textId="77777777" w:rsidR="00486AD3" w:rsidRPr="00125D20" w:rsidRDefault="00486AD3" w:rsidP="00486AD3">
            <w:pPr>
              <w:jc w:val="center"/>
            </w:pPr>
            <w:r w:rsidRPr="00125D20">
              <w:t>response</w:t>
            </w:r>
          </w:p>
        </w:tc>
        <w:tc>
          <w:tcPr>
            <w:tcW w:w="1187" w:type="dxa"/>
            <w:tcBorders>
              <w:left w:val="single" w:sz="4" w:space="0" w:color="000000" w:themeColor="text1"/>
            </w:tcBorders>
            <w:noWrap/>
            <w:vAlign w:val="center"/>
            <w:hideMark/>
          </w:tcPr>
          <w:p w14:paraId="24351FD5" w14:textId="77777777" w:rsidR="00486AD3" w:rsidRPr="00125D20"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abs</w:t>
            </w:r>
          </w:p>
        </w:tc>
        <w:tc>
          <w:tcPr>
            <w:tcW w:w="1188" w:type="dxa"/>
            <w:tcBorders>
              <w:right w:val="single" w:sz="4" w:space="0" w:color="000000" w:themeColor="text1"/>
            </w:tcBorders>
            <w:shd w:val="clear" w:color="auto" w:fill="E7E6E6" w:themeFill="background2"/>
            <w:noWrap/>
            <w:vAlign w:val="center"/>
            <w:hideMark/>
          </w:tcPr>
          <w:p w14:paraId="2512E587" w14:textId="77777777" w:rsidR="00486AD3" w:rsidRPr="00125D20"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w:t>
            </w:r>
          </w:p>
        </w:tc>
        <w:tc>
          <w:tcPr>
            <w:tcW w:w="1188" w:type="dxa"/>
            <w:tcBorders>
              <w:top w:val="nil"/>
              <w:left w:val="single" w:sz="4" w:space="0" w:color="000000" w:themeColor="text1"/>
            </w:tcBorders>
            <w:noWrap/>
            <w:vAlign w:val="center"/>
            <w:hideMark/>
          </w:tcPr>
          <w:p w14:paraId="60FC39E4" w14:textId="77777777" w:rsidR="00486AD3" w:rsidRPr="00125D20"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abs</w:t>
            </w:r>
          </w:p>
        </w:tc>
        <w:tc>
          <w:tcPr>
            <w:tcW w:w="1188" w:type="dxa"/>
            <w:tcBorders>
              <w:top w:val="nil"/>
              <w:right w:val="single" w:sz="4" w:space="0" w:color="000000" w:themeColor="text1"/>
            </w:tcBorders>
            <w:shd w:val="clear" w:color="auto" w:fill="E7E6E6" w:themeFill="background2"/>
            <w:noWrap/>
            <w:vAlign w:val="center"/>
            <w:hideMark/>
          </w:tcPr>
          <w:p w14:paraId="4745D577" w14:textId="77777777" w:rsidR="00486AD3" w:rsidRPr="00125D20"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w:t>
            </w:r>
          </w:p>
        </w:tc>
        <w:tc>
          <w:tcPr>
            <w:tcW w:w="1188" w:type="dxa"/>
            <w:tcBorders>
              <w:left w:val="single" w:sz="4" w:space="0" w:color="000000" w:themeColor="text1"/>
            </w:tcBorders>
            <w:noWrap/>
            <w:vAlign w:val="center"/>
            <w:hideMark/>
          </w:tcPr>
          <w:p w14:paraId="5D1B16D0" w14:textId="77777777" w:rsidR="00486AD3" w:rsidRPr="00125D20"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abs</w:t>
            </w:r>
          </w:p>
        </w:tc>
        <w:tc>
          <w:tcPr>
            <w:tcW w:w="1188" w:type="dxa"/>
            <w:shd w:val="clear" w:color="auto" w:fill="E7E6E6" w:themeFill="background2"/>
            <w:noWrap/>
            <w:vAlign w:val="center"/>
            <w:hideMark/>
          </w:tcPr>
          <w:p w14:paraId="73470892" w14:textId="77777777" w:rsidR="00486AD3" w:rsidRPr="00125D20"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w:t>
            </w:r>
          </w:p>
        </w:tc>
      </w:tr>
      <w:tr w:rsidR="00F23A5D" w:rsidRPr="00125D20" w14:paraId="38CAEFC5" w14:textId="77777777" w:rsidTr="00CA4FC8">
        <w:trPr>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0BECCE47" w14:textId="77777777" w:rsidR="00486AD3" w:rsidRPr="00125D20" w:rsidRDefault="00486AD3" w:rsidP="00486AD3">
            <w:pPr>
              <w:jc w:val="center"/>
            </w:pPr>
            <w:r w:rsidRPr="00125D20">
              <w:t>0</w:t>
            </w:r>
          </w:p>
        </w:tc>
        <w:tc>
          <w:tcPr>
            <w:tcW w:w="1187" w:type="dxa"/>
            <w:tcBorders>
              <w:top w:val="single" w:sz="4" w:space="0" w:color="000000" w:themeColor="text1"/>
              <w:left w:val="single" w:sz="4" w:space="0" w:color="000000" w:themeColor="text1"/>
              <w:bottom w:val="single" w:sz="4" w:space="0" w:color="000000" w:themeColor="text1"/>
            </w:tcBorders>
            <w:noWrap/>
            <w:vAlign w:val="center"/>
            <w:hideMark/>
          </w:tcPr>
          <w:p w14:paraId="16B2427A" w14:textId="77777777" w:rsidR="00486AD3" w:rsidRPr="00125D20"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3</w:t>
            </w:r>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4FACFD23" w14:textId="77777777" w:rsidR="00486AD3" w:rsidRPr="00125D20"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1.74%</w:t>
            </w:r>
          </w:p>
        </w:tc>
        <w:tc>
          <w:tcPr>
            <w:tcW w:w="1188" w:type="dxa"/>
            <w:tcBorders>
              <w:left w:val="single" w:sz="4" w:space="0" w:color="000000" w:themeColor="text1"/>
            </w:tcBorders>
            <w:noWrap/>
            <w:vAlign w:val="center"/>
            <w:hideMark/>
          </w:tcPr>
          <w:p w14:paraId="3A78181C" w14:textId="77777777" w:rsidR="00486AD3" w:rsidRPr="00125D20"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11</w:t>
            </w:r>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2C41AF55" w14:textId="77777777" w:rsidR="00486AD3" w:rsidRPr="00CA4FC8"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rPr>
            </w:pPr>
            <w:r w:rsidRPr="00CA4FC8">
              <w:rPr>
                <w:sz w:val="20"/>
                <w:szCs w:val="20"/>
              </w:rPr>
              <w:t>7.38%</w:t>
            </w:r>
          </w:p>
        </w:tc>
        <w:tc>
          <w:tcPr>
            <w:tcW w:w="1188" w:type="dxa"/>
            <w:tcBorders>
              <w:left w:val="single" w:sz="4" w:space="0" w:color="000000" w:themeColor="text1"/>
            </w:tcBorders>
            <w:noWrap/>
            <w:vAlign w:val="center"/>
            <w:hideMark/>
          </w:tcPr>
          <w:p w14:paraId="6EF01C74" w14:textId="77777777" w:rsidR="00486AD3" w:rsidRPr="00125D20"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17</w:t>
            </w:r>
          </w:p>
        </w:tc>
        <w:tc>
          <w:tcPr>
            <w:tcW w:w="1188" w:type="dxa"/>
            <w:shd w:val="clear" w:color="auto" w:fill="E7E6E6" w:themeFill="background2"/>
            <w:noWrap/>
            <w:vAlign w:val="center"/>
            <w:hideMark/>
          </w:tcPr>
          <w:p w14:paraId="0C808069" w14:textId="77777777" w:rsidR="00486AD3" w:rsidRPr="00CA4FC8"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rPr>
            </w:pPr>
            <w:r w:rsidRPr="00CA4FC8">
              <w:rPr>
                <w:sz w:val="20"/>
                <w:szCs w:val="20"/>
              </w:rPr>
              <w:t>12.14%</w:t>
            </w:r>
          </w:p>
        </w:tc>
      </w:tr>
      <w:tr w:rsidR="00F23A5D" w:rsidRPr="00125D20" w14:paraId="306869F5" w14:textId="77777777" w:rsidTr="00CA4FC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5C5D382C" w14:textId="77777777" w:rsidR="00486AD3" w:rsidRPr="00125D20" w:rsidRDefault="00486AD3" w:rsidP="00486AD3">
            <w:pPr>
              <w:jc w:val="center"/>
            </w:pPr>
            <w:r w:rsidRPr="00125D20">
              <w:t>1</w:t>
            </w:r>
          </w:p>
        </w:tc>
        <w:tc>
          <w:tcPr>
            <w:tcW w:w="1187" w:type="dxa"/>
            <w:tcBorders>
              <w:left w:val="single" w:sz="4" w:space="0" w:color="000000" w:themeColor="text1"/>
            </w:tcBorders>
            <w:noWrap/>
            <w:vAlign w:val="center"/>
            <w:hideMark/>
          </w:tcPr>
          <w:p w14:paraId="7F40E77E" w14:textId="77777777" w:rsidR="00486AD3" w:rsidRPr="00125D20"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4</w:t>
            </w:r>
          </w:p>
        </w:tc>
        <w:tc>
          <w:tcPr>
            <w:tcW w:w="1188" w:type="dxa"/>
            <w:tcBorders>
              <w:right w:val="single" w:sz="4" w:space="0" w:color="000000" w:themeColor="text1"/>
            </w:tcBorders>
            <w:shd w:val="clear" w:color="auto" w:fill="E7E6E6" w:themeFill="background2"/>
            <w:noWrap/>
            <w:vAlign w:val="center"/>
            <w:hideMark/>
          </w:tcPr>
          <w:p w14:paraId="77FDC21C" w14:textId="77777777" w:rsidR="00486AD3" w:rsidRPr="00125D20"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2.33%</w:t>
            </w:r>
          </w:p>
        </w:tc>
        <w:tc>
          <w:tcPr>
            <w:tcW w:w="1188" w:type="dxa"/>
            <w:tcBorders>
              <w:left w:val="single" w:sz="4" w:space="0" w:color="000000" w:themeColor="text1"/>
            </w:tcBorders>
            <w:noWrap/>
            <w:vAlign w:val="center"/>
            <w:hideMark/>
          </w:tcPr>
          <w:p w14:paraId="5D0C9765" w14:textId="77777777" w:rsidR="00486AD3" w:rsidRPr="00125D20"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6</w:t>
            </w:r>
          </w:p>
        </w:tc>
        <w:tc>
          <w:tcPr>
            <w:tcW w:w="1188" w:type="dxa"/>
            <w:tcBorders>
              <w:right w:val="single" w:sz="4" w:space="0" w:color="000000" w:themeColor="text1"/>
            </w:tcBorders>
            <w:shd w:val="clear" w:color="auto" w:fill="E7E6E6" w:themeFill="background2"/>
            <w:noWrap/>
            <w:vAlign w:val="center"/>
            <w:hideMark/>
          </w:tcPr>
          <w:p w14:paraId="4718D4D5" w14:textId="77777777" w:rsidR="00486AD3" w:rsidRPr="00CA4FC8"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rPr>
            </w:pPr>
            <w:r w:rsidRPr="00CA4FC8">
              <w:rPr>
                <w:sz w:val="20"/>
                <w:szCs w:val="20"/>
              </w:rPr>
              <w:t>4.03%</w:t>
            </w:r>
          </w:p>
        </w:tc>
        <w:tc>
          <w:tcPr>
            <w:tcW w:w="1188" w:type="dxa"/>
            <w:tcBorders>
              <w:left w:val="single" w:sz="4" w:space="0" w:color="000000" w:themeColor="text1"/>
            </w:tcBorders>
            <w:noWrap/>
            <w:vAlign w:val="center"/>
            <w:hideMark/>
          </w:tcPr>
          <w:p w14:paraId="1EA9D2BC" w14:textId="77777777" w:rsidR="00486AD3" w:rsidRPr="00125D20"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12</w:t>
            </w:r>
          </w:p>
        </w:tc>
        <w:tc>
          <w:tcPr>
            <w:tcW w:w="1188" w:type="dxa"/>
            <w:shd w:val="clear" w:color="auto" w:fill="E7E6E6" w:themeFill="background2"/>
            <w:noWrap/>
            <w:vAlign w:val="center"/>
            <w:hideMark/>
          </w:tcPr>
          <w:p w14:paraId="74064A97" w14:textId="77777777" w:rsidR="00486AD3" w:rsidRPr="00CA4FC8"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rPr>
            </w:pPr>
            <w:r w:rsidRPr="00CA4FC8">
              <w:rPr>
                <w:sz w:val="20"/>
                <w:szCs w:val="20"/>
              </w:rPr>
              <w:t>8.57%</w:t>
            </w:r>
          </w:p>
        </w:tc>
      </w:tr>
      <w:tr w:rsidR="00F23A5D" w:rsidRPr="00125D20" w14:paraId="0E002297" w14:textId="77777777" w:rsidTr="00CA4FC8">
        <w:trPr>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30B5B372" w14:textId="77777777" w:rsidR="00486AD3" w:rsidRPr="00125D20" w:rsidRDefault="00486AD3" w:rsidP="00486AD3">
            <w:pPr>
              <w:jc w:val="center"/>
            </w:pPr>
            <w:r w:rsidRPr="00125D20">
              <w:t>2</w:t>
            </w:r>
          </w:p>
        </w:tc>
        <w:tc>
          <w:tcPr>
            <w:tcW w:w="1187" w:type="dxa"/>
            <w:tcBorders>
              <w:top w:val="single" w:sz="4" w:space="0" w:color="000000" w:themeColor="text1"/>
              <w:left w:val="single" w:sz="4" w:space="0" w:color="000000" w:themeColor="text1"/>
              <w:bottom w:val="single" w:sz="4" w:space="0" w:color="000000" w:themeColor="text1"/>
            </w:tcBorders>
            <w:noWrap/>
            <w:vAlign w:val="center"/>
            <w:hideMark/>
          </w:tcPr>
          <w:p w14:paraId="45B1F547" w14:textId="77777777" w:rsidR="00486AD3" w:rsidRPr="00125D20"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2</w:t>
            </w:r>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571B8EF7" w14:textId="77777777" w:rsidR="00486AD3" w:rsidRPr="00125D20"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1.16%</w:t>
            </w:r>
          </w:p>
        </w:tc>
        <w:tc>
          <w:tcPr>
            <w:tcW w:w="1188" w:type="dxa"/>
            <w:tcBorders>
              <w:left w:val="single" w:sz="4" w:space="0" w:color="000000" w:themeColor="text1"/>
            </w:tcBorders>
            <w:noWrap/>
            <w:vAlign w:val="center"/>
            <w:hideMark/>
          </w:tcPr>
          <w:p w14:paraId="57488254" w14:textId="77777777" w:rsidR="00486AD3" w:rsidRPr="00125D20"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7</w:t>
            </w:r>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13BCC03D" w14:textId="77777777" w:rsidR="00486AD3" w:rsidRPr="00CA4FC8"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rPr>
            </w:pPr>
            <w:r w:rsidRPr="00CA4FC8">
              <w:rPr>
                <w:sz w:val="20"/>
                <w:szCs w:val="20"/>
              </w:rPr>
              <w:t>4.70%</w:t>
            </w:r>
          </w:p>
        </w:tc>
        <w:tc>
          <w:tcPr>
            <w:tcW w:w="1188" w:type="dxa"/>
            <w:tcBorders>
              <w:left w:val="single" w:sz="4" w:space="0" w:color="000000" w:themeColor="text1"/>
            </w:tcBorders>
            <w:noWrap/>
            <w:vAlign w:val="center"/>
            <w:hideMark/>
          </w:tcPr>
          <w:p w14:paraId="4B2790F8" w14:textId="77777777" w:rsidR="00486AD3" w:rsidRPr="00125D20"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10</w:t>
            </w:r>
          </w:p>
        </w:tc>
        <w:tc>
          <w:tcPr>
            <w:tcW w:w="1188" w:type="dxa"/>
            <w:shd w:val="clear" w:color="auto" w:fill="E7E6E6" w:themeFill="background2"/>
            <w:noWrap/>
            <w:vAlign w:val="center"/>
            <w:hideMark/>
          </w:tcPr>
          <w:p w14:paraId="47F14566" w14:textId="77777777" w:rsidR="00486AD3" w:rsidRPr="00CA4FC8"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rPr>
            </w:pPr>
            <w:r w:rsidRPr="00CA4FC8">
              <w:rPr>
                <w:sz w:val="20"/>
                <w:szCs w:val="20"/>
              </w:rPr>
              <w:t>7.14%</w:t>
            </w:r>
          </w:p>
        </w:tc>
      </w:tr>
      <w:tr w:rsidR="00F23A5D" w:rsidRPr="00125D20" w14:paraId="31BE4426" w14:textId="77777777" w:rsidTr="00CA4FC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363BA7BD" w14:textId="77777777" w:rsidR="00486AD3" w:rsidRPr="00125D20" w:rsidRDefault="00486AD3" w:rsidP="00486AD3">
            <w:pPr>
              <w:jc w:val="center"/>
            </w:pPr>
            <w:r w:rsidRPr="00125D20">
              <w:t>3</w:t>
            </w:r>
          </w:p>
        </w:tc>
        <w:tc>
          <w:tcPr>
            <w:tcW w:w="1187" w:type="dxa"/>
            <w:tcBorders>
              <w:left w:val="single" w:sz="4" w:space="0" w:color="000000" w:themeColor="text1"/>
            </w:tcBorders>
            <w:noWrap/>
            <w:vAlign w:val="center"/>
            <w:hideMark/>
          </w:tcPr>
          <w:p w14:paraId="299ECFEF" w14:textId="77777777" w:rsidR="00486AD3" w:rsidRPr="00125D20"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6</w:t>
            </w:r>
          </w:p>
        </w:tc>
        <w:tc>
          <w:tcPr>
            <w:tcW w:w="1188" w:type="dxa"/>
            <w:tcBorders>
              <w:right w:val="single" w:sz="4" w:space="0" w:color="000000" w:themeColor="text1"/>
            </w:tcBorders>
            <w:shd w:val="clear" w:color="auto" w:fill="E7E6E6" w:themeFill="background2"/>
            <w:noWrap/>
            <w:vAlign w:val="center"/>
            <w:hideMark/>
          </w:tcPr>
          <w:p w14:paraId="4C9BC83C" w14:textId="77777777" w:rsidR="00486AD3" w:rsidRPr="00125D20"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3.49%</w:t>
            </w:r>
          </w:p>
        </w:tc>
        <w:tc>
          <w:tcPr>
            <w:tcW w:w="1188" w:type="dxa"/>
            <w:tcBorders>
              <w:left w:val="single" w:sz="4" w:space="0" w:color="000000" w:themeColor="text1"/>
            </w:tcBorders>
            <w:noWrap/>
            <w:vAlign w:val="center"/>
            <w:hideMark/>
          </w:tcPr>
          <w:p w14:paraId="0F5D796C" w14:textId="77777777" w:rsidR="00486AD3" w:rsidRPr="00125D20"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3</w:t>
            </w:r>
          </w:p>
        </w:tc>
        <w:tc>
          <w:tcPr>
            <w:tcW w:w="1188" w:type="dxa"/>
            <w:tcBorders>
              <w:right w:val="single" w:sz="4" w:space="0" w:color="000000" w:themeColor="text1"/>
            </w:tcBorders>
            <w:shd w:val="clear" w:color="auto" w:fill="E7E6E6" w:themeFill="background2"/>
            <w:noWrap/>
            <w:vAlign w:val="center"/>
            <w:hideMark/>
          </w:tcPr>
          <w:p w14:paraId="1007CCA0" w14:textId="77777777" w:rsidR="00486AD3" w:rsidRPr="00CA4FC8"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rPr>
            </w:pPr>
            <w:r w:rsidRPr="00CA4FC8">
              <w:rPr>
                <w:sz w:val="20"/>
                <w:szCs w:val="20"/>
              </w:rPr>
              <w:t>2.01%</w:t>
            </w:r>
          </w:p>
        </w:tc>
        <w:tc>
          <w:tcPr>
            <w:tcW w:w="1188" w:type="dxa"/>
            <w:tcBorders>
              <w:left w:val="single" w:sz="4" w:space="0" w:color="000000" w:themeColor="text1"/>
            </w:tcBorders>
            <w:noWrap/>
            <w:vAlign w:val="center"/>
            <w:hideMark/>
          </w:tcPr>
          <w:p w14:paraId="1641C5EF" w14:textId="77777777" w:rsidR="00486AD3" w:rsidRPr="00125D20"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10</w:t>
            </w:r>
          </w:p>
        </w:tc>
        <w:tc>
          <w:tcPr>
            <w:tcW w:w="1188" w:type="dxa"/>
            <w:shd w:val="clear" w:color="auto" w:fill="E7E6E6" w:themeFill="background2"/>
            <w:noWrap/>
            <w:vAlign w:val="center"/>
            <w:hideMark/>
          </w:tcPr>
          <w:p w14:paraId="745310F4" w14:textId="77777777" w:rsidR="00486AD3" w:rsidRPr="00CA4FC8"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rPr>
            </w:pPr>
            <w:r w:rsidRPr="00CA4FC8">
              <w:rPr>
                <w:sz w:val="20"/>
                <w:szCs w:val="20"/>
              </w:rPr>
              <w:t>7.14%</w:t>
            </w:r>
          </w:p>
        </w:tc>
      </w:tr>
      <w:tr w:rsidR="00F23A5D" w:rsidRPr="00125D20" w14:paraId="50085CD4" w14:textId="77777777" w:rsidTr="00CA4FC8">
        <w:trPr>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6B4921AC" w14:textId="77777777" w:rsidR="00486AD3" w:rsidRPr="00125D20" w:rsidRDefault="00486AD3" w:rsidP="00486AD3">
            <w:pPr>
              <w:jc w:val="center"/>
            </w:pPr>
            <w:r w:rsidRPr="00125D20">
              <w:t>4</w:t>
            </w:r>
          </w:p>
        </w:tc>
        <w:tc>
          <w:tcPr>
            <w:tcW w:w="1187" w:type="dxa"/>
            <w:tcBorders>
              <w:top w:val="single" w:sz="4" w:space="0" w:color="000000" w:themeColor="text1"/>
              <w:left w:val="single" w:sz="4" w:space="0" w:color="000000" w:themeColor="text1"/>
              <w:bottom w:val="single" w:sz="4" w:space="0" w:color="000000" w:themeColor="text1"/>
            </w:tcBorders>
            <w:noWrap/>
            <w:vAlign w:val="center"/>
            <w:hideMark/>
          </w:tcPr>
          <w:p w14:paraId="6F9DA257" w14:textId="77777777" w:rsidR="00486AD3" w:rsidRPr="00125D20"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6</w:t>
            </w:r>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0D69E250" w14:textId="77777777" w:rsidR="00486AD3" w:rsidRPr="00125D20"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3.49%</w:t>
            </w:r>
          </w:p>
        </w:tc>
        <w:tc>
          <w:tcPr>
            <w:tcW w:w="1188" w:type="dxa"/>
            <w:tcBorders>
              <w:left w:val="single" w:sz="4" w:space="0" w:color="000000" w:themeColor="text1"/>
            </w:tcBorders>
            <w:noWrap/>
            <w:vAlign w:val="center"/>
            <w:hideMark/>
          </w:tcPr>
          <w:p w14:paraId="321BD089" w14:textId="77777777" w:rsidR="00486AD3" w:rsidRPr="00125D20"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5</w:t>
            </w:r>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701BD775" w14:textId="77777777" w:rsidR="00486AD3" w:rsidRPr="00CA4FC8"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rPr>
            </w:pPr>
            <w:r w:rsidRPr="00CA4FC8">
              <w:rPr>
                <w:sz w:val="20"/>
                <w:szCs w:val="20"/>
              </w:rPr>
              <w:t>3.36%</w:t>
            </w:r>
          </w:p>
        </w:tc>
        <w:tc>
          <w:tcPr>
            <w:tcW w:w="1188" w:type="dxa"/>
            <w:tcBorders>
              <w:left w:val="single" w:sz="4" w:space="0" w:color="000000" w:themeColor="text1"/>
            </w:tcBorders>
            <w:noWrap/>
            <w:vAlign w:val="center"/>
            <w:hideMark/>
          </w:tcPr>
          <w:p w14:paraId="77258C7A" w14:textId="77777777" w:rsidR="00486AD3" w:rsidRPr="00125D20"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13</w:t>
            </w:r>
          </w:p>
        </w:tc>
        <w:tc>
          <w:tcPr>
            <w:tcW w:w="1188" w:type="dxa"/>
            <w:shd w:val="clear" w:color="auto" w:fill="E7E6E6" w:themeFill="background2"/>
            <w:noWrap/>
            <w:vAlign w:val="center"/>
            <w:hideMark/>
          </w:tcPr>
          <w:p w14:paraId="768B1097" w14:textId="77777777" w:rsidR="00486AD3" w:rsidRPr="00CA4FC8"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rPr>
            </w:pPr>
            <w:r w:rsidRPr="00CA4FC8">
              <w:rPr>
                <w:sz w:val="20"/>
                <w:szCs w:val="20"/>
              </w:rPr>
              <w:t>9.29%</w:t>
            </w:r>
          </w:p>
        </w:tc>
      </w:tr>
      <w:tr w:rsidR="00F23A5D" w:rsidRPr="00125D20" w14:paraId="09542022" w14:textId="77777777" w:rsidTr="00CA4FC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6BDE011D" w14:textId="77777777" w:rsidR="00486AD3" w:rsidRPr="00125D20" w:rsidRDefault="00486AD3" w:rsidP="00486AD3">
            <w:pPr>
              <w:jc w:val="center"/>
            </w:pPr>
            <w:r w:rsidRPr="00125D20">
              <w:lastRenderedPageBreak/>
              <w:t>5</w:t>
            </w:r>
          </w:p>
        </w:tc>
        <w:tc>
          <w:tcPr>
            <w:tcW w:w="1187" w:type="dxa"/>
            <w:tcBorders>
              <w:left w:val="single" w:sz="4" w:space="0" w:color="000000" w:themeColor="text1"/>
            </w:tcBorders>
            <w:noWrap/>
            <w:vAlign w:val="center"/>
            <w:hideMark/>
          </w:tcPr>
          <w:p w14:paraId="3EDD960B" w14:textId="77777777" w:rsidR="00486AD3" w:rsidRPr="00125D20"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21</w:t>
            </w:r>
          </w:p>
        </w:tc>
        <w:tc>
          <w:tcPr>
            <w:tcW w:w="1188" w:type="dxa"/>
            <w:tcBorders>
              <w:right w:val="single" w:sz="4" w:space="0" w:color="000000" w:themeColor="text1"/>
            </w:tcBorders>
            <w:shd w:val="clear" w:color="auto" w:fill="E7E6E6" w:themeFill="background2"/>
            <w:noWrap/>
            <w:vAlign w:val="center"/>
            <w:hideMark/>
          </w:tcPr>
          <w:p w14:paraId="55D1FC09" w14:textId="77777777" w:rsidR="00486AD3" w:rsidRPr="00125D20"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12.21%</w:t>
            </w:r>
          </w:p>
        </w:tc>
        <w:tc>
          <w:tcPr>
            <w:tcW w:w="1188" w:type="dxa"/>
            <w:tcBorders>
              <w:left w:val="single" w:sz="4" w:space="0" w:color="000000" w:themeColor="text1"/>
            </w:tcBorders>
            <w:noWrap/>
            <w:vAlign w:val="center"/>
            <w:hideMark/>
          </w:tcPr>
          <w:p w14:paraId="73BECF84" w14:textId="77777777" w:rsidR="00486AD3" w:rsidRPr="00125D20"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25</w:t>
            </w:r>
          </w:p>
        </w:tc>
        <w:tc>
          <w:tcPr>
            <w:tcW w:w="1188" w:type="dxa"/>
            <w:tcBorders>
              <w:right w:val="single" w:sz="4" w:space="0" w:color="000000" w:themeColor="text1"/>
            </w:tcBorders>
            <w:shd w:val="clear" w:color="auto" w:fill="E7E6E6" w:themeFill="background2"/>
            <w:noWrap/>
            <w:vAlign w:val="center"/>
            <w:hideMark/>
          </w:tcPr>
          <w:p w14:paraId="7A2BEA85" w14:textId="77777777" w:rsidR="00486AD3" w:rsidRPr="00CA4FC8"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rPr>
            </w:pPr>
            <w:r w:rsidRPr="00CA4FC8">
              <w:rPr>
                <w:sz w:val="20"/>
                <w:szCs w:val="20"/>
              </w:rPr>
              <w:t>16.78%</w:t>
            </w:r>
          </w:p>
        </w:tc>
        <w:tc>
          <w:tcPr>
            <w:tcW w:w="1188" w:type="dxa"/>
            <w:tcBorders>
              <w:left w:val="single" w:sz="4" w:space="0" w:color="000000" w:themeColor="text1"/>
            </w:tcBorders>
            <w:noWrap/>
            <w:vAlign w:val="center"/>
            <w:hideMark/>
          </w:tcPr>
          <w:p w14:paraId="01D0DBFE" w14:textId="77777777" w:rsidR="00486AD3" w:rsidRPr="00125D20"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17</w:t>
            </w:r>
          </w:p>
        </w:tc>
        <w:tc>
          <w:tcPr>
            <w:tcW w:w="1188" w:type="dxa"/>
            <w:shd w:val="clear" w:color="auto" w:fill="E7E6E6" w:themeFill="background2"/>
            <w:noWrap/>
            <w:vAlign w:val="center"/>
            <w:hideMark/>
          </w:tcPr>
          <w:p w14:paraId="44945380" w14:textId="77777777" w:rsidR="00486AD3" w:rsidRPr="00CA4FC8"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rPr>
            </w:pPr>
            <w:r w:rsidRPr="00CA4FC8">
              <w:rPr>
                <w:sz w:val="20"/>
                <w:szCs w:val="20"/>
              </w:rPr>
              <w:t>12.14%</w:t>
            </w:r>
          </w:p>
        </w:tc>
      </w:tr>
      <w:tr w:rsidR="00F23A5D" w:rsidRPr="00125D20" w14:paraId="4CB55B7B" w14:textId="77777777" w:rsidTr="00CA4FC8">
        <w:trPr>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7B617F88" w14:textId="77777777" w:rsidR="00486AD3" w:rsidRPr="00125D20" w:rsidRDefault="00486AD3" w:rsidP="00486AD3">
            <w:pPr>
              <w:jc w:val="center"/>
            </w:pPr>
            <w:r w:rsidRPr="00125D20">
              <w:t>6</w:t>
            </w:r>
          </w:p>
        </w:tc>
        <w:tc>
          <w:tcPr>
            <w:tcW w:w="1187" w:type="dxa"/>
            <w:tcBorders>
              <w:top w:val="single" w:sz="4" w:space="0" w:color="000000" w:themeColor="text1"/>
              <w:left w:val="single" w:sz="4" w:space="0" w:color="000000" w:themeColor="text1"/>
              <w:bottom w:val="single" w:sz="4" w:space="0" w:color="000000" w:themeColor="text1"/>
            </w:tcBorders>
            <w:noWrap/>
            <w:vAlign w:val="center"/>
            <w:hideMark/>
          </w:tcPr>
          <w:p w14:paraId="666673AC" w14:textId="77777777" w:rsidR="00486AD3" w:rsidRPr="00125D20"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11</w:t>
            </w:r>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037083A6" w14:textId="77777777" w:rsidR="00486AD3" w:rsidRPr="00125D20"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6.40%</w:t>
            </w:r>
          </w:p>
        </w:tc>
        <w:tc>
          <w:tcPr>
            <w:tcW w:w="1188" w:type="dxa"/>
            <w:tcBorders>
              <w:left w:val="single" w:sz="4" w:space="0" w:color="000000" w:themeColor="text1"/>
            </w:tcBorders>
            <w:noWrap/>
            <w:vAlign w:val="center"/>
            <w:hideMark/>
          </w:tcPr>
          <w:p w14:paraId="0E773BF1" w14:textId="77777777" w:rsidR="00486AD3" w:rsidRPr="00125D20"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6</w:t>
            </w:r>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0F434EB7" w14:textId="77777777" w:rsidR="00486AD3" w:rsidRPr="00CA4FC8"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rPr>
            </w:pPr>
            <w:r w:rsidRPr="00CA4FC8">
              <w:rPr>
                <w:sz w:val="20"/>
                <w:szCs w:val="20"/>
              </w:rPr>
              <w:t>4.03%</w:t>
            </w:r>
          </w:p>
        </w:tc>
        <w:tc>
          <w:tcPr>
            <w:tcW w:w="1188" w:type="dxa"/>
            <w:tcBorders>
              <w:left w:val="single" w:sz="4" w:space="0" w:color="000000" w:themeColor="text1"/>
            </w:tcBorders>
            <w:noWrap/>
            <w:vAlign w:val="center"/>
            <w:hideMark/>
          </w:tcPr>
          <w:p w14:paraId="242F84DE" w14:textId="77777777" w:rsidR="00486AD3" w:rsidRPr="00125D20"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10</w:t>
            </w:r>
          </w:p>
        </w:tc>
        <w:tc>
          <w:tcPr>
            <w:tcW w:w="1188" w:type="dxa"/>
            <w:shd w:val="clear" w:color="auto" w:fill="E7E6E6" w:themeFill="background2"/>
            <w:noWrap/>
            <w:vAlign w:val="center"/>
            <w:hideMark/>
          </w:tcPr>
          <w:p w14:paraId="4E090FF0" w14:textId="77777777" w:rsidR="00486AD3" w:rsidRPr="00CA4FC8"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rPr>
            </w:pPr>
            <w:r w:rsidRPr="00CA4FC8">
              <w:rPr>
                <w:sz w:val="20"/>
                <w:szCs w:val="20"/>
              </w:rPr>
              <w:t>7.14%</w:t>
            </w:r>
          </w:p>
        </w:tc>
      </w:tr>
      <w:tr w:rsidR="00F23A5D" w:rsidRPr="00125D20" w14:paraId="54BAD570" w14:textId="77777777" w:rsidTr="00CA4FC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648349BC" w14:textId="77777777" w:rsidR="00486AD3" w:rsidRPr="00125D20" w:rsidRDefault="00486AD3" w:rsidP="00486AD3">
            <w:pPr>
              <w:jc w:val="center"/>
            </w:pPr>
            <w:r w:rsidRPr="00125D20">
              <w:t>7</w:t>
            </w:r>
          </w:p>
        </w:tc>
        <w:tc>
          <w:tcPr>
            <w:tcW w:w="1187" w:type="dxa"/>
            <w:tcBorders>
              <w:left w:val="single" w:sz="4" w:space="0" w:color="000000" w:themeColor="text1"/>
            </w:tcBorders>
            <w:noWrap/>
            <w:vAlign w:val="center"/>
            <w:hideMark/>
          </w:tcPr>
          <w:p w14:paraId="1BB09926" w14:textId="77777777" w:rsidR="00486AD3" w:rsidRPr="00125D20"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36</w:t>
            </w:r>
          </w:p>
        </w:tc>
        <w:tc>
          <w:tcPr>
            <w:tcW w:w="1188" w:type="dxa"/>
            <w:tcBorders>
              <w:right w:val="single" w:sz="4" w:space="0" w:color="000000" w:themeColor="text1"/>
            </w:tcBorders>
            <w:shd w:val="clear" w:color="auto" w:fill="E7E6E6" w:themeFill="background2"/>
            <w:noWrap/>
            <w:vAlign w:val="center"/>
            <w:hideMark/>
          </w:tcPr>
          <w:p w14:paraId="60F01733" w14:textId="77777777" w:rsidR="00486AD3" w:rsidRPr="00125D20"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20.93%</w:t>
            </w:r>
          </w:p>
        </w:tc>
        <w:tc>
          <w:tcPr>
            <w:tcW w:w="1188" w:type="dxa"/>
            <w:tcBorders>
              <w:left w:val="single" w:sz="4" w:space="0" w:color="000000" w:themeColor="text1"/>
            </w:tcBorders>
            <w:noWrap/>
            <w:vAlign w:val="center"/>
            <w:hideMark/>
          </w:tcPr>
          <w:p w14:paraId="75B6FBE8" w14:textId="77777777" w:rsidR="00486AD3" w:rsidRPr="00125D20"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24</w:t>
            </w:r>
          </w:p>
        </w:tc>
        <w:tc>
          <w:tcPr>
            <w:tcW w:w="1188" w:type="dxa"/>
            <w:tcBorders>
              <w:right w:val="single" w:sz="4" w:space="0" w:color="000000" w:themeColor="text1"/>
            </w:tcBorders>
            <w:shd w:val="clear" w:color="auto" w:fill="E7E6E6" w:themeFill="background2"/>
            <w:noWrap/>
            <w:vAlign w:val="center"/>
            <w:hideMark/>
          </w:tcPr>
          <w:p w14:paraId="07EAE134" w14:textId="77777777" w:rsidR="00486AD3" w:rsidRPr="00CA4FC8"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rPr>
            </w:pPr>
            <w:r w:rsidRPr="00CA4FC8">
              <w:rPr>
                <w:sz w:val="20"/>
                <w:szCs w:val="20"/>
              </w:rPr>
              <w:t>16.11%</w:t>
            </w:r>
          </w:p>
        </w:tc>
        <w:tc>
          <w:tcPr>
            <w:tcW w:w="1188" w:type="dxa"/>
            <w:tcBorders>
              <w:left w:val="single" w:sz="4" w:space="0" w:color="000000" w:themeColor="text1"/>
            </w:tcBorders>
            <w:noWrap/>
            <w:vAlign w:val="center"/>
            <w:hideMark/>
          </w:tcPr>
          <w:p w14:paraId="58CE4D59" w14:textId="77777777" w:rsidR="00486AD3" w:rsidRPr="00125D20"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16</w:t>
            </w:r>
          </w:p>
        </w:tc>
        <w:tc>
          <w:tcPr>
            <w:tcW w:w="1188" w:type="dxa"/>
            <w:shd w:val="clear" w:color="auto" w:fill="E7E6E6" w:themeFill="background2"/>
            <w:noWrap/>
            <w:vAlign w:val="center"/>
            <w:hideMark/>
          </w:tcPr>
          <w:p w14:paraId="7D7A37C7" w14:textId="77777777" w:rsidR="00486AD3" w:rsidRPr="00CA4FC8"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rPr>
            </w:pPr>
            <w:r w:rsidRPr="00CA4FC8">
              <w:rPr>
                <w:sz w:val="20"/>
                <w:szCs w:val="20"/>
              </w:rPr>
              <w:t>11.43%</w:t>
            </w:r>
          </w:p>
        </w:tc>
      </w:tr>
      <w:tr w:rsidR="00F23A5D" w:rsidRPr="00125D20" w14:paraId="0896FCDE" w14:textId="77777777" w:rsidTr="00CA4FC8">
        <w:trPr>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1E9B052D" w14:textId="77777777" w:rsidR="00486AD3" w:rsidRPr="00125D20" w:rsidRDefault="00486AD3" w:rsidP="00486AD3">
            <w:pPr>
              <w:jc w:val="center"/>
            </w:pPr>
            <w:r w:rsidRPr="00125D20">
              <w:t>8</w:t>
            </w:r>
          </w:p>
        </w:tc>
        <w:tc>
          <w:tcPr>
            <w:tcW w:w="1187" w:type="dxa"/>
            <w:tcBorders>
              <w:top w:val="single" w:sz="4" w:space="0" w:color="000000" w:themeColor="text1"/>
              <w:left w:val="single" w:sz="4" w:space="0" w:color="000000" w:themeColor="text1"/>
              <w:bottom w:val="single" w:sz="4" w:space="0" w:color="000000" w:themeColor="text1"/>
            </w:tcBorders>
            <w:noWrap/>
            <w:vAlign w:val="center"/>
            <w:hideMark/>
          </w:tcPr>
          <w:p w14:paraId="3C2260DF" w14:textId="77777777" w:rsidR="00486AD3" w:rsidRPr="00125D20"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38</w:t>
            </w:r>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0DEB1678" w14:textId="77777777" w:rsidR="00486AD3" w:rsidRPr="00125D20"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22.09%</w:t>
            </w:r>
          </w:p>
        </w:tc>
        <w:tc>
          <w:tcPr>
            <w:tcW w:w="1188" w:type="dxa"/>
            <w:tcBorders>
              <w:left w:val="single" w:sz="4" w:space="0" w:color="000000" w:themeColor="text1"/>
            </w:tcBorders>
            <w:noWrap/>
            <w:vAlign w:val="center"/>
            <w:hideMark/>
          </w:tcPr>
          <w:p w14:paraId="0EC9A9B3" w14:textId="77777777" w:rsidR="00486AD3" w:rsidRPr="00125D20"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33</w:t>
            </w:r>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69800307" w14:textId="77777777" w:rsidR="00486AD3" w:rsidRPr="00CA4FC8"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rPr>
            </w:pPr>
            <w:r w:rsidRPr="00CA4FC8">
              <w:rPr>
                <w:sz w:val="20"/>
                <w:szCs w:val="20"/>
              </w:rPr>
              <w:t>22.15%</w:t>
            </w:r>
          </w:p>
        </w:tc>
        <w:tc>
          <w:tcPr>
            <w:tcW w:w="1188" w:type="dxa"/>
            <w:tcBorders>
              <w:left w:val="single" w:sz="4" w:space="0" w:color="000000" w:themeColor="text1"/>
            </w:tcBorders>
            <w:noWrap/>
            <w:vAlign w:val="center"/>
            <w:hideMark/>
          </w:tcPr>
          <w:p w14:paraId="6F011CED" w14:textId="77777777" w:rsidR="00486AD3" w:rsidRPr="00125D20"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15</w:t>
            </w:r>
          </w:p>
        </w:tc>
        <w:tc>
          <w:tcPr>
            <w:tcW w:w="1188" w:type="dxa"/>
            <w:shd w:val="clear" w:color="auto" w:fill="E7E6E6" w:themeFill="background2"/>
            <w:noWrap/>
            <w:vAlign w:val="center"/>
            <w:hideMark/>
          </w:tcPr>
          <w:p w14:paraId="18BF93D4" w14:textId="77777777" w:rsidR="00486AD3" w:rsidRPr="00CA4FC8"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rPr>
            </w:pPr>
            <w:r w:rsidRPr="00CA4FC8">
              <w:rPr>
                <w:sz w:val="20"/>
                <w:szCs w:val="20"/>
              </w:rPr>
              <w:t>10.71%</w:t>
            </w:r>
          </w:p>
        </w:tc>
      </w:tr>
      <w:tr w:rsidR="00F23A5D" w:rsidRPr="00125D20" w14:paraId="411A5732" w14:textId="77777777" w:rsidTr="00CA4FC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236F83C0" w14:textId="77777777" w:rsidR="00486AD3" w:rsidRPr="00125D20" w:rsidRDefault="00486AD3" w:rsidP="00486AD3">
            <w:pPr>
              <w:jc w:val="center"/>
            </w:pPr>
            <w:r w:rsidRPr="00125D20">
              <w:t>9</w:t>
            </w:r>
          </w:p>
        </w:tc>
        <w:tc>
          <w:tcPr>
            <w:tcW w:w="1187" w:type="dxa"/>
            <w:tcBorders>
              <w:left w:val="single" w:sz="4" w:space="0" w:color="000000" w:themeColor="text1"/>
            </w:tcBorders>
            <w:noWrap/>
            <w:vAlign w:val="center"/>
            <w:hideMark/>
          </w:tcPr>
          <w:p w14:paraId="081E31F2" w14:textId="77777777" w:rsidR="00486AD3" w:rsidRPr="00125D20"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10</w:t>
            </w:r>
          </w:p>
        </w:tc>
        <w:tc>
          <w:tcPr>
            <w:tcW w:w="1188" w:type="dxa"/>
            <w:tcBorders>
              <w:right w:val="single" w:sz="4" w:space="0" w:color="000000" w:themeColor="text1"/>
            </w:tcBorders>
            <w:shd w:val="clear" w:color="auto" w:fill="E7E6E6" w:themeFill="background2"/>
            <w:noWrap/>
            <w:vAlign w:val="center"/>
            <w:hideMark/>
          </w:tcPr>
          <w:p w14:paraId="096ED88D" w14:textId="77777777" w:rsidR="00486AD3" w:rsidRPr="00125D20"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rPr>
            </w:pPr>
            <w:r w:rsidRPr="00125D20">
              <w:rPr>
                <w:sz w:val="20"/>
                <w:szCs w:val="20"/>
              </w:rPr>
              <w:t>5.81%</w:t>
            </w:r>
          </w:p>
        </w:tc>
        <w:tc>
          <w:tcPr>
            <w:tcW w:w="1188" w:type="dxa"/>
            <w:tcBorders>
              <w:left w:val="single" w:sz="4" w:space="0" w:color="000000" w:themeColor="text1"/>
            </w:tcBorders>
            <w:noWrap/>
            <w:vAlign w:val="center"/>
            <w:hideMark/>
          </w:tcPr>
          <w:p w14:paraId="7C763F35" w14:textId="77777777" w:rsidR="00486AD3" w:rsidRPr="00125D20"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5</w:t>
            </w:r>
          </w:p>
        </w:tc>
        <w:tc>
          <w:tcPr>
            <w:tcW w:w="1188" w:type="dxa"/>
            <w:tcBorders>
              <w:right w:val="single" w:sz="4" w:space="0" w:color="000000" w:themeColor="text1"/>
            </w:tcBorders>
            <w:shd w:val="clear" w:color="auto" w:fill="E7E6E6" w:themeFill="background2"/>
            <w:noWrap/>
            <w:vAlign w:val="center"/>
            <w:hideMark/>
          </w:tcPr>
          <w:p w14:paraId="5F63D7FA" w14:textId="77777777" w:rsidR="00486AD3" w:rsidRPr="00CA4FC8"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rPr>
            </w:pPr>
            <w:r w:rsidRPr="00CA4FC8">
              <w:rPr>
                <w:sz w:val="20"/>
                <w:szCs w:val="20"/>
              </w:rPr>
              <w:t>3.36%</w:t>
            </w:r>
          </w:p>
        </w:tc>
        <w:tc>
          <w:tcPr>
            <w:tcW w:w="1188" w:type="dxa"/>
            <w:tcBorders>
              <w:left w:val="single" w:sz="4" w:space="0" w:color="000000" w:themeColor="text1"/>
            </w:tcBorders>
            <w:noWrap/>
            <w:vAlign w:val="center"/>
            <w:hideMark/>
          </w:tcPr>
          <w:p w14:paraId="14617840" w14:textId="77777777" w:rsidR="00486AD3" w:rsidRPr="00125D20"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125D20">
              <w:rPr>
                <w:sz w:val="22"/>
                <w:szCs w:val="22"/>
              </w:rPr>
              <w:t>5</w:t>
            </w:r>
          </w:p>
        </w:tc>
        <w:tc>
          <w:tcPr>
            <w:tcW w:w="1188" w:type="dxa"/>
            <w:shd w:val="clear" w:color="auto" w:fill="E7E6E6" w:themeFill="background2"/>
            <w:noWrap/>
            <w:vAlign w:val="center"/>
            <w:hideMark/>
          </w:tcPr>
          <w:p w14:paraId="7A4EEE56" w14:textId="77777777" w:rsidR="00486AD3" w:rsidRPr="00CA4FC8"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rPr>
            </w:pPr>
            <w:r w:rsidRPr="00CA4FC8">
              <w:rPr>
                <w:sz w:val="20"/>
                <w:szCs w:val="20"/>
              </w:rPr>
              <w:t>3.57%</w:t>
            </w:r>
          </w:p>
        </w:tc>
      </w:tr>
      <w:tr w:rsidR="00F23A5D" w:rsidRPr="00125D20" w14:paraId="7884CB79" w14:textId="77777777" w:rsidTr="00CA4FC8">
        <w:trPr>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2A90000B" w14:textId="77777777" w:rsidR="00486AD3" w:rsidRPr="00125D20" w:rsidRDefault="00486AD3" w:rsidP="00486AD3">
            <w:pPr>
              <w:jc w:val="center"/>
            </w:pPr>
            <w:r w:rsidRPr="00125D20">
              <w:t>10</w:t>
            </w:r>
          </w:p>
        </w:tc>
        <w:tc>
          <w:tcPr>
            <w:tcW w:w="1187" w:type="dxa"/>
            <w:tcBorders>
              <w:top w:val="single" w:sz="4" w:space="0" w:color="000000" w:themeColor="text1"/>
              <w:left w:val="single" w:sz="4" w:space="0" w:color="000000" w:themeColor="text1"/>
              <w:bottom w:val="single" w:sz="4" w:space="0" w:color="000000" w:themeColor="text1"/>
            </w:tcBorders>
            <w:noWrap/>
            <w:vAlign w:val="center"/>
            <w:hideMark/>
          </w:tcPr>
          <w:p w14:paraId="715E6888" w14:textId="77777777" w:rsidR="00486AD3" w:rsidRPr="00125D20"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35</w:t>
            </w:r>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4DDD0EA2" w14:textId="77777777" w:rsidR="00486AD3" w:rsidRPr="00125D20"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rPr>
            </w:pPr>
            <w:r w:rsidRPr="00125D20">
              <w:rPr>
                <w:sz w:val="20"/>
                <w:szCs w:val="20"/>
              </w:rPr>
              <w:t>20.35%</w:t>
            </w:r>
          </w:p>
        </w:tc>
        <w:tc>
          <w:tcPr>
            <w:tcW w:w="1188" w:type="dxa"/>
            <w:tcBorders>
              <w:left w:val="single" w:sz="4" w:space="0" w:color="000000" w:themeColor="text1"/>
            </w:tcBorders>
            <w:noWrap/>
            <w:vAlign w:val="center"/>
            <w:hideMark/>
          </w:tcPr>
          <w:p w14:paraId="348745FA" w14:textId="77777777" w:rsidR="00486AD3" w:rsidRPr="00125D20"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24</w:t>
            </w:r>
          </w:p>
        </w:tc>
        <w:tc>
          <w:tcPr>
            <w:tcW w:w="1188" w:type="dxa"/>
            <w:tcBorders>
              <w:top w:val="single" w:sz="4" w:space="0" w:color="000000" w:themeColor="text1"/>
              <w:bottom w:val="single" w:sz="4" w:space="0" w:color="000000" w:themeColor="text1"/>
              <w:right w:val="single" w:sz="4" w:space="0" w:color="000000" w:themeColor="text1"/>
            </w:tcBorders>
            <w:shd w:val="clear" w:color="auto" w:fill="E7E6E6" w:themeFill="background2"/>
            <w:noWrap/>
            <w:vAlign w:val="center"/>
            <w:hideMark/>
          </w:tcPr>
          <w:p w14:paraId="44945B97" w14:textId="77777777" w:rsidR="00486AD3" w:rsidRPr="00CA4FC8"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rPr>
            </w:pPr>
            <w:r w:rsidRPr="00CA4FC8">
              <w:rPr>
                <w:sz w:val="20"/>
                <w:szCs w:val="20"/>
              </w:rPr>
              <w:t>16.11%</w:t>
            </w:r>
          </w:p>
        </w:tc>
        <w:tc>
          <w:tcPr>
            <w:tcW w:w="1188" w:type="dxa"/>
            <w:tcBorders>
              <w:left w:val="single" w:sz="4" w:space="0" w:color="000000" w:themeColor="text1"/>
            </w:tcBorders>
            <w:noWrap/>
            <w:vAlign w:val="center"/>
            <w:hideMark/>
          </w:tcPr>
          <w:p w14:paraId="0A8A8C8C" w14:textId="77777777" w:rsidR="00486AD3" w:rsidRPr="00125D20"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125D20">
              <w:rPr>
                <w:sz w:val="22"/>
                <w:szCs w:val="22"/>
              </w:rPr>
              <w:t>15</w:t>
            </w:r>
          </w:p>
        </w:tc>
        <w:tc>
          <w:tcPr>
            <w:tcW w:w="1188" w:type="dxa"/>
            <w:shd w:val="clear" w:color="auto" w:fill="E7E6E6" w:themeFill="background2"/>
            <w:noWrap/>
            <w:vAlign w:val="center"/>
            <w:hideMark/>
          </w:tcPr>
          <w:p w14:paraId="003E7E6D" w14:textId="77777777" w:rsidR="00486AD3" w:rsidRPr="00CA4FC8"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rPr>
            </w:pPr>
            <w:r w:rsidRPr="00CA4FC8">
              <w:rPr>
                <w:sz w:val="20"/>
                <w:szCs w:val="20"/>
              </w:rPr>
              <w:t>10.71%</w:t>
            </w:r>
          </w:p>
        </w:tc>
      </w:tr>
    </w:tbl>
    <w:p w14:paraId="079AD52B" w14:textId="77777777" w:rsidR="00706803" w:rsidRPr="00125D20" w:rsidRDefault="00706803">
      <w:pPr>
        <w:rPr>
          <w:rFonts w:asciiTheme="majorHAnsi" w:eastAsiaTheme="majorEastAsia" w:hAnsiTheme="majorHAnsi" w:cstheme="majorBidi"/>
          <w:b/>
          <w:sz w:val="32"/>
          <w:szCs w:val="32"/>
        </w:rPr>
      </w:pPr>
      <w:bookmarkStart w:id="129" w:name="_Ref99940045"/>
      <w:r w:rsidRPr="00125D20">
        <w:br w:type="page"/>
      </w:r>
    </w:p>
    <w:p w14:paraId="1B177E4A" w14:textId="6A061D31" w:rsidR="00DB6545" w:rsidRPr="00125D20" w:rsidRDefault="00DB6545" w:rsidP="00DB6545">
      <w:pPr>
        <w:pStyle w:val="Heading1"/>
      </w:pPr>
      <w:bookmarkStart w:id="130" w:name="_Ref100547242"/>
      <w:bookmarkStart w:id="131" w:name="_Toc100567196"/>
      <w:r w:rsidRPr="00125D20">
        <w:lastRenderedPageBreak/>
        <w:t>Hypotheses</w:t>
      </w:r>
      <w:bookmarkEnd w:id="129"/>
      <w:bookmarkEnd w:id="130"/>
      <w:bookmarkEnd w:id="131"/>
    </w:p>
    <w:p w14:paraId="6D917D3C" w14:textId="017E661B" w:rsidR="00DB6545" w:rsidRPr="00125D20" w:rsidRDefault="00DB6545" w:rsidP="00DB6545"/>
    <w:p w14:paraId="25DAEBCD" w14:textId="12298FC3" w:rsidR="00AC40BF" w:rsidRPr="00125D20" w:rsidRDefault="00AC40BF" w:rsidP="00194BFA">
      <w:pPr>
        <w:jc w:val="both"/>
      </w:pPr>
      <w:r w:rsidRPr="00125D20">
        <w:t xml:space="preserve">The main focus of </w:t>
      </w:r>
      <w:r w:rsidR="00370C2A" w:rsidRPr="00125D20">
        <w:t xml:space="preserve">this </w:t>
      </w:r>
      <w:r w:rsidRPr="00125D20">
        <w:t xml:space="preserve">study is to </w:t>
      </w:r>
      <w:r w:rsidR="00C32420" w:rsidRPr="00125D20">
        <w:t>gain</w:t>
      </w:r>
      <w:r w:rsidRPr="00125D20">
        <w:t xml:space="preserve"> </w:t>
      </w:r>
      <w:r w:rsidR="00370C2A" w:rsidRPr="00125D20">
        <w:t xml:space="preserve">insights into </w:t>
      </w:r>
      <w:r w:rsidRPr="00125D20">
        <w:t>the nature of SI in SN</w:t>
      </w:r>
      <w:r w:rsidR="00370C2A" w:rsidRPr="00125D20">
        <w:t>S</w:t>
      </w:r>
      <w:r w:rsidRPr="00125D20">
        <w:t>F</w:t>
      </w:r>
      <w:r w:rsidR="00370C2A" w:rsidRPr="00125D20">
        <w:t>-</w:t>
      </w:r>
      <w:r w:rsidRPr="00125D20">
        <w:t>funded research</w:t>
      </w:r>
      <w:r w:rsidR="00FC67F5" w:rsidRPr="00125D20">
        <w:t>.</w:t>
      </w:r>
      <w:r w:rsidR="00370C2A" w:rsidRPr="00125D20">
        <w:t xml:space="preserve"> </w:t>
      </w:r>
      <w:r w:rsidR="00FC67F5" w:rsidRPr="00125D20">
        <w:rPr>
          <w:i/>
          <w:iCs/>
        </w:rPr>
        <w:t>H</w:t>
      </w:r>
      <w:r w:rsidR="00370C2A" w:rsidRPr="00125D20">
        <w:rPr>
          <w:i/>
          <w:iCs/>
        </w:rPr>
        <w:t>ypothes</w:t>
      </w:r>
      <w:r w:rsidR="00FC67F5" w:rsidRPr="00125D20">
        <w:rPr>
          <w:i/>
          <w:iCs/>
        </w:rPr>
        <w:t>i</w:t>
      </w:r>
      <w:r w:rsidR="00370C2A" w:rsidRPr="00125D20">
        <w:rPr>
          <w:i/>
          <w:iCs/>
        </w:rPr>
        <w:t>s testing</w:t>
      </w:r>
      <w:r w:rsidR="00370C2A" w:rsidRPr="00125D20">
        <w:t xml:space="preserve"> is a</w:t>
      </w:r>
      <w:r w:rsidR="00FC67F5" w:rsidRPr="00125D20">
        <w:t xml:space="preserve">n integral </w:t>
      </w:r>
      <w:r w:rsidR="00370C2A" w:rsidRPr="00125D20">
        <w:t xml:space="preserve">part of the study which </w:t>
      </w:r>
      <w:r w:rsidR="00FC67F5" w:rsidRPr="00125D20">
        <w:t>started</w:t>
      </w:r>
      <w:r w:rsidR="00370C2A" w:rsidRPr="00125D20">
        <w:t xml:space="preserve"> </w:t>
      </w:r>
      <w:r w:rsidRPr="00125D20">
        <w:t xml:space="preserve">with a set of assumptions derived </w:t>
      </w:r>
      <w:r w:rsidR="00370C2A" w:rsidRPr="00125D20">
        <w:t>from</w:t>
      </w:r>
      <w:r w:rsidRPr="00125D20">
        <w:t xml:space="preserve"> </w:t>
      </w:r>
      <w:r w:rsidR="00FC67F5" w:rsidRPr="00125D20">
        <w:t>desk research</w:t>
      </w:r>
      <w:r w:rsidRPr="00125D20">
        <w:t>.</w:t>
      </w:r>
      <w:r w:rsidR="00540407" w:rsidRPr="00125D20">
        <w:t xml:space="preserve"> Those assumptions were to be tested </w:t>
      </w:r>
      <w:r w:rsidR="00A205B1" w:rsidRPr="00125D20">
        <w:t>via</w:t>
      </w:r>
      <w:r w:rsidR="00540407" w:rsidRPr="00125D20">
        <w:t xml:space="preserve"> an online survey </w:t>
      </w:r>
      <w:r w:rsidR="00A205B1" w:rsidRPr="00125D20">
        <w:t>that targets</w:t>
      </w:r>
      <w:r w:rsidR="00540407" w:rsidRPr="00125D20">
        <w:t xml:space="preserve"> principal investigators of SNSF-funded projects. </w:t>
      </w:r>
      <w:r w:rsidRPr="00125D20">
        <w:t>The primary challenge</w:t>
      </w:r>
      <w:r w:rsidR="00540407" w:rsidRPr="00125D20">
        <w:t xml:space="preserve">s were creating </w:t>
      </w:r>
      <w:r w:rsidRPr="00125D20">
        <w:t xml:space="preserve">an adequate questionnaire to address </w:t>
      </w:r>
      <w:r w:rsidR="00540407" w:rsidRPr="00125D20">
        <w:t>our</w:t>
      </w:r>
      <w:r w:rsidRPr="00125D20">
        <w:t xml:space="preserve"> assumptions appropriately</w:t>
      </w:r>
      <w:r w:rsidR="00540407" w:rsidRPr="00125D20">
        <w:t xml:space="preserve"> and especially </w:t>
      </w:r>
      <w:r w:rsidRPr="00125D20">
        <w:t>turning those assumptions into scientifically testable hypotheses.</w:t>
      </w:r>
    </w:p>
    <w:p w14:paraId="5A94E9BE" w14:textId="77777777" w:rsidR="00AC40BF" w:rsidRPr="00125D20" w:rsidRDefault="00AC40BF" w:rsidP="00AC40BF"/>
    <w:p w14:paraId="1DD808CC" w14:textId="5F7CD43A" w:rsidR="00AC40BF" w:rsidRPr="00125D20" w:rsidRDefault="00AC40BF" w:rsidP="00194BFA">
      <w:pPr>
        <w:jc w:val="both"/>
      </w:pPr>
      <w:r w:rsidRPr="00125D20">
        <w:t xml:space="preserve">The current </w:t>
      </w:r>
      <w:r w:rsidR="00A55292" w:rsidRPr="00125D20">
        <w:t>chapter</w:t>
      </w:r>
      <w:r w:rsidRPr="00125D20">
        <w:t xml:space="preserve"> is dedicated to present</w:t>
      </w:r>
      <w:r w:rsidR="00A55292" w:rsidRPr="00125D20">
        <w:t xml:space="preserve">ing the most </w:t>
      </w:r>
      <w:r w:rsidRPr="00125D20">
        <w:t xml:space="preserve">important findings </w:t>
      </w:r>
      <w:r w:rsidR="00A55292" w:rsidRPr="00125D20">
        <w:t xml:space="preserve">of </w:t>
      </w:r>
      <w:r w:rsidRPr="00125D20">
        <w:t>the hypothes</w:t>
      </w:r>
      <w:r w:rsidR="00A55292" w:rsidRPr="00125D20">
        <w:t>e</w:t>
      </w:r>
      <w:r w:rsidRPr="00125D20">
        <w:t>s testing</w:t>
      </w:r>
      <w:r w:rsidR="00A55292" w:rsidRPr="00125D20">
        <w:t xml:space="preserve">. </w:t>
      </w:r>
      <w:r w:rsidRPr="00125D20">
        <w:t xml:space="preserve">To make it easier </w:t>
      </w:r>
      <w:r w:rsidR="00A55292" w:rsidRPr="00125D20">
        <w:t>for readers, th</w:t>
      </w:r>
      <w:r w:rsidR="0068680D" w:rsidRPr="00125D20">
        <w:t>is</w:t>
      </w:r>
      <w:r w:rsidR="00A55292" w:rsidRPr="00125D20">
        <w:t xml:space="preserve"> chapter </w:t>
      </w:r>
      <w:r w:rsidRPr="00125D20">
        <w:t>follow</w:t>
      </w:r>
      <w:r w:rsidR="0068680D" w:rsidRPr="00125D20">
        <w:t>s</w:t>
      </w:r>
      <w:r w:rsidRPr="00125D20">
        <w:t xml:space="preserve"> </w:t>
      </w:r>
      <w:r w:rsidR="00A55292" w:rsidRPr="00125D20">
        <w:t xml:space="preserve">the same order as </w:t>
      </w:r>
      <w:r w:rsidRPr="00125D20">
        <w:t xml:space="preserve">the </w:t>
      </w:r>
      <w:r w:rsidR="0068680D" w:rsidRPr="00125D20">
        <w:t xml:space="preserve">previous chapter </w:t>
      </w:r>
      <w:r w:rsidR="002313A9" w:rsidRPr="00125D20">
        <w:t xml:space="preserve">which described </w:t>
      </w:r>
      <w:r w:rsidR="0068680D" w:rsidRPr="00125D20">
        <w:t>the survey results.</w:t>
      </w:r>
    </w:p>
    <w:p w14:paraId="1DD2F754" w14:textId="41670DFC" w:rsidR="0068680D" w:rsidRPr="00125D20" w:rsidRDefault="0068680D" w:rsidP="00194BFA">
      <w:pPr>
        <w:jc w:val="both"/>
      </w:pPr>
    </w:p>
    <w:p w14:paraId="2990466E" w14:textId="3535E4EF" w:rsidR="0068680D" w:rsidRPr="00125D20" w:rsidRDefault="0068680D" w:rsidP="00194BFA">
      <w:pPr>
        <w:jc w:val="both"/>
      </w:pPr>
      <w:r w:rsidRPr="00125D20">
        <w:t>We would like to emphasise that the number of hypotheses testing far surpasses the results presented below and that we have chosen only the most relevant and interesting cases</w:t>
      </w:r>
      <w:r w:rsidR="00903EB7" w:rsidRPr="00125D20">
        <w:t>; including them all of them would have added dozens of pages with little to no contribution of value</w:t>
      </w:r>
      <w:r w:rsidRPr="00125D20">
        <w:t xml:space="preserve">. To further save space, we have </w:t>
      </w:r>
      <w:r w:rsidR="00A15C88" w:rsidRPr="00125D20">
        <w:t xml:space="preserve">skipped showing the </w:t>
      </w:r>
      <w:r w:rsidRPr="00125D20">
        <w:t>null hypothesis H</w:t>
      </w:r>
      <w:r w:rsidRPr="00125D20">
        <w:rPr>
          <w:vertAlign w:val="subscript"/>
        </w:rPr>
        <w:t>0</w:t>
      </w:r>
      <w:r w:rsidRPr="00125D20">
        <w:t xml:space="preserve"> for </w:t>
      </w:r>
      <w:r w:rsidR="00903EB7" w:rsidRPr="00125D20">
        <w:t>some</w:t>
      </w:r>
      <w:r w:rsidR="00A15C88" w:rsidRPr="00125D20">
        <w:t xml:space="preserve"> cases presented in this chapter where </w:t>
      </w:r>
      <w:r w:rsidR="00903EB7" w:rsidRPr="00125D20">
        <w:t>H</w:t>
      </w:r>
      <w:r w:rsidR="00903EB7" w:rsidRPr="00125D20">
        <w:rPr>
          <w:vertAlign w:val="subscript"/>
        </w:rPr>
        <w:t>0</w:t>
      </w:r>
      <w:r w:rsidR="00A15C88" w:rsidRPr="00125D20">
        <w:t xml:space="preserve"> could be rejected</w:t>
      </w:r>
      <w:r w:rsidR="00F5566F" w:rsidRPr="00125D20">
        <w:t xml:space="preserve"> (p-value ≤ α)</w:t>
      </w:r>
      <w:r w:rsidR="00A15C88" w:rsidRPr="00125D20">
        <w:t xml:space="preserve">, </w:t>
      </w:r>
      <w:proofErr w:type="spellStart"/>
      <w:r w:rsidR="00A15C88" w:rsidRPr="00125D20">
        <w:t>i</w:t>
      </w:r>
      <w:proofErr w:type="spellEnd"/>
      <w:r w:rsidR="00A15C88" w:rsidRPr="00125D20">
        <w:t xml:space="preserve">. e. where we could move on to </w:t>
      </w:r>
      <w:r w:rsidRPr="00125D20">
        <w:t>exploring alternative hypotheses</w:t>
      </w:r>
      <w:r w:rsidR="00903EB7" w:rsidRPr="00125D20">
        <w:t xml:space="preserve"> that are of actual interest</w:t>
      </w:r>
      <w:r w:rsidRPr="00125D20">
        <w:t>.</w:t>
      </w:r>
    </w:p>
    <w:p w14:paraId="4F70CDAF" w14:textId="77777777" w:rsidR="00AC40BF" w:rsidRPr="00125D20" w:rsidRDefault="00AC40BF" w:rsidP="00AC40BF"/>
    <w:p w14:paraId="358F88BE" w14:textId="63342024" w:rsidR="00AC40BF" w:rsidRPr="00125D20" w:rsidRDefault="00AC40BF" w:rsidP="00AC40BF">
      <w:pPr>
        <w:pStyle w:val="Heading3"/>
      </w:pPr>
      <w:bookmarkStart w:id="132" w:name="_Ref97919220"/>
      <w:bookmarkStart w:id="133" w:name="_Toc100567197"/>
      <w:r w:rsidRPr="00125D20">
        <w:t xml:space="preserve">Transdisciplinary </w:t>
      </w:r>
      <w:r w:rsidR="00F552AE" w:rsidRPr="00125D20">
        <w:t>e</w:t>
      </w:r>
      <w:r w:rsidRPr="00125D20">
        <w:t xml:space="preserve">xperience &amp; </w:t>
      </w:r>
      <w:r w:rsidR="00F552AE" w:rsidRPr="00125D20">
        <w:t>m</w:t>
      </w:r>
      <w:r w:rsidRPr="00125D20">
        <w:t xml:space="preserve">otivation </w:t>
      </w:r>
      <w:r w:rsidR="00F552AE" w:rsidRPr="00125D20">
        <w:t>to affect change o</w:t>
      </w:r>
      <w:r w:rsidRPr="00125D20">
        <w:t xml:space="preserve">utside of </w:t>
      </w:r>
      <w:r w:rsidR="00F552AE" w:rsidRPr="00125D20">
        <w:t>a</w:t>
      </w:r>
      <w:r w:rsidRPr="00125D20">
        <w:t>cademia</w:t>
      </w:r>
      <w:bookmarkEnd w:id="132"/>
      <w:bookmarkEnd w:id="133"/>
    </w:p>
    <w:p w14:paraId="5E7DB684" w14:textId="77777777" w:rsidR="00AC40BF" w:rsidRPr="00125D20" w:rsidRDefault="00AC40BF" w:rsidP="00AC40BF"/>
    <w:p w14:paraId="17CFC976" w14:textId="47C4A5DD" w:rsidR="00AC40BF" w:rsidRPr="00125D20" w:rsidRDefault="00AC40BF" w:rsidP="00AC40BF">
      <w:pPr>
        <w:jc w:val="both"/>
      </w:pPr>
      <w:r w:rsidRPr="00125D20">
        <w:t>As introduced in</w:t>
      </w:r>
      <w:r w:rsidR="003D0FCD" w:rsidRPr="00125D20">
        <w:t xml:space="preserve"> section </w:t>
      </w:r>
      <w:r w:rsidR="003D0FCD" w:rsidRPr="00125D20">
        <w:fldChar w:fldCharType="begin"/>
      </w:r>
      <w:r w:rsidR="003D0FCD" w:rsidRPr="00125D20">
        <w:instrText xml:space="preserve"> REF _Ref100020311 \n \h </w:instrText>
      </w:r>
      <w:r w:rsidR="003D0FCD" w:rsidRPr="00125D20">
        <w:fldChar w:fldCharType="separate"/>
      </w:r>
      <w:r w:rsidR="000959DE">
        <w:t>3.2</w:t>
      </w:r>
      <w:r w:rsidR="003D0FCD" w:rsidRPr="00125D20">
        <w:fldChar w:fldCharType="end"/>
      </w:r>
      <w:r w:rsidR="003D0FCD" w:rsidRPr="00125D20">
        <w:t xml:space="preserve"> (p. </w:t>
      </w:r>
      <w:r w:rsidR="003D0FCD" w:rsidRPr="00125D20">
        <w:fldChar w:fldCharType="begin"/>
      </w:r>
      <w:r w:rsidR="003D0FCD" w:rsidRPr="00125D20">
        <w:instrText xml:space="preserve"> PAGEREF _Ref100020354 \h </w:instrText>
      </w:r>
      <w:r w:rsidR="003D0FCD" w:rsidRPr="00125D20">
        <w:fldChar w:fldCharType="separate"/>
      </w:r>
      <w:r w:rsidR="000959DE">
        <w:rPr>
          <w:noProof/>
        </w:rPr>
        <w:t>1</w:t>
      </w:r>
      <w:r w:rsidR="003D0FCD" w:rsidRPr="00125D20">
        <w:fldChar w:fldCharType="end"/>
      </w:r>
      <w:r w:rsidR="003D0FCD" w:rsidRPr="00125D20">
        <w:t>)</w:t>
      </w:r>
      <w:r w:rsidRPr="00125D20">
        <w:t>, almost 50</w:t>
      </w:r>
      <w:r w:rsidR="003D0FCD" w:rsidRPr="00125D20">
        <w:t> </w:t>
      </w:r>
      <w:r w:rsidRPr="00125D20">
        <w:t xml:space="preserve">% of respondents rated their </w:t>
      </w:r>
      <w:r w:rsidRPr="00125D20">
        <w:rPr>
          <w:i/>
          <w:iCs/>
        </w:rPr>
        <w:t>transdisciplinary experience</w:t>
      </w:r>
      <w:r w:rsidRPr="00125D20">
        <w:t xml:space="preserve"> as high (</w:t>
      </w:r>
      <w:r w:rsidRPr="00125D20">
        <w:rPr>
          <w:i/>
          <w:iCs/>
        </w:rPr>
        <w:t>7</w:t>
      </w:r>
      <w:r w:rsidR="003D0FCD" w:rsidRPr="00125D20">
        <w:rPr>
          <w:i/>
          <w:iCs/>
        </w:rPr>
        <w:t xml:space="preserve"> and above</w:t>
      </w:r>
      <w:r w:rsidRPr="00125D20">
        <w:t xml:space="preserve"> on a </w:t>
      </w:r>
      <w:r w:rsidR="003D0FCD" w:rsidRPr="00125D20">
        <w:t xml:space="preserve">0-10 </w:t>
      </w:r>
      <w:r w:rsidRPr="00125D20">
        <w:t xml:space="preserve">scale). The relationship between </w:t>
      </w:r>
      <w:r w:rsidR="00EB281A" w:rsidRPr="00125D20">
        <w:t>a</w:t>
      </w:r>
      <w:r w:rsidRPr="00125D20">
        <w:t xml:space="preserve"> transdisciplinary approach and SI research is often</w:t>
      </w:r>
      <w:r w:rsidR="00EB281A" w:rsidRPr="00125D20">
        <w:t xml:space="preserve"> </w:t>
      </w:r>
      <w:r w:rsidRPr="00125D20">
        <w:t>discussed in SI</w:t>
      </w:r>
      <w:r w:rsidR="00A63E07" w:rsidRPr="00125D20">
        <w:t xml:space="preserve"> literature</w:t>
      </w:r>
      <w:r w:rsidRPr="00125D20">
        <w:t xml:space="preserve">. </w:t>
      </w:r>
      <w:r w:rsidR="00E11844" w:rsidRPr="00125D20">
        <w:t xml:space="preserve">For instance, </w:t>
      </w:r>
      <w:proofErr w:type="spellStart"/>
      <w:r w:rsidRPr="00125D20">
        <w:t>Moulaert</w:t>
      </w:r>
      <w:proofErr w:type="spellEnd"/>
      <w:r w:rsidRPr="00125D20">
        <w:t xml:space="preserve"> et al.</w:t>
      </w:r>
      <w:r w:rsidRPr="00125D20">
        <w:rPr>
          <w:rStyle w:val="FootnoteReference"/>
        </w:rPr>
        <w:footnoteReference w:id="14"/>
      </w:r>
      <w:r w:rsidRPr="00125D20">
        <w:t xml:space="preserve"> </w:t>
      </w:r>
      <w:r w:rsidR="000D6703" w:rsidRPr="00125D20">
        <w:t>understand</w:t>
      </w:r>
      <w:r w:rsidRPr="00125D20">
        <w:t xml:space="preserve"> SI as a driver of transdisciplinary research</w:t>
      </w:r>
      <w:r w:rsidR="000D6703" w:rsidRPr="00125D20">
        <w:t xml:space="preserve"> in that </w:t>
      </w:r>
      <w:r w:rsidRPr="00125D20">
        <w:t>SI</w:t>
      </w:r>
      <w:r w:rsidR="000D6703" w:rsidRPr="00125D20">
        <w:t xml:space="preserve"> </w:t>
      </w:r>
      <w:r w:rsidRPr="00125D20">
        <w:t>theory focuses on the nature of societal evolution</w:t>
      </w:r>
      <w:r w:rsidR="000D6703" w:rsidRPr="00125D20">
        <w:t>. H</w:t>
      </w:r>
      <w:r w:rsidRPr="00125D20">
        <w:t xml:space="preserve">ow its structures are </w:t>
      </w:r>
      <w:r w:rsidR="000D6703" w:rsidRPr="00125D20">
        <w:t xml:space="preserve">being </w:t>
      </w:r>
      <w:r w:rsidRPr="00125D20">
        <w:t>modified</w:t>
      </w:r>
      <w:r w:rsidR="000D6703" w:rsidRPr="00125D20">
        <w:t xml:space="preserve"> or</w:t>
      </w:r>
      <w:r w:rsidRPr="00125D20">
        <w:t xml:space="preserve"> its ethical norms revisited</w:t>
      </w:r>
      <w:r w:rsidR="000D6703" w:rsidRPr="00125D20">
        <w:t>, or</w:t>
      </w:r>
      <w:r w:rsidRPr="00125D20">
        <w:t xml:space="preserve"> </w:t>
      </w:r>
      <w:r w:rsidRPr="00125D20">
        <w:rPr>
          <w:i/>
          <w:iCs/>
        </w:rPr>
        <w:t xml:space="preserve">vertical movements </w:t>
      </w:r>
      <w:r w:rsidRPr="00125D20">
        <w:t>in the society</w:t>
      </w:r>
      <w:r w:rsidR="000D6703" w:rsidRPr="00125D20">
        <w:t>,</w:t>
      </w:r>
      <w:r w:rsidRPr="00125D20">
        <w:t xml:space="preserve"> like collective action, public uprising, </w:t>
      </w:r>
      <w:r w:rsidR="000D6703" w:rsidRPr="00125D20">
        <w:t xml:space="preserve">or </w:t>
      </w:r>
      <w:r w:rsidRPr="00125D20">
        <w:t>spontaneous/bottom-up organisation</w:t>
      </w:r>
      <w:r w:rsidR="000D6703" w:rsidRPr="00125D20">
        <w:t xml:space="preserve"> are all central concerns</w:t>
      </w:r>
      <w:r w:rsidRPr="00125D20">
        <w:t xml:space="preserve">. </w:t>
      </w:r>
      <w:r w:rsidR="002313A9" w:rsidRPr="00125D20">
        <w:t>R</w:t>
      </w:r>
      <w:r w:rsidRPr="00125D20">
        <w:t xml:space="preserve">esearch </w:t>
      </w:r>
      <w:r w:rsidR="002313A9" w:rsidRPr="00125D20">
        <w:t>focussing on</w:t>
      </w:r>
      <w:r w:rsidRPr="00125D20">
        <w:t xml:space="preserve"> SI</w:t>
      </w:r>
      <w:r w:rsidR="000D6703" w:rsidRPr="00125D20">
        <w:t xml:space="preserve"> consequently offers ample opportunities to apply </w:t>
      </w:r>
      <w:r w:rsidRPr="00125D20">
        <w:t>transdisciplinary methods.</w:t>
      </w:r>
    </w:p>
    <w:p w14:paraId="19706FBD" w14:textId="04772FE1" w:rsidR="00AC40BF" w:rsidRPr="00125D20" w:rsidRDefault="002313A9" w:rsidP="000D6703">
      <w:pPr>
        <w:pStyle w:val="BodyText"/>
        <w:jc w:val="both"/>
      </w:pPr>
      <w:r w:rsidRPr="00125D20">
        <w:t>We</w:t>
      </w:r>
      <w:r w:rsidR="000D6703" w:rsidRPr="00125D20">
        <w:t xml:space="preserve"> do </w:t>
      </w:r>
      <w:r w:rsidR="00AC40BF" w:rsidRPr="00125D20">
        <w:t xml:space="preserve">not consider the use of transdisciplinarity approaches in </w:t>
      </w:r>
      <w:r w:rsidR="000D6703" w:rsidRPr="00125D20">
        <w:t>a research</w:t>
      </w:r>
      <w:r w:rsidR="00AC40BF" w:rsidRPr="00125D20">
        <w:t xml:space="preserve"> project as a precondition for </w:t>
      </w:r>
      <w:r w:rsidR="000D6703" w:rsidRPr="00125D20">
        <w:t xml:space="preserve">its contribution </w:t>
      </w:r>
      <w:r w:rsidR="00AC40BF" w:rsidRPr="00125D20">
        <w:t>to SI</w:t>
      </w:r>
      <w:r w:rsidRPr="00125D20">
        <w:t>,</w:t>
      </w:r>
      <w:r w:rsidR="00AC40BF" w:rsidRPr="00125D20">
        <w:t xml:space="preserve"> </w:t>
      </w:r>
      <w:r w:rsidR="00F5566F" w:rsidRPr="00125D20">
        <w:t xml:space="preserve">though, </w:t>
      </w:r>
      <w:r w:rsidRPr="00125D20">
        <w:t>but</w:t>
      </w:r>
      <w:r w:rsidR="002F7C7F" w:rsidRPr="00125D20">
        <w:t xml:space="preserve"> recognise that </w:t>
      </w:r>
      <w:r w:rsidR="00AC40BF" w:rsidRPr="00125D20">
        <w:t xml:space="preserve">concerns that are central to SI are </w:t>
      </w:r>
      <w:r w:rsidR="002F7C7F" w:rsidRPr="00125D20">
        <w:t xml:space="preserve">often central to </w:t>
      </w:r>
      <w:r w:rsidR="00AC40BF" w:rsidRPr="00125D20">
        <w:t xml:space="preserve">transdisciplinary </w:t>
      </w:r>
      <w:r w:rsidR="002F7C7F" w:rsidRPr="00125D20">
        <w:t>research as well</w:t>
      </w:r>
      <w:r w:rsidRPr="00125D20">
        <w:t xml:space="preserve">. </w:t>
      </w:r>
      <w:r w:rsidR="00F5566F" w:rsidRPr="00125D20">
        <w:t>Thus,</w:t>
      </w:r>
      <w:r w:rsidR="002F7C7F" w:rsidRPr="00125D20">
        <w:t xml:space="preserve"> </w:t>
      </w:r>
      <w:r w:rsidR="00AC40BF" w:rsidRPr="00125D20">
        <w:t xml:space="preserve">it is </w:t>
      </w:r>
      <w:r w:rsidR="006F341C" w:rsidRPr="00125D20">
        <w:t xml:space="preserve">more </w:t>
      </w:r>
      <w:r w:rsidR="00AC40BF" w:rsidRPr="00125D20">
        <w:t xml:space="preserve">likely for researchers </w:t>
      </w:r>
      <w:r w:rsidRPr="00125D20">
        <w:t>who employ</w:t>
      </w:r>
      <w:r w:rsidR="00AC40BF" w:rsidRPr="00125D20">
        <w:t xml:space="preserve"> transdisciplinary </w:t>
      </w:r>
      <w:r w:rsidRPr="00125D20">
        <w:t>practices to</w:t>
      </w:r>
      <w:r w:rsidR="002F7C7F" w:rsidRPr="00125D20">
        <w:t xml:space="preserve"> contribute to societ</w:t>
      </w:r>
      <w:r w:rsidRPr="00125D20">
        <w:t>al impacts</w:t>
      </w:r>
      <w:r w:rsidR="006F341C" w:rsidRPr="00125D20">
        <w:t>, compared to researchers with little or no transdisciplinary experience</w:t>
      </w:r>
      <w:r w:rsidR="00AC40BF" w:rsidRPr="00125D20">
        <w:t>. We assume that</w:t>
      </w:r>
    </w:p>
    <w:p w14:paraId="097B5E29" w14:textId="3695AB8D" w:rsidR="00AC40BF" w:rsidRPr="00125D20" w:rsidRDefault="00AC40BF" w:rsidP="00AC40BF">
      <w:pPr>
        <w:pStyle w:val="BodyText"/>
        <w:numPr>
          <w:ilvl w:val="0"/>
          <w:numId w:val="10"/>
        </w:numPr>
      </w:pPr>
      <w:r w:rsidRPr="00125D20">
        <w:t>H</w:t>
      </w:r>
      <w:r w:rsidRPr="00125D20">
        <w:rPr>
          <w:vertAlign w:val="subscript"/>
        </w:rPr>
        <w:t>1</w:t>
      </w:r>
      <w:r w:rsidRPr="00125D20">
        <w:t>:</w:t>
      </w:r>
      <w:r w:rsidR="00BF37D9" w:rsidRPr="00125D20">
        <w:t xml:space="preserve"> the</w:t>
      </w:r>
      <w:r w:rsidRPr="00125D20">
        <w:t xml:space="preserve"> </w:t>
      </w:r>
      <w:r w:rsidRPr="00125D20">
        <w:rPr>
          <w:i/>
          <w:iCs/>
        </w:rPr>
        <w:t>transdisciplinary experience</w:t>
      </w:r>
      <w:r w:rsidRPr="00125D20">
        <w:t xml:space="preserve"> of </w:t>
      </w:r>
      <w:r w:rsidR="00BF37D9" w:rsidRPr="00125D20">
        <w:t xml:space="preserve">the interviewed </w:t>
      </w:r>
      <w:r w:rsidRPr="00125D20">
        <w:t xml:space="preserve">researchers </w:t>
      </w:r>
      <w:r w:rsidR="00BF37D9" w:rsidRPr="00125D20">
        <w:t>correlates</w:t>
      </w:r>
      <w:r w:rsidRPr="00125D20">
        <w:t xml:space="preserve"> with</w:t>
      </w:r>
    </w:p>
    <w:p w14:paraId="5CD7FCB8" w14:textId="4E5127F5" w:rsidR="00AC40BF" w:rsidRPr="00125D20" w:rsidRDefault="00BF37D9" w:rsidP="00AC40BF">
      <w:pPr>
        <w:pStyle w:val="BodyText"/>
        <w:numPr>
          <w:ilvl w:val="1"/>
          <w:numId w:val="10"/>
        </w:numPr>
      </w:pPr>
      <w:r w:rsidRPr="00125D20">
        <w:t>the</w:t>
      </w:r>
      <w:r w:rsidR="00AC40BF" w:rsidRPr="00125D20">
        <w:t xml:space="preserve"> </w:t>
      </w:r>
      <w:r w:rsidR="00AC40BF" w:rsidRPr="00125D20">
        <w:rPr>
          <w:i/>
          <w:iCs/>
        </w:rPr>
        <w:t>motivation to address a problem outside of academia</w:t>
      </w:r>
      <w:r w:rsidR="00AC40BF" w:rsidRPr="00125D20">
        <w:t>,</w:t>
      </w:r>
      <w:r w:rsidRPr="00125D20">
        <w:t xml:space="preserve"> and</w:t>
      </w:r>
    </w:p>
    <w:p w14:paraId="65071707" w14:textId="2B39F83D" w:rsidR="00AC40BF" w:rsidRPr="00125D20" w:rsidRDefault="00BF37D9" w:rsidP="00AC40BF">
      <w:pPr>
        <w:pStyle w:val="BodyText"/>
        <w:numPr>
          <w:ilvl w:val="1"/>
          <w:numId w:val="10"/>
        </w:numPr>
      </w:pPr>
      <w:r w:rsidRPr="00125D20">
        <w:t>the</w:t>
      </w:r>
      <w:r w:rsidR="00AC40BF" w:rsidRPr="00125D20">
        <w:t xml:space="preserve"> </w:t>
      </w:r>
      <w:r w:rsidR="00AC40BF" w:rsidRPr="00125D20">
        <w:rPr>
          <w:i/>
          <w:iCs/>
        </w:rPr>
        <w:t>motivation to improve human condition/welfare</w:t>
      </w:r>
      <w:r w:rsidR="00AC40BF" w:rsidRPr="00125D20">
        <w:t>.</w:t>
      </w:r>
    </w:p>
    <w:p w14:paraId="69F4FE78" w14:textId="77777777" w:rsidR="00BF37D9" w:rsidRPr="00125D20" w:rsidRDefault="00BF37D9" w:rsidP="00BF37D9"/>
    <w:p w14:paraId="5C0B4EDE" w14:textId="4C5A4BAD" w:rsidR="00AC40BF" w:rsidRPr="00125D20" w:rsidRDefault="00AC40BF" w:rsidP="00AC40BF">
      <w:pPr>
        <w:pStyle w:val="Caption"/>
        <w:keepNext/>
      </w:pPr>
      <w:bookmarkStart w:id="134" w:name="_Ref97780067"/>
      <w:bookmarkStart w:id="135" w:name="_Toc100567228"/>
      <w:r w:rsidRPr="00125D20">
        <w:lastRenderedPageBreak/>
        <w:t xml:space="preserve">Figure </w:t>
      </w:r>
      <w:r w:rsidR="007B1429" w:rsidRPr="00125D20">
        <w:fldChar w:fldCharType="begin"/>
      </w:r>
      <w:r w:rsidR="007B1429" w:rsidRPr="00125D20">
        <w:instrText xml:space="preserve"> SEQ Figure \* ARABIC </w:instrText>
      </w:r>
      <w:r w:rsidR="007B1429" w:rsidRPr="00125D20">
        <w:fldChar w:fldCharType="separate"/>
      </w:r>
      <w:r w:rsidR="000959DE">
        <w:rPr>
          <w:noProof/>
        </w:rPr>
        <w:t>24</w:t>
      </w:r>
      <w:r w:rsidR="007B1429" w:rsidRPr="00125D20">
        <w:fldChar w:fldCharType="end"/>
      </w:r>
      <w:bookmarkEnd w:id="134"/>
      <w:r w:rsidRPr="00125D20">
        <w:t xml:space="preserve">: Relation between transdisciplinary experience and </w:t>
      </w:r>
      <w:r w:rsidR="00BF37D9" w:rsidRPr="00125D20">
        <w:t xml:space="preserve">the </w:t>
      </w:r>
      <w:r w:rsidRPr="00125D20">
        <w:t>motivation</w:t>
      </w:r>
      <w:r w:rsidR="00BF37D9" w:rsidRPr="00125D20">
        <w:t xml:space="preserve"> to affect change outside academia</w:t>
      </w:r>
      <w:bookmarkEnd w:id="135"/>
    </w:p>
    <w:p w14:paraId="38DD86FF" w14:textId="77777777" w:rsidR="00AC40BF" w:rsidRPr="00125D20" w:rsidRDefault="00AC40BF" w:rsidP="00AC40BF">
      <w:pPr>
        <w:pStyle w:val="BodyText"/>
        <w:keepNext/>
      </w:pPr>
      <w:r w:rsidRPr="00125D20">
        <w:rPr>
          <w:noProof/>
          <w:lang w:eastAsia="de-AT"/>
        </w:rPr>
        <w:drawing>
          <wp:inline distT="0" distB="0" distL="0" distR="0" wp14:anchorId="429FC2C6" wp14:editId="06000E4F">
            <wp:extent cx="5731510" cy="1719580"/>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5731510" cy="1719580"/>
                    </a:xfrm>
                    <a:prstGeom prst="rect">
                      <a:avLst/>
                    </a:prstGeom>
                  </pic:spPr>
                </pic:pic>
              </a:graphicData>
            </a:graphic>
          </wp:inline>
        </w:drawing>
      </w:r>
    </w:p>
    <w:p w14:paraId="2590B124" w14:textId="3A11F538" w:rsidR="00AC40BF" w:rsidRPr="00125D20" w:rsidRDefault="00AC40BF" w:rsidP="00EF2F60">
      <w:pPr>
        <w:pStyle w:val="FirstParagraph"/>
        <w:jc w:val="both"/>
      </w:pPr>
      <w:r w:rsidRPr="00125D20">
        <w:t>The purpose of survey questions</w:t>
      </w:r>
      <w:r w:rsidR="00EF2F60" w:rsidRPr="00125D20">
        <w:t xml:space="preserve"> related to the</w:t>
      </w:r>
      <w:r w:rsidRPr="00125D20">
        <w:t xml:space="preserve"> </w:t>
      </w:r>
      <w:r w:rsidRPr="00125D20">
        <w:rPr>
          <w:i/>
          <w:iCs/>
        </w:rPr>
        <w:t>motivation to</w:t>
      </w:r>
      <w:r w:rsidRPr="00125D20">
        <w:t xml:space="preserve"> </w:t>
      </w:r>
      <w:r w:rsidRPr="00125D20">
        <w:rPr>
          <w:i/>
          <w:iCs/>
        </w:rPr>
        <w:t xml:space="preserve">directly address natural, technical, economic, or social problems </w:t>
      </w:r>
      <w:r w:rsidRPr="00125D20">
        <w:t>and</w:t>
      </w:r>
      <w:r w:rsidR="00EF2F60" w:rsidRPr="00125D20">
        <w:t xml:space="preserve"> the</w:t>
      </w:r>
      <w:r w:rsidRPr="00125D20">
        <w:t xml:space="preserve"> </w:t>
      </w:r>
      <w:r w:rsidRPr="00125D20">
        <w:rPr>
          <w:i/>
          <w:iCs/>
        </w:rPr>
        <w:t>motivation</w:t>
      </w:r>
      <w:r w:rsidRPr="00125D20">
        <w:t xml:space="preserve"> </w:t>
      </w:r>
      <w:r w:rsidRPr="00125D20">
        <w:rPr>
          <w:i/>
          <w:iCs/>
        </w:rPr>
        <w:t>to improve the human condition/welfare</w:t>
      </w:r>
      <w:r w:rsidRPr="00125D20">
        <w:rPr>
          <w:rStyle w:val="FootnoteReference"/>
        </w:rPr>
        <w:footnoteReference w:id="15"/>
      </w:r>
      <w:r w:rsidRPr="00125D20">
        <w:t xml:space="preserve"> is to gauge </w:t>
      </w:r>
      <w:r w:rsidR="00EF2F60" w:rsidRPr="00125D20">
        <w:t xml:space="preserve">the </w:t>
      </w:r>
      <w:r w:rsidRPr="00125D20">
        <w:t>motivation to create impact</w:t>
      </w:r>
      <w:r w:rsidR="00EF2F60" w:rsidRPr="00125D20">
        <w:t>s</w:t>
      </w:r>
      <w:r w:rsidRPr="00125D20">
        <w:t xml:space="preserve"> outside of academia.</w:t>
      </w:r>
    </w:p>
    <w:p w14:paraId="22CD219D" w14:textId="1A5A5073" w:rsidR="004C0CF8" w:rsidRPr="00125D20" w:rsidRDefault="00AC40BF" w:rsidP="00EF2F60">
      <w:pPr>
        <w:jc w:val="both"/>
        <w:rPr>
          <w:rFonts w:eastAsiaTheme="minorEastAsia"/>
        </w:rPr>
      </w:pPr>
      <w:r w:rsidRPr="00125D20">
        <w:t xml:space="preserve">The analysis of the relation between </w:t>
      </w:r>
      <w:r w:rsidRPr="00125D20">
        <w:rPr>
          <w:i/>
          <w:iCs/>
        </w:rPr>
        <w:t>transdisciplinary experience</w:t>
      </w:r>
      <w:r w:rsidRPr="00125D20">
        <w:t xml:space="preserve"> and </w:t>
      </w:r>
      <w:r w:rsidRPr="00125D20">
        <w:rPr>
          <w:i/>
          <w:iCs/>
        </w:rPr>
        <w:t>the motivation to address a (non-academic) problem</w:t>
      </w:r>
      <w:r w:rsidRPr="00125D20">
        <w:t xml:space="preserve"> (see </w:t>
      </w:r>
      <w:r w:rsidRPr="00125D20">
        <w:fldChar w:fldCharType="begin"/>
      </w:r>
      <w:r w:rsidRPr="00125D20">
        <w:instrText xml:space="preserve"> REF _Ref97780067 \h </w:instrText>
      </w:r>
      <w:r w:rsidRPr="00125D20">
        <w:fldChar w:fldCharType="separate"/>
      </w:r>
      <w:r w:rsidR="000959DE" w:rsidRPr="00125D20">
        <w:t xml:space="preserve">Figure </w:t>
      </w:r>
      <w:r w:rsidR="000959DE">
        <w:rPr>
          <w:noProof/>
        </w:rPr>
        <w:t>24</w:t>
      </w:r>
      <w:r w:rsidRPr="00125D20">
        <w:fldChar w:fldCharType="end"/>
      </w:r>
      <w:r w:rsidRPr="00125D20">
        <w:t>) does not yield a statistically significant correlation (correlation coefficient rho</w:t>
      </w:r>
      <w:r w:rsidRPr="00125D20">
        <w:rPr>
          <w:rStyle w:val="FootnoteReference"/>
        </w:rPr>
        <w:footnoteReference w:id="16"/>
      </w:r>
      <w:r w:rsidRPr="00125D20">
        <w:rPr>
          <w:rFonts w:eastAsiaTheme="minorEastAsia"/>
        </w:rPr>
        <w:t xml:space="preserve"> ~ 0.01 with a p-value &gt; 0.05</w:t>
      </w:r>
      <w:r w:rsidRPr="00125D20">
        <w:rPr>
          <w:rStyle w:val="FootnoteReference"/>
        </w:rPr>
        <w:footnoteReference w:id="17"/>
      </w:r>
      <w:r w:rsidRPr="00125D20">
        <w:rPr>
          <w:rFonts w:eastAsiaTheme="minorEastAsia"/>
        </w:rPr>
        <w:t>, see</w:t>
      </w:r>
      <w:r w:rsidR="00EF2F60" w:rsidRPr="00125D20">
        <w:rPr>
          <w:rFonts w:eastAsiaTheme="minorEastAsia"/>
        </w:rPr>
        <w:t xml:space="preserve"> </w:t>
      </w:r>
      <w:r w:rsidR="00EF2F60" w:rsidRPr="00125D20">
        <w:rPr>
          <w:rFonts w:eastAsiaTheme="minorEastAsia"/>
        </w:rPr>
        <w:fldChar w:fldCharType="begin"/>
      </w:r>
      <w:r w:rsidR="00EF2F60" w:rsidRPr="00125D20">
        <w:rPr>
          <w:rFonts w:eastAsiaTheme="minorEastAsia"/>
        </w:rPr>
        <w:instrText xml:space="preserve"> REF _Ref100032499 \h </w:instrText>
      </w:r>
      <w:r w:rsidR="00EF2F60" w:rsidRPr="00125D20">
        <w:rPr>
          <w:rFonts w:eastAsiaTheme="minorEastAsia"/>
        </w:rPr>
      </w:r>
      <w:r w:rsidR="00EF2F60" w:rsidRPr="00125D20">
        <w:rPr>
          <w:rFonts w:eastAsiaTheme="minorEastAsia"/>
        </w:rPr>
        <w:fldChar w:fldCharType="separate"/>
      </w:r>
      <w:r w:rsidR="000959DE" w:rsidRPr="00125D20">
        <w:t xml:space="preserve">Table </w:t>
      </w:r>
      <w:r w:rsidR="000959DE">
        <w:rPr>
          <w:noProof/>
        </w:rPr>
        <w:t>22</w:t>
      </w:r>
      <w:r w:rsidR="00EF2F60" w:rsidRPr="00125D20">
        <w:rPr>
          <w:rFonts w:eastAsiaTheme="minorEastAsia"/>
        </w:rPr>
        <w:fldChar w:fldCharType="end"/>
      </w:r>
      <w:r w:rsidRPr="00125D20">
        <w:rPr>
          <w:rFonts w:eastAsiaTheme="minorEastAsia"/>
        </w:rPr>
        <w:t>)</w:t>
      </w:r>
      <w:r w:rsidR="004C0CF8" w:rsidRPr="00125D20">
        <w:rPr>
          <w:rFonts w:eastAsiaTheme="minorEastAsia"/>
        </w:rPr>
        <w:t>. Also</w:t>
      </w:r>
      <w:r w:rsidRPr="00125D20">
        <w:rPr>
          <w:rFonts w:eastAsiaTheme="minorEastAsia"/>
        </w:rPr>
        <w:t xml:space="preserve">, more </w:t>
      </w:r>
      <w:r w:rsidRPr="00125D20">
        <w:rPr>
          <w:rFonts w:eastAsiaTheme="minorEastAsia"/>
          <w:i/>
          <w:iCs/>
        </w:rPr>
        <w:t>transdisciplinary experience</w:t>
      </w:r>
      <w:r w:rsidRPr="00125D20">
        <w:rPr>
          <w:rFonts w:eastAsiaTheme="minorEastAsia"/>
        </w:rPr>
        <w:t xml:space="preserve"> does not imply </w:t>
      </w:r>
      <w:r w:rsidR="004C0CF8" w:rsidRPr="00125D20">
        <w:rPr>
          <w:rFonts w:eastAsiaTheme="minorEastAsia"/>
        </w:rPr>
        <w:t xml:space="preserve">a </w:t>
      </w:r>
      <w:r w:rsidRPr="00125D20">
        <w:rPr>
          <w:rFonts w:eastAsiaTheme="minorEastAsia"/>
        </w:rPr>
        <w:t xml:space="preserve">higher </w:t>
      </w:r>
      <w:r w:rsidRPr="00125D20">
        <w:rPr>
          <w:rFonts w:eastAsiaTheme="minorEastAsia"/>
          <w:i/>
          <w:iCs/>
        </w:rPr>
        <w:t>motivation to address a problem outside of academia</w:t>
      </w:r>
      <w:r w:rsidRPr="00125D20">
        <w:rPr>
          <w:rFonts w:eastAsiaTheme="minorEastAsia"/>
        </w:rPr>
        <w:t xml:space="preserve"> [a].</w:t>
      </w:r>
    </w:p>
    <w:p w14:paraId="3AE87703" w14:textId="62ADB4D6" w:rsidR="00AC40BF" w:rsidRPr="00125D20" w:rsidRDefault="00AC40BF" w:rsidP="00EF2F60">
      <w:pPr>
        <w:jc w:val="both"/>
        <w:rPr>
          <w:rFonts w:eastAsiaTheme="minorEastAsia"/>
        </w:rPr>
      </w:pPr>
      <w:r w:rsidRPr="00125D20">
        <w:rPr>
          <w:rFonts w:eastAsiaTheme="minorEastAsia"/>
        </w:rPr>
        <w:t xml:space="preserve">The </w:t>
      </w:r>
      <w:r w:rsidRPr="00125D20">
        <w:rPr>
          <w:rFonts w:eastAsiaTheme="minorEastAsia"/>
          <w:i/>
          <w:iCs/>
        </w:rPr>
        <w:t>motivation to improve the human condition</w:t>
      </w:r>
      <w:r w:rsidRPr="00125D20">
        <w:rPr>
          <w:rFonts w:eastAsiaTheme="minorEastAsia"/>
        </w:rPr>
        <w:t xml:space="preserve"> is, on the other hand, correlating relatively strong</w:t>
      </w:r>
      <w:r w:rsidR="004C0CF8" w:rsidRPr="00125D20">
        <w:rPr>
          <w:rFonts w:eastAsiaTheme="minorEastAsia"/>
        </w:rPr>
        <w:t>er</w:t>
      </w:r>
      <w:r w:rsidRPr="00125D20">
        <w:rPr>
          <w:rFonts w:eastAsiaTheme="minorEastAsia"/>
        </w:rPr>
        <w:t xml:space="preserve"> with </w:t>
      </w:r>
      <w:r w:rsidRPr="00125D20">
        <w:rPr>
          <w:rFonts w:eastAsiaTheme="minorEastAsia"/>
          <w:i/>
          <w:iCs/>
        </w:rPr>
        <w:t>transdisciplinary experience</w:t>
      </w:r>
      <w:r w:rsidRPr="00125D20">
        <w:rPr>
          <w:rFonts w:eastAsiaTheme="minorEastAsia"/>
        </w:rPr>
        <w:t xml:space="preserve"> – although it is statistically significant (p-value &lt; 0.05), there is only a weak positive correlation (rho </w:t>
      </w:r>
      <w:r w:rsidRPr="00125D20">
        <w:rPr>
          <w:rFonts w:ascii="Arial" w:hAnsi="Arial" w:cs="Arial"/>
          <w:color w:val="4D5156"/>
          <w:sz w:val="21"/>
          <w:szCs w:val="21"/>
          <w:shd w:val="clear" w:color="auto" w:fill="FFFFFF"/>
        </w:rPr>
        <w:t>≈</w:t>
      </w:r>
      <w:r w:rsidRPr="00125D20">
        <w:rPr>
          <w:rFonts w:eastAsiaTheme="minorEastAsia"/>
        </w:rPr>
        <w:t> 0.33) between the two [b].</w:t>
      </w:r>
    </w:p>
    <w:p w14:paraId="688D269E" w14:textId="77777777" w:rsidR="00AC40BF" w:rsidRPr="00125D20" w:rsidRDefault="00AC40BF" w:rsidP="00AC40BF"/>
    <w:p w14:paraId="66BB6105" w14:textId="7176B7E3" w:rsidR="005450EA" w:rsidRPr="00125D20" w:rsidRDefault="005450EA" w:rsidP="005450EA">
      <w:pPr>
        <w:pStyle w:val="Caption"/>
        <w:keepNext/>
      </w:pPr>
      <w:bookmarkStart w:id="136" w:name="_Ref100032499"/>
      <w:bookmarkStart w:id="137" w:name="_Toc100567259"/>
      <w:r w:rsidRPr="00125D20">
        <w:t xml:space="preserve">Table </w:t>
      </w:r>
      <w:r w:rsidRPr="00125D20">
        <w:fldChar w:fldCharType="begin"/>
      </w:r>
      <w:r w:rsidRPr="00125D20">
        <w:instrText xml:space="preserve"> SEQ Table \* ARABIC </w:instrText>
      </w:r>
      <w:r w:rsidRPr="00125D20">
        <w:fldChar w:fldCharType="separate"/>
      </w:r>
      <w:r w:rsidR="000959DE">
        <w:rPr>
          <w:noProof/>
        </w:rPr>
        <w:t>22</w:t>
      </w:r>
      <w:r w:rsidRPr="00125D20">
        <w:fldChar w:fldCharType="end"/>
      </w:r>
      <w:bookmarkEnd w:id="136"/>
      <w:r w:rsidRPr="00125D20">
        <w:t xml:space="preserve">: Correlation </w:t>
      </w:r>
      <w:r w:rsidR="00BF37D9" w:rsidRPr="00125D20">
        <w:t>m</w:t>
      </w:r>
      <w:r w:rsidRPr="00125D20">
        <w:t xml:space="preserve">atrix between </w:t>
      </w:r>
      <w:r w:rsidR="00BF37D9" w:rsidRPr="00125D20">
        <w:t>t</w:t>
      </w:r>
      <w:r w:rsidRPr="00125D20">
        <w:t xml:space="preserve">ransdisciplinary </w:t>
      </w:r>
      <w:r w:rsidR="00BF37D9" w:rsidRPr="00125D20">
        <w:t>e</w:t>
      </w:r>
      <w:r w:rsidRPr="00125D20">
        <w:t xml:space="preserve">xperience, </w:t>
      </w:r>
      <w:r w:rsidR="00BF37D9" w:rsidRPr="00125D20">
        <w:t>the m</w:t>
      </w:r>
      <w:r w:rsidRPr="00125D20">
        <w:t xml:space="preserve">otivation to </w:t>
      </w:r>
      <w:r w:rsidR="00BF37D9" w:rsidRPr="00125D20">
        <w:t>a</w:t>
      </w:r>
      <w:r w:rsidRPr="00125D20">
        <w:t xml:space="preserve">ddress a </w:t>
      </w:r>
      <w:r w:rsidR="00BF37D9" w:rsidRPr="00125D20">
        <w:t>s</w:t>
      </w:r>
      <w:r w:rsidRPr="00125D20">
        <w:t xml:space="preserve">pecific </w:t>
      </w:r>
      <w:r w:rsidR="00BF37D9" w:rsidRPr="00125D20">
        <w:t>p</w:t>
      </w:r>
      <w:r w:rsidRPr="00125D20">
        <w:t xml:space="preserve">roblem, and </w:t>
      </w:r>
      <w:r w:rsidR="00BF37D9" w:rsidRPr="00125D20">
        <w:t>the m</w:t>
      </w:r>
      <w:r w:rsidRPr="00125D20">
        <w:t xml:space="preserve">otivation to </w:t>
      </w:r>
      <w:r w:rsidR="00BF37D9" w:rsidRPr="00125D20">
        <w:t>i</w:t>
      </w:r>
      <w:r w:rsidRPr="00125D20">
        <w:t xml:space="preserve">mprove the </w:t>
      </w:r>
      <w:r w:rsidR="00BF37D9" w:rsidRPr="00125D20">
        <w:t>h</w:t>
      </w:r>
      <w:r w:rsidRPr="00125D20">
        <w:t xml:space="preserve">uman </w:t>
      </w:r>
      <w:r w:rsidR="00BF37D9" w:rsidRPr="00125D20">
        <w:t>c</w:t>
      </w:r>
      <w:r w:rsidRPr="00125D20">
        <w:t>ondition</w:t>
      </w:r>
      <w:r w:rsidR="00BF37D9" w:rsidRPr="00125D20">
        <w:t>/welfare</w:t>
      </w:r>
      <w:bookmarkEnd w:id="137"/>
    </w:p>
    <w:tbl>
      <w:tblPr>
        <w:tblStyle w:val="TableGrid"/>
        <w:tblW w:w="0" w:type="auto"/>
        <w:tblLook w:val="04A0" w:firstRow="1" w:lastRow="0" w:firstColumn="1" w:lastColumn="0" w:noHBand="0" w:noVBand="1"/>
      </w:tblPr>
      <w:tblGrid>
        <w:gridCol w:w="9016"/>
      </w:tblGrid>
      <w:tr w:rsidR="005450EA" w:rsidRPr="00125D20" w14:paraId="60A8D8C4" w14:textId="77777777" w:rsidTr="005450EA">
        <w:tc>
          <w:tcPr>
            <w:tcW w:w="9242" w:type="dxa"/>
          </w:tcPr>
          <w:p w14:paraId="33B9580E" w14:textId="77777777" w:rsidR="005450EA" w:rsidRPr="00125D20" w:rsidRDefault="005450EA" w:rsidP="005450EA">
            <w:pPr>
              <w:pStyle w:val="HTMLPreformatted"/>
              <w:shd w:val="clear" w:color="auto" w:fill="FFFFFF"/>
              <w:wordWrap w:val="0"/>
              <w:spacing w:after="150"/>
              <w:rPr>
                <w:rStyle w:val="HTMLCode"/>
                <w:rFonts w:eastAsiaTheme="majorEastAsia"/>
                <w:color w:val="333333"/>
                <w:sz w:val="18"/>
                <w:szCs w:val="18"/>
              </w:rPr>
            </w:pPr>
            <w:r w:rsidRPr="00125D20">
              <w:rPr>
                <w:rStyle w:val="HTMLCode"/>
                <w:rFonts w:eastAsiaTheme="majorEastAsia"/>
                <w:color w:val="333333"/>
                <w:sz w:val="18"/>
                <w:szCs w:val="18"/>
              </w:rPr>
              <w:t xml:space="preserve">                </w:t>
            </w:r>
            <w:proofErr w:type="spellStart"/>
            <w:r w:rsidRPr="00125D20">
              <w:rPr>
                <w:rStyle w:val="HTMLCode"/>
                <w:rFonts w:eastAsiaTheme="majorEastAsia"/>
                <w:color w:val="333333"/>
                <w:sz w:val="18"/>
                <w:szCs w:val="18"/>
              </w:rPr>
              <w:t>Trans._Exp</w:t>
            </w:r>
            <w:proofErr w:type="spellEnd"/>
            <w:r w:rsidRPr="00125D20">
              <w:rPr>
                <w:rStyle w:val="HTMLCode"/>
                <w:rFonts w:eastAsiaTheme="majorEastAsia"/>
                <w:color w:val="333333"/>
                <w:sz w:val="18"/>
                <w:szCs w:val="18"/>
              </w:rPr>
              <w:t xml:space="preserve">. </w:t>
            </w:r>
            <w:proofErr w:type="gramStart"/>
            <w:r w:rsidRPr="00125D20">
              <w:rPr>
                <w:rStyle w:val="HTMLCode"/>
                <w:rFonts w:eastAsiaTheme="majorEastAsia"/>
                <w:color w:val="333333"/>
                <w:sz w:val="18"/>
                <w:szCs w:val="18"/>
              </w:rPr>
              <w:t>Mot._</w:t>
            </w:r>
            <w:proofErr w:type="spellStart"/>
            <w:proofErr w:type="gramEnd"/>
            <w:r w:rsidRPr="00125D20">
              <w:rPr>
                <w:rStyle w:val="HTMLCode"/>
                <w:rFonts w:eastAsiaTheme="majorEastAsia"/>
                <w:color w:val="333333"/>
                <w:sz w:val="18"/>
                <w:szCs w:val="18"/>
              </w:rPr>
              <w:t>to_add_Pr</w:t>
            </w:r>
            <w:proofErr w:type="spellEnd"/>
            <w:r w:rsidRPr="00125D20">
              <w:rPr>
                <w:rStyle w:val="HTMLCode"/>
                <w:rFonts w:eastAsiaTheme="majorEastAsia"/>
                <w:color w:val="333333"/>
                <w:sz w:val="18"/>
                <w:szCs w:val="18"/>
              </w:rPr>
              <w:t xml:space="preserve">. </w:t>
            </w:r>
            <w:proofErr w:type="spellStart"/>
            <w:r w:rsidRPr="00125D20">
              <w:rPr>
                <w:rStyle w:val="HTMLCode"/>
                <w:rFonts w:eastAsiaTheme="majorEastAsia"/>
                <w:color w:val="333333"/>
                <w:sz w:val="18"/>
                <w:szCs w:val="18"/>
              </w:rPr>
              <w:t>Mot._to_imp._HC</w:t>
            </w:r>
            <w:proofErr w:type="spellEnd"/>
          </w:p>
          <w:p w14:paraId="6873D1F9"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proofErr w:type="spellStart"/>
            <w:r w:rsidRPr="00125D20">
              <w:rPr>
                <w:rStyle w:val="HTMLCode"/>
                <w:rFonts w:eastAsiaTheme="majorEastAsia"/>
                <w:color w:val="333333"/>
                <w:sz w:val="18"/>
                <w:szCs w:val="18"/>
              </w:rPr>
              <w:t>Trans._Exp</w:t>
            </w:r>
            <w:proofErr w:type="spellEnd"/>
            <w:r w:rsidRPr="00125D20">
              <w:rPr>
                <w:rStyle w:val="HTMLCode"/>
                <w:rFonts w:eastAsiaTheme="majorEastAsia"/>
                <w:color w:val="333333"/>
                <w:sz w:val="18"/>
                <w:szCs w:val="18"/>
              </w:rPr>
              <w:t>.            1.00            0.01            0.33</w:t>
            </w:r>
          </w:p>
          <w:p w14:paraId="3E4B22D6"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proofErr w:type="gramStart"/>
            <w:r w:rsidRPr="00125D20">
              <w:rPr>
                <w:rStyle w:val="HTMLCode"/>
                <w:rFonts w:eastAsiaTheme="majorEastAsia"/>
                <w:color w:val="333333"/>
                <w:sz w:val="18"/>
                <w:szCs w:val="18"/>
              </w:rPr>
              <w:t>Mot._</w:t>
            </w:r>
            <w:proofErr w:type="spellStart"/>
            <w:proofErr w:type="gramEnd"/>
            <w:r w:rsidRPr="00125D20">
              <w:rPr>
                <w:rStyle w:val="HTMLCode"/>
                <w:rFonts w:eastAsiaTheme="majorEastAsia"/>
                <w:color w:val="333333"/>
                <w:sz w:val="18"/>
                <w:szCs w:val="18"/>
              </w:rPr>
              <w:t>to_add_Pr</w:t>
            </w:r>
            <w:proofErr w:type="spellEnd"/>
            <w:r w:rsidRPr="00125D20">
              <w:rPr>
                <w:rStyle w:val="HTMLCode"/>
                <w:rFonts w:eastAsiaTheme="majorEastAsia"/>
                <w:color w:val="333333"/>
                <w:sz w:val="18"/>
                <w:szCs w:val="18"/>
              </w:rPr>
              <w:t>.        0.01            1.00            0.27</w:t>
            </w:r>
          </w:p>
          <w:p w14:paraId="63843C5D"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proofErr w:type="spellStart"/>
            <w:proofErr w:type="gramStart"/>
            <w:r w:rsidRPr="00125D20">
              <w:rPr>
                <w:rStyle w:val="HTMLCode"/>
                <w:rFonts w:eastAsiaTheme="majorEastAsia"/>
                <w:color w:val="333333"/>
                <w:sz w:val="18"/>
                <w:szCs w:val="18"/>
              </w:rPr>
              <w:t>Mot._</w:t>
            </w:r>
            <w:proofErr w:type="gramEnd"/>
            <w:r w:rsidRPr="00125D20">
              <w:rPr>
                <w:rStyle w:val="HTMLCode"/>
                <w:rFonts w:eastAsiaTheme="majorEastAsia"/>
                <w:color w:val="333333"/>
                <w:sz w:val="18"/>
                <w:szCs w:val="18"/>
              </w:rPr>
              <w:t>to_imp._HC</w:t>
            </w:r>
            <w:proofErr w:type="spellEnd"/>
            <w:r w:rsidRPr="00125D20">
              <w:rPr>
                <w:rStyle w:val="HTMLCode"/>
                <w:rFonts w:eastAsiaTheme="majorEastAsia"/>
                <w:color w:val="333333"/>
                <w:sz w:val="18"/>
                <w:szCs w:val="18"/>
              </w:rPr>
              <w:t xml:space="preserve">        0.33            0.27            1.00</w:t>
            </w:r>
          </w:p>
          <w:p w14:paraId="630CA6B5"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w:t>
            </w:r>
          </w:p>
          <w:p w14:paraId="77644F4F"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P-Values:</w:t>
            </w:r>
          </w:p>
          <w:p w14:paraId="5E437692"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w:t>
            </w:r>
            <w:proofErr w:type="spellStart"/>
            <w:r w:rsidRPr="00125D20">
              <w:rPr>
                <w:rStyle w:val="HTMLCode"/>
                <w:rFonts w:eastAsiaTheme="majorEastAsia"/>
                <w:color w:val="333333"/>
                <w:sz w:val="18"/>
                <w:szCs w:val="18"/>
              </w:rPr>
              <w:t>Trans._Exp</w:t>
            </w:r>
            <w:proofErr w:type="spellEnd"/>
            <w:r w:rsidRPr="00125D20">
              <w:rPr>
                <w:rStyle w:val="HTMLCode"/>
                <w:rFonts w:eastAsiaTheme="majorEastAsia"/>
                <w:color w:val="333333"/>
                <w:sz w:val="18"/>
                <w:szCs w:val="18"/>
              </w:rPr>
              <w:t xml:space="preserve">. </w:t>
            </w:r>
            <w:proofErr w:type="gramStart"/>
            <w:r w:rsidRPr="00125D20">
              <w:rPr>
                <w:rStyle w:val="HTMLCode"/>
                <w:rFonts w:eastAsiaTheme="majorEastAsia"/>
                <w:color w:val="333333"/>
                <w:sz w:val="18"/>
                <w:szCs w:val="18"/>
              </w:rPr>
              <w:t>Mot._</w:t>
            </w:r>
            <w:proofErr w:type="spellStart"/>
            <w:proofErr w:type="gramEnd"/>
            <w:r w:rsidRPr="00125D20">
              <w:rPr>
                <w:rStyle w:val="HTMLCode"/>
                <w:rFonts w:eastAsiaTheme="majorEastAsia"/>
                <w:color w:val="333333"/>
                <w:sz w:val="18"/>
                <w:szCs w:val="18"/>
              </w:rPr>
              <w:t>to_add_Pr</w:t>
            </w:r>
            <w:proofErr w:type="spellEnd"/>
            <w:r w:rsidRPr="00125D20">
              <w:rPr>
                <w:rStyle w:val="HTMLCode"/>
                <w:rFonts w:eastAsiaTheme="majorEastAsia"/>
                <w:color w:val="333333"/>
                <w:sz w:val="18"/>
                <w:szCs w:val="18"/>
              </w:rPr>
              <w:t xml:space="preserve">. </w:t>
            </w:r>
            <w:proofErr w:type="spellStart"/>
            <w:r w:rsidRPr="00125D20">
              <w:rPr>
                <w:rStyle w:val="HTMLCode"/>
                <w:rFonts w:eastAsiaTheme="majorEastAsia"/>
                <w:color w:val="333333"/>
                <w:sz w:val="18"/>
                <w:szCs w:val="18"/>
              </w:rPr>
              <w:t>Mot._to_imp._HC</w:t>
            </w:r>
            <w:proofErr w:type="spellEnd"/>
          </w:p>
          <w:p w14:paraId="5D289608"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proofErr w:type="spellStart"/>
            <w:r w:rsidRPr="00125D20">
              <w:rPr>
                <w:rStyle w:val="HTMLCode"/>
                <w:rFonts w:eastAsiaTheme="majorEastAsia"/>
                <w:color w:val="333333"/>
                <w:sz w:val="18"/>
                <w:szCs w:val="18"/>
              </w:rPr>
              <w:t>Trans._Exp</w:t>
            </w:r>
            <w:proofErr w:type="spellEnd"/>
            <w:r w:rsidRPr="00125D20">
              <w:rPr>
                <w:rStyle w:val="HTMLCode"/>
                <w:rFonts w:eastAsiaTheme="majorEastAsia"/>
                <w:color w:val="333333"/>
                <w:sz w:val="18"/>
                <w:szCs w:val="18"/>
              </w:rPr>
              <w:t xml:space="preserve">.                 0.8272          0.0000         </w:t>
            </w:r>
          </w:p>
          <w:p w14:paraId="79108652"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proofErr w:type="gramStart"/>
            <w:r w:rsidRPr="00125D20">
              <w:rPr>
                <w:rStyle w:val="HTMLCode"/>
                <w:rFonts w:eastAsiaTheme="majorEastAsia"/>
                <w:color w:val="333333"/>
                <w:sz w:val="18"/>
                <w:szCs w:val="18"/>
              </w:rPr>
              <w:t>Mot._</w:t>
            </w:r>
            <w:proofErr w:type="spellStart"/>
            <w:proofErr w:type="gramEnd"/>
            <w:r w:rsidRPr="00125D20">
              <w:rPr>
                <w:rStyle w:val="HTMLCode"/>
                <w:rFonts w:eastAsiaTheme="majorEastAsia"/>
                <w:color w:val="333333"/>
                <w:sz w:val="18"/>
                <w:szCs w:val="18"/>
              </w:rPr>
              <w:t>to_add_Pr</w:t>
            </w:r>
            <w:proofErr w:type="spellEnd"/>
            <w:r w:rsidRPr="00125D20">
              <w:rPr>
                <w:rStyle w:val="HTMLCode"/>
                <w:rFonts w:eastAsiaTheme="majorEastAsia"/>
                <w:color w:val="333333"/>
                <w:sz w:val="18"/>
                <w:szCs w:val="18"/>
              </w:rPr>
              <w:t xml:space="preserve">. 0.8272                      0.0000         </w:t>
            </w:r>
          </w:p>
          <w:p w14:paraId="09FDFAB1"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proofErr w:type="spellStart"/>
            <w:proofErr w:type="gramStart"/>
            <w:r w:rsidRPr="00125D20">
              <w:rPr>
                <w:rStyle w:val="HTMLCode"/>
                <w:rFonts w:eastAsiaTheme="majorEastAsia"/>
                <w:color w:val="333333"/>
                <w:sz w:val="18"/>
                <w:szCs w:val="18"/>
              </w:rPr>
              <w:t>Mot._</w:t>
            </w:r>
            <w:proofErr w:type="gramEnd"/>
            <w:r w:rsidRPr="00125D20">
              <w:rPr>
                <w:rStyle w:val="HTMLCode"/>
                <w:rFonts w:eastAsiaTheme="majorEastAsia"/>
                <w:color w:val="333333"/>
                <w:sz w:val="18"/>
                <w:szCs w:val="18"/>
              </w:rPr>
              <w:t>to_imp._HC</w:t>
            </w:r>
            <w:proofErr w:type="spellEnd"/>
            <w:r w:rsidRPr="00125D20">
              <w:rPr>
                <w:rStyle w:val="HTMLCode"/>
                <w:rFonts w:eastAsiaTheme="majorEastAsia"/>
                <w:color w:val="333333"/>
                <w:sz w:val="18"/>
                <w:szCs w:val="18"/>
              </w:rPr>
              <w:t xml:space="preserve"> 0.0000      0.0000</w:t>
            </w:r>
          </w:p>
          <w:p w14:paraId="6F87185D" w14:textId="6EC6F95A" w:rsidR="005450EA" w:rsidRPr="00125D20" w:rsidRDefault="005450EA" w:rsidP="005450EA">
            <w:pPr>
              <w:pStyle w:val="HTMLPreformatted"/>
              <w:shd w:val="clear" w:color="auto" w:fill="FFFFFF"/>
              <w:wordWrap w:val="0"/>
              <w:spacing w:after="150"/>
              <w:rPr>
                <w:rStyle w:val="HTMLCode"/>
                <w:rFonts w:eastAsiaTheme="majorEastAsia"/>
                <w:color w:val="333333"/>
                <w:sz w:val="18"/>
                <w:szCs w:val="18"/>
              </w:rPr>
            </w:pPr>
          </w:p>
          <w:p w14:paraId="159F3E09" w14:textId="191B90CD" w:rsidR="00F552AE" w:rsidRPr="00125D20" w:rsidRDefault="00F552AE" w:rsidP="005450EA">
            <w:pPr>
              <w:pStyle w:val="HTMLPreformatted"/>
              <w:shd w:val="clear" w:color="auto" w:fill="FFFFFF"/>
              <w:wordWrap w:val="0"/>
              <w:spacing w:after="150"/>
              <w:rPr>
                <w:rStyle w:val="HTMLCode"/>
                <w:rFonts w:eastAsiaTheme="majorEastAsia"/>
                <w:color w:val="333333"/>
                <w:sz w:val="18"/>
                <w:szCs w:val="18"/>
              </w:rPr>
            </w:pPr>
            <w:r w:rsidRPr="00125D20">
              <w:rPr>
                <w:rStyle w:val="HTMLCode"/>
                <w:rFonts w:eastAsiaTheme="majorEastAsia"/>
                <w:b/>
                <w:bCs/>
                <w:color w:val="333333"/>
                <w:sz w:val="18"/>
                <w:szCs w:val="18"/>
              </w:rPr>
              <w:t>RESULT</w:t>
            </w:r>
          </w:p>
          <w:p w14:paraId="2CBE8D3D" w14:textId="6B291750" w:rsidR="005450EA" w:rsidRPr="00125D20" w:rsidRDefault="005450EA" w:rsidP="005450EA">
            <w:pPr>
              <w:pStyle w:val="ListParagraph"/>
              <w:numPr>
                <w:ilvl w:val="0"/>
                <w:numId w:val="11"/>
              </w:numPr>
              <w:shd w:val="clear" w:color="auto" w:fill="FFFFFF"/>
              <w:wordWrap w:val="0"/>
              <w:spacing w:after="150"/>
              <w:rPr>
                <w:rFonts w:ascii="Courier New" w:eastAsiaTheme="majorEastAsia" w:hAnsi="Courier New" w:cs="Courier New"/>
                <w:color w:val="333333"/>
                <w:sz w:val="18"/>
                <w:szCs w:val="18"/>
              </w:rPr>
            </w:pPr>
            <w:r w:rsidRPr="00125D20">
              <w:rPr>
                <w:rStyle w:val="HTMLCode"/>
                <w:rFonts w:eastAsiaTheme="majorEastAsia"/>
                <w:color w:val="333333"/>
                <w:sz w:val="18"/>
                <w:szCs w:val="18"/>
              </w:rPr>
              <w:t>H</w:t>
            </w:r>
            <w:r w:rsidRPr="00125D20">
              <w:rPr>
                <w:rStyle w:val="HTMLCode"/>
                <w:rFonts w:eastAsiaTheme="majorEastAsia"/>
                <w:color w:val="333333"/>
                <w:sz w:val="18"/>
                <w:szCs w:val="18"/>
                <w:vertAlign w:val="subscript"/>
              </w:rPr>
              <w:t>1a</w:t>
            </w:r>
            <w:r w:rsidRPr="00125D20">
              <w:rPr>
                <w:rStyle w:val="HTMLCode"/>
                <w:rFonts w:eastAsiaTheme="majorEastAsia"/>
                <w:color w:val="333333"/>
                <w:sz w:val="18"/>
                <w:szCs w:val="18"/>
              </w:rPr>
              <w:t xml:space="preserve">: Since </w:t>
            </w:r>
            <w:r w:rsidR="004C0CF8" w:rsidRPr="00125D20">
              <w:rPr>
                <w:rStyle w:val="HTMLCode"/>
                <w:rFonts w:eastAsiaTheme="majorEastAsia"/>
                <w:color w:val="333333"/>
                <w:sz w:val="18"/>
                <w:szCs w:val="18"/>
              </w:rPr>
              <w:t xml:space="preserve">the </w:t>
            </w:r>
            <w:r w:rsidRPr="00125D20">
              <w:rPr>
                <w:rStyle w:val="HTMLCode"/>
                <w:rFonts w:eastAsiaTheme="majorEastAsia"/>
                <w:color w:val="333333"/>
                <w:sz w:val="18"/>
                <w:szCs w:val="18"/>
              </w:rPr>
              <w:t xml:space="preserve">p-value is greater than </w:t>
            </w:r>
            <w:r w:rsidRPr="00125D20">
              <w:rPr>
                <w:rFonts w:ascii="Courier New" w:hAnsi="Courier New" w:cs="Courier New"/>
                <w:color w:val="202124"/>
                <w:sz w:val="18"/>
                <w:szCs w:val="18"/>
                <w:shd w:val="clear" w:color="auto" w:fill="FFFFFF"/>
              </w:rPr>
              <w:t>α</w:t>
            </w:r>
            <w:r w:rsidR="004C0CF8" w:rsidRPr="00125D20">
              <w:rPr>
                <w:rFonts w:ascii="Courier New" w:hAnsi="Courier New" w:cs="Courier New"/>
                <w:color w:val="202124"/>
                <w:sz w:val="18"/>
                <w:szCs w:val="18"/>
                <w:shd w:val="clear" w:color="auto" w:fill="FFFFFF"/>
              </w:rPr>
              <w:t xml:space="preserve"> </w:t>
            </w:r>
            <w:r w:rsidRPr="00125D20">
              <w:rPr>
                <w:rFonts w:ascii="Courier New" w:hAnsi="Courier New" w:cs="Courier New"/>
                <w:sz w:val="18"/>
                <w:szCs w:val="18"/>
              </w:rPr>
              <w:t xml:space="preserve">(0.05), we </w:t>
            </w:r>
            <w:r w:rsidRPr="00125D20">
              <w:rPr>
                <w:rFonts w:ascii="Courier New" w:hAnsi="Courier New" w:cs="Courier New"/>
                <w:sz w:val="18"/>
                <w:szCs w:val="18"/>
                <w:u w:val="single"/>
              </w:rPr>
              <w:t>cannot reject</w:t>
            </w:r>
            <w:r w:rsidRPr="00125D20">
              <w:rPr>
                <w:rFonts w:ascii="Courier New" w:hAnsi="Courier New" w:cs="Courier New"/>
                <w:sz w:val="18"/>
                <w:szCs w:val="18"/>
              </w:rPr>
              <w:t xml:space="preserve"> the null hypothesis</w:t>
            </w:r>
            <w:r w:rsidR="004C0CF8" w:rsidRPr="00125D20">
              <w:rPr>
                <w:rFonts w:ascii="Courier New" w:hAnsi="Courier New" w:cs="Courier New"/>
                <w:sz w:val="18"/>
                <w:szCs w:val="18"/>
              </w:rPr>
              <w:t>,</w:t>
            </w:r>
            <w:r w:rsidRPr="00125D20">
              <w:rPr>
                <w:rFonts w:ascii="Courier New" w:hAnsi="Courier New" w:cs="Courier New"/>
                <w:sz w:val="18"/>
                <w:szCs w:val="18"/>
              </w:rPr>
              <w:t xml:space="preserve"> which indicates </w:t>
            </w:r>
            <w:r w:rsidR="004C0CF8" w:rsidRPr="00125D20">
              <w:rPr>
                <w:rFonts w:ascii="Courier New" w:hAnsi="Courier New" w:cs="Courier New"/>
                <w:sz w:val="18"/>
                <w:szCs w:val="18"/>
              </w:rPr>
              <w:t xml:space="preserve">that </w:t>
            </w:r>
            <w:r w:rsidRPr="00125D20">
              <w:rPr>
                <w:rFonts w:ascii="Courier New" w:hAnsi="Courier New" w:cs="Courier New"/>
                <w:sz w:val="18"/>
                <w:szCs w:val="18"/>
              </w:rPr>
              <w:t>there is no association between the motivation to solve a specific problem and trans</w:t>
            </w:r>
            <w:r w:rsidR="004C0CF8" w:rsidRPr="00125D20">
              <w:rPr>
                <w:rFonts w:ascii="Courier New" w:hAnsi="Courier New" w:cs="Courier New"/>
                <w:sz w:val="18"/>
                <w:szCs w:val="18"/>
              </w:rPr>
              <w:t>disciplinary</w:t>
            </w:r>
            <w:r w:rsidRPr="00125D20">
              <w:rPr>
                <w:rFonts w:ascii="Courier New" w:hAnsi="Courier New" w:cs="Courier New"/>
                <w:sz w:val="18"/>
                <w:szCs w:val="18"/>
              </w:rPr>
              <w:t xml:space="preserve"> </w:t>
            </w:r>
            <w:r w:rsidR="004C0CF8" w:rsidRPr="00125D20">
              <w:rPr>
                <w:rFonts w:ascii="Courier New" w:hAnsi="Courier New" w:cs="Courier New"/>
                <w:sz w:val="18"/>
                <w:szCs w:val="18"/>
              </w:rPr>
              <w:t>e</w:t>
            </w:r>
            <w:r w:rsidRPr="00125D20">
              <w:rPr>
                <w:rFonts w:ascii="Courier New" w:hAnsi="Courier New" w:cs="Courier New"/>
                <w:sz w:val="18"/>
                <w:szCs w:val="18"/>
              </w:rPr>
              <w:t>xp</w:t>
            </w:r>
            <w:r w:rsidR="004C0CF8" w:rsidRPr="00125D20">
              <w:rPr>
                <w:rFonts w:ascii="Courier New" w:hAnsi="Courier New" w:cs="Courier New"/>
                <w:sz w:val="18"/>
                <w:szCs w:val="18"/>
              </w:rPr>
              <w:t>erience</w:t>
            </w:r>
          </w:p>
          <w:p w14:paraId="253D34E7" w14:textId="6147E92C" w:rsidR="005450EA" w:rsidRPr="00125D20" w:rsidRDefault="005450EA" w:rsidP="005450EA">
            <w:pPr>
              <w:pStyle w:val="ListParagraph"/>
              <w:numPr>
                <w:ilvl w:val="0"/>
                <w:numId w:val="11"/>
              </w:numPr>
              <w:shd w:val="clear" w:color="auto" w:fill="FFFFFF"/>
              <w:wordWrap w:val="0"/>
              <w:spacing w:after="150"/>
              <w:rPr>
                <w:rFonts w:eastAsiaTheme="majorEastAsia" w:cs="Times New Roman"/>
                <w:color w:val="333333"/>
                <w:sz w:val="18"/>
                <w:szCs w:val="18"/>
              </w:rPr>
            </w:pPr>
            <w:r w:rsidRPr="00125D20">
              <w:rPr>
                <w:rStyle w:val="HTMLCode"/>
                <w:rFonts w:eastAsiaTheme="majorEastAsia"/>
                <w:color w:val="333333"/>
                <w:sz w:val="18"/>
                <w:szCs w:val="18"/>
              </w:rPr>
              <w:t>H</w:t>
            </w:r>
            <w:r w:rsidRPr="00125D20">
              <w:rPr>
                <w:rStyle w:val="HTMLCode"/>
                <w:rFonts w:eastAsiaTheme="majorEastAsia"/>
                <w:color w:val="333333"/>
                <w:sz w:val="18"/>
                <w:szCs w:val="18"/>
                <w:vertAlign w:val="subscript"/>
              </w:rPr>
              <w:t>1b</w:t>
            </w:r>
            <w:r w:rsidRPr="00125D20">
              <w:rPr>
                <w:rStyle w:val="HTMLCode"/>
                <w:rFonts w:eastAsiaTheme="majorEastAsia"/>
                <w:color w:val="333333"/>
                <w:sz w:val="18"/>
                <w:szCs w:val="18"/>
              </w:rPr>
              <w:t xml:space="preserve">: </w:t>
            </w:r>
            <w:r w:rsidR="00BF3BF1" w:rsidRPr="00125D20">
              <w:rPr>
                <w:rStyle w:val="HTMLCode"/>
                <w:rFonts w:eastAsiaTheme="majorEastAsia"/>
                <w:color w:val="333333"/>
                <w:sz w:val="18"/>
                <w:szCs w:val="18"/>
              </w:rPr>
              <w:t>the p</w:t>
            </w:r>
            <w:r w:rsidRPr="00125D20">
              <w:rPr>
                <w:rStyle w:val="HTMLCode"/>
                <w:rFonts w:eastAsiaTheme="majorEastAsia"/>
                <w:color w:val="333333"/>
                <w:sz w:val="18"/>
                <w:szCs w:val="18"/>
              </w:rPr>
              <w:t xml:space="preserve">-value is smaller than </w:t>
            </w:r>
            <w:r w:rsidRPr="00125D20">
              <w:rPr>
                <w:rFonts w:ascii="Courier New" w:hAnsi="Courier New" w:cs="Courier New"/>
                <w:color w:val="202124"/>
                <w:sz w:val="18"/>
                <w:szCs w:val="18"/>
                <w:shd w:val="clear" w:color="auto" w:fill="FFFFFF"/>
              </w:rPr>
              <w:t xml:space="preserve">α, we </w:t>
            </w:r>
            <w:r w:rsidRPr="00125D20">
              <w:rPr>
                <w:rFonts w:ascii="Courier New" w:hAnsi="Courier New" w:cs="Courier New"/>
                <w:color w:val="202124"/>
                <w:sz w:val="18"/>
                <w:szCs w:val="18"/>
                <w:u w:val="single"/>
                <w:shd w:val="clear" w:color="auto" w:fill="FFFFFF"/>
              </w:rPr>
              <w:t>can reject</w:t>
            </w:r>
            <w:r w:rsidRPr="00125D20">
              <w:rPr>
                <w:rFonts w:ascii="Courier New" w:hAnsi="Courier New" w:cs="Courier New"/>
                <w:color w:val="202124"/>
                <w:sz w:val="18"/>
                <w:szCs w:val="18"/>
                <w:shd w:val="clear" w:color="auto" w:fill="FFFFFF"/>
              </w:rPr>
              <w:t xml:space="preserve"> the null hypothesis.</w:t>
            </w:r>
            <w:r w:rsidR="00AB751E" w:rsidRPr="00125D20">
              <w:rPr>
                <w:rFonts w:ascii="Courier New" w:hAnsi="Courier New" w:cs="Courier New"/>
                <w:color w:val="202124"/>
                <w:sz w:val="18"/>
                <w:szCs w:val="18"/>
                <w:shd w:val="clear" w:color="auto" w:fill="FFFFFF"/>
              </w:rPr>
              <w:br/>
            </w:r>
            <w:r w:rsidRPr="00125D20">
              <w:rPr>
                <w:rFonts w:ascii="Courier New" w:hAnsi="Courier New" w:cs="Courier New"/>
                <w:color w:val="202124"/>
                <w:sz w:val="18"/>
                <w:szCs w:val="18"/>
                <w:shd w:val="clear" w:color="auto" w:fill="FFFFFF"/>
              </w:rPr>
              <w:t>There is a statistically significant relationship between the tran</w:t>
            </w:r>
            <w:r w:rsidR="00BF3BF1" w:rsidRPr="00125D20">
              <w:rPr>
                <w:rFonts w:ascii="Courier New" w:hAnsi="Courier New" w:cs="Courier New"/>
                <w:color w:val="202124"/>
                <w:sz w:val="18"/>
                <w:szCs w:val="18"/>
                <w:shd w:val="clear" w:color="auto" w:fill="FFFFFF"/>
              </w:rPr>
              <w:t>s</w:t>
            </w:r>
            <w:r w:rsidR="00AB751E" w:rsidRPr="00125D20">
              <w:rPr>
                <w:rFonts w:ascii="Courier New" w:hAnsi="Courier New" w:cs="Courier New"/>
                <w:color w:val="202124"/>
                <w:sz w:val="18"/>
                <w:szCs w:val="18"/>
                <w:shd w:val="clear" w:color="auto" w:fill="FFFFFF"/>
              </w:rPr>
              <w:t>-</w:t>
            </w:r>
            <w:r w:rsidR="00AB751E" w:rsidRPr="00125D20">
              <w:rPr>
                <w:rFonts w:ascii="Courier New" w:hAnsi="Courier New" w:cs="Courier New"/>
                <w:color w:val="202124"/>
                <w:sz w:val="18"/>
                <w:szCs w:val="18"/>
                <w:shd w:val="clear" w:color="auto" w:fill="FFFFFF"/>
              </w:rPr>
              <w:br/>
            </w:r>
            <w:r w:rsidR="00BF3BF1" w:rsidRPr="00125D20">
              <w:rPr>
                <w:rFonts w:ascii="Courier New" w:hAnsi="Courier New" w:cs="Courier New"/>
                <w:color w:val="202124"/>
                <w:sz w:val="18"/>
                <w:szCs w:val="18"/>
                <w:shd w:val="clear" w:color="auto" w:fill="FFFFFF"/>
              </w:rPr>
              <w:lastRenderedPageBreak/>
              <w:t>disciplinary e</w:t>
            </w:r>
            <w:r w:rsidRPr="00125D20">
              <w:rPr>
                <w:rFonts w:ascii="Courier New" w:hAnsi="Courier New" w:cs="Courier New"/>
                <w:color w:val="202124"/>
                <w:sz w:val="18"/>
                <w:szCs w:val="18"/>
                <w:shd w:val="clear" w:color="auto" w:fill="FFFFFF"/>
              </w:rPr>
              <w:t xml:space="preserve">xperience and the motivation to improve </w:t>
            </w:r>
            <w:r w:rsidR="00BF3BF1" w:rsidRPr="00125D20">
              <w:rPr>
                <w:rFonts w:ascii="Courier New" w:hAnsi="Courier New" w:cs="Courier New"/>
                <w:color w:val="202124"/>
                <w:sz w:val="18"/>
                <w:szCs w:val="18"/>
                <w:shd w:val="clear" w:color="auto" w:fill="FFFFFF"/>
              </w:rPr>
              <w:t xml:space="preserve">the </w:t>
            </w:r>
            <w:r w:rsidRPr="00125D20">
              <w:rPr>
                <w:rFonts w:ascii="Courier New" w:hAnsi="Courier New" w:cs="Courier New"/>
                <w:color w:val="202124"/>
                <w:sz w:val="18"/>
                <w:szCs w:val="18"/>
                <w:shd w:val="clear" w:color="auto" w:fill="FFFFFF"/>
              </w:rPr>
              <w:t>human condition. The correlation between the two is, however, weak positive (rho</w:t>
            </w:r>
            <w:r w:rsidR="00AB751E" w:rsidRPr="00125D20">
              <w:rPr>
                <w:rFonts w:ascii="Courier New" w:hAnsi="Courier New" w:cs="Courier New"/>
                <w:color w:val="202124"/>
                <w:sz w:val="18"/>
                <w:szCs w:val="18"/>
                <w:shd w:val="clear" w:color="auto" w:fill="FFFFFF"/>
              </w:rPr>
              <w:t xml:space="preserve"> </w:t>
            </w:r>
            <w:r w:rsidRPr="00125D20">
              <w:rPr>
                <w:rFonts w:ascii="Courier New" w:hAnsi="Courier New" w:cs="Courier New"/>
                <w:color w:val="202124"/>
                <w:sz w:val="18"/>
                <w:szCs w:val="18"/>
                <w:shd w:val="clear" w:color="auto" w:fill="FFFFFF"/>
              </w:rPr>
              <w:t>=</w:t>
            </w:r>
            <w:r w:rsidR="00AB751E" w:rsidRPr="00125D20">
              <w:rPr>
                <w:rFonts w:ascii="Courier New" w:hAnsi="Courier New" w:cs="Courier New"/>
                <w:color w:val="202124"/>
                <w:sz w:val="18"/>
                <w:szCs w:val="18"/>
                <w:shd w:val="clear" w:color="auto" w:fill="FFFFFF"/>
              </w:rPr>
              <w:t xml:space="preserve"> </w:t>
            </w:r>
            <w:r w:rsidRPr="00125D20">
              <w:rPr>
                <w:rFonts w:ascii="Courier New" w:hAnsi="Courier New" w:cs="Courier New"/>
                <w:color w:val="202124"/>
                <w:sz w:val="18"/>
                <w:szCs w:val="18"/>
                <w:shd w:val="clear" w:color="auto" w:fill="FFFFFF"/>
              </w:rPr>
              <w:t>0.33</w:t>
            </w:r>
            <w:r w:rsidR="00AB751E" w:rsidRPr="00125D20">
              <w:rPr>
                <w:rFonts w:ascii="Courier New" w:hAnsi="Courier New" w:cs="Courier New"/>
                <w:color w:val="202124"/>
                <w:sz w:val="18"/>
                <w:szCs w:val="18"/>
                <w:shd w:val="clear" w:color="auto" w:fill="FFFFFF"/>
              </w:rPr>
              <w:t>)</w:t>
            </w:r>
            <w:r w:rsidRPr="00125D20">
              <w:rPr>
                <w:rFonts w:ascii="Courier New" w:hAnsi="Courier New" w:cs="Courier New"/>
                <w:color w:val="202124"/>
                <w:sz w:val="18"/>
                <w:szCs w:val="18"/>
                <w:shd w:val="clear" w:color="auto" w:fill="FFFFFF"/>
              </w:rPr>
              <w:t>.</w:t>
            </w:r>
          </w:p>
          <w:p w14:paraId="2B68704C" w14:textId="77777777" w:rsidR="005450EA" w:rsidRPr="00125D20" w:rsidRDefault="005450EA" w:rsidP="00AC40BF"/>
        </w:tc>
      </w:tr>
    </w:tbl>
    <w:p w14:paraId="58477F1E" w14:textId="77777777" w:rsidR="00AC40BF" w:rsidRPr="00125D20" w:rsidRDefault="00AC40BF" w:rsidP="00B7749E"/>
    <w:p w14:paraId="49E4809C" w14:textId="77777777" w:rsidR="00AC40BF" w:rsidRPr="00125D20" w:rsidRDefault="00AC40BF" w:rsidP="00B7749E"/>
    <w:p w14:paraId="5E26AAED" w14:textId="053D906C" w:rsidR="00AC40BF" w:rsidRPr="00125D20" w:rsidRDefault="00AC40BF" w:rsidP="00AC40BF">
      <w:pPr>
        <w:pStyle w:val="Heading3"/>
      </w:pPr>
      <w:bookmarkStart w:id="138" w:name="_Ref97920533"/>
      <w:bookmarkStart w:id="139" w:name="_Toc100567198"/>
      <w:r w:rsidRPr="00125D20">
        <w:t xml:space="preserve">Dependence of </w:t>
      </w:r>
      <w:r w:rsidR="000826BE" w:rsidRPr="00125D20">
        <w:rPr>
          <w:i/>
          <w:iCs/>
        </w:rPr>
        <w:t>f</w:t>
      </w:r>
      <w:r w:rsidRPr="00125D20">
        <w:rPr>
          <w:i/>
          <w:iCs/>
        </w:rPr>
        <w:t xml:space="preserve">amiliarity </w:t>
      </w:r>
      <w:r w:rsidR="000826BE" w:rsidRPr="00125D20">
        <w:rPr>
          <w:i/>
          <w:iCs/>
        </w:rPr>
        <w:t>with SI</w:t>
      </w:r>
      <w:r w:rsidR="000826BE" w:rsidRPr="00125D20">
        <w:t xml:space="preserve"> </w:t>
      </w:r>
      <w:r w:rsidRPr="00125D20">
        <w:t xml:space="preserve">on </w:t>
      </w:r>
      <w:r w:rsidR="0096186E" w:rsidRPr="00125D20">
        <w:t>r</w:t>
      </w:r>
      <w:r w:rsidRPr="00125D20">
        <w:t xml:space="preserve">esearch </w:t>
      </w:r>
      <w:r w:rsidR="0096186E" w:rsidRPr="00125D20">
        <w:t>d</w:t>
      </w:r>
      <w:r w:rsidRPr="00125D20">
        <w:t>omains</w:t>
      </w:r>
      <w:bookmarkEnd w:id="138"/>
      <w:bookmarkEnd w:id="139"/>
    </w:p>
    <w:p w14:paraId="0C78202A" w14:textId="77777777" w:rsidR="00AC40BF" w:rsidRPr="00125D20" w:rsidRDefault="00AC40BF" w:rsidP="00AC40BF"/>
    <w:p w14:paraId="7776AB78" w14:textId="1F6D2D75" w:rsidR="00AC40BF" w:rsidRPr="00125D20" w:rsidRDefault="009059D4" w:rsidP="007B3C8B">
      <w:pPr>
        <w:jc w:val="both"/>
      </w:pPr>
      <w:r w:rsidRPr="00125D20">
        <w:t>D</w:t>
      </w:r>
      <w:r w:rsidR="00AC40BF" w:rsidRPr="00125D20">
        <w:t xml:space="preserve">ifferent scientific disciplines have different types of contributions and different challenges in SI research. </w:t>
      </w:r>
      <w:r w:rsidR="007B3C8B" w:rsidRPr="00125D20">
        <w:t>Analysing</w:t>
      </w:r>
      <w:r w:rsidR="00AC40BF" w:rsidRPr="00125D20">
        <w:t xml:space="preserve"> varying types of contribution</w:t>
      </w:r>
      <w:r w:rsidRPr="00125D20">
        <w:t>s</w:t>
      </w:r>
      <w:r w:rsidR="00AC40BF" w:rsidRPr="00125D20">
        <w:t xml:space="preserve"> as well as challenges regarding SI </w:t>
      </w:r>
      <w:r w:rsidR="00BF37D9" w:rsidRPr="00125D20">
        <w:t>in</w:t>
      </w:r>
      <w:r w:rsidR="00AC40BF" w:rsidRPr="00125D20">
        <w:t xml:space="preserve"> different research domains</w:t>
      </w:r>
      <w:r w:rsidR="00AC40BF" w:rsidRPr="00125D20">
        <w:rPr>
          <w:rStyle w:val="FootnoteReference"/>
        </w:rPr>
        <w:footnoteReference w:id="18"/>
      </w:r>
      <w:r w:rsidR="00AC40BF" w:rsidRPr="00125D20">
        <w:t xml:space="preserve"> is a topic that has been addressed </w:t>
      </w:r>
      <w:r w:rsidR="007B3C8B" w:rsidRPr="00125D20">
        <w:t xml:space="preserve">by </w:t>
      </w:r>
      <w:r w:rsidR="00AC40BF" w:rsidRPr="00125D20">
        <w:t xml:space="preserve">several </w:t>
      </w:r>
      <w:r w:rsidR="007B3C8B" w:rsidRPr="00125D20">
        <w:t>scholarly works</w:t>
      </w:r>
      <w:r w:rsidR="00AC40BF" w:rsidRPr="00125D20">
        <w:rPr>
          <w:rStyle w:val="FootnoteReference"/>
        </w:rPr>
        <w:footnoteReference w:id="19"/>
      </w:r>
      <w:r w:rsidR="00AC40BF" w:rsidRPr="00125D20">
        <w:t xml:space="preserve"> already. </w:t>
      </w:r>
      <w:r w:rsidR="00BF37D9" w:rsidRPr="00125D20">
        <w:t>In the context of this study</w:t>
      </w:r>
      <w:r w:rsidR="00AC40BF" w:rsidRPr="00125D20">
        <w:t xml:space="preserve">, we are interested in </w:t>
      </w:r>
      <w:r w:rsidR="00BF37D9" w:rsidRPr="00125D20">
        <w:t>whether</w:t>
      </w:r>
      <w:r w:rsidR="00AC40BF" w:rsidRPr="00125D20">
        <w:t xml:space="preserve"> and how much knowledge</w:t>
      </w:r>
      <w:r w:rsidR="00BF37D9" w:rsidRPr="00125D20">
        <w:t xml:space="preserve"> or </w:t>
      </w:r>
      <w:r w:rsidR="00AC40BF" w:rsidRPr="00125D20">
        <w:t xml:space="preserve">experience regarding SI differs </w:t>
      </w:r>
      <w:r w:rsidR="00BF37D9" w:rsidRPr="00125D20">
        <w:t>between</w:t>
      </w:r>
      <w:r w:rsidR="00AC40BF" w:rsidRPr="00125D20">
        <w:t xml:space="preserve"> researchers from different research domains. Following the literature on SI characteristics in varying research domains</w:t>
      </w:r>
      <w:r w:rsidR="00BF37D9" w:rsidRPr="00125D20">
        <w:t>,</w:t>
      </w:r>
      <w:r w:rsidR="00AC40BF" w:rsidRPr="00125D20">
        <w:t xml:space="preserve"> we are assuming that</w:t>
      </w:r>
    </w:p>
    <w:p w14:paraId="1E9D0DFC" w14:textId="4300D1FD" w:rsidR="00AC40BF" w:rsidRPr="00125D20" w:rsidRDefault="00AC40BF" w:rsidP="00AC40BF">
      <w:pPr>
        <w:pStyle w:val="BodyText"/>
        <w:numPr>
          <w:ilvl w:val="0"/>
          <w:numId w:val="10"/>
        </w:numPr>
      </w:pPr>
      <w:r w:rsidRPr="00125D20">
        <w:t>H</w:t>
      </w:r>
      <w:r w:rsidRPr="00125D20">
        <w:rPr>
          <w:vertAlign w:val="subscript"/>
        </w:rPr>
        <w:t>2</w:t>
      </w:r>
      <w:r w:rsidRPr="00125D20">
        <w:t xml:space="preserve">: </w:t>
      </w:r>
      <w:r w:rsidRPr="00125D20">
        <w:rPr>
          <w:i/>
          <w:iCs/>
        </w:rPr>
        <w:t xml:space="preserve">the familiarity with SI </w:t>
      </w:r>
      <w:r w:rsidRPr="00125D20">
        <w:t>depends on the</w:t>
      </w:r>
      <w:r w:rsidRPr="00125D20">
        <w:rPr>
          <w:i/>
          <w:iCs/>
        </w:rPr>
        <w:t xml:space="preserve"> research domain</w:t>
      </w:r>
      <w:r w:rsidRPr="00125D20">
        <w:t>.</w:t>
      </w:r>
    </w:p>
    <w:p w14:paraId="1184BBFE" w14:textId="2F02145D" w:rsidR="00BF37D9" w:rsidRPr="00125D20" w:rsidRDefault="00BF37D9" w:rsidP="007C2094"/>
    <w:p w14:paraId="1FCE1DC5" w14:textId="77777777" w:rsidR="000826BE" w:rsidRPr="00125D20" w:rsidRDefault="00AC40BF" w:rsidP="007C2094">
      <w:pPr>
        <w:pStyle w:val="BodyText"/>
        <w:jc w:val="both"/>
      </w:pPr>
      <w:r w:rsidRPr="00125D20">
        <w:t>The analysis of the survey results yields a statistically significant difference in SI-familiarity between the scientific domains (Kruskal-Wallis</w:t>
      </w:r>
      <w:r w:rsidRPr="00125D20">
        <w:rPr>
          <w:rStyle w:val="FootnoteReference"/>
        </w:rPr>
        <w:footnoteReference w:id="20"/>
      </w:r>
      <w:r w:rsidRPr="00125D20">
        <w:t xml:space="preserve"> [K-W] rank-sum test; </w:t>
      </w:r>
      <w:r w:rsidRPr="00125D20">
        <w:rPr>
          <w:rFonts w:ascii="STIXGeneral" w:hAnsi="STIXGeneral" w:cs="STIXGeneral"/>
          <w:color w:val="000000"/>
          <w:sz w:val="26"/>
          <w:szCs w:val="26"/>
        </w:rPr>
        <w:t>𝛘</w:t>
      </w:r>
      <w:r w:rsidRPr="00125D20">
        <w:rPr>
          <w:rFonts w:ascii="Helvetica Neue" w:hAnsi="Helvetica Neue" w:cs="Helvetica Neue"/>
          <w:color w:val="000000"/>
          <w:sz w:val="26"/>
          <w:szCs w:val="26"/>
          <w:vertAlign w:val="superscript"/>
        </w:rPr>
        <w:t>2</w:t>
      </w:r>
      <w:r w:rsidRPr="00125D20">
        <w:t xml:space="preserve"> = 45.7, </w:t>
      </w:r>
      <w:proofErr w:type="spellStart"/>
      <w:r w:rsidRPr="00125D20">
        <w:t>df</w:t>
      </w:r>
      <w:proofErr w:type="spellEnd"/>
      <w:r w:rsidRPr="00125D20">
        <w:t xml:space="preserve"> = 2, p-value &lt; 0.05).</w:t>
      </w:r>
    </w:p>
    <w:p w14:paraId="1E588EEA" w14:textId="59541935" w:rsidR="00AC40BF" w:rsidRPr="00125D20" w:rsidRDefault="00AC40BF" w:rsidP="007C2094">
      <w:pPr>
        <w:pStyle w:val="BodyText"/>
        <w:jc w:val="both"/>
      </w:pPr>
      <w:r w:rsidRPr="00125D20">
        <w:t xml:space="preserve">However, </w:t>
      </w:r>
      <w:r w:rsidRPr="00125D20">
        <w:fldChar w:fldCharType="begin"/>
      </w:r>
      <w:r w:rsidRPr="00125D20">
        <w:instrText xml:space="preserve"> REF _Ref97804356 \h </w:instrText>
      </w:r>
      <w:r w:rsidRPr="00125D20">
        <w:fldChar w:fldCharType="separate"/>
      </w:r>
      <w:r w:rsidR="000959DE" w:rsidRPr="00125D20">
        <w:t xml:space="preserve">Figure </w:t>
      </w:r>
      <w:r w:rsidR="000959DE">
        <w:rPr>
          <w:noProof/>
        </w:rPr>
        <w:t>25</w:t>
      </w:r>
      <w:r w:rsidRPr="00125D20">
        <w:fldChar w:fldCharType="end"/>
      </w:r>
      <w:r w:rsidRPr="00125D20">
        <w:t xml:space="preserve"> </w:t>
      </w:r>
      <w:r w:rsidR="000826BE" w:rsidRPr="00125D20">
        <w:t>suggests</w:t>
      </w:r>
      <w:r w:rsidR="007C2094" w:rsidRPr="00125D20">
        <w:t xml:space="preserve"> that </w:t>
      </w:r>
      <w:r w:rsidRPr="00125D20">
        <w:t xml:space="preserve">only </w:t>
      </w:r>
      <w:r w:rsidRPr="00125D20">
        <w:rPr>
          <w:i/>
          <w:iCs/>
        </w:rPr>
        <w:t xml:space="preserve">Humanities and Social Sciences </w:t>
      </w:r>
      <w:r w:rsidR="000826BE" w:rsidRPr="00125D20">
        <w:t>show</w:t>
      </w:r>
      <w:r w:rsidR="007C2094" w:rsidRPr="00125D20">
        <w:t xml:space="preserve"> a generally higher </w:t>
      </w:r>
      <w:r w:rsidR="007C2094" w:rsidRPr="00125D20">
        <w:rPr>
          <w:i/>
          <w:iCs/>
        </w:rPr>
        <w:t>familiarity with SI</w:t>
      </w:r>
      <w:r w:rsidR="007C2094" w:rsidRPr="00125D20">
        <w:t>. A post-hoc test (</w:t>
      </w:r>
      <w:r w:rsidR="002313A9" w:rsidRPr="00125D20">
        <w:t>see</w:t>
      </w:r>
      <w:r w:rsidR="007C2094" w:rsidRPr="00125D20">
        <w:t xml:space="preserve"> </w:t>
      </w:r>
      <w:r w:rsidR="007C2094" w:rsidRPr="00125D20">
        <w:fldChar w:fldCharType="begin"/>
      </w:r>
      <w:r w:rsidR="007C2094" w:rsidRPr="00125D20">
        <w:instrText xml:space="preserve"> REF _Ref100034180 \h </w:instrText>
      </w:r>
      <w:r w:rsidR="007C2094" w:rsidRPr="00125D20">
        <w:fldChar w:fldCharType="separate"/>
      </w:r>
      <w:r w:rsidR="000959DE" w:rsidRPr="00125D20">
        <w:t xml:space="preserve">Table </w:t>
      </w:r>
      <w:r w:rsidR="000959DE">
        <w:rPr>
          <w:noProof/>
        </w:rPr>
        <w:t>23</w:t>
      </w:r>
      <w:r w:rsidR="007C2094" w:rsidRPr="00125D20">
        <w:fldChar w:fldCharType="end"/>
      </w:r>
      <w:r w:rsidR="007C2094" w:rsidRPr="00125D20">
        <w:t xml:space="preserve">) confirms </w:t>
      </w:r>
      <w:r w:rsidRPr="00125D20">
        <w:t xml:space="preserve">a statistically significant difference </w:t>
      </w:r>
      <w:r w:rsidR="007C2094" w:rsidRPr="00125D20">
        <w:t xml:space="preserve">compared </w:t>
      </w:r>
      <w:r w:rsidRPr="00125D20">
        <w:t xml:space="preserve">to the other </w:t>
      </w:r>
      <w:r w:rsidR="007C2094" w:rsidRPr="00125D20">
        <w:t>two</w:t>
      </w:r>
      <w:r w:rsidRPr="00125D20">
        <w:t xml:space="preserve"> domains (Pairwise comparisons using Wilcoxon [P-W] rank-sum test</w:t>
      </w:r>
      <w:r w:rsidRPr="00125D20">
        <w:rPr>
          <w:rStyle w:val="FootnoteReference"/>
        </w:rPr>
        <w:footnoteReference w:id="21"/>
      </w:r>
      <w:r w:rsidRPr="00125D20">
        <w:t xml:space="preserve"> with Bonferroni correction, p-value &lt; 0.05 for each pairing)</w:t>
      </w:r>
      <w:r w:rsidR="000826BE" w:rsidRPr="00125D20">
        <w:t>;</w:t>
      </w:r>
      <w:r w:rsidRPr="00125D20">
        <w:t xml:space="preserve"> </w:t>
      </w:r>
      <w:r w:rsidR="002313A9" w:rsidRPr="00125D20">
        <w:t xml:space="preserve">the </w:t>
      </w:r>
      <w:r w:rsidRPr="00125D20">
        <w:t>domains Mathematics, Natural -, &amp; Engineering Sciences and Biology &amp; Medicine do not differ from each other significantly regards to the SI-Familiarity ([P-W] p-value &gt; 0.05).</w:t>
      </w:r>
    </w:p>
    <w:p w14:paraId="466F6725" w14:textId="4AA5B646" w:rsidR="00AC40BF" w:rsidRPr="00125D20" w:rsidRDefault="00AC40BF" w:rsidP="00AC40BF">
      <w:pPr>
        <w:pStyle w:val="BodyText"/>
      </w:pPr>
    </w:p>
    <w:p w14:paraId="266E8FD2" w14:textId="77777777" w:rsidR="007C2094" w:rsidRPr="00125D20" w:rsidRDefault="007C2094" w:rsidP="007C2094"/>
    <w:p w14:paraId="7A90202F" w14:textId="5B1E843D" w:rsidR="007C2094" w:rsidRPr="00125D20" w:rsidRDefault="007C2094" w:rsidP="007C2094">
      <w:pPr>
        <w:pStyle w:val="Caption"/>
        <w:keepNext/>
      </w:pPr>
      <w:bookmarkStart w:id="140" w:name="_Ref97804356"/>
      <w:bookmarkStart w:id="141" w:name="_Toc100567229"/>
      <w:r w:rsidRPr="00125D20">
        <w:lastRenderedPageBreak/>
        <w:t xml:space="preserve">Figure </w:t>
      </w:r>
      <w:r w:rsidR="007B1429" w:rsidRPr="00125D20">
        <w:fldChar w:fldCharType="begin"/>
      </w:r>
      <w:r w:rsidR="007B1429" w:rsidRPr="00125D20">
        <w:instrText xml:space="preserve"> SEQ Figure \* ARABIC </w:instrText>
      </w:r>
      <w:r w:rsidR="007B1429" w:rsidRPr="00125D20">
        <w:fldChar w:fldCharType="separate"/>
      </w:r>
      <w:r w:rsidR="000959DE">
        <w:rPr>
          <w:noProof/>
        </w:rPr>
        <w:t>25</w:t>
      </w:r>
      <w:r w:rsidR="007B1429" w:rsidRPr="00125D20">
        <w:fldChar w:fldCharType="end"/>
      </w:r>
      <w:bookmarkEnd w:id="140"/>
      <w:r w:rsidRPr="00125D20">
        <w:t>: Distribution of the familiarity with SI between different scientific domains</w:t>
      </w:r>
      <w:bookmarkEnd w:id="141"/>
    </w:p>
    <w:p w14:paraId="062FB46C" w14:textId="77777777" w:rsidR="007C2094" w:rsidRPr="00125D20" w:rsidRDefault="007C2094" w:rsidP="007C2094">
      <w:pPr>
        <w:pStyle w:val="BodyText"/>
        <w:keepNext/>
      </w:pPr>
      <w:r w:rsidRPr="00125D20">
        <w:rPr>
          <w:noProof/>
          <w:lang w:eastAsia="de-AT"/>
        </w:rPr>
        <w:drawing>
          <wp:inline distT="0" distB="0" distL="0" distR="0" wp14:anchorId="1D3FC927" wp14:editId="3314AE9E">
            <wp:extent cx="5731510" cy="1719580"/>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5731510" cy="1719580"/>
                    </a:xfrm>
                    <a:prstGeom prst="rect">
                      <a:avLst/>
                    </a:prstGeom>
                  </pic:spPr>
                </pic:pic>
              </a:graphicData>
            </a:graphic>
          </wp:inline>
        </w:drawing>
      </w:r>
    </w:p>
    <w:p w14:paraId="14100BC2" w14:textId="2F6F7406" w:rsidR="00AC40BF" w:rsidRPr="00125D20" w:rsidRDefault="00AC40BF" w:rsidP="00AC40BF"/>
    <w:p w14:paraId="75A13967" w14:textId="04CE8947" w:rsidR="005450EA" w:rsidRPr="00125D20" w:rsidRDefault="005450EA" w:rsidP="005450EA">
      <w:pPr>
        <w:pStyle w:val="Caption"/>
        <w:keepNext/>
      </w:pPr>
      <w:bookmarkStart w:id="142" w:name="_Ref100034180"/>
      <w:bookmarkStart w:id="143" w:name="_Toc100567260"/>
      <w:r w:rsidRPr="00125D20">
        <w:t xml:space="preserve">Table </w:t>
      </w:r>
      <w:r w:rsidRPr="00125D20">
        <w:fldChar w:fldCharType="begin"/>
      </w:r>
      <w:r w:rsidRPr="00125D20">
        <w:instrText xml:space="preserve"> SEQ Table \* ARABIC </w:instrText>
      </w:r>
      <w:r w:rsidRPr="00125D20">
        <w:fldChar w:fldCharType="separate"/>
      </w:r>
      <w:r w:rsidR="000959DE">
        <w:rPr>
          <w:noProof/>
        </w:rPr>
        <w:t>23</w:t>
      </w:r>
      <w:r w:rsidRPr="00125D20">
        <w:fldChar w:fldCharType="end"/>
      </w:r>
      <w:bookmarkEnd w:id="142"/>
      <w:r w:rsidRPr="00125D20">
        <w:t>: Kruskal-Wallis and Pairwise Wilcoxon rank sum test results on SI-Familiarity by research domains</w:t>
      </w:r>
      <w:bookmarkEnd w:id="143"/>
    </w:p>
    <w:tbl>
      <w:tblPr>
        <w:tblStyle w:val="TableGrid"/>
        <w:tblW w:w="0" w:type="auto"/>
        <w:tblLook w:val="04A0" w:firstRow="1" w:lastRow="0" w:firstColumn="1" w:lastColumn="0" w:noHBand="0" w:noVBand="1"/>
      </w:tblPr>
      <w:tblGrid>
        <w:gridCol w:w="9016"/>
      </w:tblGrid>
      <w:tr w:rsidR="005450EA" w:rsidRPr="00125D20" w14:paraId="7B7BEE65" w14:textId="77777777" w:rsidTr="005450EA">
        <w:tc>
          <w:tcPr>
            <w:tcW w:w="9242" w:type="dxa"/>
          </w:tcPr>
          <w:p w14:paraId="25C802E7"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Kruskal-</w:t>
            </w:r>
            <w:proofErr w:type="gramStart"/>
            <w:r w:rsidRPr="00125D20">
              <w:rPr>
                <w:rStyle w:val="HTMLCode"/>
                <w:rFonts w:eastAsiaTheme="majorEastAsia"/>
                <w:color w:val="333333"/>
                <w:sz w:val="18"/>
                <w:szCs w:val="18"/>
              </w:rPr>
              <w:t>Wallis</w:t>
            </w:r>
            <w:proofErr w:type="gramEnd"/>
            <w:r w:rsidRPr="00125D20">
              <w:rPr>
                <w:rStyle w:val="HTMLCode"/>
                <w:rFonts w:eastAsiaTheme="majorEastAsia"/>
                <w:color w:val="333333"/>
                <w:sz w:val="18"/>
                <w:szCs w:val="18"/>
              </w:rPr>
              <w:t xml:space="preserve"> rank sum test:</w:t>
            </w:r>
          </w:p>
          <w:p w14:paraId="05242E17"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p>
          <w:p w14:paraId="5808D77C"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data:  </w:t>
            </w:r>
            <w:proofErr w:type="spellStart"/>
            <w:r w:rsidRPr="00125D20">
              <w:rPr>
                <w:rStyle w:val="HTMLCode"/>
                <w:rFonts w:eastAsiaTheme="majorEastAsia"/>
                <w:color w:val="333333"/>
                <w:sz w:val="18"/>
                <w:szCs w:val="18"/>
              </w:rPr>
              <w:t>familiarWithSI.response</w:t>
            </w:r>
            <w:proofErr w:type="spellEnd"/>
            <w:r w:rsidRPr="00125D20">
              <w:rPr>
                <w:rStyle w:val="HTMLCode"/>
                <w:rFonts w:eastAsiaTheme="majorEastAsia"/>
                <w:color w:val="333333"/>
                <w:sz w:val="18"/>
                <w:szCs w:val="18"/>
              </w:rPr>
              <w:t>. by domain</w:t>
            </w:r>
          </w:p>
          <w:p w14:paraId="663F938D"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Kruskal-</w:t>
            </w:r>
            <w:proofErr w:type="gramStart"/>
            <w:r w:rsidRPr="00125D20">
              <w:rPr>
                <w:rStyle w:val="HTMLCode"/>
                <w:rFonts w:eastAsiaTheme="majorEastAsia"/>
                <w:color w:val="333333"/>
                <w:sz w:val="18"/>
                <w:szCs w:val="18"/>
              </w:rPr>
              <w:t>Wallis</w:t>
            </w:r>
            <w:proofErr w:type="gramEnd"/>
            <w:r w:rsidRPr="00125D20">
              <w:rPr>
                <w:rStyle w:val="HTMLCode"/>
                <w:rFonts w:eastAsiaTheme="majorEastAsia"/>
                <w:color w:val="333333"/>
                <w:sz w:val="18"/>
                <w:szCs w:val="18"/>
              </w:rPr>
              <w:t xml:space="preserve"> chi-squared = 45.694, </w:t>
            </w:r>
            <w:proofErr w:type="spellStart"/>
            <w:r w:rsidRPr="00125D20">
              <w:rPr>
                <w:rStyle w:val="HTMLCode"/>
                <w:rFonts w:eastAsiaTheme="majorEastAsia"/>
                <w:color w:val="333333"/>
                <w:sz w:val="18"/>
                <w:szCs w:val="18"/>
              </w:rPr>
              <w:t>df</w:t>
            </w:r>
            <w:proofErr w:type="spellEnd"/>
            <w:r w:rsidRPr="00125D20">
              <w:rPr>
                <w:rStyle w:val="HTMLCode"/>
                <w:rFonts w:eastAsiaTheme="majorEastAsia"/>
                <w:color w:val="333333"/>
                <w:sz w:val="18"/>
                <w:szCs w:val="18"/>
              </w:rPr>
              <w:t xml:space="preserve"> = 2, p-value = 1.196e-10</w:t>
            </w:r>
          </w:p>
          <w:p w14:paraId="300C6A74"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p>
          <w:p w14:paraId="675CC2FF"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Pairwise comparisons using Wilcoxon rank sum test with continuity correction: </w:t>
            </w:r>
          </w:p>
          <w:p w14:paraId="6CB1AF30"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w:t>
            </w:r>
          </w:p>
          <w:p w14:paraId="779ABC9F"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Biology and Medicine</w:t>
            </w:r>
          </w:p>
          <w:p w14:paraId="06430717"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Humanities and Social Sciences                 2.0e-09             </w:t>
            </w:r>
          </w:p>
          <w:p w14:paraId="5473C36A"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Mathematics, Natural- and Engineering Sciences 1                   </w:t>
            </w:r>
          </w:p>
          <w:p w14:paraId="781C8CFA"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Humanities and Social Sciences</w:t>
            </w:r>
          </w:p>
          <w:p w14:paraId="7A5939FE"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Humanities and Social Sciences                 -                             </w:t>
            </w:r>
          </w:p>
          <w:p w14:paraId="4C12CA1F"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Mathematics, Natural- and Engineering Sciences 2.8e-07</w:t>
            </w:r>
          </w:p>
          <w:p w14:paraId="07E0E30D"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P value adjustment method: </w:t>
            </w:r>
            <w:proofErr w:type="spellStart"/>
            <w:r w:rsidRPr="00125D20">
              <w:rPr>
                <w:rStyle w:val="HTMLCode"/>
                <w:rFonts w:eastAsiaTheme="majorEastAsia"/>
                <w:color w:val="333333"/>
                <w:sz w:val="18"/>
                <w:szCs w:val="18"/>
              </w:rPr>
              <w:t>bonferroni</w:t>
            </w:r>
            <w:proofErr w:type="spellEnd"/>
          </w:p>
          <w:p w14:paraId="597330C1" w14:textId="63459187" w:rsidR="005450EA" w:rsidRPr="00125D20" w:rsidRDefault="005450EA" w:rsidP="005450EA">
            <w:pPr>
              <w:pStyle w:val="HTMLPreformatted"/>
              <w:shd w:val="clear" w:color="auto" w:fill="FFFFFF"/>
              <w:wordWrap w:val="0"/>
              <w:rPr>
                <w:rStyle w:val="HTMLCode"/>
                <w:rFonts w:eastAsiaTheme="majorEastAsia"/>
                <w:color w:val="333333"/>
                <w:sz w:val="18"/>
                <w:szCs w:val="18"/>
              </w:rPr>
            </w:pPr>
          </w:p>
          <w:p w14:paraId="7EECDC1A" w14:textId="5FC4DF82" w:rsidR="00F552AE" w:rsidRPr="00125D20" w:rsidRDefault="00F552AE"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b/>
                <w:bCs/>
                <w:color w:val="333333"/>
                <w:sz w:val="18"/>
                <w:szCs w:val="18"/>
              </w:rPr>
              <w:t>RESULT</w:t>
            </w:r>
          </w:p>
          <w:p w14:paraId="33223D72" w14:textId="483283F9" w:rsidR="005450EA" w:rsidRPr="00125D20" w:rsidRDefault="005450EA" w:rsidP="005450EA">
            <w:pPr>
              <w:pStyle w:val="HTMLPreformatted"/>
              <w:numPr>
                <w:ilvl w:val="0"/>
                <w:numId w:val="12"/>
              </w:numPr>
              <w:shd w:val="clear" w:color="auto" w:fill="FFFFFF"/>
              <w:wordWrap w:val="0"/>
              <w:spacing w:after="150"/>
              <w:rPr>
                <w:rFonts w:eastAsiaTheme="majorEastAsia"/>
                <w:color w:val="333333"/>
                <w:sz w:val="18"/>
                <w:szCs w:val="18"/>
              </w:rPr>
            </w:pPr>
            <w:r w:rsidRPr="00125D20">
              <w:rPr>
                <w:rStyle w:val="HTMLCode"/>
                <w:rFonts w:eastAsiaTheme="majorEastAsia"/>
                <w:color w:val="333333"/>
                <w:sz w:val="18"/>
                <w:szCs w:val="18"/>
              </w:rPr>
              <w:t>H</w:t>
            </w:r>
            <w:r w:rsidRPr="00125D20">
              <w:rPr>
                <w:rStyle w:val="HTMLCode"/>
                <w:rFonts w:eastAsiaTheme="majorEastAsia"/>
                <w:color w:val="333333"/>
                <w:sz w:val="18"/>
                <w:szCs w:val="18"/>
                <w:vertAlign w:val="subscript"/>
              </w:rPr>
              <w:t>2</w:t>
            </w:r>
            <w:r w:rsidRPr="00125D20">
              <w:rPr>
                <w:rStyle w:val="HTMLCode"/>
                <w:rFonts w:eastAsiaTheme="majorEastAsia"/>
                <w:color w:val="333333"/>
                <w:sz w:val="18"/>
                <w:szCs w:val="18"/>
              </w:rPr>
              <w:t xml:space="preserve">: </w:t>
            </w:r>
            <w:r w:rsidRPr="00125D20">
              <w:rPr>
                <w:rFonts w:eastAsiaTheme="majorEastAsia"/>
                <w:color w:val="333333"/>
                <w:sz w:val="18"/>
                <w:szCs w:val="18"/>
              </w:rPr>
              <w:t xml:space="preserve">K-W test with a p-value way below </w:t>
            </w:r>
            <w:r w:rsidRPr="00125D20">
              <w:rPr>
                <w:color w:val="202124"/>
                <w:sz w:val="18"/>
                <w:szCs w:val="18"/>
                <w:shd w:val="clear" w:color="auto" w:fill="FFFFFF"/>
              </w:rPr>
              <w:t xml:space="preserve">α shows we </w:t>
            </w:r>
            <w:r w:rsidRPr="00125D20">
              <w:rPr>
                <w:color w:val="202124"/>
                <w:sz w:val="18"/>
                <w:szCs w:val="18"/>
                <w:u w:val="single"/>
                <w:shd w:val="clear" w:color="auto" w:fill="FFFFFF"/>
              </w:rPr>
              <w:t>can reject</w:t>
            </w:r>
            <w:r w:rsidRPr="00125D20">
              <w:rPr>
                <w:color w:val="202124"/>
                <w:sz w:val="18"/>
                <w:szCs w:val="18"/>
                <w:shd w:val="clear" w:color="auto" w:fill="FFFFFF"/>
              </w:rPr>
              <w:t xml:space="preserve"> the null hypo</w:t>
            </w:r>
            <w:r w:rsidR="006A16A5" w:rsidRPr="00125D20">
              <w:rPr>
                <w:color w:val="202124"/>
                <w:sz w:val="18"/>
                <w:szCs w:val="18"/>
                <w:shd w:val="clear" w:color="auto" w:fill="FFFFFF"/>
              </w:rPr>
              <w:softHyphen/>
            </w:r>
            <w:r w:rsidR="006A16A5" w:rsidRPr="00125D20">
              <w:rPr>
                <w:color w:val="202124"/>
                <w:sz w:val="18"/>
                <w:szCs w:val="18"/>
                <w:shd w:val="clear" w:color="auto" w:fill="FFFFFF"/>
              </w:rPr>
              <w:br/>
            </w:r>
            <w:r w:rsidRPr="00125D20">
              <w:rPr>
                <w:color w:val="202124"/>
                <w:sz w:val="18"/>
                <w:szCs w:val="18"/>
                <w:shd w:val="clear" w:color="auto" w:fill="FFFFFF"/>
              </w:rPr>
              <w:t>thesis. There is a stat</w:t>
            </w:r>
            <w:r w:rsidR="00FF7174" w:rsidRPr="00125D20">
              <w:rPr>
                <w:color w:val="202124"/>
                <w:sz w:val="18"/>
                <w:szCs w:val="18"/>
                <w:shd w:val="clear" w:color="auto" w:fill="FFFFFF"/>
              </w:rPr>
              <w:t>istically</w:t>
            </w:r>
            <w:r w:rsidRPr="00125D20">
              <w:rPr>
                <w:color w:val="202124"/>
                <w:sz w:val="18"/>
                <w:szCs w:val="18"/>
                <w:shd w:val="clear" w:color="auto" w:fill="FFFFFF"/>
              </w:rPr>
              <w:t xml:space="preserve"> significant association between the</w:t>
            </w:r>
            <w:r w:rsidR="006A16A5" w:rsidRPr="00125D20">
              <w:rPr>
                <w:color w:val="202124"/>
                <w:sz w:val="18"/>
                <w:szCs w:val="18"/>
                <w:shd w:val="clear" w:color="auto" w:fill="FFFFFF"/>
              </w:rPr>
              <w:br/>
            </w:r>
            <w:r w:rsidR="00FF7174" w:rsidRPr="00125D20">
              <w:rPr>
                <w:color w:val="202124"/>
                <w:sz w:val="18"/>
                <w:szCs w:val="18"/>
                <w:shd w:val="clear" w:color="auto" w:fill="FFFFFF"/>
              </w:rPr>
              <w:t xml:space="preserve">familiarity with </w:t>
            </w:r>
            <w:r w:rsidRPr="00125D20">
              <w:rPr>
                <w:color w:val="202124"/>
                <w:sz w:val="18"/>
                <w:szCs w:val="18"/>
                <w:shd w:val="clear" w:color="auto" w:fill="FFFFFF"/>
              </w:rPr>
              <w:t>SI</w:t>
            </w:r>
            <w:r w:rsidR="00FF7174" w:rsidRPr="00125D20">
              <w:rPr>
                <w:color w:val="202124"/>
                <w:sz w:val="18"/>
                <w:szCs w:val="18"/>
                <w:shd w:val="clear" w:color="auto" w:fill="FFFFFF"/>
              </w:rPr>
              <w:t xml:space="preserve"> </w:t>
            </w:r>
            <w:r w:rsidRPr="00125D20">
              <w:rPr>
                <w:color w:val="202124"/>
                <w:sz w:val="18"/>
                <w:szCs w:val="18"/>
                <w:shd w:val="clear" w:color="auto" w:fill="FFFFFF"/>
              </w:rPr>
              <w:t>and research domains. However, the only sig</w:t>
            </w:r>
            <w:r w:rsidR="00FF7174" w:rsidRPr="00125D20">
              <w:rPr>
                <w:color w:val="202124"/>
                <w:sz w:val="18"/>
                <w:szCs w:val="18"/>
                <w:shd w:val="clear" w:color="auto" w:fill="FFFFFF"/>
              </w:rPr>
              <w:t>nificant</w:t>
            </w:r>
            <w:r w:rsidR="006A16A5" w:rsidRPr="00125D20">
              <w:rPr>
                <w:color w:val="202124"/>
                <w:sz w:val="18"/>
                <w:szCs w:val="18"/>
                <w:shd w:val="clear" w:color="auto" w:fill="FFFFFF"/>
              </w:rPr>
              <w:br/>
            </w:r>
            <w:r w:rsidRPr="00125D20">
              <w:rPr>
                <w:color w:val="202124"/>
                <w:sz w:val="18"/>
                <w:szCs w:val="18"/>
                <w:shd w:val="clear" w:color="auto" w:fill="FFFFFF"/>
              </w:rPr>
              <w:t xml:space="preserve">difference is </w:t>
            </w:r>
            <w:r w:rsidR="00FF7174" w:rsidRPr="00125D20">
              <w:rPr>
                <w:color w:val="202124"/>
                <w:sz w:val="18"/>
                <w:szCs w:val="18"/>
                <w:shd w:val="clear" w:color="auto" w:fill="FFFFFF"/>
              </w:rPr>
              <w:t>yielded for Humanities and Social Sciences,</w:t>
            </w:r>
            <w:r w:rsidRPr="00125D20">
              <w:rPr>
                <w:color w:val="202124"/>
                <w:sz w:val="18"/>
                <w:szCs w:val="18"/>
                <w:shd w:val="clear" w:color="auto" w:fill="FFFFFF"/>
              </w:rPr>
              <w:t xml:space="preserve"> </w:t>
            </w:r>
            <w:r w:rsidR="00FF7174" w:rsidRPr="00125D20">
              <w:rPr>
                <w:color w:val="202124"/>
                <w:sz w:val="18"/>
                <w:szCs w:val="18"/>
                <w:shd w:val="clear" w:color="auto" w:fill="FFFFFF"/>
              </w:rPr>
              <w:t>compared to</w:t>
            </w:r>
            <w:r w:rsidRPr="00125D20">
              <w:rPr>
                <w:color w:val="202124"/>
                <w:sz w:val="18"/>
                <w:szCs w:val="18"/>
                <w:shd w:val="clear" w:color="auto" w:fill="FFFFFF"/>
              </w:rPr>
              <w:t xml:space="preserve"> </w:t>
            </w:r>
            <w:r w:rsidR="00FF7174" w:rsidRPr="00125D20">
              <w:rPr>
                <w:color w:val="202124"/>
                <w:sz w:val="18"/>
                <w:szCs w:val="18"/>
                <w:shd w:val="clear" w:color="auto" w:fill="FFFFFF"/>
              </w:rPr>
              <w:t xml:space="preserve">the </w:t>
            </w:r>
            <w:r w:rsidRPr="00125D20">
              <w:rPr>
                <w:color w:val="202124"/>
                <w:sz w:val="18"/>
                <w:szCs w:val="18"/>
                <w:shd w:val="clear" w:color="auto" w:fill="FFFFFF"/>
              </w:rPr>
              <w:t xml:space="preserve">other </w:t>
            </w:r>
            <w:r w:rsidR="00FF7174" w:rsidRPr="00125D20">
              <w:rPr>
                <w:color w:val="202124"/>
                <w:sz w:val="18"/>
                <w:szCs w:val="18"/>
                <w:shd w:val="clear" w:color="auto" w:fill="FFFFFF"/>
              </w:rPr>
              <w:t>two</w:t>
            </w:r>
            <w:r w:rsidRPr="00125D20">
              <w:rPr>
                <w:color w:val="202124"/>
                <w:sz w:val="18"/>
                <w:szCs w:val="18"/>
                <w:shd w:val="clear" w:color="auto" w:fill="FFFFFF"/>
              </w:rPr>
              <w:t xml:space="preserve"> domains (P-W).</w:t>
            </w:r>
          </w:p>
          <w:p w14:paraId="359A4CAA" w14:textId="77777777" w:rsidR="005450EA" w:rsidRPr="00125D20" w:rsidRDefault="005450EA" w:rsidP="00AC40BF"/>
        </w:tc>
      </w:tr>
    </w:tbl>
    <w:p w14:paraId="61C2C9F1" w14:textId="24735520" w:rsidR="006A16A5" w:rsidRPr="00125D20" w:rsidRDefault="006A16A5" w:rsidP="00AC40BF"/>
    <w:p w14:paraId="779567BE" w14:textId="77777777" w:rsidR="006A16A5" w:rsidRPr="00125D20" w:rsidRDefault="006A16A5">
      <w:r w:rsidRPr="00125D20">
        <w:br w:type="page"/>
      </w:r>
    </w:p>
    <w:p w14:paraId="255AB8E1" w14:textId="77777777" w:rsidR="005450EA" w:rsidRPr="00125D20" w:rsidRDefault="005450EA" w:rsidP="00AC40BF"/>
    <w:p w14:paraId="469FD24A" w14:textId="0F1EB28C" w:rsidR="00AC40BF" w:rsidRPr="00125D20" w:rsidRDefault="00AC40BF" w:rsidP="00AC40BF">
      <w:pPr>
        <w:pStyle w:val="Heading3"/>
      </w:pPr>
      <w:bookmarkStart w:id="144" w:name="_Toc100567199"/>
      <w:r w:rsidRPr="00125D20">
        <w:t xml:space="preserve">Motivation to </w:t>
      </w:r>
      <w:r w:rsidR="0096186E" w:rsidRPr="00125D20">
        <w:t>i</w:t>
      </w:r>
      <w:r w:rsidRPr="00125D20">
        <w:t xml:space="preserve">mprove </w:t>
      </w:r>
      <w:r w:rsidR="0096186E" w:rsidRPr="00125D20">
        <w:t>the h</w:t>
      </w:r>
      <w:r w:rsidRPr="00125D20">
        <w:t xml:space="preserve">uman </w:t>
      </w:r>
      <w:r w:rsidR="0096186E" w:rsidRPr="00125D20">
        <w:t>c</w:t>
      </w:r>
      <w:r w:rsidRPr="00125D20">
        <w:t xml:space="preserve">ondition &amp; </w:t>
      </w:r>
      <w:r w:rsidR="0096186E" w:rsidRPr="00125D20">
        <w:t>d</w:t>
      </w:r>
      <w:r w:rsidRPr="00125D20">
        <w:t xml:space="preserve">irect </w:t>
      </w:r>
      <w:r w:rsidR="0096186E" w:rsidRPr="00125D20">
        <w:t>s</w:t>
      </w:r>
      <w:r w:rsidRPr="00125D20">
        <w:t xml:space="preserve">ocial </w:t>
      </w:r>
      <w:r w:rsidR="0096186E" w:rsidRPr="00125D20">
        <w:t>o</w:t>
      </w:r>
      <w:r w:rsidRPr="00125D20">
        <w:t>utcomes</w:t>
      </w:r>
      <w:bookmarkEnd w:id="144"/>
    </w:p>
    <w:p w14:paraId="7C533F4A" w14:textId="77777777" w:rsidR="00AC40BF" w:rsidRPr="00125D20" w:rsidRDefault="00AC40BF" w:rsidP="00AC40BF"/>
    <w:p w14:paraId="20AFF4FE" w14:textId="59C26DBE" w:rsidR="00AC40BF" w:rsidRPr="00125D20" w:rsidRDefault="00AC40BF" w:rsidP="00DA66F2">
      <w:pPr>
        <w:jc w:val="both"/>
      </w:pPr>
      <w:r w:rsidRPr="00125D20">
        <w:t xml:space="preserve">As </w:t>
      </w:r>
      <w:r w:rsidR="00DA66F2" w:rsidRPr="00125D20">
        <w:t xml:space="preserve">previously </w:t>
      </w:r>
      <w:r w:rsidRPr="00125D20">
        <w:t xml:space="preserve">discussed </w:t>
      </w:r>
      <w:r w:rsidR="00DA66F2" w:rsidRPr="00125D20">
        <w:t>in s</w:t>
      </w:r>
      <w:r w:rsidRPr="00125D20">
        <w:t xml:space="preserve">ection </w:t>
      </w:r>
      <w:r w:rsidRPr="00125D20">
        <w:fldChar w:fldCharType="begin"/>
      </w:r>
      <w:r w:rsidRPr="00125D20">
        <w:instrText xml:space="preserve"> REF _Ref97919220 \r \h </w:instrText>
      </w:r>
      <w:r w:rsidRPr="00125D20">
        <w:fldChar w:fldCharType="separate"/>
      </w:r>
      <w:r w:rsidR="000959DE">
        <w:t>4.1.1</w:t>
      </w:r>
      <w:r w:rsidRPr="00125D20">
        <w:fldChar w:fldCharType="end"/>
      </w:r>
      <w:r w:rsidR="00DA66F2" w:rsidRPr="00125D20">
        <w:t>,</w:t>
      </w:r>
      <w:r w:rsidRPr="00125D20">
        <w:t xml:space="preserve"> SI is </w:t>
      </w:r>
      <w:r w:rsidR="00DA66F2" w:rsidRPr="00125D20">
        <w:t>per</w:t>
      </w:r>
      <w:r w:rsidRPr="00125D20">
        <w:t xml:space="preserve"> definition built upon </w:t>
      </w:r>
      <w:r w:rsidR="00DA66F2" w:rsidRPr="00125D20">
        <w:t>its</w:t>
      </w:r>
      <w:r w:rsidRPr="00125D20">
        <w:t xml:space="preserve"> focus on </w:t>
      </w:r>
      <w:r w:rsidR="002313A9" w:rsidRPr="00125D20">
        <w:t xml:space="preserve">new </w:t>
      </w:r>
      <w:r w:rsidRPr="00125D20">
        <w:t>social practices or actions in a social context that address issues/needs better than already established approaches</w:t>
      </w:r>
      <w:r w:rsidRPr="00125D20">
        <w:rPr>
          <w:rStyle w:val="FootnoteReference"/>
        </w:rPr>
        <w:footnoteReference w:id="22"/>
      </w:r>
      <w:r w:rsidRPr="00125D20">
        <w:t xml:space="preserve">. SI is a socially transformative concept but it does not have to originate from </w:t>
      </w:r>
      <w:r w:rsidR="00DA66F2" w:rsidRPr="00125D20">
        <w:t xml:space="preserve">a </w:t>
      </w:r>
      <w:r w:rsidRPr="00125D20">
        <w:t xml:space="preserve">socially-driven motivation; purely academic research questions </w:t>
      </w:r>
      <w:r w:rsidR="00DA66F2" w:rsidRPr="00125D20">
        <w:t>can</w:t>
      </w:r>
      <w:r w:rsidRPr="00125D20">
        <w:t xml:space="preserve"> also le</w:t>
      </w:r>
      <w:r w:rsidR="00DA66F2" w:rsidRPr="00125D20">
        <w:t>a</w:t>
      </w:r>
      <w:r w:rsidRPr="00125D20">
        <w:t xml:space="preserve">d to socially innovative outcomes. However; we </w:t>
      </w:r>
      <w:r w:rsidR="00DA66F2" w:rsidRPr="00125D20">
        <w:t>expect that</w:t>
      </w:r>
    </w:p>
    <w:p w14:paraId="19567889" w14:textId="6B752185" w:rsidR="00AC40BF" w:rsidRPr="00125D20" w:rsidRDefault="00AC40BF" w:rsidP="00AC40BF">
      <w:pPr>
        <w:pStyle w:val="ListParagraph"/>
        <w:numPr>
          <w:ilvl w:val="0"/>
          <w:numId w:val="2"/>
        </w:numPr>
      </w:pPr>
      <w:r w:rsidRPr="00125D20">
        <w:t>H</w:t>
      </w:r>
      <w:r w:rsidRPr="00125D20">
        <w:rPr>
          <w:vertAlign w:val="subscript"/>
        </w:rPr>
        <w:t>3</w:t>
      </w:r>
      <w:r w:rsidRPr="00125D20">
        <w:t xml:space="preserve">: </w:t>
      </w:r>
      <w:r w:rsidR="00DA66F2" w:rsidRPr="00125D20">
        <w:t>the</w:t>
      </w:r>
      <w:r w:rsidRPr="00125D20">
        <w:t xml:space="preserve"> </w:t>
      </w:r>
      <w:r w:rsidR="00DA66F2" w:rsidRPr="00125D20">
        <w:t xml:space="preserve">higher the </w:t>
      </w:r>
      <w:r w:rsidRPr="00125D20">
        <w:t xml:space="preserve">motivation to </w:t>
      </w:r>
      <w:r w:rsidRPr="00125D20">
        <w:rPr>
          <w:i/>
          <w:iCs/>
        </w:rPr>
        <w:t>improve human condition/welfare</w:t>
      </w:r>
      <w:r w:rsidRPr="00125D20">
        <w:t xml:space="preserve"> </w:t>
      </w:r>
      <w:r w:rsidR="00DA66F2" w:rsidRPr="00125D20">
        <w:t xml:space="preserve">is, the </w:t>
      </w:r>
      <w:r w:rsidRPr="00125D20">
        <w:t xml:space="preserve">higher </w:t>
      </w:r>
      <w:r w:rsidR="00DA66F2" w:rsidRPr="00125D20">
        <w:t xml:space="preserve">the </w:t>
      </w:r>
      <w:r w:rsidRPr="00125D20">
        <w:t xml:space="preserve">chances of direct contribution of the project results </w:t>
      </w:r>
      <w:r w:rsidR="00DA66F2" w:rsidRPr="00125D20">
        <w:t xml:space="preserve">are </w:t>
      </w:r>
      <w:r w:rsidRPr="00125D20">
        <w:t xml:space="preserve">to new or better services, products, processes, or ways of doing things </w:t>
      </w:r>
      <w:r w:rsidR="00DA66F2" w:rsidRPr="00125D20">
        <w:t>when targeting</w:t>
      </w:r>
    </w:p>
    <w:p w14:paraId="255AE574" w14:textId="77777777" w:rsidR="00AC40BF" w:rsidRPr="00125D20" w:rsidRDefault="00AC40BF" w:rsidP="00AC40BF">
      <w:pPr>
        <w:pStyle w:val="BodyText"/>
        <w:numPr>
          <w:ilvl w:val="1"/>
          <w:numId w:val="2"/>
        </w:numPr>
      </w:pPr>
      <w:r w:rsidRPr="00125D20">
        <w:t>the general population,</w:t>
      </w:r>
    </w:p>
    <w:p w14:paraId="2B216A22" w14:textId="2C3D0E9E" w:rsidR="00AC40BF" w:rsidRPr="00125D20" w:rsidRDefault="00AC40BF" w:rsidP="00AC40BF">
      <w:pPr>
        <w:pStyle w:val="BodyText"/>
        <w:numPr>
          <w:ilvl w:val="1"/>
          <w:numId w:val="2"/>
        </w:numPr>
      </w:pPr>
      <w:r w:rsidRPr="00125D20">
        <w:t>specific social groups (e.g., women/men/non-binary, youth/elderly; migrants; or minorities/indigenous people),</w:t>
      </w:r>
      <w:r w:rsidR="00DA66F2" w:rsidRPr="00125D20">
        <w:t xml:space="preserve"> or</w:t>
      </w:r>
    </w:p>
    <w:p w14:paraId="3BF16FC5" w14:textId="3D668BB4" w:rsidR="00AC40BF" w:rsidRPr="00125D20" w:rsidRDefault="00AC40BF" w:rsidP="00AC40BF">
      <w:pPr>
        <w:pStyle w:val="BodyText"/>
        <w:numPr>
          <w:ilvl w:val="1"/>
          <w:numId w:val="2"/>
        </w:numPr>
      </w:pPr>
      <w:r w:rsidRPr="00125D20">
        <w:t>NGOs, advocacy, or other civil society groups</w:t>
      </w:r>
      <w:r w:rsidRPr="00125D20">
        <w:rPr>
          <w:rStyle w:val="FootnoteReference"/>
        </w:rPr>
        <w:footnoteReference w:id="23"/>
      </w:r>
      <w:r w:rsidRPr="00125D20">
        <w:t>.</w:t>
      </w:r>
    </w:p>
    <w:p w14:paraId="220A5D19" w14:textId="77777777" w:rsidR="00DA66F2" w:rsidRPr="00125D20" w:rsidRDefault="00DA66F2" w:rsidP="00DA66F2"/>
    <w:p w14:paraId="3859B51B" w14:textId="06EB7882" w:rsidR="00AC40BF" w:rsidRPr="00125D20" w:rsidRDefault="00AC40BF" w:rsidP="00AC40BF">
      <w:pPr>
        <w:pStyle w:val="Caption"/>
        <w:keepNext/>
      </w:pPr>
      <w:bookmarkStart w:id="145" w:name="_Ref100034953"/>
      <w:bookmarkStart w:id="146" w:name="_Toc100567230"/>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0959DE">
        <w:rPr>
          <w:noProof/>
        </w:rPr>
        <w:t>26</w:t>
      </w:r>
      <w:r w:rsidR="007B1429" w:rsidRPr="00125D20">
        <w:fldChar w:fldCharType="end"/>
      </w:r>
      <w:bookmarkEnd w:id="145"/>
      <w:r w:rsidRPr="00125D20">
        <w:t>: Relation between the motivation to improve the human condition/welfare and the direct contribution of the project results towards...</w:t>
      </w:r>
      <w:bookmarkEnd w:id="146"/>
    </w:p>
    <w:p w14:paraId="64858CCC" w14:textId="77777777" w:rsidR="00AC40BF" w:rsidRPr="00125D20" w:rsidRDefault="00AC40BF" w:rsidP="00AC40BF">
      <w:pPr>
        <w:pStyle w:val="BodyText"/>
      </w:pPr>
      <w:r w:rsidRPr="00125D20">
        <w:rPr>
          <w:noProof/>
          <w:lang w:eastAsia="de-AT"/>
        </w:rPr>
        <w:drawing>
          <wp:inline distT="0" distB="0" distL="0" distR="0" wp14:anchorId="0D73D97A" wp14:editId="306AD8BD">
            <wp:extent cx="5731510" cy="171958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5731510" cy="1719580"/>
                    </a:xfrm>
                    <a:prstGeom prst="rect">
                      <a:avLst/>
                    </a:prstGeom>
                  </pic:spPr>
                </pic:pic>
              </a:graphicData>
            </a:graphic>
          </wp:inline>
        </w:drawing>
      </w:r>
    </w:p>
    <w:p w14:paraId="72774C97" w14:textId="2320635B" w:rsidR="00AC40BF" w:rsidRPr="00125D20" w:rsidRDefault="001C3922" w:rsidP="001C3922">
      <w:pPr>
        <w:jc w:val="both"/>
      </w:pPr>
      <w:r w:rsidRPr="00125D20">
        <w:t xml:space="preserve">There is some indication that a high </w:t>
      </w:r>
      <w:r w:rsidRPr="00125D20">
        <w:rPr>
          <w:i/>
          <w:iCs/>
        </w:rPr>
        <w:t>motivation to improve the human condition/welfare</w:t>
      </w:r>
      <w:r w:rsidRPr="00125D20">
        <w:t xml:space="preserve"> may relate to direct contributions to the target groups of funded research projects (see </w:t>
      </w:r>
      <w:r w:rsidRPr="00125D20">
        <w:fldChar w:fldCharType="begin"/>
      </w:r>
      <w:r w:rsidRPr="00125D20">
        <w:instrText xml:space="preserve"> REF _Ref100034953 \h </w:instrText>
      </w:r>
      <w:r w:rsidRPr="00125D20">
        <w:fldChar w:fldCharType="separate"/>
      </w:r>
      <w:r w:rsidR="000959DE" w:rsidRPr="00125D20">
        <w:t xml:space="preserve">Figure </w:t>
      </w:r>
      <w:r w:rsidR="000959DE">
        <w:rPr>
          <w:noProof/>
        </w:rPr>
        <w:t>26</w:t>
      </w:r>
      <w:r w:rsidRPr="00125D20">
        <w:fldChar w:fldCharType="end"/>
      </w:r>
      <w:r w:rsidRPr="00125D20">
        <w:t xml:space="preserve">). A deeper analysis of this variable </w:t>
      </w:r>
      <w:r w:rsidR="00AC40BF" w:rsidRPr="00125D20">
        <w:t>shows statistically significant correlations with each of the outcome variables (p-values &lt; 0.05, see</w:t>
      </w:r>
      <w:r w:rsidRPr="00125D20">
        <w:t xml:space="preserve"> </w:t>
      </w:r>
      <w:r w:rsidRPr="00125D20">
        <w:fldChar w:fldCharType="begin"/>
      </w:r>
      <w:r w:rsidRPr="00125D20">
        <w:instrText xml:space="preserve"> REF _Ref100034773 \h </w:instrText>
      </w:r>
      <w:r w:rsidRPr="00125D20">
        <w:fldChar w:fldCharType="separate"/>
      </w:r>
      <w:r w:rsidR="000959DE" w:rsidRPr="00125D20">
        <w:t xml:space="preserve">Table </w:t>
      </w:r>
      <w:r w:rsidR="000959DE">
        <w:rPr>
          <w:noProof/>
        </w:rPr>
        <w:t>24</w:t>
      </w:r>
      <w:r w:rsidRPr="00125D20">
        <w:fldChar w:fldCharType="end"/>
      </w:r>
      <w:r w:rsidR="00AC40BF" w:rsidRPr="00125D20">
        <w:t xml:space="preserve">). The strongest correlation is a moderate positive correlation with the </w:t>
      </w:r>
      <w:r w:rsidR="00AC40BF" w:rsidRPr="00125D20">
        <w:rPr>
          <w:i/>
          <w:iCs/>
        </w:rPr>
        <w:t>direct contribution to new or better services, products, processes, or ways of doing things</w:t>
      </w:r>
      <w:r w:rsidR="00AC40BF" w:rsidRPr="00125D20">
        <w:t xml:space="preserve"> that were targeted towards the </w:t>
      </w:r>
      <w:r w:rsidR="00AC40BF" w:rsidRPr="00125D20">
        <w:rPr>
          <w:b/>
          <w:bCs/>
        </w:rPr>
        <w:t>general population</w:t>
      </w:r>
      <w:r w:rsidR="00AC40BF" w:rsidRPr="00125D20">
        <w:t xml:space="preserve"> (rho </w:t>
      </w:r>
      <w:r w:rsidR="00AC40BF" w:rsidRPr="00125D20">
        <w:rPr>
          <w:rFonts w:ascii="Arial" w:hAnsi="Arial" w:cs="Arial"/>
          <w:color w:val="4D5156"/>
          <w:sz w:val="21"/>
          <w:szCs w:val="21"/>
          <w:shd w:val="clear" w:color="auto" w:fill="FFFFFF"/>
        </w:rPr>
        <w:t>≈</w:t>
      </w:r>
      <w:r w:rsidR="00AC40BF" w:rsidRPr="00125D20">
        <w:t>0.5) [H</w:t>
      </w:r>
      <w:r w:rsidR="00AC40BF" w:rsidRPr="00125D20">
        <w:rPr>
          <w:vertAlign w:val="subscript"/>
        </w:rPr>
        <w:t>3.1</w:t>
      </w:r>
      <w:r w:rsidR="00AC40BF" w:rsidRPr="00125D20">
        <w:t>]. Direct contribution</w:t>
      </w:r>
      <w:r w:rsidRPr="00125D20">
        <w:t>s</w:t>
      </w:r>
      <w:r w:rsidR="00AC40BF" w:rsidRPr="00125D20">
        <w:t xml:space="preserve"> for </w:t>
      </w:r>
      <w:r w:rsidR="00AC40BF" w:rsidRPr="00125D20">
        <w:rPr>
          <w:i/>
          <w:iCs/>
        </w:rPr>
        <w:t>specific social groups</w:t>
      </w:r>
      <w:r w:rsidR="00AC40BF" w:rsidRPr="00125D20">
        <w:t xml:space="preserve"> and </w:t>
      </w:r>
      <w:r w:rsidR="00AC40BF" w:rsidRPr="00125D20">
        <w:rPr>
          <w:i/>
          <w:iCs/>
        </w:rPr>
        <w:t xml:space="preserve">NGOs, civil society organisations </w:t>
      </w:r>
      <w:r w:rsidR="00AC40BF" w:rsidRPr="00125D20">
        <w:t xml:space="preserve">are </w:t>
      </w:r>
      <w:r w:rsidR="00AC40BF" w:rsidRPr="00125D20">
        <w:lastRenderedPageBreak/>
        <w:t>correlating relatively weaker (rho is 0.34 and 0.31</w:t>
      </w:r>
      <w:r w:rsidRPr="00125D20">
        <w:t>,</w:t>
      </w:r>
      <w:r w:rsidR="00AC40BF" w:rsidRPr="00125D20">
        <w:t xml:space="preserve"> respectively) in comparison [H</w:t>
      </w:r>
      <w:r w:rsidR="00AC40BF" w:rsidRPr="00125D20">
        <w:rPr>
          <w:vertAlign w:val="subscript"/>
        </w:rPr>
        <w:t xml:space="preserve">3.2, </w:t>
      </w:r>
      <w:r w:rsidR="00AC40BF" w:rsidRPr="00125D20">
        <w:t>H</w:t>
      </w:r>
      <w:r w:rsidR="00AC40BF" w:rsidRPr="00125D20">
        <w:rPr>
          <w:vertAlign w:val="subscript"/>
        </w:rPr>
        <w:t>3.3</w:t>
      </w:r>
      <w:r w:rsidR="00AC40BF" w:rsidRPr="00125D20">
        <w:t xml:space="preserve">]. As anticipated, </w:t>
      </w:r>
      <w:r w:rsidR="004074B5" w:rsidRPr="00125D20">
        <w:t xml:space="preserve">the </w:t>
      </w:r>
      <w:r w:rsidR="00AC40BF" w:rsidRPr="00125D20">
        <w:t>motivation to generate an impact outside of academia seems to have a significant relationship with the direct outcomes for specific social groups.</w:t>
      </w:r>
    </w:p>
    <w:p w14:paraId="67F516E3" w14:textId="6D056590" w:rsidR="00AC40BF" w:rsidRPr="00125D20" w:rsidRDefault="00AC40BF" w:rsidP="005450EA"/>
    <w:p w14:paraId="03163EDA" w14:textId="77777777" w:rsidR="00AB751E" w:rsidRPr="00125D20" w:rsidRDefault="00AB751E" w:rsidP="005450EA"/>
    <w:p w14:paraId="5D07DE8A" w14:textId="0036BC49" w:rsidR="005450EA" w:rsidRPr="00125D20" w:rsidRDefault="005450EA" w:rsidP="005450EA">
      <w:pPr>
        <w:pStyle w:val="Caption"/>
        <w:keepNext/>
      </w:pPr>
      <w:bookmarkStart w:id="147" w:name="_Ref100034773"/>
      <w:bookmarkStart w:id="148" w:name="_Toc100567261"/>
      <w:r w:rsidRPr="00125D20">
        <w:t xml:space="preserve">Table </w:t>
      </w:r>
      <w:r w:rsidRPr="00125D20">
        <w:fldChar w:fldCharType="begin"/>
      </w:r>
      <w:r w:rsidRPr="00125D20">
        <w:instrText xml:space="preserve"> SEQ Table \* ARABIC </w:instrText>
      </w:r>
      <w:r w:rsidRPr="00125D20">
        <w:fldChar w:fldCharType="separate"/>
      </w:r>
      <w:r w:rsidR="000959DE">
        <w:rPr>
          <w:noProof/>
        </w:rPr>
        <w:t>24</w:t>
      </w:r>
      <w:r w:rsidRPr="00125D20">
        <w:fldChar w:fldCharType="end"/>
      </w:r>
      <w:bookmarkEnd w:id="147"/>
      <w:r w:rsidRPr="00125D20">
        <w:t>: Correlation matrix between the motivation to improve the human condition/welfare and the direct contribution of the project results to</w:t>
      </w:r>
      <w:r w:rsidR="001C3922" w:rsidRPr="00125D20">
        <w:t xml:space="preserve"> target groups</w:t>
      </w:r>
      <w:bookmarkEnd w:id="148"/>
    </w:p>
    <w:tbl>
      <w:tblPr>
        <w:tblStyle w:val="TableGrid"/>
        <w:tblW w:w="0" w:type="auto"/>
        <w:tblLook w:val="04A0" w:firstRow="1" w:lastRow="0" w:firstColumn="1" w:lastColumn="0" w:noHBand="0" w:noVBand="1"/>
      </w:tblPr>
      <w:tblGrid>
        <w:gridCol w:w="9016"/>
      </w:tblGrid>
      <w:tr w:rsidR="005450EA" w:rsidRPr="00125D20" w14:paraId="141F2276" w14:textId="77777777" w:rsidTr="005450EA">
        <w:tc>
          <w:tcPr>
            <w:tcW w:w="9242" w:type="dxa"/>
          </w:tcPr>
          <w:p w14:paraId="0979B813"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Correlation:</w:t>
            </w:r>
          </w:p>
          <w:p w14:paraId="1D977504"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Mot.to imp. human cond. General </w:t>
            </w:r>
            <w:proofErr w:type="spellStart"/>
            <w:r w:rsidRPr="00125D20">
              <w:rPr>
                <w:rStyle w:val="HTMLCode"/>
                <w:rFonts w:eastAsiaTheme="majorEastAsia"/>
                <w:color w:val="333333"/>
                <w:sz w:val="18"/>
                <w:szCs w:val="18"/>
              </w:rPr>
              <w:t>popul</w:t>
            </w:r>
            <w:proofErr w:type="spellEnd"/>
            <w:r w:rsidRPr="00125D20">
              <w:rPr>
                <w:rStyle w:val="HTMLCode"/>
                <w:rFonts w:eastAsiaTheme="majorEastAsia"/>
                <w:color w:val="333333"/>
                <w:sz w:val="18"/>
                <w:szCs w:val="18"/>
              </w:rPr>
              <w:t>. Spec. social gr.</w:t>
            </w:r>
          </w:p>
          <w:p w14:paraId="5670D233"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Mot.to imp. human cond.                    1.00           0.51             0.32</w:t>
            </w:r>
          </w:p>
          <w:p w14:paraId="413CCDC3"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General </w:t>
            </w:r>
            <w:proofErr w:type="spellStart"/>
            <w:r w:rsidRPr="00125D20">
              <w:rPr>
                <w:rStyle w:val="HTMLCode"/>
                <w:rFonts w:eastAsiaTheme="majorEastAsia"/>
                <w:color w:val="333333"/>
                <w:sz w:val="18"/>
                <w:szCs w:val="18"/>
              </w:rPr>
              <w:t>popul</w:t>
            </w:r>
            <w:proofErr w:type="spellEnd"/>
            <w:r w:rsidRPr="00125D20">
              <w:rPr>
                <w:rStyle w:val="HTMLCode"/>
                <w:rFonts w:eastAsiaTheme="majorEastAsia"/>
                <w:color w:val="333333"/>
                <w:sz w:val="18"/>
                <w:szCs w:val="18"/>
              </w:rPr>
              <w:t>.                             0.51           1.00             0.38</w:t>
            </w:r>
          </w:p>
          <w:p w14:paraId="54AE8682"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Spec. social gr.                           0.32           0.38             1.00</w:t>
            </w:r>
          </w:p>
          <w:p w14:paraId="466B0CCE"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NGOs, civ. soc. gr.                        0.33           0.42             0.55</w:t>
            </w:r>
          </w:p>
          <w:p w14:paraId="13D7240A"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NGOs, civ. soc. gr.</w:t>
            </w:r>
          </w:p>
          <w:p w14:paraId="3F8E4802"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Mot.to imp. human cond.                0.33</w:t>
            </w:r>
          </w:p>
          <w:p w14:paraId="506D4D4B"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General </w:t>
            </w:r>
            <w:proofErr w:type="spellStart"/>
            <w:r w:rsidRPr="00125D20">
              <w:rPr>
                <w:rStyle w:val="HTMLCode"/>
                <w:rFonts w:eastAsiaTheme="majorEastAsia"/>
                <w:color w:val="333333"/>
                <w:sz w:val="18"/>
                <w:szCs w:val="18"/>
              </w:rPr>
              <w:t>popul</w:t>
            </w:r>
            <w:proofErr w:type="spellEnd"/>
            <w:r w:rsidRPr="00125D20">
              <w:rPr>
                <w:rStyle w:val="HTMLCode"/>
                <w:rFonts w:eastAsiaTheme="majorEastAsia"/>
                <w:color w:val="333333"/>
                <w:sz w:val="18"/>
                <w:szCs w:val="18"/>
              </w:rPr>
              <w:t>.                         0.42</w:t>
            </w:r>
          </w:p>
          <w:p w14:paraId="0C3B048D"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Spec. social gr.                       0.55</w:t>
            </w:r>
          </w:p>
          <w:p w14:paraId="4F2A4194"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NGOs, civ. soc. gr.                    1.00</w:t>
            </w:r>
          </w:p>
          <w:p w14:paraId="2322B8FD"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p>
          <w:p w14:paraId="061F7CCF"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Sample Size:</w:t>
            </w:r>
          </w:p>
          <w:p w14:paraId="0103BBD6"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Mot.to imp. human cond. General </w:t>
            </w:r>
            <w:proofErr w:type="spellStart"/>
            <w:r w:rsidRPr="00125D20">
              <w:rPr>
                <w:rStyle w:val="HTMLCode"/>
                <w:rFonts w:eastAsiaTheme="majorEastAsia"/>
                <w:color w:val="333333"/>
                <w:sz w:val="18"/>
                <w:szCs w:val="18"/>
              </w:rPr>
              <w:t>popul</w:t>
            </w:r>
            <w:proofErr w:type="spellEnd"/>
            <w:r w:rsidRPr="00125D20">
              <w:rPr>
                <w:rStyle w:val="HTMLCode"/>
                <w:rFonts w:eastAsiaTheme="majorEastAsia"/>
                <w:color w:val="333333"/>
                <w:sz w:val="18"/>
                <w:szCs w:val="18"/>
              </w:rPr>
              <w:t>. Spec. social gr.</w:t>
            </w:r>
          </w:p>
          <w:p w14:paraId="0749C1C9"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Mot.to imp. human cond.                     355            350              342</w:t>
            </w:r>
          </w:p>
          <w:p w14:paraId="339BE29C"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General </w:t>
            </w:r>
            <w:proofErr w:type="spellStart"/>
            <w:r w:rsidRPr="00125D20">
              <w:rPr>
                <w:rStyle w:val="HTMLCode"/>
                <w:rFonts w:eastAsiaTheme="majorEastAsia"/>
                <w:color w:val="333333"/>
                <w:sz w:val="18"/>
                <w:szCs w:val="18"/>
              </w:rPr>
              <w:t>popul</w:t>
            </w:r>
            <w:proofErr w:type="spellEnd"/>
            <w:r w:rsidRPr="00125D20">
              <w:rPr>
                <w:rStyle w:val="HTMLCode"/>
                <w:rFonts w:eastAsiaTheme="majorEastAsia"/>
                <w:color w:val="333333"/>
                <w:sz w:val="18"/>
                <w:szCs w:val="18"/>
              </w:rPr>
              <w:t>.                              350            355              344</w:t>
            </w:r>
          </w:p>
          <w:p w14:paraId="7E514E8D"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Spec. social gr.                            342            344              347</w:t>
            </w:r>
          </w:p>
          <w:p w14:paraId="103F718C"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NGOs, civ. soc. gr.                         348            350              347</w:t>
            </w:r>
          </w:p>
          <w:p w14:paraId="6CF3BC88"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NGOs, civ. soc. gr.</w:t>
            </w:r>
          </w:p>
          <w:p w14:paraId="5D94A1D8"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Mot.to imp. human cond.                 348</w:t>
            </w:r>
          </w:p>
          <w:p w14:paraId="2A11BFCD"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General </w:t>
            </w:r>
            <w:proofErr w:type="spellStart"/>
            <w:r w:rsidRPr="00125D20">
              <w:rPr>
                <w:rStyle w:val="HTMLCode"/>
                <w:rFonts w:eastAsiaTheme="majorEastAsia"/>
                <w:color w:val="333333"/>
                <w:sz w:val="18"/>
                <w:szCs w:val="18"/>
              </w:rPr>
              <w:t>popul</w:t>
            </w:r>
            <w:proofErr w:type="spellEnd"/>
            <w:r w:rsidRPr="00125D20">
              <w:rPr>
                <w:rStyle w:val="HTMLCode"/>
                <w:rFonts w:eastAsiaTheme="majorEastAsia"/>
                <w:color w:val="333333"/>
                <w:sz w:val="18"/>
                <w:szCs w:val="18"/>
              </w:rPr>
              <w:t>.                          350</w:t>
            </w:r>
          </w:p>
          <w:p w14:paraId="05F7D745"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Spec. social gr.                        347</w:t>
            </w:r>
          </w:p>
          <w:p w14:paraId="100A2399"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NGOs, civ. soc. gr.                     353</w:t>
            </w:r>
          </w:p>
          <w:p w14:paraId="70045A87"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p>
          <w:p w14:paraId="7211E4DA"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P-Values:</w:t>
            </w:r>
          </w:p>
          <w:p w14:paraId="33856A1E"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Mot.to imp. human cond. General </w:t>
            </w:r>
            <w:proofErr w:type="spellStart"/>
            <w:r w:rsidRPr="00125D20">
              <w:rPr>
                <w:rStyle w:val="HTMLCode"/>
                <w:rFonts w:eastAsiaTheme="majorEastAsia"/>
                <w:color w:val="333333"/>
                <w:sz w:val="18"/>
                <w:szCs w:val="18"/>
              </w:rPr>
              <w:t>popul</w:t>
            </w:r>
            <w:proofErr w:type="spellEnd"/>
            <w:r w:rsidRPr="00125D20">
              <w:rPr>
                <w:rStyle w:val="HTMLCode"/>
                <w:rFonts w:eastAsiaTheme="majorEastAsia"/>
                <w:color w:val="333333"/>
                <w:sz w:val="18"/>
                <w:szCs w:val="18"/>
              </w:rPr>
              <w:t>. Spec. social gr.</w:t>
            </w:r>
          </w:p>
          <w:p w14:paraId="2044E288"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Mot.to imp. human cond.                          0              0              </w:t>
            </w:r>
          </w:p>
          <w:p w14:paraId="0DB348E3"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General </w:t>
            </w:r>
            <w:proofErr w:type="spellStart"/>
            <w:r w:rsidRPr="00125D20">
              <w:rPr>
                <w:rStyle w:val="HTMLCode"/>
                <w:rFonts w:eastAsiaTheme="majorEastAsia"/>
                <w:color w:val="333333"/>
                <w:sz w:val="18"/>
                <w:szCs w:val="18"/>
              </w:rPr>
              <w:t>popul</w:t>
            </w:r>
            <w:proofErr w:type="spellEnd"/>
            <w:r w:rsidRPr="00125D20">
              <w:rPr>
                <w:rStyle w:val="HTMLCode"/>
                <w:rFonts w:eastAsiaTheme="majorEastAsia"/>
                <w:color w:val="333333"/>
                <w:sz w:val="18"/>
                <w:szCs w:val="18"/>
              </w:rPr>
              <w:t xml:space="preserve">.           0                                      0              </w:t>
            </w:r>
          </w:p>
          <w:p w14:paraId="31FFD8E6"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Spec. social gr.         0                       0                             </w:t>
            </w:r>
          </w:p>
          <w:p w14:paraId="3F30BE61"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NGOs, civ. soc. gr.      0                       0              0              </w:t>
            </w:r>
          </w:p>
          <w:p w14:paraId="4C046C60"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NGOs, civ. soc. gr.</w:t>
            </w:r>
          </w:p>
          <w:p w14:paraId="60BE703F"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Mot.to imp. human cond.  0                 </w:t>
            </w:r>
          </w:p>
          <w:p w14:paraId="04E504C5"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General </w:t>
            </w:r>
            <w:proofErr w:type="spellStart"/>
            <w:r w:rsidRPr="00125D20">
              <w:rPr>
                <w:rStyle w:val="HTMLCode"/>
                <w:rFonts w:eastAsiaTheme="majorEastAsia"/>
                <w:color w:val="333333"/>
                <w:sz w:val="18"/>
                <w:szCs w:val="18"/>
              </w:rPr>
              <w:t>popul</w:t>
            </w:r>
            <w:proofErr w:type="spellEnd"/>
            <w:r w:rsidRPr="00125D20">
              <w:rPr>
                <w:rStyle w:val="HTMLCode"/>
                <w:rFonts w:eastAsiaTheme="majorEastAsia"/>
                <w:color w:val="333333"/>
                <w:sz w:val="18"/>
                <w:szCs w:val="18"/>
              </w:rPr>
              <w:t xml:space="preserve">.           0                 </w:t>
            </w:r>
          </w:p>
          <w:p w14:paraId="60F4B1E9"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Spec. social gr.         0                 </w:t>
            </w:r>
          </w:p>
          <w:p w14:paraId="265A2843"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NGOs, civ. soc. gr.</w:t>
            </w:r>
          </w:p>
          <w:p w14:paraId="6BC76C67" w14:textId="63BF1E61" w:rsidR="005450EA" w:rsidRPr="00125D20" w:rsidRDefault="005450EA" w:rsidP="005450EA">
            <w:pPr>
              <w:pStyle w:val="HTMLPreformatted"/>
              <w:shd w:val="clear" w:color="auto" w:fill="FFFFFF"/>
              <w:wordWrap w:val="0"/>
              <w:rPr>
                <w:rStyle w:val="HTMLCode"/>
                <w:rFonts w:eastAsiaTheme="majorEastAsia"/>
                <w:color w:val="333333"/>
                <w:sz w:val="18"/>
                <w:szCs w:val="18"/>
              </w:rPr>
            </w:pPr>
          </w:p>
          <w:p w14:paraId="35FD560A" w14:textId="77777777" w:rsidR="00376B9D" w:rsidRPr="00125D20" w:rsidRDefault="00376B9D" w:rsidP="005450EA">
            <w:pPr>
              <w:pStyle w:val="HTMLPreformatted"/>
              <w:shd w:val="clear" w:color="auto" w:fill="FFFFFF"/>
              <w:wordWrap w:val="0"/>
              <w:rPr>
                <w:rStyle w:val="HTMLCode"/>
                <w:rFonts w:eastAsiaTheme="majorEastAsia"/>
                <w:color w:val="333333"/>
                <w:sz w:val="18"/>
                <w:szCs w:val="18"/>
              </w:rPr>
            </w:pPr>
          </w:p>
          <w:p w14:paraId="73B36352" w14:textId="43F63DB2" w:rsidR="00F552AE" w:rsidRPr="00125D20" w:rsidRDefault="00F552AE"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b/>
                <w:bCs/>
                <w:color w:val="333333"/>
                <w:sz w:val="18"/>
                <w:szCs w:val="18"/>
              </w:rPr>
              <w:t>RESULT</w:t>
            </w:r>
          </w:p>
          <w:p w14:paraId="5C9691FE" w14:textId="4EAA84FD" w:rsidR="005450EA" w:rsidRPr="00125D20" w:rsidRDefault="005450EA" w:rsidP="005450EA">
            <w:pPr>
              <w:pStyle w:val="ListParagraph"/>
              <w:numPr>
                <w:ilvl w:val="0"/>
                <w:numId w:val="13"/>
              </w:numPr>
              <w:rPr>
                <w:rFonts w:ascii="Courier New" w:hAnsi="Courier New" w:cs="Courier New"/>
                <w:sz w:val="18"/>
                <w:szCs w:val="18"/>
              </w:rPr>
            </w:pPr>
            <w:r w:rsidRPr="00125D20">
              <w:rPr>
                <w:rFonts w:ascii="Courier New" w:hAnsi="Courier New" w:cs="Courier New"/>
                <w:sz w:val="18"/>
                <w:szCs w:val="18"/>
              </w:rPr>
              <w:t>H</w:t>
            </w:r>
            <w:r w:rsidR="002313A9" w:rsidRPr="00125D20">
              <w:rPr>
                <w:rFonts w:ascii="Courier New" w:hAnsi="Courier New" w:cs="Courier New"/>
                <w:sz w:val="18"/>
                <w:szCs w:val="18"/>
                <w:vertAlign w:val="subscript"/>
              </w:rPr>
              <w:t>3.1</w:t>
            </w:r>
            <w:r w:rsidRPr="00125D20">
              <w:rPr>
                <w:rFonts w:ascii="Courier New" w:hAnsi="Courier New" w:cs="Courier New"/>
                <w:sz w:val="18"/>
                <w:szCs w:val="18"/>
              </w:rPr>
              <w:t xml:space="preserve">: </w:t>
            </w:r>
            <w:r w:rsidR="00376B9D" w:rsidRPr="00125D20">
              <w:rPr>
                <w:rFonts w:ascii="Courier New" w:hAnsi="Courier New" w:cs="Courier New"/>
                <w:sz w:val="18"/>
                <w:szCs w:val="18"/>
              </w:rPr>
              <w:t>the p</w:t>
            </w:r>
            <w:r w:rsidRPr="00125D20">
              <w:rPr>
                <w:rFonts w:ascii="Courier New" w:hAnsi="Courier New" w:cs="Courier New"/>
                <w:sz w:val="18"/>
                <w:szCs w:val="18"/>
              </w:rPr>
              <w:t xml:space="preserve">-value &lt; </w:t>
            </w:r>
            <w:r w:rsidRPr="00125D20">
              <w:rPr>
                <w:rFonts w:ascii="Courier New" w:hAnsi="Courier New" w:cs="Courier New"/>
                <w:color w:val="202124"/>
                <w:sz w:val="18"/>
                <w:szCs w:val="18"/>
                <w:shd w:val="clear" w:color="auto" w:fill="FFFFFF"/>
              </w:rPr>
              <w:t xml:space="preserve">α, </w:t>
            </w:r>
            <w:proofErr w:type="spellStart"/>
            <w:r w:rsidR="00376B9D" w:rsidRPr="00125D20">
              <w:rPr>
                <w:rFonts w:ascii="Courier New" w:hAnsi="Courier New" w:cs="Courier New"/>
                <w:color w:val="202124"/>
                <w:sz w:val="18"/>
                <w:szCs w:val="18"/>
                <w:shd w:val="clear" w:color="auto" w:fill="FFFFFF"/>
              </w:rPr>
              <w:t>i</w:t>
            </w:r>
            <w:proofErr w:type="spellEnd"/>
            <w:r w:rsidR="00376B9D" w:rsidRPr="00125D20">
              <w:rPr>
                <w:rFonts w:ascii="Courier New" w:hAnsi="Courier New" w:cs="Courier New"/>
                <w:color w:val="202124"/>
                <w:sz w:val="18"/>
                <w:szCs w:val="18"/>
                <w:shd w:val="clear" w:color="auto" w:fill="FFFFFF"/>
              </w:rPr>
              <w:t xml:space="preserve">. e. </w:t>
            </w:r>
            <w:r w:rsidRPr="00125D20">
              <w:rPr>
                <w:rFonts w:ascii="Courier New" w:hAnsi="Courier New" w:cs="Courier New"/>
                <w:color w:val="202124"/>
                <w:sz w:val="18"/>
                <w:szCs w:val="18"/>
                <w:shd w:val="clear" w:color="auto" w:fill="FFFFFF"/>
              </w:rPr>
              <w:t>there is a stat</w:t>
            </w:r>
            <w:r w:rsidR="00376B9D" w:rsidRPr="00125D20">
              <w:rPr>
                <w:rFonts w:ascii="Courier New" w:hAnsi="Courier New" w:cs="Courier New"/>
                <w:color w:val="202124"/>
                <w:sz w:val="18"/>
                <w:szCs w:val="18"/>
                <w:shd w:val="clear" w:color="auto" w:fill="FFFFFF"/>
              </w:rPr>
              <w:t>istically</w:t>
            </w:r>
            <w:r w:rsidRPr="00125D20">
              <w:rPr>
                <w:rFonts w:ascii="Courier New" w:hAnsi="Courier New" w:cs="Courier New"/>
                <w:color w:val="202124"/>
                <w:sz w:val="18"/>
                <w:szCs w:val="18"/>
                <w:shd w:val="clear" w:color="auto" w:fill="FFFFFF"/>
              </w:rPr>
              <w:t xml:space="preserve"> </w:t>
            </w:r>
            <w:r w:rsidR="00376B9D" w:rsidRPr="00125D20">
              <w:rPr>
                <w:rFonts w:ascii="Courier New" w:hAnsi="Courier New" w:cs="Courier New"/>
                <w:color w:val="202124"/>
                <w:sz w:val="18"/>
                <w:szCs w:val="18"/>
                <w:shd w:val="clear" w:color="auto" w:fill="FFFFFF"/>
              </w:rPr>
              <w:t>s</w:t>
            </w:r>
            <w:r w:rsidRPr="00125D20">
              <w:rPr>
                <w:rFonts w:ascii="Courier New" w:hAnsi="Courier New" w:cs="Courier New"/>
                <w:color w:val="202124"/>
                <w:sz w:val="18"/>
                <w:szCs w:val="18"/>
                <w:shd w:val="clear" w:color="auto" w:fill="FFFFFF"/>
              </w:rPr>
              <w:t>ig</w:t>
            </w:r>
            <w:r w:rsidR="00376B9D" w:rsidRPr="00125D20">
              <w:rPr>
                <w:rFonts w:ascii="Courier New" w:hAnsi="Courier New" w:cs="Courier New"/>
                <w:color w:val="202124"/>
                <w:sz w:val="18"/>
                <w:szCs w:val="18"/>
                <w:shd w:val="clear" w:color="auto" w:fill="FFFFFF"/>
              </w:rPr>
              <w:t>nificant</w:t>
            </w:r>
            <w:r w:rsidRPr="00125D20">
              <w:rPr>
                <w:rFonts w:ascii="Courier New" w:hAnsi="Courier New" w:cs="Courier New"/>
                <w:color w:val="202124"/>
                <w:sz w:val="18"/>
                <w:szCs w:val="18"/>
                <w:shd w:val="clear" w:color="auto" w:fill="FFFFFF"/>
              </w:rPr>
              <w:t xml:space="preserve"> association between the motivation to human condition and the production of better services, product</w:t>
            </w:r>
            <w:r w:rsidR="00376B9D" w:rsidRPr="00125D20">
              <w:rPr>
                <w:rFonts w:ascii="Courier New" w:hAnsi="Courier New" w:cs="Courier New"/>
                <w:color w:val="202124"/>
                <w:sz w:val="18"/>
                <w:szCs w:val="18"/>
                <w:shd w:val="clear" w:color="auto" w:fill="FFFFFF"/>
              </w:rPr>
              <w:t>, etc.</w:t>
            </w:r>
            <w:r w:rsidRPr="00125D20">
              <w:rPr>
                <w:rFonts w:ascii="Courier New" w:hAnsi="Courier New" w:cs="Courier New"/>
                <w:color w:val="202124"/>
                <w:sz w:val="18"/>
                <w:szCs w:val="18"/>
                <w:shd w:val="clear" w:color="auto" w:fill="FFFFFF"/>
              </w:rPr>
              <w:t xml:space="preserve"> for the general population (correlation is also moderately strong, rho </w:t>
            </w:r>
            <w:r w:rsidRPr="00125D20">
              <w:rPr>
                <w:rFonts w:ascii="Courier New" w:hAnsi="Courier New" w:cs="Courier New"/>
                <w:color w:val="4D5156"/>
                <w:sz w:val="18"/>
                <w:szCs w:val="18"/>
                <w:shd w:val="clear" w:color="auto" w:fill="FFFFFF"/>
              </w:rPr>
              <w:t>≈ 0.5</w:t>
            </w:r>
            <w:r w:rsidR="00376B9D" w:rsidRPr="00125D20">
              <w:rPr>
                <w:rFonts w:ascii="Courier New" w:hAnsi="Courier New" w:cs="Courier New"/>
                <w:color w:val="4D5156"/>
                <w:sz w:val="18"/>
                <w:szCs w:val="18"/>
                <w:shd w:val="clear" w:color="auto" w:fill="FFFFFF"/>
              </w:rPr>
              <w:t>)</w:t>
            </w:r>
            <w:r w:rsidRPr="00125D20">
              <w:rPr>
                <w:rFonts w:ascii="Courier New" w:hAnsi="Courier New" w:cs="Courier New"/>
                <w:color w:val="4D5156"/>
                <w:sz w:val="18"/>
                <w:szCs w:val="18"/>
                <w:shd w:val="clear" w:color="auto" w:fill="FFFFFF"/>
              </w:rPr>
              <w:t>.</w:t>
            </w:r>
          </w:p>
          <w:p w14:paraId="176BB0BE" w14:textId="2067E697" w:rsidR="005450EA" w:rsidRPr="00125D20" w:rsidRDefault="005450EA" w:rsidP="005450EA">
            <w:pPr>
              <w:pStyle w:val="ListParagraph"/>
              <w:numPr>
                <w:ilvl w:val="0"/>
                <w:numId w:val="13"/>
              </w:numPr>
              <w:rPr>
                <w:rFonts w:eastAsia="Times New Roman" w:cs="Times New Roman"/>
                <w:sz w:val="18"/>
                <w:szCs w:val="18"/>
              </w:rPr>
            </w:pPr>
            <w:r w:rsidRPr="00125D20">
              <w:rPr>
                <w:rFonts w:ascii="Courier New" w:hAnsi="Courier New" w:cs="Courier New"/>
                <w:sz w:val="18"/>
                <w:szCs w:val="18"/>
              </w:rPr>
              <w:t>H</w:t>
            </w:r>
            <w:r w:rsidR="002313A9" w:rsidRPr="00125D20">
              <w:rPr>
                <w:rFonts w:ascii="Courier New" w:hAnsi="Courier New" w:cs="Courier New"/>
                <w:sz w:val="18"/>
                <w:szCs w:val="18"/>
                <w:vertAlign w:val="subscript"/>
              </w:rPr>
              <w:t>3.2</w:t>
            </w:r>
            <w:r w:rsidRPr="00125D20">
              <w:rPr>
                <w:rFonts w:ascii="Courier New" w:hAnsi="Courier New" w:cs="Courier New"/>
                <w:sz w:val="18"/>
                <w:szCs w:val="18"/>
                <w:vertAlign w:val="subscript"/>
              </w:rPr>
              <w:t xml:space="preserve"> </w:t>
            </w:r>
            <w:r w:rsidRPr="00125D20">
              <w:rPr>
                <w:rFonts w:ascii="Courier New" w:hAnsi="Courier New" w:cs="Courier New"/>
                <w:sz w:val="18"/>
                <w:szCs w:val="18"/>
              </w:rPr>
              <w:t>and H</w:t>
            </w:r>
            <w:r w:rsidR="002313A9" w:rsidRPr="00125D20">
              <w:rPr>
                <w:rFonts w:ascii="Courier New" w:hAnsi="Courier New" w:cs="Courier New"/>
                <w:sz w:val="18"/>
                <w:szCs w:val="18"/>
                <w:vertAlign w:val="subscript"/>
              </w:rPr>
              <w:t>3.3</w:t>
            </w:r>
            <w:r w:rsidRPr="00125D20">
              <w:rPr>
                <w:rFonts w:ascii="Courier New" w:hAnsi="Courier New" w:cs="Courier New"/>
                <w:sz w:val="18"/>
                <w:szCs w:val="18"/>
              </w:rPr>
              <w:t xml:space="preserve">: are returning similar p-values, both smaller than </w:t>
            </w:r>
            <w:r w:rsidRPr="00125D20">
              <w:rPr>
                <w:rFonts w:ascii="Courier New" w:hAnsi="Courier New" w:cs="Courier New"/>
                <w:color w:val="202124"/>
                <w:sz w:val="18"/>
                <w:szCs w:val="18"/>
                <w:shd w:val="clear" w:color="auto" w:fill="FFFFFF"/>
              </w:rPr>
              <w:t>α. There is a stat</w:t>
            </w:r>
            <w:r w:rsidR="00376B9D" w:rsidRPr="00125D20">
              <w:rPr>
                <w:rFonts w:ascii="Courier New" w:hAnsi="Courier New" w:cs="Courier New"/>
                <w:color w:val="202124"/>
                <w:sz w:val="18"/>
                <w:szCs w:val="18"/>
                <w:shd w:val="clear" w:color="auto" w:fill="FFFFFF"/>
              </w:rPr>
              <w:t>istically</w:t>
            </w:r>
            <w:r w:rsidRPr="00125D20">
              <w:rPr>
                <w:rFonts w:ascii="Courier New" w:hAnsi="Courier New" w:cs="Courier New"/>
                <w:color w:val="202124"/>
                <w:sz w:val="18"/>
                <w:szCs w:val="18"/>
                <w:shd w:val="clear" w:color="auto" w:fill="FFFFFF"/>
              </w:rPr>
              <w:t xml:space="preserve"> significant weak correlation (0.3) with production of better services</w:t>
            </w:r>
            <w:r w:rsidR="00376B9D" w:rsidRPr="00125D20">
              <w:rPr>
                <w:rFonts w:ascii="Courier New" w:hAnsi="Courier New" w:cs="Courier New"/>
                <w:color w:val="202124"/>
                <w:sz w:val="18"/>
                <w:szCs w:val="18"/>
                <w:shd w:val="clear" w:color="auto" w:fill="FFFFFF"/>
              </w:rPr>
              <w:t>, etc.</w:t>
            </w:r>
            <w:r w:rsidRPr="00125D20">
              <w:rPr>
                <w:rFonts w:ascii="Courier New" w:hAnsi="Courier New" w:cs="Courier New"/>
                <w:color w:val="202124"/>
                <w:sz w:val="18"/>
                <w:szCs w:val="18"/>
                <w:shd w:val="clear" w:color="auto" w:fill="FFFFFF"/>
              </w:rPr>
              <w:t xml:space="preserve"> and motivation to improve </w:t>
            </w:r>
            <w:r w:rsidR="00376B9D" w:rsidRPr="00125D20">
              <w:rPr>
                <w:rFonts w:ascii="Courier New" w:hAnsi="Courier New" w:cs="Courier New"/>
                <w:color w:val="202124"/>
                <w:sz w:val="18"/>
                <w:szCs w:val="18"/>
                <w:shd w:val="clear" w:color="auto" w:fill="FFFFFF"/>
              </w:rPr>
              <w:t xml:space="preserve">the </w:t>
            </w:r>
            <w:r w:rsidRPr="00125D20">
              <w:rPr>
                <w:rFonts w:ascii="Courier New" w:hAnsi="Courier New" w:cs="Courier New"/>
                <w:color w:val="202124"/>
                <w:sz w:val="18"/>
                <w:szCs w:val="18"/>
                <w:shd w:val="clear" w:color="auto" w:fill="FFFFFF"/>
              </w:rPr>
              <w:t>human cond</w:t>
            </w:r>
            <w:r w:rsidR="00376B9D" w:rsidRPr="00125D20">
              <w:rPr>
                <w:rFonts w:ascii="Courier New" w:hAnsi="Courier New" w:cs="Courier New"/>
                <w:color w:val="202124"/>
                <w:sz w:val="18"/>
                <w:szCs w:val="18"/>
                <w:shd w:val="clear" w:color="auto" w:fill="FFFFFF"/>
              </w:rPr>
              <w:t>ition/welfare.</w:t>
            </w:r>
          </w:p>
          <w:p w14:paraId="5892D5C1" w14:textId="77777777" w:rsidR="005450EA" w:rsidRPr="00125D20" w:rsidRDefault="005450EA" w:rsidP="00AC40BF"/>
        </w:tc>
      </w:tr>
    </w:tbl>
    <w:p w14:paraId="407BE7EB" w14:textId="77777777" w:rsidR="00AC40BF" w:rsidRPr="00125D20" w:rsidRDefault="00AC40BF" w:rsidP="00AC40BF"/>
    <w:p w14:paraId="6C7CF9F6" w14:textId="39B9C9ED" w:rsidR="006A16A5" w:rsidRPr="00125D20" w:rsidRDefault="006A16A5">
      <w:r w:rsidRPr="00125D20">
        <w:br w:type="page"/>
      </w:r>
    </w:p>
    <w:p w14:paraId="27846423" w14:textId="77777777" w:rsidR="00AC40BF" w:rsidRPr="00125D20" w:rsidRDefault="00AC40BF" w:rsidP="00AC40BF"/>
    <w:p w14:paraId="118E392C" w14:textId="4D05F690" w:rsidR="00AC40BF" w:rsidRPr="00125D20" w:rsidRDefault="00AC40BF" w:rsidP="00AC40BF">
      <w:pPr>
        <w:pStyle w:val="Heading3"/>
      </w:pPr>
      <w:bookmarkStart w:id="149" w:name="_Toc100567200"/>
      <w:r w:rsidRPr="00125D20">
        <w:t xml:space="preserve">Intention to </w:t>
      </w:r>
      <w:r w:rsidR="0096186E" w:rsidRPr="00125D20">
        <w:t>affect change o</w:t>
      </w:r>
      <w:r w:rsidRPr="00125D20">
        <w:t xml:space="preserve">utside of </w:t>
      </w:r>
      <w:r w:rsidR="0096186E" w:rsidRPr="00125D20">
        <w:t>a</w:t>
      </w:r>
      <w:r w:rsidRPr="00125D20">
        <w:t xml:space="preserve">cademia </w:t>
      </w:r>
      <w:r w:rsidR="002313A9" w:rsidRPr="00125D20">
        <w:t>and</w:t>
      </w:r>
      <w:r w:rsidRPr="00125D20">
        <w:t xml:space="preserve"> </w:t>
      </w:r>
      <w:r w:rsidR="0096186E" w:rsidRPr="00125D20">
        <w:t>the n</w:t>
      </w:r>
      <w:r w:rsidRPr="00125D20">
        <w:t xml:space="preserve">ature of </w:t>
      </w:r>
      <w:r w:rsidR="0096186E" w:rsidRPr="00125D20">
        <w:t>the t</w:t>
      </w:r>
      <w:r w:rsidRPr="00125D20">
        <w:t xml:space="preserve">ransdisciplinary </w:t>
      </w:r>
      <w:r w:rsidR="0096186E" w:rsidRPr="00125D20">
        <w:t>i</w:t>
      </w:r>
      <w:r w:rsidRPr="00125D20">
        <w:t>nvolvement</w:t>
      </w:r>
      <w:bookmarkEnd w:id="149"/>
    </w:p>
    <w:p w14:paraId="1834088E" w14:textId="77777777" w:rsidR="00AC40BF" w:rsidRPr="00125D20" w:rsidRDefault="00AC40BF" w:rsidP="00AC40BF"/>
    <w:p w14:paraId="1F38F293" w14:textId="4245760E" w:rsidR="00AC40BF" w:rsidRPr="00125D20" w:rsidRDefault="00AC40BF" w:rsidP="00A51265">
      <w:pPr>
        <w:jc w:val="both"/>
      </w:pPr>
      <w:r w:rsidRPr="00125D20">
        <w:t xml:space="preserve">Following the dependence of </w:t>
      </w:r>
      <w:r w:rsidR="00A51265" w:rsidRPr="00125D20">
        <w:t xml:space="preserve">the </w:t>
      </w:r>
      <w:r w:rsidR="00A51265" w:rsidRPr="00125D20">
        <w:rPr>
          <w:i/>
          <w:iCs/>
        </w:rPr>
        <w:t xml:space="preserve">familiarity with </w:t>
      </w:r>
      <w:r w:rsidRPr="00125D20">
        <w:rPr>
          <w:i/>
          <w:iCs/>
        </w:rPr>
        <w:t>SI</w:t>
      </w:r>
      <w:r w:rsidRPr="00125D20">
        <w:t xml:space="preserve"> on the </w:t>
      </w:r>
      <w:r w:rsidRPr="00125D20">
        <w:rPr>
          <w:i/>
          <w:iCs/>
        </w:rPr>
        <w:t>research domains</w:t>
      </w:r>
      <w:r w:rsidRPr="00125D20">
        <w:t xml:space="preserve"> </w:t>
      </w:r>
      <w:r w:rsidR="00A51265" w:rsidRPr="00125D20">
        <w:t xml:space="preserve">(cf. </w:t>
      </w:r>
      <w:r w:rsidRPr="00125D20">
        <w:t>analys</w:t>
      </w:r>
      <w:r w:rsidR="00A51265" w:rsidRPr="00125D20">
        <w:t>is</w:t>
      </w:r>
      <w:r w:rsidRPr="00125D20">
        <w:t xml:space="preserve"> in </w:t>
      </w:r>
      <w:r w:rsidR="00A51265" w:rsidRPr="00125D20">
        <w:t>s</w:t>
      </w:r>
      <w:r w:rsidRPr="00125D20">
        <w:t xml:space="preserve">ection </w:t>
      </w:r>
      <w:r w:rsidRPr="00125D20">
        <w:fldChar w:fldCharType="begin"/>
      </w:r>
      <w:r w:rsidRPr="00125D20">
        <w:instrText xml:space="preserve"> REF _Ref97920533 \r \h </w:instrText>
      </w:r>
      <w:r w:rsidRPr="00125D20">
        <w:fldChar w:fldCharType="separate"/>
      </w:r>
      <w:r w:rsidR="000959DE">
        <w:t>4.1.2</w:t>
      </w:r>
      <w:r w:rsidRPr="00125D20">
        <w:fldChar w:fldCharType="end"/>
      </w:r>
      <w:r w:rsidR="00A51265" w:rsidRPr="00125D20">
        <w:t>),</w:t>
      </w:r>
      <w:r w:rsidRPr="00125D20">
        <w:t xml:space="preserve"> examining the link between the intention to generate impact</w:t>
      </w:r>
      <w:r w:rsidR="00A51265" w:rsidRPr="00125D20">
        <w:t>s</w:t>
      </w:r>
      <w:r w:rsidRPr="00125D20">
        <w:t xml:space="preserve"> outside of academia and research domains is </w:t>
      </w:r>
      <w:r w:rsidR="00A51265" w:rsidRPr="00125D20">
        <w:t xml:space="preserve">a logical next </w:t>
      </w:r>
      <w:r w:rsidRPr="00125D20">
        <w:t xml:space="preserve">step </w:t>
      </w:r>
      <w:r w:rsidR="00A51265" w:rsidRPr="00125D20">
        <w:t xml:space="preserve">in trying </w:t>
      </w:r>
      <w:r w:rsidRPr="00125D20">
        <w:t>to understand differences between th</w:t>
      </w:r>
      <w:r w:rsidR="00A51265" w:rsidRPr="00125D20">
        <w:t>ose</w:t>
      </w:r>
      <w:r w:rsidRPr="00125D20">
        <w:t xml:space="preserve"> domains</w:t>
      </w:r>
      <w:r w:rsidR="00A51265" w:rsidRPr="00125D20">
        <w:t xml:space="preserve"> </w:t>
      </w:r>
      <w:proofErr w:type="gramStart"/>
      <w:r w:rsidR="00A51265" w:rsidRPr="00125D20">
        <w:t>with regard to</w:t>
      </w:r>
      <w:proofErr w:type="gramEnd"/>
      <w:r w:rsidR="00A51265" w:rsidRPr="00125D20">
        <w:t xml:space="preserve"> </w:t>
      </w:r>
      <w:r w:rsidRPr="00125D20">
        <w:t>SI. The survey question</w:t>
      </w:r>
      <w:r w:rsidR="00A51265" w:rsidRPr="00125D20">
        <w:t xml:space="preserve"> relating to the</w:t>
      </w:r>
      <w:r w:rsidRPr="00125D20">
        <w:t xml:space="preserve"> </w:t>
      </w:r>
      <w:r w:rsidRPr="00125D20">
        <w:rPr>
          <w:i/>
          <w:iCs/>
        </w:rPr>
        <w:t>intention to benefit a social group outside of academia</w:t>
      </w:r>
      <w:r w:rsidRPr="00125D20">
        <w:t xml:space="preserve"> (see </w:t>
      </w:r>
      <w:r w:rsidR="00A51265" w:rsidRPr="00125D20">
        <w:t>s</w:t>
      </w:r>
      <w:r w:rsidRPr="00125D20">
        <w:t xml:space="preserve">ection </w:t>
      </w:r>
      <w:r w:rsidRPr="00125D20">
        <w:fldChar w:fldCharType="begin"/>
      </w:r>
      <w:r w:rsidRPr="00125D20">
        <w:instrText xml:space="preserve"> REF _Ref96533245 \r \h </w:instrText>
      </w:r>
      <w:r w:rsidRPr="00125D20">
        <w:fldChar w:fldCharType="separate"/>
      </w:r>
      <w:r w:rsidR="000959DE">
        <w:t>3.3</w:t>
      </w:r>
      <w:r w:rsidRPr="00125D20">
        <w:fldChar w:fldCharType="end"/>
      </w:r>
      <w:r w:rsidRPr="00125D20">
        <w:t xml:space="preserve"> for a detailed analysis) is designed to measure one of the important non-academic drivers of socially innovative research. We </w:t>
      </w:r>
      <w:r w:rsidR="00A51265" w:rsidRPr="00125D20">
        <w:t xml:space="preserve">expect </w:t>
      </w:r>
      <w:r w:rsidRPr="00125D20">
        <w:t>that</w:t>
      </w:r>
    </w:p>
    <w:p w14:paraId="66BEB3B6" w14:textId="77777777" w:rsidR="00AC40BF" w:rsidRPr="00125D20" w:rsidRDefault="00AC40BF" w:rsidP="00AC40BF"/>
    <w:p w14:paraId="3D0143CE" w14:textId="5E2F52F3" w:rsidR="00AC40BF" w:rsidRPr="00125D20" w:rsidRDefault="00AC40BF" w:rsidP="00AC40BF">
      <w:pPr>
        <w:pStyle w:val="ListParagraph"/>
        <w:numPr>
          <w:ilvl w:val="0"/>
          <w:numId w:val="2"/>
        </w:numPr>
      </w:pPr>
      <w:r w:rsidRPr="00125D20">
        <w:t>H</w:t>
      </w:r>
      <w:r w:rsidRPr="00125D20">
        <w:rPr>
          <w:vertAlign w:val="subscript"/>
        </w:rPr>
        <w:t>4.1</w:t>
      </w:r>
      <w:r w:rsidRPr="00125D20">
        <w:t xml:space="preserve">: the </w:t>
      </w:r>
      <w:r w:rsidR="00A51265" w:rsidRPr="00125D20">
        <w:t>motivation</w:t>
      </w:r>
      <w:r w:rsidRPr="00125D20">
        <w:t xml:space="preserve"> to </w:t>
      </w:r>
      <w:r w:rsidRPr="00125D20">
        <w:rPr>
          <w:i/>
          <w:iCs/>
        </w:rPr>
        <w:t>generate an immediate and intended benefit for the general population or a specific non-academic target group</w:t>
      </w:r>
      <w:r w:rsidRPr="00125D20">
        <w:t xml:space="preserve"> depends on the research domain.</w:t>
      </w:r>
    </w:p>
    <w:p w14:paraId="749304E2" w14:textId="588E23C5" w:rsidR="00AC40BF" w:rsidRPr="00125D20" w:rsidRDefault="00AC40BF" w:rsidP="00AC40BF"/>
    <w:p w14:paraId="5FFF2132" w14:textId="77777777" w:rsidR="00A51265" w:rsidRPr="00125D20" w:rsidRDefault="00A51265" w:rsidP="00AC40BF"/>
    <w:p w14:paraId="472F4424" w14:textId="206AFEC2" w:rsidR="00AC40BF" w:rsidRPr="00125D20" w:rsidRDefault="00AC40BF" w:rsidP="00AC40BF">
      <w:pPr>
        <w:pStyle w:val="Caption"/>
        <w:keepNext/>
      </w:pPr>
      <w:bookmarkStart w:id="150" w:name="_Ref100035659"/>
      <w:bookmarkStart w:id="151" w:name="_Ref97827519"/>
      <w:bookmarkStart w:id="152" w:name="_Toc100567231"/>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0959DE">
        <w:rPr>
          <w:noProof/>
        </w:rPr>
        <w:t>27</w:t>
      </w:r>
      <w:r w:rsidR="007B1429" w:rsidRPr="00125D20">
        <w:fldChar w:fldCharType="end"/>
      </w:r>
      <w:bookmarkEnd w:id="150"/>
      <w:r w:rsidRPr="00125D20">
        <w:t>: Deliberative design of the research for the benefit of non-academic groups among scientific domains</w:t>
      </w:r>
      <w:bookmarkEnd w:id="151"/>
      <w:bookmarkEnd w:id="152"/>
    </w:p>
    <w:p w14:paraId="7B560499" w14:textId="77777777" w:rsidR="00AC40BF" w:rsidRPr="00125D20" w:rsidRDefault="00AC40BF" w:rsidP="00AC40BF">
      <w:r w:rsidRPr="00125D20">
        <w:rPr>
          <w:noProof/>
          <w:lang w:eastAsia="de-AT"/>
        </w:rPr>
        <w:drawing>
          <wp:inline distT="0" distB="0" distL="0" distR="0" wp14:anchorId="5294C5F2" wp14:editId="307ABC8B">
            <wp:extent cx="5731510" cy="2865755"/>
            <wp:effectExtent l="0" t="0" r="0" b="4445"/>
            <wp:docPr id="83" name="Graphic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raphic 83"/>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5731510" cy="2865755"/>
                    </a:xfrm>
                    <a:prstGeom prst="rect">
                      <a:avLst/>
                    </a:prstGeom>
                  </pic:spPr>
                </pic:pic>
              </a:graphicData>
            </a:graphic>
          </wp:inline>
        </w:drawing>
      </w:r>
    </w:p>
    <w:p w14:paraId="2DFB5486" w14:textId="77777777" w:rsidR="00AC40BF" w:rsidRPr="00125D20" w:rsidRDefault="00AC40BF" w:rsidP="00AC40BF"/>
    <w:p w14:paraId="1DE664BC" w14:textId="748BA508" w:rsidR="00AC40BF" w:rsidRPr="00125D20" w:rsidRDefault="009F72A3" w:rsidP="00DB3761">
      <w:pPr>
        <w:jc w:val="both"/>
      </w:pPr>
      <w:r w:rsidRPr="00125D20">
        <w:t xml:space="preserve">Judging by the descriptive analysis, </w:t>
      </w:r>
      <w:r w:rsidR="00AB751E" w:rsidRPr="00125D20">
        <w:t>scientific</w:t>
      </w:r>
      <w:r w:rsidRPr="00125D20">
        <w:t xml:space="preserve"> domains do seem to have different </w:t>
      </w:r>
      <w:r w:rsidR="002313A9" w:rsidRPr="00125D20">
        <w:t xml:space="preserve">attitudes </w:t>
      </w:r>
      <w:r w:rsidRPr="00125D20">
        <w:t xml:space="preserve">when it comes to deliberately planning benefits for target groups outside of academia (cf. </w:t>
      </w:r>
      <w:r w:rsidR="00665E9E" w:rsidRPr="00125D20">
        <w:fldChar w:fldCharType="begin"/>
      </w:r>
      <w:r w:rsidR="00665E9E" w:rsidRPr="00125D20">
        <w:instrText xml:space="preserve"> REF _Ref100035659 \h </w:instrText>
      </w:r>
      <w:r w:rsidR="00665E9E" w:rsidRPr="00125D20">
        <w:fldChar w:fldCharType="separate"/>
      </w:r>
      <w:r w:rsidR="000959DE" w:rsidRPr="00125D20">
        <w:t xml:space="preserve">Figure </w:t>
      </w:r>
      <w:r w:rsidR="000959DE">
        <w:rPr>
          <w:noProof/>
        </w:rPr>
        <w:t>27</w:t>
      </w:r>
      <w:r w:rsidR="00665E9E" w:rsidRPr="00125D20">
        <w:fldChar w:fldCharType="end"/>
      </w:r>
      <w:r w:rsidRPr="00125D20">
        <w:t>)</w:t>
      </w:r>
      <w:r w:rsidR="00665E9E" w:rsidRPr="00125D20">
        <w:t>.</w:t>
      </w:r>
    </w:p>
    <w:p w14:paraId="2AB341C9" w14:textId="41552E22" w:rsidR="00AC40BF" w:rsidRPr="00125D20" w:rsidRDefault="00665E9E" w:rsidP="00665E9E">
      <w:pPr>
        <w:jc w:val="both"/>
      </w:pPr>
      <w:r w:rsidRPr="00125D20">
        <w:t xml:space="preserve">The statistical analysis confirms that the </w:t>
      </w:r>
      <w:r w:rsidR="00AC40BF" w:rsidRPr="00125D20">
        <w:t>deliberat</w:t>
      </w:r>
      <w:r w:rsidRPr="00125D20">
        <w:t>e</w:t>
      </w:r>
      <w:r w:rsidR="00AC40BF" w:rsidRPr="00125D20">
        <w:t xml:space="preserve"> approach to benefit </w:t>
      </w:r>
      <w:r w:rsidRPr="00125D20">
        <w:t>target groups outside of academia</w:t>
      </w:r>
      <w:r w:rsidR="00AC40BF" w:rsidRPr="00125D20">
        <w:t xml:space="preserve"> shows a statistically significant difference between different domain</w:t>
      </w:r>
      <w:r w:rsidR="00AC40BF" w:rsidRPr="00125D20">
        <w:rPr>
          <w:rFonts w:ascii="Cambria Math" w:hAnsi="Cambria Math" w:cs="Cambria Math"/>
        </w:rPr>
        <w:t>s (K-W: 𝛘</w:t>
      </w:r>
      <w:r w:rsidR="00AC40BF" w:rsidRPr="00125D20">
        <w:rPr>
          <w:rFonts w:ascii="Cambria Math" w:hAnsi="Cambria Math" w:cs="Cambria Math"/>
          <w:vertAlign w:val="superscript"/>
        </w:rPr>
        <w:t>2</w:t>
      </w:r>
      <w:r w:rsidR="00AC40BF" w:rsidRPr="00125D20">
        <w:rPr>
          <w:rFonts w:ascii="Cambria Math" w:hAnsi="Cambria Math" w:cs="Cambria Math"/>
        </w:rPr>
        <w:t xml:space="preserve"> = 21.6, </w:t>
      </w:r>
      <w:proofErr w:type="spellStart"/>
      <w:r w:rsidR="00AC40BF" w:rsidRPr="00125D20">
        <w:rPr>
          <w:rFonts w:ascii="Cambria Math" w:hAnsi="Cambria Math" w:cs="Cambria Math"/>
        </w:rPr>
        <w:t>df</w:t>
      </w:r>
      <w:proofErr w:type="spellEnd"/>
      <w:r w:rsidR="00AC40BF" w:rsidRPr="00125D20">
        <w:rPr>
          <w:rFonts w:ascii="Cambria Math" w:hAnsi="Cambria Math" w:cs="Cambria Math"/>
        </w:rPr>
        <w:t xml:space="preserve"> = 2, p-value &lt; 0.05; </w:t>
      </w:r>
      <w:r w:rsidR="002313A9" w:rsidRPr="00125D20">
        <w:rPr>
          <w:rFonts w:ascii="Cambria Math" w:hAnsi="Cambria Math" w:cs="Cambria Math"/>
        </w:rPr>
        <w:t>see</w:t>
      </w:r>
      <w:r w:rsidR="00AC40BF" w:rsidRPr="00125D20">
        <w:rPr>
          <w:rFonts w:ascii="Cambria Math" w:hAnsi="Cambria Math" w:cs="Cambria Math"/>
        </w:rPr>
        <w:t xml:space="preserve"> </w:t>
      </w:r>
      <w:r w:rsidRPr="00125D20">
        <w:rPr>
          <w:rFonts w:ascii="Cambria Math" w:hAnsi="Cambria Math" w:cs="Cambria Math"/>
        </w:rPr>
        <w:fldChar w:fldCharType="begin"/>
      </w:r>
      <w:r w:rsidRPr="00125D20">
        <w:rPr>
          <w:rFonts w:ascii="Cambria Math" w:hAnsi="Cambria Math" w:cs="Cambria Math"/>
        </w:rPr>
        <w:instrText xml:space="preserve"> REF _Ref100035800 \h </w:instrText>
      </w:r>
      <w:r w:rsidRPr="00125D20">
        <w:rPr>
          <w:rFonts w:ascii="Cambria Math" w:hAnsi="Cambria Math" w:cs="Cambria Math"/>
        </w:rPr>
      </w:r>
      <w:r w:rsidRPr="00125D20">
        <w:rPr>
          <w:rFonts w:ascii="Cambria Math" w:hAnsi="Cambria Math" w:cs="Cambria Math"/>
        </w:rPr>
        <w:fldChar w:fldCharType="separate"/>
      </w:r>
      <w:r w:rsidR="000959DE" w:rsidRPr="00125D20">
        <w:t xml:space="preserve">Table </w:t>
      </w:r>
      <w:r w:rsidR="000959DE">
        <w:rPr>
          <w:noProof/>
        </w:rPr>
        <w:t>25</w:t>
      </w:r>
      <w:r w:rsidRPr="00125D20">
        <w:rPr>
          <w:rFonts w:ascii="Cambria Math" w:hAnsi="Cambria Math" w:cs="Cambria Math"/>
        </w:rPr>
        <w:fldChar w:fldCharType="end"/>
      </w:r>
      <w:r w:rsidR="00AC40BF" w:rsidRPr="00125D20">
        <w:rPr>
          <w:rFonts w:ascii="Cambria Math" w:hAnsi="Cambria Math" w:cs="Cambria Math"/>
        </w:rPr>
        <w:t>)</w:t>
      </w:r>
      <w:r w:rsidRPr="00125D20">
        <w:rPr>
          <w:rFonts w:ascii="Cambria Math" w:hAnsi="Cambria Math" w:cs="Cambria Math"/>
        </w:rPr>
        <w:t>.</w:t>
      </w:r>
      <w:r w:rsidR="00AC40BF" w:rsidRPr="00125D20">
        <w:t xml:space="preserve"> </w:t>
      </w:r>
      <w:r w:rsidRPr="00125D20">
        <w:t>W</w:t>
      </w:r>
      <w:r w:rsidR="00AC40BF" w:rsidRPr="00125D20">
        <w:t>hile there is a stat</w:t>
      </w:r>
      <w:r w:rsidRPr="00125D20">
        <w:t>istically</w:t>
      </w:r>
      <w:r w:rsidR="00AC40BF" w:rsidRPr="00125D20">
        <w:t xml:space="preserve"> significant difference between SSH</w:t>
      </w:r>
      <w:r w:rsidRPr="00125D20">
        <w:t xml:space="preserve"> (Humanities and Social Sciences)</w:t>
      </w:r>
      <w:r w:rsidR="00AC40BF" w:rsidRPr="00125D20">
        <w:t xml:space="preserve"> and Physical Sciences as well as between Biology &amp; Medicine and Physical Sciences (P-W with Bonferroni correction, p</w:t>
      </w:r>
      <w:r w:rsidR="000F36E9" w:rsidRPr="00125D20">
        <w:noBreakHyphen/>
      </w:r>
      <w:r w:rsidR="00AC40BF" w:rsidRPr="00125D20">
        <w:t>value</w:t>
      </w:r>
      <w:r w:rsidR="000F36E9" w:rsidRPr="00125D20">
        <w:t> </w:t>
      </w:r>
      <w:r w:rsidR="00AC40BF" w:rsidRPr="00125D20">
        <w:t>&lt;</w:t>
      </w:r>
      <w:r w:rsidR="000F36E9" w:rsidRPr="00125D20">
        <w:t> </w:t>
      </w:r>
      <w:r w:rsidR="00AC40BF" w:rsidRPr="00125D20">
        <w:t>0.05 for both), there is no stat</w:t>
      </w:r>
      <w:r w:rsidRPr="00125D20">
        <w:t>istically</w:t>
      </w:r>
      <w:r w:rsidR="00AC40BF" w:rsidRPr="00125D20">
        <w:t xml:space="preserve"> significant difference between SSH and Biology &amp; Medicine (P-W with Bonferroni correction, p-value &gt; 0.05).</w:t>
      </w:r>
    </w:p>
    <w:p w14:paraId="39EF8C6B" w14:textId="73EA82CF" w:rsidR="00AC40BF" w:rsidRPr="00125D20" w:rsidRDefault="00AC40BF" w:rsidP="00AC40BF"/>
    <w:p w14:paraId="0D7D70AB" w14:textId="77777777" w:rsidR="005450EA" w:rsidRPr="00125D20" w:rsidRDefault="005450EA" w:rsidP="00AC40BF"/>
    <w:p w14:paraId="7AD686F3" w14:textId="5F9B9E45" w:rsidR="005450EA" w:rsidRPr="00125D20" w:rsidRDefault="005450EA" w:rsidP="005450EA">
      <w:pPr>
        <w:pStyle w:val="Caption"/>
        <w:keepNext/>
      </w:pPr>
      <w:bookmarkStart w:id="153" w:name="_Ref100035800"/>
      <w:bookmarkStart w:id="154" w:name="_Toc100567262"/>
      <w:r w:rsidRPr="00125D20">
        <w:t xml:space="preserve">Table </w:t>
      </w:r>
      <w:r w:rsidRPr="00125D20">
        <w:fldChar w:fldCharType="begin"/>
      </w:r>
      <w:r w:rsidRPr="00125D20">
        <w:instrText xml:space="preserve"> SEQ Table \* ARABIC </w:instrText>
      </w:r>
      <w:r w:rsidRPr="00125D20">
        <w:fldChar w:fldCharType="separate"/>
      </w:r>
      <w:r w:rsidR="000959DE">
        <w:rPr>
          <w:noProof/>
        </w:rPr>
        <w:t>25</w:t>
      </w:r>
      <w:r w:rsidRPr="00125D20">
        <w:fldChar w:fldCharType="end"/>
      </w:r>
      <w:bookmarkEnd w:id="153"/>
      <w:r w:rsidRPr="00125D20">
        <w:t xml:space="preserve">: Kruskal-Wallis and Pairwise Wilcoxon rank sum test results on </w:t>
      </w:r>
      <w:r w:rsidR="00AB751E" w:rsidRPr="00125D20">
        <w:t>scientific</w:t>
      </w:r>
      <w:r w:rsidRPr="00125D20">
        <w:t xml:space="preserve"> domain dependency of deliberative research design </w:t>
      </w:r>
      <w:r w:rsidR="009F72A3" w:rsidRPr="00125D20">
        <w:t>to</w:t>
      </w:r>
      <w:r w:rsidRPr="00125D20">
        <w:t xml:space="preserve"> benefit social groups</w:t>
      </w:r>
      <w:r w:rsidR="009F72A3" w:rsidRPr="00125D20">
        <w:t xml:space="preserve"> outside of academia</w:t>
      </w:r>
      <w:bookmarkEnd w:id="154"/>
    </w:p>
    <w:tbl>
      <w:tblPr>
        <w:tblStyle w:val="TableGrid"/>
        <w:tblW w:w="0" w:type="auto"/>
        <w:tblLook w:val="04A0" w:firstRow="1" w:lastRow="0" w:firstColumn="1" w:lastColumn="0" w:noHBand="0" w:noVBand="1"/>
      </w:tblPr>
      <w:tblGrid>
        <w:gridCol w:w="9016"/>
      </w:tblGrid>
      <w:tr w:rsidR="005450EA" w:rsidRPr="00125D20" w14:paraId="2D9DC44E" w14:textId="77777777" w:rsidTr="005450EA">
        <w:tc>
          <w:tcPr>
            <w:tcW w:w="9242" w:type="dxa"/>
          </w:tcPr>
          <w:p w14:paraId="1880B962"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Kruskal-</w:t>
            </w:r>
            <w:proofErr w:type="gramStart"/>
            <w:r w:rsidRPr="00125D20">
              <w:rPr>
                <w:rStyle w:val="HTMLCode"/>
                <w:rFonts w:eastAsiaTheme="majorEastAsia"/>
                <w:color w:val="333333"/>
                <w:sz w:val="18"/>
                <w:szCs w:val="18"/>
              </w:rPr>
              <w:t>Wallis</w:t>
            </w:r>
            <w:proofErr w:type="gramEnd"/>
            <w:r w:rsidRPr="00125D20">
              <w:rPr>
                <w:rStyle w:val="HTMLCode"/>
                <w:rFonts w:eastAsiaTheme="majorEastAsia"/>
                <w:color w:val="333333"/>
                <w:sz w:val="18"/>
                <w:szCs w:val="18"/>
              </w:rPr>
              <w:t xml:space="preserve"> rank sum test</w:t>
            </w:r>
          </w:p>
          <w:p w14:paraId="1D549E4C" w14:textId="77777777" w:rsidR="005450EA" w:rsidRPr="00125D20" w:rsidRDefault="005450EA" w:rsidP="005450EA">
            <w:pPr>
              <w:pStyle w:val="HTMLPreformatted"/>
              <w:shd w:val="clear" w:color="auto" w:fill="FFFFFF"/>
              <w:wordWrap w:val="0"/>
              <w:rPr>
                <w:color w:val="333333"/>
                <w:sz w:val="18"/>
                <w:szCs w:val="18"/>
              </w:rPr>
            </w:pPr>
            <w:r w:rsidRPr="00125D20">
              <w:rPr>
                <w:rStyle w:val="HTMLCode"/>
                <w:rFonts w:eastAsiaTheme="majorEastAsia"/>
                <w:color w:val="333333"/>
                <w:sz w:val="18"/>
                <w:szCs w:val="18"/>
              </w:rPr>
              <w:t>Kruskal-</w:t>
            </w:r>
            <w:proofErr w:type="gramStart"/>
            <w:r w:rsidRPr="00125D20">
              <w:rPr>
                <w:rStyle w:val="HTMLCode"/>
                <w:rFonts w:eastAsiaTheme="majorEastAsia"/>
                <w:color w:val="333333"/>
                <w:sz w:val="18"/>
                <w:szCs w:val="18"/>
              </w:rPr>
              <w:t>Wallis</w:t>
            </w:r>
            <w:proofErr w:type="gramEnd"/>
            <w:r w:rsidRPr="00125D20">
              <w:rPr>
                <w:rStyle w:val="HTMLCode"/>
                <w:rFonts w:eastAsiaTheme="majorEastAsia"/>
                <w:color w:val="333333"/>
                <w:sz w:val="18"/>
                <w:szCs w:val="18"/>
              </w:rPr>
              <w:t xml:space="preserve"> chi-squared = 21.623, </w:t>
            </w:r>
            <w:proofErr w:type="spellStart"/>
            <w:r w:rsidRPr="00125D20">
              <w:rPr>
                <w:rStyle w:val="HTMLCode"/>
                <w:rFonts w:eastAsiaTheme="majorEastAsia"/>
                <w:color w:val="333333"/>
                <w:sz w:val="18"/>
                <w:szCs w:val="18"/>
              </w:rPr>
              <w:t>df</w:t>
            </w:r>
            <w:proofErr w:type="spellEnd"/>
            <w:r w:rsidRPr="00125D20">
              <w:rPr>
                <w:rStyle w:val="HTMLCode"/>
                <w:rFonts w:eastAsiaTheme="majorEastAsia"/>
                <w:color w:val="333333"/>
                <w:sz w:val="18"/>
                <w:szCs w:val="18"/>
              </w:rPr>
              <w:t xml:space="preserve"> = 2, p-value = 2.017e-05</w:t>
            </w:r>
          </w:p>
          <w:p w14:paraId="52499E34"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p>
          <w:p w14:paraId="6D470D80"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Pairwise comparisons using Wilcoxon rank sum test with continuity correction </w:t>
            </w:r>
          </w:p>
          <w:p w14:paraId="59DDD4D2"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Biology and Medicine</w:t>
            </w:r>
          </w:p>
          <w:p w14:paraId="2E3A56BB"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Humanities and Social Sciences                 0.247               </w:t>
            </w:r>
          </w:p>
          <w:p w14:paraId="0F1E00A1"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Mathematics, Natural- and Engineering Sciences 0.016               </w:t>
            </w:r>
          </w:p>
          <w:p w14:paraId="0D0AD8EA"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Humanities and Social Sciences</w:t>
            </w:r>
          </w:p>
          <w:p w14:paraId="743033DD"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Humanities and Social Sciences                 -                             </w:t>
            </w:r>
          </w:p>
          <w:p w14:paraId="7842A197"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Mathematics, Natural- and Engineering Sciences 1.4e-05                       </w:t>
            </w:r>
          </w:p>
          <w:p w14:paraId="2F3E04E2" w14:textId="77777777" w:rsidR="005450EA" w:rsidRPr="00125D20" w:rsidRDefault="005450EA" w:rsidP="005450EA">
            <w:pPr>
              <w:pStyle w:val="HTMLPreformatted"/>
              <w:shd w:val="clear" w:color="auto" w:fill="FFFFFF"/>
              <w:wordWrap w:val="0"/>
              <w:rPr>
                <w:rStyle w:val="HTMLCode"/>
                <w:rFonts w:eastAsiaTheme="majorEastAsia"/>
                <w:color w:val="333333"/>
                <w:sz w:val="18"/>
                <w:szCs w:val="18"/>
              </w:rPr>
            </w:pPr>
          </w:p>
          <w:p w14:paraId="794E22A5" w14:textId="77777777" w:rsidR="005450EA" w:rsidRPr="00125D20" w:rsidRDefault="005450EA" w:rsidP="005450EA">
            <w:pPr>
              <w:pStyle w:val="HTMLPreformatted"/>
              <w:shd w:val="clear" w:color="auto" w:fill="FFFFFF"/>
              <w:wordWrap w:val="0"/>
              <w:rPr>
                <w:rFonts w:eastAsiaTheme="majorEastAsia"/>
                <w:color w:val="333333"/>
                <w:sz w:val="18"/>
                <w:szCs w:val="18"/>
              </w:rPr>
            </w:pPr>
            <w:r w:rsidRPr="00125D20">
              <w:rPr>
                <w:rStyle w:val="HTMLCode"/>
                <w:rFonts w:eastAsiaTheme="majorEastAsia"/>
                <w:color w:val="333333"/>
                <w:sz w:val="18"/>
                <w:szCs w:val="18"/>
              </w:rPr>
              <w:t xml:space="preserve">-- P value adjustment method: </w:t>
            </w:r>
            <w:proofErr w:type="spellStart"/>
            <w:r w:rsidRPr="00125D20">
              <w:rPr>
                <w:rStyle w:val="HTMLCode"/>
                <w:rFonts w:eastAsiaTheme="majorEastAsia"/>
                <w:color w:val="333333"/>
                <w:sz w:val="18"/>
                <w:szCs w:val="18"/>
              </w:rPr>
              <w:t>bonferroni</w:t>
            </w:r>
            <w:proofErr w:type="spellEnd"/>
          </w:p>
          <w:p w14:paraId="45941E42" w14:textId="06E5A153" w:rsidR="005450EA" w:rsidRPr="00125D20" w:rsidRDefault="005450EA" w:rsidP="005450EA">
            <w:pPr>
              <w:pStyle w:val="HTMLPreformatted"/>
              <w:shd w:val="clear" w:color="auto" w:fill="FFFFFF"/>
              <w:wordWrap w:val="0"/>
              <w:spacing w:after="150"/>
              <w:rPr>
                <w:rFonts w:eastAsiaTheme="majorEastAsia"/>
                <w:color w:val="333333"/>
                <w:sz w:val="18"/>
                <w:szCs w:val="18"/>
              </w:rPr>
            </w:pPr>
          </w:p>
          <w:p w14:paraId="326A9B9C" w14:textId="3EE07AD3" w:rsidR="00F552AE" w:rsidRPr="00125D20" w:rsidRDefault="00F552AE" w:rsidP="005450EA">
            <w:pPr>
              <w:pStyle w:val="HTMLPreformatted"/>
              <w:shd w:val="clear" w:color="auto" w:fill="FFFFFF"/>
              <w:wordWrap w:val="0"/>
              <w:spacing w:after="150"/>
              <w:rPr>
                <w:rFonts w:eastAsiaTheme="majorEastAsia"/>
                <w:color w:val="333333"/>
                <w:sz w:val="18"/>
                <w:szCs w:val="18"/>
              </w:rPr>
            </w:pPr>
            <w:r w:rsidRPr="00125D20">
              <w:rPr>
                <w:rStyle w:val="HTMLCode"/>
                <w:rFonts w:eastAsiaTheme="majorEastAsia"/>
                <w:b/>
                <w:bCs/>
                <w:color w:val="333333"/>
                <w:sz w:val="18"/>
                <w:szCs w:val="18"/>
              </w:rPr>
              <w:t>RESULT</w:t>
            </w:r>
          </w:p>
          <w:p w14:paraId="6EBB9706" w14:textId="1974CD36" w:rsidR="005450EA" w:rsidRPr="00125D20" w:rsidRDefault="005450EA" w:rsidP="00AB751E">
            <w:pPr>
              <w:pStyle w:val="HTMLPreformatted"/>
              <w:numPr>
                <w:ilvl w:val="0"/>
                <w:numId w:val="14"/>
              </w:numPr>
              <w:shd w:val="clear" w:color="auto" w:fill="FFFFFF"/>
              <w:wordWrap w:val="0"/>
              <w:spacing w:after="150"/>
            </w:pPr>
            <w:r w:rsidRPr="00125D20">
              <w:rPr>
                <w:sz w:val="18"/>
                <w:szCs w:val="18"/>
              </w:rPr>
              <w:t>H</w:t>
            </w:r>
            <w:r w:rsidRPr="00125D20">
              <w:rPr>
                <w:sz w:val="18"/>
                <w:szCs w:val="18"/>
                <w:vertAlign w:val="subscript"/>
              </w:rPr>
              <w:t>4.1</w:t>
            </w:r>
            <w:r w:rsidRPr="00125D20">
              <w:rPr>
                <w:sz w:val="18"/>
                <w:szCs w:val="18"/>
              </w:rPr>
              <w:t xml:space="preserve">: </w:t>
            </w:r>
            <w:r w:rsidR="00AB751E" w:rsidRPr="00125D20">
              <w:rPr>
                <w:sz w:val="18"/>
                <w:szCs w:val="18"/>
              </w:rPr>
              <w:t xml:space="preserve">the </w:t>
            </w:r>
            <w:r w:rsidRPr="00125D20">
              <w:rPr>
                <w:sz w:val="18"/>
                <w:szCs w:val="18"/>
              </w:rPr>
              <w:t xml:space="preserve">K-W test shows a p-value </w:t>
            </w:r>
            <w:r w:rsidR="00AB751E" w:rsidRPr="00125D20">
              <w:rPr>
                <w:sz w:val="18"/>
                <w:szCs w:val="18"/>
              </w:rPr>
              <w:t>&lt;</w:t>
            </w:r>
            <w:r w:rsidRPr="00125D20">
              <w:rPr>
                <w:sz w:val="18"/>
                <w:szCs w:val="18"/>
              </w:rPr>
              <w:t xml:space="preserve"> </w:t>
            </w:r>
            <w:r w:rsidRPr="00125D20">
              <w:rPr>
                <w:color w:val="202124"/>
                <w:sz w:val="18"/>
                <w:szCs w:val="18"/>
                <w:shd w:val="clear" w:color="auto" w:fill="FFFFFF"/>
              </w:rPr>
              <w:t>α, which indicates</w:t>
            </w:r>
            <w:r w:rsidR="00AB751E" w:rsidRPr="00125D20">
              <w:rPr>
                <w:color w:val="202124"/>
                <w:sz w:val="18"/>
                <w:szCs w:val="18"/>
                <w:shd w:val="clear" w:color="auto" w:fill="FFFFFF"/>
              </w:rPr>
              <w:t xml:space="preserve"> that</w:t>
            </w:r>
            <w:r w:rsidR="00665E9E" w:rsidRPr="00125D20">
              <w:rPr>
                <w:color w:val="202124"/>
                <w:sz w:val="18"/>
                <w:szCs w:val="18"/>
                <w:shd w:val="clear" w:color="auto" w:fill="FFFFFF"/>
              </w:rPr>
              <w:t xml:space="preserve"> </w:t>
            </w:r>
            <w:r w:rsidRPr="00125D20">
              <w:rPr>
                <w:color w:val="202124"/>
                <w:sz w:val="18"/>
                <w:szCs w:val="18"/>
                <w:u w:val="single"/>
                <w:shd w:val="clear" w:color="auto" w:fill="FFFFFF"/>
              </w:rPr>
              <w:t>the null hypo</w:t>
            </w:r>
            <w:r w:rsidR="00631EE6" w:rsidRPr="00125D20">
              <w:rPr>
                <w:color w:val="202124"/>
                <w:sz w:val="18"/>
                <w:szCs w:val="18"/>
                <w:u w:val="single"/>
                <w:shd w:val="clear" w:color="auto" w:fill="FFFFFF"/>
              </w:rPr>
              <w:softHyphen/>
            </w:r>
            <w:r w:rsidR="00631EE6" w:rsidRPr="00125D20">
              <w:rPr>
                <w:color w:val="202124"/>
                <w:sz w:val="18"/>
                <w:szCs w:val="18"/>
                <w:u w:val="single"/>
                <w:shd w:val="clear" w:color="auto" w:fill="FFFFFF"/>
              </w:rPr>
              <w:br/>
            </w:r>
            <w:r w:rsidRPr="00125D20">
              <w:rPr>
                <w:color w:val="202124"/>
                <w:sz w:val="18"/>
                <w:szCs w:val="18"/>
                <w:u w:val="single"/>
                <w:shd w:val="clear" w:color="auto" w:fill="FFFFFF"/>
              </w:rPr>
              <w:t>thesi</w:t>
            </w:r>
            <w:r w:rsidR="00AB751E" w:rsidRPr="00125D20">
              <w:rPr>
                <w:color w:val="202124"/>
                <w:sz w:val="18"/>
                <w:szCs w:val="18"/>
                <w:u w:val="single"/>
                <w:shd w:val="clear" w:color="auto" w:fill="FFFFFF"/>
              </w:rPr>
              <w:t>s can be rejected</w:t>
            </w:r>
            <w:r w:rsidRPr="00125D20">
              <w:rPr>
                <w:color w:val="202124"/>
                <w:sz w:val="18"/>
                <w:szCs w:val="18"/>
                <w:shd w:val="clear" w:color="auto" w:fill="FFFFFF"/>
              </w:rPr>
              <w:t xml:space="preserve">: there is a difference between different </w:t>
            </w:r>
            <w:r w:rsidR="00AB751E" w:rsidRPr="00125D20">
              <w:rPr>
                <w:color w:val="202124"/>
                <w:sz w:val="18"/>
                <w:szCs w:val="18"/>
                <w:shd w:val="clear" w:color="auto" w:fill="FFFFFF"/>
              </w:rPr>
              <w:t>scientific</w:t>
            </w:r>
            <w:r w:rsidRPr="00125D20">
              <w:rPr>
                <w:color w:val="202124"/>
                <w:sz w:val="18"/>
                <w:szCs w:val="18"/>
                <w:shd w:val="clear" w:color="auto" w:fill="FFFFFF"/>
              </w:rPr>
              <w:t xml:space="preserve"> domains in terms of </w:t>
            </w:r>
            <w:r w:rsidR="00F703BF" w:rsidRPr="00125D20">
              <w:rPr>
                <w:color w:val="202124"/>
                <w:sz w:val="18"/>
                <w:szCs w:val="18"/>
                <w:shd w:val="clear" w:color="auto" w:fill="FFFFFF"/>
              </w:rPr>
              <w:t>intention</w:t>
            </w:r>
            <w:r w:rsidRPr="00125D20">
              <w:rPr>
                <w:color w:val="202124"/>
                <w:sz w:val="18"/>
                <w:szCs w:val="18"/>
                <w:shd w:val="clear" w:color="auto" w:fill="FFFFFF"/>
              </w:rPr>
              <w:t xml:space="preserve"> to benefit non-academic </w:t>
            </w:r>
            <w:r w:rsidR="00F703BF" w:rsidRPr="00125D20">
              <w:rPr>
                <w:color w:val="202124"/>
                <w:sz w:val="18"/>
                <w:szCs w:val="18"/>
                <w:shd w:val="clear" w:color="auto" w:fill="FFFFFF"/>
              </w:rPr>
              <w:t>target groups</w:t>
            </w:r>
            <w:r w:rsidRPr="00125D20">
              <w:rPr>
                <w:color w:val="202124"/>
                <w:sz w:val="18"/>
                <w:szCs w:val="18"/>
                <w:shd w:val="clear" w:color="auto" w:fill="FFFFFF"/>
              </w:rPr>
              <w:t xml:space="preserve">. </w:t>
            </w:r>
            <w:r w:rsidR="002313A9" w:rsidRPr="00125D20">
              <w:rPr>
                <w:color w:val="202124"/>
                <w:sz w:val="18"/>
                <w:szCs w:val="18"/>
                <w:shd w:val="clear" w:color="auto" w:fill="FFFFFF"/>
              </w:rPr>
              <w:t>T</w:t>
            </w:r>
            <w:r w:rsidR="00F703BF" w:rsidRPr="00125D20">
              <w:rPr>
                <w:color w:val="202124"/>
                <w:sz w:val="18"/>
                <w:szCs w:val="18"/>
                <w:shd w:val="clear" w:color="auto" w:fill="FFFFFF"/>
              </w:rPr>
              <w:t>he</w:t>
            </w:r>
            <w:r w:rsidR="00AB751E" w:rsidRPr="00125D20">
              <w:rPr>
                <w:color w:val="202124"/>
                <w:sz w:val="18"/>
                <w:szCs w:val="18"/>
                <w:shd w:val="clear" w:color="auto" w:fill="FFFFFF"/>
              </w:rPr>
              <w:br/>
            </w:r>
            <w:r w:rsidRPr="00125D20">
              <w:rPr>
                <w:color w:val="202124"/>
                <w:sz w:val="18"/>
                <w:szCs w:val="18"/>
                <w:shd w:val="clear" w:color="auto" w:fill="FFFFFF"/>
              </w:rPr>
              <w:t xml:space="preserve">P-W test shows </w:t>
            </w:r>
            <w:r w:rsidR="002313A9" w:rsidRPr="00125D20">
              <w:rPr>
                <w:color w:val="202124"/>
                <w:sz w:val="18"/>
                <w:szCs w:val="18"/>
                <w:shd w:val="clear" w:color="auto" w:fill="FFFFFF"/>
              </w:rPr>
              <w:t>a</w:t>
            </w:r>
            <w:r w:rsidRPr="00125D20">
              <w:rPr>
                <w:color w:val="202124"/>
                <w:sz w:val="18"/>
                <w:szCs w:val="18"/>
                <w:shd w:val="clear" w:color="auto" w:fill="FFFFFF"/>
              </w:rPr>
              <w:t xml:space="preserve"> stat</w:t>
            </w:r>
            <w:r w:rsidR="00F703BF" w:rsidRPr="00125D20">
              <w:rPr>
                <w:color w:val="202124"/>
                <w:sz w:val="18"/>
                <w:szCs w:val="18"/>
                <w:shd w:val="clear" w:color="auto" w:fill="FFFFFF"/>
              </w:rPr>
              <w:t>istically</w:t>
            </w:r>
            <w:r w:rsidRPr="00125D20">
              <w:rPr>
                <w:color w:val="202124"/>
                <w:sz w:val="18"/>
                <w:szCs w:val="18"/>
                <w:shd w:val="clear" w:color="auto" w:fill="FFFFFF"/>
              </w:rPr>
              <w:t xml:space="preserve"> significant difference between each </w:t>
            </w:r>
            <w:proofErr w:type="spellStart"/>
            <w:r w:rsidR="00AB751E" w:rsidRPr="00125D20">
              <w:rPr>
                <w:color w:val="202124"/>
                <w:sz w:val="18"/>
                <w:szCs w:val="18"/>
                <w:shd w:val="clear" w:color="auto" w:fill="FFFFFF"/>
              </w:rPr>
              <w:t>scien</w:t>
            </w:r>
            <w:proofErr w:type="spellEnd"/>
            <w:r w:rsidR="00AB751E" w:rsidRPr="00125D20">
              <w:rPr>
                <w:color w:val="202124"/>
                <w:sz w:val="18"/>
                <w:szCs w:val="18"/>
                <w:shd w:val="clear" w:color="auto" w:fill="FFFFFF"/>
              </w:rPr>
              <w:softHyphen/>
            </w:r>
            <w:r w:rsidR="00AB751E" w:rsidRPr="00125D20">
              <w:rPr>
                <w:color w:val="202124"/>
                <w:sz w:val="18"/>
                <w:szCs w:val="18"/>
                <w:shd w:val="clear" w:color="auto" w:fill="FFFFFF"/>
              </w:rPr>
              <w:br/>
            </w:r>
            <w:proofErr w:type="spellStart"/>
            <w:r w:rsidR="00AB751E" w:rsidRPr="00125D20">
              <w:rPr>
                <w:color w:val="202124"/>
                <w:sz w:val="18"/>
                <w:szCs w:val="18"/>
                <w:shd w:val="clear" w:color="auto" w:fill="FFFFFF"/>
              </w:rPr>
              <w:t>tific</w:t>
            </w:r>
            <w:proofErr w:type="spellEnd"/>
            <w:r w:rsidRPr="00125D20">
              <w:rPr>
                <w:color w:val="202124"/>
                <w:sz w:val="18"/>
                <w:szCs w:val="18"/>
                <w:shd w:val="clear" w:color="auto" w:fill="FFFFFF"/>
              </w:rPr>
              <w:t xml:space="preserve"> domain pairing</w:t>
            </w:r>
            <w:r w:rsidR="002313A9" w:rsidRPr="00125D20">
              <w:rPr>
                <w:color w:val="202124"/>
                <w:sz w:val="18"/>
                <w:szCs w:val="18"/>
                <w:shd w:val="clear" w:color="auto" w:fill="FFFFFF"/>
              </w:rPr>
              <w:t xml:space="preserve"> (except the pairing of Biology &amp; Medicine and SSH).</w:t>
            </w:r>
          </w:p>
        </w:tc>
      </w:tr>
    </w:tbl>
    <w:p w14:paraId="645A7D32" w14:textId="30F14B36" w:rsidR="00AC40BF" w:rsidRPr="00125D20" w:rsidRDefault="00AC40BF" w:rsidP="00AC40BF"/>
    <w:p w14:paraId="33DF321B" w14:textId="77777777" w:rsidR="00631EE6" w:rsidRPr="00125D20" w:rsidRDefault="00631EE6" w:rsidP="00AC40BF"/>
    <w:p w14:paraId="7E81C74B" w14:textId="0E48DC49" w:rsidR="00AC40BF" w:rsidRPr="00125D20" w:rsidRDefault="00AB751E" w:rsidP="00854FF6">
      <w:pPr>
        <w:jc w:val="both"/>
      </w:pPr>
      <w:r w:rsidRPr="00125D20">
        <w:t>A</w:t>
      </w:r>
      <w:r w:rsidR="00FD6A4A" w:rsidRPr="00125D20">
        <w:t xml:space="preserve"> way to contribute to </w:t>
      </w:r>
      <w:r w:rsidRPr="00125D20">
        <w:t>socially robust and accepted sustainable solutions</w:t>
      </w:r>
      <w:r w:rsidR="00FD6A4A" w:rsidRPr="00125D20">
        <w:t xml:space="preserve"> </w:t>
      </w:r>
      <w:r w:rsidR="00AC40BF" w:rsidRPr="00125D20">
        <w:t xml:space="preserve">is </w:t>
      </w:r>
      <w:r w:rsidRPr="00125D20">
        <w:t>a</w:t>
      </w:r>
      <w:r w:rsidR="00AC40BF" w:rsidRPr="00125D20">
        <w:t xml:space="preserve"> transdisciplinary engagement </w:t>
      </w:r>
      <w:r w:rsidR="00FD6A4A" w:rsidRPr="00125D20">
        <w:t xml:space="preserve">and </w:t>
      </w:r>
      <w:r w:rsidRPr="00125D20">
        <w:t xml:space="preserve">the </w:t>
      </w:r>
      <w:r w:rsidR="00FD6A4A" w:rsidRPr="00125D20">
        <w:t xml:space="preserve">inclusion </w:t>
      </w:r>
      <w:r w:rsidR="00AC40BF" w:rsidRPr="00125D20">
        <w:t xml:space="preserve">of </w:t>
      </w:r>
      <w:r w:rsidR="005D5FE3" w:rsidRPr="00125D20">
        <w:t xml:space="preserve">stakeholder groups, </w:t>
      </w:r>
      <w:proofErr w:type="spellStart"/>
      <w:r w:rsidR="005D5FE3" w:rsidRPr="00125D20">
        <w:t>i</w:t>
      </w:r>
      <w:proofErr w:type="spellEnd"/>
      <w:r w:rsidR="005D5FE3" w:rsidRPr="00125D20">
        <w:t xml:space="preserve">. e. often </w:t>
      </w:r>
      <w:r w:rsidR="00AC40BF" w:rsidRPr="00125D20">
        <w:t>societal actors</w:t>
      </w:r>
      <w:r w:rsidRPr="00125D20">
        <w:t>,</w:t>
      </w:r>
      <w:r w:rsidR="00FD6A4A" w:rsidRPr="00125D20">
        <w:t xml:space="preserve"> in the research process</w:t>
      </w:r>
      <w:r w:rsidR="005D5FE3" w:rsidRPr="00125D20">
        <w:t>.</w:t>
      </w:r>
      <w:r w:rsidR="00AC40BF" w:rsidRPr="00125D20">
        <w:t xml:space="preserve"> </w:t>
      </w:r>
      <w:r w:rsidR="005D5FE3" w:rsidRPr="00125D20">
        <w:t>That said</w:t>
      </w:r>
      <w:r w:rsidR="00AC40BF" w:rsidRPr="00125D20">
        <w:t xml:space="preserve">, not every transdisciplinary </w:t>
      </w:r>
      <w:r w:rsidR="005D5FE3" w:rsidRPr="00125D20">
        <w:t>approach</w:t>
      </w:r>
      <w:r w:rsidR="00AC40BF" w:rsidRPr="00125D20">
        <w:t xml:space="preserve"> follows the same standards</w:t>
      </w:r>
      <w:r w:rsidR="005D5FE3" w:rsidRPr="00125D20">
        <w:t>;</w:t>
      </w:r>
      <w:r w:rsidR="00AC40BF" w:rsidRPr="00125D20">
        <w:t xml:space="preserve"> </w:t>
      </w:r>
      <w:r w:rsidR="005D5FE3" w:rsidRPr="00125D20">
        <w:t xml:space="preserve">two of the more </w:t>
      </w:r>
      <w:r w:rsidR="00AC40BF" w:rsidRPr="00125D20">
        <w:t xml:space="preserve">important parameters </w:t>
      </w:r>
      <w:r w:rsidR="005D5FE3" w:rsidRPr="00125D20">
        <w:t xml:space="preserve">are </w:t>
      </w:r>
      <w:r w:rsidR="00AC40BF" w:rsidRPr="00125D20">
        <w:rPr>
          <w:i/>
          <w:iCs/>
        </w:rPr>
        <w:t>how central the</w:t>
      </w:r>
      <w:r w:rsidR="005D5FE3" w:rsidRPr="00125D20">
        <w:rPr>
          <w:i/>
          <w:iCs/>
        </w:rPr>
        <w:t>ir</w:t>
      </w:r>
      <w:r w:rsidR="00AC40BF" w:rsidRPr="00125D20">
        <w:rPr>
          <w:i/>
          <w:iCs/>
        </w:rPr>
        <w:t xml:space="preserve"> involvement in the study was</w:t>
      </w:r>
      <w:r w:rsidR="00AC40BF" w:rsidRPr="00125D20">
        <w:t xml:space="preserve"> and </w:t>
      </w:r>
      <w:r w:rsidR="005D5FE3" w:rsidRPr="00125D20">
        <w:t>the</w:t>
      </w:r>
      <w:r w:rsidR="00AC40BF" w:rsidRPr="00125D20">
        <w:t xml:space="preserve"> </w:t>
      </w:r>
      <w:r w:rsidR="00AC40BF" w:rsidRPr="00125D20">
        <w:rPr>
          <w:i/>
          <w:iCs/>
        </w:rPr>
        <w:t xml:space="preserve">nature </w:t>
      </w:r>
      <w:r w:rsidR="005D5FE3" w:rsidRPr="00125D20">
        <w:rPr>
          <w:i/>
          <w:iCs/>
        </w:rPr>
        <w:t xml:space="preserve">of </w:t>
      </w:r>
      <w:r w:rsidR="00AC40BF" w:rsidRPr="00125D20">
        <w:rPr>
          <w:i/>
          <w:iCs/>
        </w:rPr>
        <w:t>the</w:t>
      </w:r>
      <w:r w:rsidR="005D5FE3" w:rsidRPr="00125D20">
        <w:rPr>
          <w:i/>
          <w:iCs/>
        </w:rPr>
        <w:t>ir</w:t>
      </w:r>
      <w:r w:rsidR="00AC40BF" w:rsidRPr="00125D20">
        <w:rPr>
          <w:i/>
          <w:iCs/>
        </w:rPr>
        <w:t xml:space="preserve"> involvement</w:t>
      </w:r>
      <w:r w:rsidR="00AC40BF" w:rsidRPr="00125D20">
        <w:t xml:space="preserve">. The </w:t>
      </w:r>
      <w:r w:rsidR="00AC40BF" w:rsidRPr="00125D20">
        <w:rPr>
          <w:i/>
          <w:iCs/>
        </w:rPr>
        <w:t xml:space="preserve">nature of involvement </w:t>
      </w:r>
      <w:r w:rsidR="00AC40BF" w:rsidRPr="00125D20">
        <w:t xml:space="preserve">indicates </w:t>
      </w:r>
      <w:r w:rsidR="005D5FE3" w:rsidRPr="00125D20">
        <w:t xml:space="preserve">the scope of the interaction with </w:t>
      </w:r>
      <w:r w:rsidR="00AC40BF" w:rsidRPr="00125D20">
        <w:t>the stakeholders</w:t>
      </w:r>
      <w:r w:rsidR="005F31AF" w:rsidRPr="00125D20">
        <w:t>, which</w:t>
      </w:r>
      <w:r w:rsidR="005D5FE3" w:rsidRPr="00125D20">
        <w:t xml:space="preserve"> ranges from a </w:t>
      </w:r>
      <w:r w:rsidR="00AC40BF" w:rsidRPr="00125D20">
        <w:rPr>
          <w:i/>
          <w:iCs/>
        </w:rPr>
        <w:t>simpl</w:t>
      </w:r>
      <w:r w:rsidR="005D5FE3" w:rsidRPr="00125D20">
        <w:rPr>
          <w:i/>
          <w:iCs/>
        </w:rPr>
        <w:t>e</w:t>
      </w:r>
      <w:r w:rsidR="00AC40BF" w:rsidRPr="00125D20">
        <w:rPr>
          <w:i/>
          <w:iCs/>
        </w:rPr>
        <w:t xml:space="preserve"> contributory </w:t>
      </w:r>
      <w:r w:rsidR="005D5FE3" w:rsidRPr="00125D20">
        <w:rPr>
          <w:i/>
          <w:iCs/>
        </w:rPr>
        <w:t>involvement</w:t>
      </w:r>
      <w:r w:rsidR="005D5FE3" w:rsidRPr="00125D20">
        <w:t xml:space="preserve"> to a full-scale </w:t>
      </w:r>
      <w:r w:rsidR="00AC40BF" w:rsidRPr="00125D20">
        <w:rPr>
          <w:i/>
          <w:iCs/>
        </w:rPr>
        <w:t>co-creation</w:t>
      </w:r>
      <w:r w:rsidR="00AC40BF" w:rsidRPr="00125D20">
        <w:t xml:space="preserve"> </w:t>
      </w:r>
      <w:r w:rsidR="005D5FE3" w:rsidRPr="00125D20">
        <w:t>approach</w:t>
      </w:r>
      <w:r w:rsidR="007B08A3" w:rsidRPr="00125D20">
        <w:rPr>
          <w:rStyle w:val="FootnoteReference"/>
          <w:i/>
          <w:iCs/>
        </w:rPr>
        <w:footnoteReference w:id="24"/>
      </w:r>
      <w:r w:rsidR="00AC40BF" w:rsidRPr="00125D20">
        <w:t xml:space="preserve">. Numerous sources indicate </w:t>
      </w:r>
      <w:r w:rsidR="005F31AF" w:rsidRPr="00125D20">
        <w:t xml:space="preserve">that </w:t>
      </w:r>
      <w:r w:rsidR="00AC40BF" w:rsidRPr="00125D20">
        <w:t xml:space="preserve">the </w:t>
      </w:r>
      <w:r w:rsidR="005F31AF" w:rsidRPr="00125D20">
        <w:t xml:space="preserve">deeper the involvement, the </w:t>
      </w:r>
      <w:r w:rsidR="00AC40BF" w:rsidRPr="00125D20">
        <w:t xml:space="preserve">better </w:t>
      </w:r>
      <w:r w:rsidR="005F31AF" w:rsidRPr="00125D20">
        <w:t>the generated results</w:t>
      </w:r>
      <w:r w:rsidR="00FD6A4A" w:rsidRPr="00125D20">
        <w:t xml:space="preserve"> in terms of relevance, applicability and uptake</w:t>
      </w:r>
      <w:r w:rsidR="00AC40BF" w:rsidRPr="00125D20">
        <w:rPr>
          <w:rStyle w:val="FootnoteReference"/>
        </w:rPr>
        <w:footnoteReference w:id="25"/>
      </w:r>
      <w:r w:rsidR="005F31AF" w:rsidRPr="00125D20">
        <w:t>.</w:t>
      </w:r>
      <w:r w:rsidR="00AC40BF" w:rsidRPr="00125D20">
        <w:t xml:space="preserve"> Therefore, we assume that</w:t>
      </w:r>
    </w:p>
    <w:p w14:paraId="53C78A2C" w14:textId="77777777" w:rsidR="00AC40BF" w:rsidRPr="00125D20" w:rsidRDefault="00AC40BF" w:rsidP="00AC40BF"/>
    <w:p w14:paraId="290C92A0" w14:textId="27A3104B" w:rsidR="00AC40BF" w:rsidRPr="00125D20" w:rsidRDefault="00AC40BF" w:rsidP="00AC40BF">
      <w:pPr>
        <w:pStyle w:val="ListParagraph"/>
        <w:numPr>
          <w:ilvl w:val="0"/>
          <w:numId w:val="2"/>
        </w:numPr>
      </w:pPr>
      <w:r w:rsidRPr="00125D20">
        <w:t>H</w:t>
      </w:r>
      <w:r w:rsidRPr="00125D20">
        <w:rPr>
          <w:vertAlign w:val="subscript"/>
        </w:rPr>
        <w:t>4.2</w:t>
      </w:r>
      <w:r w:rsidRPr="00125D20">
        <w:t xml:space="preserve">: </w:t>
      </w:r>
      <w:r w:rsidRPr="00125D20">
        <w:rPr>
          <w:i/>
          <w:iCs/>
        </w:rPr>
        <w:t xml:space="preserve">the nature of the transdisciplinary involvement of </w:t>
      </w:r>
      <w:r w:rsidR="005F31AF" w:rsidRPr="00125D20">
        <w:rPr>
          <w:i/>
          <w:iCs/>
        </w:rPr>
        <w:t>target groups</w:t>
      </w:r>
      <w:r w:rsidRPr="00125D20">
        <w:rPr>
          <w:i/>
          <w:iCs/>
        </w:rPr>
        <w:t xml:space="preserve"> in the research projects </w:t>
      </w:r>
      <w:r w:rsidR="005F31AF" w:rsidRPr="00125D20">
        <w:rPr>
          <w:i/>
          <w:iCs/>
        </w:rPr>
        <w:t>is all the more</w:t>
      </w:r>
      <w:r w:rsidRPr="00125D20">
        <w:rPr>
          <w:i/>
          <w:iCs/>
        </w:rPr>
        <w:t xml:space="preserve"> pivotal </w:t>
      </w:r>
      <w:r w:rsidR="005F31AF" w:rsidRPr="00125D20">
        <w:rPr>
          <w:i/>
          <w:iCs/>
        </w:rPr>
        <w:t xml:space="preserve">the </w:t>
      </w:r>
      <w:r w:rsidRPr="00125D20">
        <w:rPr>
          <w:i/>
          <w:iCs/>
        </w:rPr>
        <w:t xml:space="preserve">higher </w:t>
      </w:r>
      <w:r w:rsidR="00103BFC" w:rsidRPr="00125D20">
        <w:rPr>
          <w:i/>
          <w:iCs/>
        </w:rPr>
        <w:t xml:space="preserve">the </w:t>
      </w:r>
      <w:r w:rsidRPr="00125D20">
        <w:rPr>
          <w:i/>
          <w:iCs/>
        </w:rPr>
        <w:t xml:space="preserve">level of </w:t>
      </w:r>
      <w:r w:rsidR="00103BFC" w:rsidRPr="00125D20">
        <w:rPr>
          <w:i/>
          <w:iCs/>
        </w:rPr>
        <w:t>deliberate</w:t>
      </w:r>
      <w:r w:rsidRPr="00125D20">
        <w:rPr>
          <w:i/>
          <w:iCs/>
        </w:rPr>
        <w:t xml:space="preserve"> </w:t>
      </w:r>
      <w:r w:rsidR="00103BFC" w:rsidRPr="00125D20">
        <w:rPr>
          <w:i/>
          <w:iCs/>
        </w:rPr>
        <w:t xml:space="preserve">planning of </w:t>
      </w:r>
      <w:r w:rsidRPr="00125D20">
        <w:rPr>
          <w:i/>
          <w:iCs/>
        </w:rPr>
        <w:t>benefit</w:t>
      </w:r>
      <w:r w:rsidR="00103BFC" w:rsidRPr="00125D20">
        <w:rPr>
          <w:i/>
          <w:iCs/>
        </w:rPr>
        <w:t>s for the target group(s)</w:t>
      </w:r>
      <w:r w:rsidRPr="00125D20">
        <w:t>.</w:t>
      </w:r>
    </w:p>
    <w:p w14:paraId="4C719221" w14:textId="77777777" w:rsidR="00854FF6" w:rsidRPr="00125D20" w:rsidRDefault="00854FF6" w:rsidP="00854FF6"/>
    <w:p w14:paraId="6261D964" w14:textId="77777777" w:rsidR="00AC40BF" w:rsidRPr="00125D20" w:rsidRDefault="00AC40BF" w:rsidP="00AC40BF"/>
    <w:p w14:paraId="3104FC9F" w14:textId="12C9BF33" w:rsidR="00854FF6" w:rsidRPr="00125D20" w:rsidRDefault="00854FF6" w:rsidP="00854FF6">
      <w:pPr>
        <w:pStyle w:val="Caption"/>
        <w:keepNext/>
      </w:pPr>
      <w:bookmarkStart w:id="155" w:name="_Ref100037821"/>
      <w:bookmarkStart w:id="156" w:name="_Toc100567232"/>
      <w:r w:rsidRPr="00125D20">
        <w:lastRenderedPageBreak/>
        <w:t xml:space="preserve">Figure </w:t>
      </w:r>
      <w:r w:rsidR="007B1429" w:rsidRPr="00125D20">
        <w:fldChar w:fldCharType="begin"/>
      </w:r>
      <w:r w:rsidR="007B1429" w:rsidRPr="00125D20">
        <w:instrText xml:space="preserve"> SEQ Figure \* ARABIC </w:instrText>
      </w:r>
      <w:r w:rsidR="007B1429" w:rsidRPr="00125D20">
        <w:fldChar w:fldCharType="separate"/>
      </w:r>
      <w:r w:rsidR="000959DE">
        <w:rPr>
          <w:noProof/>
        </w:rPr>
        <w:t>28</w:t>
      </w:r>
      <w:r w:rsidR="007B1429" w:rsidRPr="00125D20">
        <w:fldChar w:fldCharType="end"/>
      </w:r>
      <w:bookmarkEnd w:id="155"/>
      <w:r w:rsidRPr="00125D20">
        <w:t>: Relation between the deliberate design for benefits for and the nature of involvement of target groups outside academia</w:t>
      </w:r>
      <w:bookmarkEnd w:id="156"/>
    </w:p>
    <w:p w14:paraId="5EDDC64A" w14:textId="77777777" w:rsidR="00AC40BF" w:rsidRPr="00125D20" w:rsidRDefault="00AC40BF" w:rsidP="00AC40BF">
      <w:pPr>
        <w:keepNext/>
      </w:pPr>
      <w:r w:rsidRPr="00125D20">
        <w:rPr>
          <w:noProof/>
          <w:lang w:eastAsia="de-AT"/>
        </w:rPr>
        <w:drawing>
          <wp:inline distT="0" distB="0" distL="0" distR="0" wp14:anchorId="1739FA5C" wp14:editId="264655B8">
            <wp:extent cx="5731510" cy="2292350"/>
            <wp:effectExtent l="0" t="0" r="0" b="635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5731510" cy="2292350"/>
                    </a:xfrm>
                    <a:prstGeom prst="rect">
                      <a:avLst/>
                    </a:prstGeom>
                  </pic:spPr>
                </pic:pic>
              </a:graphicData>
            </a:graphic>
          </wp:inline>
        </w:drawing>
      </w:r>
    </w:p>
    <w:p w14:paraId="15E07E26" w14:textId="77777777" w:rsidR="00854FF6" w:rsidRPr="00125D20" w:rsidRDefault="00854FF6" w:rsidP="00AC40BF"/>
    <w:p w14:paraId="7F48098F" w14:textId="77777777" w:rsidR="006A16A5" w:rsidRPr="00125D20" w:rsidRDefault="006A16A5" w:rsidP="00827E02">
      <w:pPr>
        <w:jc w:val="both"/>
      </w:pPr>
    </w:p>
    <w:p w14:paraId="74E56D0D" w14:textId="19F4535A" w:rsidR="00AC40BF" w:rsidRPr="00125D20" w:rsidRDefault="00AC40BF" w:rsidP="00827E02">
      <w:pPr>
        <w:jc w:val="both"/>
      </w:pPr>
      <w:r w:rsidRPr="00125D20">
        <w:t xml:space="preserve">The </w:t>
      </w:r>
      <w:r w:rsidRPr="00125D20">
        <w:rPr>
          <w:i/>
          <w:iCs/>
        </w:rPr>
        <w:t>nature of involvement</w:t>
      </w:r>
      <w:r w:rsidRPr="00125D20">
        <w:t xml:space="preserve"> of specific groups indicates how </w:t>
      </w:r>
      <w:r w:rsidR="00FD6A4A" w:rsidRPr="00125D20">
        <w:t xml:space="preserve">deep </w:t>
      </w:r>
      <w:r w:rsidRPr="00125D20">
        <w:t xml:space="preserve">the involvement of those </w:t>
      </w:r>
      <w:r w:rsidR="00FD6A4A" w:rsidRPr="00125D20">
        <w:t xml:space="preserve">groups was </w:t>
      </w:r>
      <w:r w:rsidRPr="00125D20">
        <w:t>in the project (for a detailed analysis of the variable see</w:t>
      </w:r>
      <w:r w:rsidR="00827E02" w:rsidRPr="00125D20">
        <w:t xml:space="preserve"> section </w:t>
      </w:r>
      <w:r w:rsidR="00827E02" w:rsidRPr="00125D20">
        <w:fldChar w:fldCharType="begin"/>
      </w:r>
      <w:r w:rsidR="00827E02" w:rsidRPr="00125D20">
        <w:instrText xml:space="preserve"> REF _Ref100037590 \n \h </w:instrText>
      </w:r>
      <w:r w:rsidR="00827E02" w:rsidRPr="00125D20">
        <w:fldChar w:fldCharType="separate"/>
      </w:r>
      <w:r w:rsidR="000959DE">
        <w:t>3.4.1</w:t>
      </w:r>
      <w:r w:rsidR="00827E02" w:rsidRPr="00125D20">
        <w:fldChar w:fldCharType="end"/>
      </w:r>
      <w:r w:rsidRPr="00125D20">
        <w:t xml:space="preserve">). </w:t>
      </w:r>
      <w:r w:rsidR="00827E02" w:rsidRPr="00125D20">
        <w:t xml:space="preserve">We </w:t>
      </w:r>
      <w:r w:rsidR="00FD6A4A" w:rsidRPr="00125D20">
        <w:t xml:space="preserve">selected </w:t>
      </w:r>
      <w:r w:rsidR="00827E02" w:rsidRPr="00125D20">
        <w:t>t</w:t>
      </w:r>
      <w:r w:rsidRPr="00125D20">
        <w:t xml:space="preserve">hree different societal </w:t>
      </w:r>
      <w:r w:rsidR="00FD6A4A" w:rsidRPr="00125D20">
        <w:t>groups</w:t>
      </w:r>
      <w:r w:rsidRPr="00125D20">
        <w:rPr>
          <w:i/>
          <w:iCs/>
        </w:rPr>
        <w:t xml:space="preserve">, </w:t>
      </w:r>
      <w:r w:rsidRPr="00125D20">
        <w:t xml:space="preserve">namely </w:t>
      </w:r>
      <w:r w:rsidR="00827E02" w:rsidRPr="00125D20">
        <w:rPr>
          <w:i/>
          <w:iCs/>
        </w:rPr>
        <w:t>c</w:t>
      </w:r>
      <w:r w:rsidRPr="00125D20">
        <w:rPr>
          <w:i/>
          <w:iCs/>
        </w:rPr>
        <w:t>itizens</w:t>
      </w:r>
      <w:r w:rsidRPr="00125D20">
        <w:t xml:space="preserve">, </w:t>
      </w:r>
      <w:r w:rsidRPr="00125D20">
        <w:rPr>
          <w:i/>
          <w:iCs/>
        </w:rPr>
        <w:t>civil society organisations &amp; NGOs</w:t>
      </w:r>
      <w:r w:rsidRPr="00125D20">
        <w:t xml:space="preserve">, and </w:t>
      </w:r>
      <w:r w:rsidRPr="00125D20">
        <w:rPr>
          <w:i/>
          <w:iCs/>
        </w:rPr>
        <w:t>welfare &amp; educational institutions</w:t>
      </w:r>
      <w:r w:rsidRPr="00125D20">
        <w:t xml:space="preserve"> to test the </w:t>
      </w:r>
      <w:r w:rsidR="00827E02" w:rsidRPr="00125D20">
        <w:t xml:space="preserve">presented </w:t>
      </w:r>
      <w:r w:rsidRPr="00125D20">
        <w:t>hypothesis.</w:t>
      </w:r>
    </w:p>
    <w:p w14:paraId="67451A8A" w14:textId="77777777" w:rsidR="006A16A5" w:rsidRPr="00125D20" w:rsidRDefault="006A16A5" w:rsidP="00827E02">
      <w:pPr>
        <w:jc w:val="both"/>
      </w:pPr>
    </w:p>
    <w:p w14:paraId="35F5F2E1" w14:textId="50C2CB84" w:rsidR="009845AB" w:rsidRPr="00125D20" w:rsidRDefault="009845AB" w:rsidP="009845AB">
      <w:pPr>
        <w:jc w:val="both"/>
      </w:pPr>
      <w:r w:rsidRPr="00125D20">
        <w:fldChar w:fldCharType="begin"/>
      </w:r>
      <w:r w:rsidRPr="00125D20">
        <w:instrText xml:space="preserve"> REF _Ref100037821 \h </w:instrText>
      </w:r>
      <w:r w:rsidRPr="00125D20">
        <w:fldChar w:fldCharType="separate"/>
      </w:r>
      <w:r w:rsidR="000959DE" w:rsidRPr="00125D20">
        <w:t xml:space="preserve">Figure </w:t>
      </w:r>
      <w:r w:rsidR="000959DE">
        <w:rPr>
          <w:noProof/>
        </w:rPr>
        <w:t>28</w:t>
      </w:r>
      <w:r w:rsidRPr="00125D20">
        <w:fldChar w:fldCharType="end"/>
      </w:r>
      <w:r w:rsidRPr="00125D20">
        <w:t xml:space="preserve"> suggests that there is no or only a small correlation between the intent to create direct </w:t>
      </w:r>
      <w:r w:rsidRPr="00125D20">
        <w:rPr>
          <w:i/>
          <w:iCs/>
        </w:rPr>
        <w:t>benefits for target groups</w:t>
      </w:r>
      <w:r w:rsidRPr="00125D20">
        <w:t xml:space="preserve"> and the </w:t>
      </w:r>
      <w:r w:rsidRPr="00125D20">
        <w:rPr>
          <w:i/>
          <w:iCs/>
        </w:rPr>
        <w:t>nature of involvement</w:t>
      </w:r>
      <w:r w:rsidRPr="00125D20">
        <w:t xml:space="preserve"> of those target groups. Looking more closely at the three </w:t>
      </w:r>
      <w:r w:rsidR="00FD6A4A" w:rsidRPr="00125D20">
        <w:t xml:space="preserve">selected </w:t>
      </w:r>
      <w:r w:rsidRPr="00125D20">
        <w:t xml:space="preserve">societal target groups, it turns out that </w:t>
      </w:r>
      <w:r w:rsidR="00AC40BF" w:rsidRPr="00125D20">
        <w:t>the</w:t>
      </w:r>
      <w:r w:rsidR="005577BC" w:rsidRPr="00125D20">
        <w:t xml:space="preserve"> correlation between benefit-orientation and the</w:t>
      </w:r>
      <w:r w:rsidR="00AC40BF" w:rsidRPr="00125D20">
        <w:t xml:space="preserve"> </w:t>
      </w:r>
      <w:r w:rsidR="00AC40BF" w:rsidRPr="00125D20">
        <w:rPr>
          <w:i/>
          <w:iCs/>
        </w:rPr>
        <w:t>nature of involvement</w:t>
      </w:r>
      <w:r w:rsidR="00AC40BF" w:rsidRPr="00125D20">
        <w:t xml:space="preserve"> of </w:t>
      </w:r>
      <w:r w:rsidR="00AC40BF" w:rsidRPr="00125D20">
        <w:rPr>
          <w:b/>
          <w:bCs/>
        </w:rPr>
        <w:t>citizens</w:t>
      </w:r>
      <w:r w:rsidR="00AC40BF" w:rsidRPr="00125D20">
        <w:t xml:space="preserve"> as well as </w:t>
      </w:r>
      <w:r w:rsidR="00AC40BF" w:rsidRPr="00125D20">
        <w:rPr>
          <w:b/>
          <w:bCs/>
        </w:rPr>
        <w:t>civil society organisations &amp; NGOs</w:t>
      </w:r>
      <w:r w:rsidR="00AC40BF" w:rsidRPr="00125D20">
        <w:t xml:space="preserve"> is very weak (rho &lt; 0.15 for each; relation is displayed in</w:t>
      </w:r>
      <w:r w:rsidRPr="00125D20">
        <w:t xml:space="preserve"> </w:t>
      </w:r>
      <w:r w:rsidRPr="00125D20">
        <w:fldChar w:fldCharType="begin"/>
      </w:r>
      <w:r w:rsidRPr="00125D20">
        <w:instrText xml:space="preserve"> REF _Ref100037776 \h </w:instrText>
      </w:r>
      <w:r w:rsidRPr="00125D20">
        <w:fldChar w:fldCharType="separate"/>
      </w:r>
      <w:r w:rsidR="000959DE" w:rsidRPr="00125D20">
        <w:t xml:space="preserve">Table </w:t>
      </w:r>
      <w:r w:rsidR="000959DE">
        <w:rPr>
          <w:noProof/>
        </w:rPr>
        <w:t>26</w:t>
      </w:r>
      <w:r w:rsidRPr="00125D20">
        <w:fldChar w:fldCharType="end"/>
      </w:r>
      <w:r w:rsidR="00AC40BF" w:rsidRPr="00125D20">
        <w:t xml:space="preserve">) and not statistically significant (p-value &gt; 0.05 for each pairing). Only the relation between the </w:t>
      </w:r>
      <w:r w:rsidR="00AC40BF" w:rsidRPr="00125D20">
        <w:rPr>
          <w:i/>
          <w:iCs/>
        </w:rPr>
        <w:t>nature of involvement</w:t>
      </w:r>
      <w:r w:rsidR="00AC40BF" w:rsidRPr="00125D20">
        <w:t xml:space="preserve"> of the </w:t>
      </w:r>
      <w:r w:rsidR="00AC40BF" w:rsidRPr="00125D20">
        <w:rPr>
          <w:b/>
          <w:bCs/>
        </w:rPr>
        <w:t xml:space="preserve">representatives </w:t>
      </w:r>
      <w:r w:rsidRPr="00125D20">
        <w:rPr>
          <w:b/>
          <w:bCs/>
        </w:rPr>
        <w:t>of</w:t>
      </w:r>
      <w:r w:rsidR="00AC40BF" w:rsidRPr="00125D20">
        <w:rPr>
          <w:b/>
          <w:bCs/>
        </w:rPr>
        <w:t xml:space="preserve"> welfare and educational institutions</w:t>
      </w:r>
      <w:r w:rsidR="00AC40BF" w:rsidRPr="00125D20">
        <w:t xml:space="preserve"> </w:t>
      </w:r>
      <w:r w:rsidR="00FD6A4A" w:rsidRPr="00125D20">
        <w:t xml:space="preserve">and the benefit-orientation of the project design </w:t>
      </w:r>
      <w:r w:rsidR="00AC40BF" w:rsidRPr="00125D20">
        <w:t xml:space="preserve">is significant; </w:t>
      </w:r>
      <w:r w:rsidRPr="00125D20">
        <w:t>still</w:t>
      </w:r>
      <w:r w:rsidR="00AC40BF" w:rsidRPr="00125D20">
        <w:t xml:space="preserve">, </w:t>
      </w:r>
      <w:r w:rsidRPr="00125D20">
        <w:t xml:space="preserve">it </w:t>
      </w:r>
      <w:r w:rsidR="00AC40BF" w:rsidRPr="00125D20">
        <w:t xml:space="preserve">shows </w:t>
      </w:r>
      <w:r w:rsidRPr="00125D20">
        <w:t xml:space="preserve">only </w:t>
      </w:r>
      <w:r w:rsidR="00AC40BF" w:rsidRPr="00125D20">
        <w:t xml:space="preserve">a weak correlation (rho </w:t>
      </w:r>
      <w:r w:rsidR="00AC40BF" w:rsidRPr="00125D20">
        <w:rPr>
          <w:rFonts w:ascii="Arial" w:hAnsi="Arial" w:cs="Arial"/>
          <w:color w:val="4D5156"/>
          <w:sz w:val="21"/>
          <w:szCs w:val="21"/>
          <w:shd w:val="clear" w:color="auto" w:fill="FFFFFF"/>
        </w:rPr>
        <w:t>≈</w:t>
      </w:r>
      <w:r w:rsidR="00AC40BF" w:rsidRPr="00125D20">
        <w:rPr>
          <w:rFonts w:ascii="Times New Roman" w:hAnsi="Times New Roman"/>
        </w:rPr>
        <w:t xml:space="preserve"> </w:t>
      </w:r>
      <w:r w:rsidR="00AC40BF" w:rsidRPr="00125D20">
        <w:t>0.3).</w:t>
      </w:r>
    </w:p>
    <w:p w14:paraId="0E1A1B9B" w14:textId="77777777" w:rsidR="009845AB" w:rsidRPr="00125D20" w:rsidRDefault="009845AB" w:rsidP="009845AB">
      <w:pPr>
        <w:jc w:val="both"/>
      </w:pPr>
    </w:p>
    <w:p w14:paraId="257EC554" w14:textId="0F37FA25" w:rsidR="00AC40BF" w:rsidRPr="00125D20" w:rsidRDefault="00AC40BF" w:rsidP="009845AB">
      <w:pPr>
        <w:jc w:val="both"/>
      </w:pPr>
      <w:r w:rsidRPr="00125D20">
        <w:t xml:space="preserve">Although </w:t>
      </w:r>
      <w:r w:rsidR="009C6BE5" w:rsidRPr="00125D20">
        <w:t xml:space="preserve">we can observe a modest </w:t>
      </w:r>
      <w:r w:rsidRPr="00125D20">
        <w:t xml:space="preserve">relation, </w:t>
      </w:r>
      <w:r w:rsidR="009845AB" w:rsidRPr="00125D20">
        <w:t xml:space="preserve">a deliberate </w:t>
      </w:r>
      <w:r w:rsidRPr="00125D20">
        <w:t xml:space="preserve">design to benefit specific societal groups does not </w:t>
      </w:r>
      <w:r w:rsidR="009845AB" w:rsidRPr="00125D20">
        <w:t xml:space="preserve">seem to </w:t>
      </w:r>
      <w:r w:rsidRPr="00125D20">
        <w:t xml:space="preserve">correlate </w:t>
      </w:r>
      <w:r w:rsidR="009845AB" w:rsidRPr="00125D20">
        <w:t>highly</w:t>
      </w:r>
      <w:r w:rsidRPr="00125D20">
        <w:t xml:space="preserve"> with </w:t>
      </w:r>
      <w:r w:rsidR="009845AB" w:rsidRPr="00125D20">
        <w:t>a</w:t>
      </w:r>
      <w:r w:rsidRPr="00125D20">
        <w:t xml:space="preserve"> deeper </w:t>
      </w:r>
      <w:r w:rsidR="009845AB" w:rsidRPr="00125D20">
        <w:t xml:space="preserve">level of </w:t>
      </w:r>
      <w:r w:rsidRPr="00125D20">
        <w:t>involvement of societal groups in the study</w:t>
      </w:r>
      <w:r w:rsidR="009845AB" w:rsidRPr="00125D20">
        <w:t>,</w:t>
      </w:r>
      <w:r w:rsidRPr="00125D20">
        <w:t xml:space="preserve"> in terms of transdisciplinary engagement.</w:t>
      </w:r>
      <w:r w:rsidR="00FD6A4A" w:rsidRPr="00125D20">
        <w:t xml:space="preserve"> In other words</w:t>
      </w:r>
      <w:r w:rsidR="005577BC" w:rsidRPr="00125D20">
        <w:t>,</w:t>
      </w:r>
      <w:r w:rsidR="00FD6A4A" w:rsidRPr="00125D20">
        <w:t xml:space="preserve"> the intention to create</w:t>
      </w:r>
      <w:r w:rsidR="005577BC" w:rsidRPr="00125D20">
        <w:t xml:space="preserve"> benefits for specific selected groups does not necessarily correlate with more intense engagement practices. Maybe the welfare and education sector </w:t>
      </w:r>
      <w:proofErr w:type="gramStart"/>
      <w:r w:rsidR="005577BC" w:rsidRPr="00125D20">
        <w:t>is</w:t>
      </w:r>
      <w:proofErr w:type="gramEnd"/>
      <w:r w:rsidR="005577BC" w:rsidRPr="00125D20">
        <w:t xml:space="preserve"> an exception to this, because one can speculate that more deep engagement practices with stakeholder from these two sectors are already practiced </w:t>
      </w:r>
      <w:r w:rsidR="000F36E9" w:rsidRPr="00125D20">
        <w:t xml:space="preserve">more often </w:t>
      </w:r>
      <w:r w:rsidR="005577BC" w:rsidRPr="00125D20">
        <w:t>and become better standardised.</w:t>
      </w:r>
    </w:p>
    <w:p w14:paraId="0B64E5B6" w14:textId="77777777" w:rsidR="00AC40BF" w:rsidRPr="00125D20" w:rsidRDefault="00AC40BF" w:rsidP="00CA630A"/>
    <w:p w14:paraId="30892AAB" w14:textId="7D8F3F85" w:rsidR="006A16A5" w:rsidRPr="00125D20" w:rsidRDefault="006A16A5">
      <w:r w:rsidRPr="00125D20">
        <w:br w:type="page"/>
      </w:r>
    </w:p>
    <w:p w14:paraId="7B84C4DA" w14:textId="77777777" w:rsidR="00AC40BF" w:rsidRPr="00125D20" w:rsidRDefault="00AC40BF" w:rsidP="00CA630A"/>
    <w:p w14:paraId="6FBC60BC" w14:textId="5793565C" w:rsidR="00CA630A" w:rsidRPr="00125D20" w:rsidRDefault="00CA630A" w:rsidP="00CA630A">
      <w:pPr>
        <w:pStyle w:val="Caption"/>
        <w:keepNext/>
      </w:pPr>
      <w:bookmarkStart w:id="157" w:name="_Ref100037776"/>
      <w:bookmarkStart w:id="158" w:name="_Toc100567263"/>
      <w:r w:rsidRPr="00125D20">
        <w:t xml:space="preserve">Table </w:t>
      </w:r>
      <w:r w:rsidRPr="00125D20">
        <w:fldChar w:fldCharType="begin"/>
      </w:r>
      <w:r w:rsidRPr="00125D20">
        <w:instrText xml:space="preserve"> SEQ Table \* ARABIC </w:instrText>
      </w:r>
      <w:r w:rsidRPr="00125D20">
        <w:fldChar w:fldCharType="separate"/>
      </w:r>
      <w:r w:rsidR="000959DE">
        <w:rPr>
          <w:noProof/>
        </w:rPr>
        <w:t>26</w:t>
      </w:r>
      <w:r w:rsidRPr="00125D20">
        <w:fldChar w:fldCharType="end"/>
      </w:r>
      <w:bookmarkEnd w:id="157"/>
      <w:r w:rsidRPr="00125D20">
        <w:t xml:space="preserve">: Correlation matrix between </w:t>
      </w:r>
      <w:r w:rsidR="00854FF6" w:rsidRPr="00125D20">
        <w:t xml:space="preserve">the </w:t>
      </w:r>
      <w:r w:rsidRPr="00125D20">
        <w:t>deliberat</w:t>
      </w:r>
      <w:r w:rsidR="00854FF6" w:rsidRPr="00125D20">
        <w:t>e</w:t>
      </w:r>
      <w:r w:rsidRPr="00125D20">
        <w:t xml:space="preserve"> </w:t>
      </w:r>
      <w:r w:rsidR="00854FF6" w:rsidRPr="00125D20">
        <w:t>planning</w:t>
      </w:r>
      <w:r w:rsidRPr="00125D20">
        <w:t xml:space="preserve"> for benefit</w:t>
      </w:r>
      <w:r w:rsidR="00854FF6" w:rsidRPr="00125D20">
        <w:t>s for</w:t>
      </w:r>
      <w:r w:rsidRPr="00125D20">
        <w:t xml:space="preserve"> and the nature of involvement of</w:t>
      </w:r>
      <w:r w:rsidR="00854FF6" w:rsidRPr="00125D20">
        <w:t xml:space="preserve"> target groups outside academia</w:t>
      </w:r>
      <w:bookmarkEnd w:id="158"/>
    </w:p>
    <w:tbl>
      <w:tblPr>
        <w:tblStyle w:val="TableGrid"/>
        <w:tblW w:w="0" w:type="auto"/>
        <w:tblLook w:val="04A0" w:firstRow="1" w:lastRow="0" w:firstColumn="1" w:lastColumn="0" w:noHBand="0" w:noVBand="1"/>
      </w:tblPr>
      <w:tblGrid>
        <w:gridCol w:w="9016"/>
      </w:tblGrid>
      <w:tr w:rsidR="00CA630A" w:rsidRPr="00125D20" w14:paraId="58CFAE9B" w14:textId="77777777" w:rsidTr="00CA630A">
        <w:tc>
          <w:tcPr>
            <w:tcW w:w="9242" w:type="dxa"/>
          </w:tcPr>
          <w:p w14:paraId="326A608D"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Correlation: </w:t>
            </w:r>
          </w:p>
          <w:p w14:paraId="3606DECF"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Benefit for non-academy citizens civ. soc. org.</w:t>
            </w:r>
          </w:p>
          <w:p w14:paraId="409E8005"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Benefit for non-academy                    1.00     0.15           0.05</w:t>
            </w:r>
          </w:p>
          <w:p w14:paraId="1BA20AF9"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citizens                                   0.15     1.00           0.37</w:t>
            </w:r>
          </w:p>
          <w:p w14:paraId="328BAD0D"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civ. soc. org.                             0.05     0.37           1.00</w:t>
            </w:r>
          </w:p>
          <w:p w14:paraId="337AA736"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welfare inst.                              0.31     0.51           0.16</w:t>
            </w:r>
          </w:p>
          <w:p w14:paraId="036D9425"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welfare inst.</w:t>
            </w:r>
          </w:p>
          <w:p w14:paraId="1DD8F489"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Benefit for non-academy          0.31</w:t>
            </w:r>
          </w:p>
          <w:p w14:paraId="2729DBE0"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citizens                         0.51</w:t>
            </w:r>
          </w:p>
          <w:p w14:paraId="0BE4EB62"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civ. soc. org.                   0.16</w:t>
            </w:r>
          </w:p>
          <w:p w14:paraId="6826BB42"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welfare inst.                    1.00</w:t>
            </w:r>
          </w:p>
          <w:p w14:paraId="30EAB6B5"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p>
          <w:p w14:paraId="37700E87"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Sample Size:</w:t>
            </w:r>
          </w:p>
          <w:p w14:paraId="60EA238A"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Benefit for non-academy citizens civ. soc. org.</w:t>
            </w:r>
          </w:p>
          <w:p w14:paraId="11623E73"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Benefit for non-academy                     360       82             51</w:t>
            </w:r>
          </w:p>
          <w:p w14:paraId="0102890A"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citizens                                     82       82             34</w:t>
            </w:r>
          </w:p>
          <w:p w14:paraId="594FEE24"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civ. soc. org.                               51       34             51</w:t>
            </w:r>
          </w:p>
          <w:p w14:paraId="6A6FCD0B"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welfare inst.                                74       41             23</w:t>
            </w:r>
          </w:p>
          <w:p w14:paraId="5E1A0EDD"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welfare inst.</w:t>
            </w:r>
          </w:p>
          <w:p w14:paraId="28B91565"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Benefit for non-academy            74</w:t>
            </w:r>
          </w:p>
          <w:p w14:paraId="5F7686C0"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citizens                           41</w:t>
            </w:r>
          </w:p>
          <w:p w14:paraId="611C6364"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civ. soc. org.                     23</w:t>
            </w:r>
          </w:p>
          <w:p w14:paraId="191DE5E5"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welfare inst.                      74</w:t>
            </w:r>
          </w:p>
          <w:p w14:paraId="2B09519E"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p>
          <w:p w14:paraId="1F8CE28F"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P-Values</w:t>
            </w:r>
          </w:p>
          <w:p w14:paraId="7ADC385A"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Benefit for non-academy citizens civ. soc. org.</w:t>
            </w:r>
          </w:p>
          <w:p w14:paraId="6D6ABB92"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Benefit for non-academy                         0.1882   0.7077        </w:t>
            </w:r>
          </w:p>
          <w:p w14:paraId="32AAB904"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citizens                0.1882                           0.0294        </w:t>
            </w:r>
          </w:p>
          <w:p w14:paraId="5A88945C"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civ. soc. org.          0.7077                  0.0294                 </w:t>
            </w:r>
          </w:p>
          <w:p w14:paraId="44B07952"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welfare inst.           0.0077                  0.0007   0.4541        </w:t>
            </w:r>
          </w:p>
          <w:p w14:paraId="412B07D8"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welfare inst.</w:t>
            </w:r>
          </w:p>
          <w:p w14:paraId="2AD8C721"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Benefit for non-academy 0.0077       </w:t>
            </w:r>
          </w:p>
          <w:p w14:paraId="595C18C6"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citizens                0.0007       </w:t>
            </w:r>
          </w:p>
          <w:p w14:paraId="3D2F5153"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civ. soc. org.          0.4541       </w:t>
            </w:r>
          </w:p>
          <w:p w14:paraId="5B4FBE7C" w14:textId="77777777" w:rsidR="00CA630A" w:rsidRPr="00125D20" w:rsidRDefault="00CA630A" w:rsidP="00CA630A">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welfare inst.</w:t>
            </w:r>
          </w:p>
          <w:p w14:paraId="1D4B7304" w14:textId="61DBB123" w:rsidR="00CA630A" w:rsidRPr="00125D20" w:rsidRDefault="00CA630A" w:rsidP="00CA630A">
            <w:pPr>
              <w:pStyle w:val="HTMLPreformatted"/>
              <w:shd w:val="clear" w:color="auto" w:fill="FFFFFF"/>
              <w:wordWrap w:val="0"/>
              <w:spacing w:after="150"/>
              <w:rPr>
                <w:rStyle w:val="HTMLCode"/>
                <w:rFonts w:eastAsiaTheme="majorEastAsia"/>
                <w:color w:val="333333"/>
                <w:sz w:val="18"/>
                <w:szCs w:val="18"/>
              </w:rPr>
            </w:pPr>
          </w:p>
          <w:p w14:paraId="370DE325" w14:textId="77777777" w:rsidR="00F552AE" w:rsidRPr="00125D20" w:rsidRDefault="00F552AE" w:rsidP="00F552AE">
            <w:pPr>
              <w:pStyle w:val="HTMLPreformatted"/>
              <w:shd w:val="clear" w:color="auto" w:fill="FFFFFF"/>
              <w:wordWrap w:val="0"/>
              <w:spacing w:after="150"/>
              <w:rPr>
                <w:rFonts w:eastAsiaTheme="majorEastAsia"/>
                <w:color w:val="333333"/>
                <w:sz w:val="18"/>
                <w:szCs w:val="18"/>
              </w:rPr>
            </w:pPr>
            <w:r w:rsidRPr="00125D20">
              <w:rPr>
                <w:rStyle w:val="HTMLCode"/>
                <w:rFonts w:eastAsiaTheme="majorEastAsia"/>
                <w:b/>
                <w:bCs/>
                <w:color w:val="333333"/>
                <w:sz w:val="18"/>
                <w:szCs w:val="18"/>
              </w:rPr>
              <w:t>RESULT</w:t>
            </w:r>
          </w:p>
          <w:p w14:paraId="72881D5E" w14:textId="58A3A5D5" w:rsidR="00CA630A" w:rsidRPr="00125D20" w:rsidRDefault="00CA630A" w:rsidP="00CA630A">
            <w:pPr>
              <w:pStyle w:val="HTMLPreformatted"/>
              <w:numPr>
                <w:ilvl w:val="0"/>
                <w:numId w:val="15"/>
              </w:numPr>
              <w:shd w:val="clear" w:color="auto" w:fill="FFFFFF"/>
              <w:wordWrap w:val="0"/>
              <w:spacing w:after="150"/>
              <w:rPr>
                <w:rFonts w:eastAsiaTheme="majorEastAsia"/>
                <w:color w:val="333333"/>
                <w:sz w:val="18"/>
                <w:szCs w:val="18"/>
              </w:rPr>
            </w:pPr>
            <w:r w:rsidRPr="00125D20">
              <w:t>H</w:t>
            </w:r>
            <w:r w:rsidR="005577BC" w:rsidRPr="00125D20">
              <w:rPr>
                <w:vertAlign w:val="subscript"/>
              </w:rPr>
              <w:t>5.1</w:t>
            </w:r>
            <w:r w:rsidRPr="00125D20">
              <w:t xml:space="preserve">: </w:t>
            </w:r>
            <w:r w:rsidR="004A3DFA" w:rsidRPr="00125D20">
              <w:t xml:space="preserve">the </w:t>
            </w:r>
            <w:r w:rsidR="004A3DFA" w:rsidRPr="00125D20">
              <w:rPr>
                <w:i/>
                <w:iCs/>
              </w:rPr>
              <w:t>i</w:t>
            </w:r>
            <w:r w:rsidRPr="00125D20">
              <w:rPr>
                <w:i/>
                <w:iCs/>
              </w:rPr>
              <w:t>ntention to benefit society</w:t>
            </w:r>
            <w:r w:rsidRPr="00125D20">
              <w:t xml:space="preserve"> and </w:t>
            </w:r>
            <w:r w:rsidR="004A3DFA" w:rsidRPr="00125D20">
              <w:t xml:space="preserve">the </w:t>
            </w:r>
            <w:r w:rsidR="004A3DFA" w:rsidRPr="00125D20">
              <w:rPr>
                <w:i/>
                <w:iCs/>
              </w:rPr>
              <w:t xml:space="preserve">nature of involvement of </w:t>
            </w:r>
            <w:r w:rsidRPr="00125D20">
              <w:rPr>
                <w:i/>
                <w:iCs/>
              </w:rPr>
              <w:t>citizen</w:t>
            </w:r>
            <w:r w:rsidR="004A3DFA" w:rsidRPr="00125D20">
              <w:t xml:space="preserve"> and</w:t>
            </w:r>
            <w:r w:rsidRPr="00125D20">
              <w:t xml:space="preserve"> </w:t>
            </w:r>
            <w:r w:rsidRPr="00125D20">
              <w:rPr>
                <w:i/>
                <w:iCs/>
              </w:rPr>
              <w:t>civil society groups</w:t>
            </w:r>
            <w:r w:rsidR="004A3DFA" w:rsidRPr="00125D20">
              <w:rPr>
                <w:i/>
                <w:iCs/>
              </w:rPr>
              <w:t xml:space="preserve"> (incl. </w:t>
            </w:r>
            <w:r w:rsidRPr="00125D20">
              <w:rPr>
                <w:i/>
                <w:iCs/>
              </w:rPr>
              <w:t>NGOs</w:t>
            </w:r>
            <w:r w:rsidR="004A3DFA" w:rsidRPr="00125D20">
              <w:rPr>
                <w:i/>
                <w:iCs/>
              </w:rPr>
              <w:t>)</w:t>
            </w:r>
            <w:r w:rsidRPr="00125D20">
              <w:t xml:space="preserve"> in the study have p-values </w:t>
            </w:r>
            <w:r w:rsidR="000F36E9" w:rsidRPr="00125D20">
              <w:t>&gt;</w:t>
            </w:r>
            <w:r w:rsidR="005577BC" w:rsidRPr="00125D20">
              <w:t xml:space="preserve"> </w:t>
            </w:r>
            <w:r w:rsidRPr="00125D20">
              <w:t>0.05. Th</w:t>
            </w:r>
            <w:r w:rsidR="004A3DFA" w:rsidRPr="00125D20">
              <w:t>is</w:t>
            </w:r>
            <w:r w:rsidRPr="00125D20">
              <w:t xml:space="preserve"> means </w:t>
            </w:r>
            <w:r w:rsidR="004A3DFA" w:rsidRPr="00125D20">
              <w:t xml:space="preserve">that </w:t>
            </w:r>
            <w:r w:rsidRPr="00125D20">
              <w:t xml:space="preserve">we </w:t>
            </w:r>
            <w:r w:rsidR="000F36E9" w:rsidRPr="00125D20">
              <w:rPr>
                <w:u w:val="single"/>
              </w:rPr>
              <w:t>cannot reject</w:t>
            </w:r>
            <w:r w:rsidRPr="00125D20">
              <w:rPr>
                <w:u w:val="single"/>
              </w:rPr>
              <w:t xml:space="preserve"> the null hypothes</w:t>
            </w:r>
            <w:r w:rsidRPr="00125D20">
              <w:t xml:space="preserve">is for each of </w:t>
            </w:r>
            <w:r w:rsidR="004A3DFA" w:rsidRPr="00125D20">
              <w:t>these</w:t>
            </w:r>
            <w:r w:rsidRPr="00125D20">
              <w:t xml:space="preserve">, </w:t>
            </w:r>
            <w:proofErr w:type="spellStart"/>
            <w:r w:rsidR="004A3DFA" w:rsidRPr="00125D20">
              <w:t>i</w:t>
            </w:r>
            <w:proofErr w:type="spellEnd"/>
            <w:r w:rsidR="004A3DFA" w:rsidRPr="00125D20">
              <w:t xml:space="preserve">. e. </w:t>
            </w:r>
            <w:r w:rsidRPr="00125D20">
              <w:t xml:space="preserve">there is no </w:t>
            </w:r>
            <w:r w:rsidR="005577BC" w:rsidRPr="00125D20">
              <w:t>statistically significant</w:t>
            </w:r>
            <w:r w:rsidR="000F36E9" w:rsidRPr="00125D20">
              <w:br/>
              <w:t>re</w:t>
            </w:r>
            <w:r w:rsidRPr="00125D20">
              <w:t xml:space="preserve">lationship between </w:t>
            </w:r>
            <w:r w:rsidR="004A3DFA" w:rsidRPr="00125D20">
              <w:t>the two analysed variables</w:t>
            </w:r>
            <w:r w:rsidRPr="00125D20">
              <w:t>.</w:t>
            </w:r>
          </w:p>
          <w:p w14:paraId="6ADB92D6" w14:textId="68987D1B" w:rsidR="00CA630A" w:rsidRPr="00125D20" w:rsidRDefault="00CA630A" w:rsidP="00CA630A">
            <w:pPr>
              <w:pStyle w:val="HTMLPreformatted"/>
              <w:numPr>
                <w:ilvl w:val="0"/>
                <w:numId w:val="15"/>
              </w:numPr>
              <w:shd w:val="clear" w:color="auto" w:fill="FFFFFF"/>
              <w:wordWrap w:val="0"/>
              <w:spacing w:after="150"/>
              <w:rPr>
                <w:rFonts w:eastAsiaTheme="majorEastAsia"/>
                <w:color w:val="333333"/>
                <w:sz w:val="18"/>
                <w:szCs w:val="18"/>
              </w:rPr>
            </w:pPr>
            <w:r w:rsidRPr="00125D20">
              <w:t>H</w:t>
            </w:r>
            <w:r w:rsidR="005577BC" w:rsidRPr="00125D20">
              <w:rPr>
                <w:vertAlign w:val="subscript"/>
              </w:rPr>
              <w:t>5</w:t>
            </w:r>
            <w:r w:rsidRPr="00125D20">
              <w:rPr>
                <w:vertAlign w:val="subscript"/>
              </w:rPr>
              <w:t>.2</w:t>
            </w:r>
            <w:r w:rsidRPr="00125D20">
              <w:t xml:space="preserve">: </w:t>
            </w:r>
            <w:r w:rsidR="009C6BE5" w:rsidRPr="00125D20">
              <w:t>the</w:t>
            </w:r>
            <w:r w:rsidRPr="00125D20">
              <w:t xml:space="preserve"> </w:t>
            </w:r>
            <w:r w:rsidR="009C6BE5" w:rsidRPr="00125D20">
              <w:rPr>
                <w:i/>
                <w:iCs/>
              </w:rPr>
              <w:t>i</w:t>
            </w:r>
            <w:r w:rsidRPr="00125D20">
              <w:rPr>
                <w:i/>
                <w:iCs/>
              </w:rPr>
              <w:t>ntention to create benefit</w:t>
            </w:r>
            <w:r w:rsidR="009C6BE5" w:rsidRPr="00125D20">
              <w:rPr>
                <w:i/>
                <w:iCs/>
              </w:rPr>
              <w:t>s</w:t>
            </w:r>
            <w:r w:rsidRPr="00125D20">
              <w:t xml:space="preserve"> </w:t>
            </w:r>
            <w:r w:rsidR="009C6BE5" w:rsidRPr="00125D20">
              <w:t xml:space="preserve">for stakeholders </w:t>
            </w:r>
            <w:r w:rsidR="005577BC" w:rsidRPr="00125D20">
              <w:t>from the</w:t>
            </w:r>
            <w:r w:rsidR="000F36E9" w:rsidRPr="00125D20">
              <w:br/>
            </w:r>
            <w:r w:rsidR="005577BC" w:rsidRPr="00125D20">
              <w:t>welfare and education sector</w:t>
            </w:r>
            <w:r w:rsidR="009C6BE5" w:rsidRPr="00125D20">
              <w:t xml:space="preserve"> </w:t>
            </w:r>
            <w:r w:rsidRPr="00125D20">
              <w:t>has a stat</w:t>
            </w:r>
            <w:r w:rsidR="009C6BE5" w:rsidRPr="00125D20">
              <w:t>istically</w:t>
            </w:r>
            <w:r w:rsidRPr="00125D20">
              <w:t xml:space="preserve"> sig</w:t>
            </w:r>
            <w:r w:rsidR="009C6BE5" w:rsidRPr="00125D20">
              <w:t>nificant</w:t>
            </w:r>
            <w:r w:rsidRPr="00125D20">
              <w:t xml:space="preserve"> re</w:t>
            </w:r>
            <w:r w:rsidR="000F36E9" w:rsidRPr="00125D20">
              <w:softHyphen/>
            </w:r>
            <w:r w:rsidR="000F36E9" w:rsidRPr="00125D20">
              <w:br/>
            </w:r>
            <w:proofErr w:type="spellStart"/>
            <w:r w:rsidRPr="00125D20">
              <w:t>lationship</w:t>
            </w:r>
            <w:proofErr w:type="spellEnd"/>
            <w:r w:rsidRPr="00125D20">
              <w:t xml:space="preserve"> (</w:t>
            </w:r>
            <w:r w:rsidRPr="00125D20">
              <w:rPr>
                <w:color w:val="202124"/>
                <w:sz w:val="18"/>
                <w:szCs w:val="18"/>
                <w:shd w:val="clear" w:color="auto" w:fill="FFFFFF"/>
              </w:rPr>
              <w:t>α &lt; 0.05) with</w:t>
            </w:r>
            <w:r w:rsidR="009C6BE5" w:rsidRPr="00125D20">
              <w:rPr>
                <w:color w:val="202124"/>
                <w:sz w:val="18"/>
                <w:szCs w:val="18"/>
                <w:shd w:val="clear" w:color="auto" w:fill="FFFFFF"/>
              </w:rPr>
              <w:t xml:space="preserve"> the </w:t>
            </w:r>
            <w:r w:rsidR="009C6BE5" w:rsidRPr="00125D20">
              <w:rPr>
                <w:i/>
                <w:iCs/>
                <w:color w:val="202124"/>
                <w:sz w:val="18"/>
                <w:szCs w:val="18"/>
                <w:shd w:val="clear" w:color="auto" w:fill="FFFFFF"/>
              </w:rPr>
              <w:t>nature of involvement</w:t>
            </w:r>
            <w:r w:rsidR="009C6BE5" w:rsidRPr="00125D20">
              <w:rPr>
                <w:color w:val="202124"/>
                <w:sz w:val="18"/>
                <w:szCs w:val="18"/>
                <w:shd w:val="clear" w:color="auto" w:fill="FFFFFF"/>
              </w:rPr>
              <w:t xml:space="preserve">, although it </w:t>
            </w:r>
            <w:proofErr w:type="spellStart"/>
            <w:r w:rsidR="009C6BE5" w:rsidRPr="00125D20">
              <w:rPr>
                <w:color w:val="202124"/>
                <w:sz w:val="18"/>
                <w:szCs w:val="18"/>
                <w:shd w:val="clear" w:color="auto" w:fill="FFFFFF"/>
              </w:rPr>
              <w:t>cor</w:t>
            </w:r>
            <w:r w:rsidR="000F36E9" w:rsidRPr="00125D20">
              <w:rPr>
                <w:color w:val="202124"/>
                <w:sz w:val="18"/>
                <w:szCs w:val="18"/>
                <w:shd w:val="clear" w:color="auto" w:fill="FFFFFF"/>
              </w:rPr>
              <w:softHyphen/>
            </w:r>
            <w:proofErr w:type="spellEnd"/>
            <w:r w:rsidR="000F36E9" w:rsidRPr="00125D20">
              <w:rPr>
                <w:color w:val="202124"/>
                <w:sz w:val="18"/>
                <w:szCs w:val="18"/>
                <w:shd w:val="clear" w:color="auto" w:fill="FFFFFF"/>
              </w:rPr>
              <w:br/>
            </w:r>
            <w:r w:rsidR="009C6BE5" w:rsidRPr="00125D20">
              <w:rPr>
                <w:color w:val="202124"/>
                <w:sz w:val="18"/>
                <w:szCs w:val="18"/>
                <w:shd w:val="clear" w:color="auto" w:fill="FFFFFF"/>
              </w:rPr>
              <w:t xml:space="preserve">relates </w:t>
            </w:r>
            <w:r w:rsidRPr="00125D20">
              <w:rPr>
                <w:color w:val="202124"/>
                <w:sz w:val="18"/>
                <w:szCs w:val="18"/>
                <w:shd w:val="clear" w:color="auto" w:fill="FFFFFF"/>
              </w:rPr>
              <w:t>relatively weak</w:t>
            </w:r>
            <w:r w:rsidR="009C6BE5" w:rsidRPr="00125D20">
              <w:rPr>
                <w:color w:val="202124"/>
                <w:sz w:val="18"/>
                <w:szCs w:val="18"/>
                <w:shd w:val="clear" w:color="auto" w:fill="FFFFFF"/>
              </w:rPr>
              <w:t xml:space="preserve">ly </w:t>
            </w:r>
            <w:r w:rsidRPr="00125D20">
              <w:rPr>
                <w:color w:val="202124"/>
                <w:sz w:val="18"/>
                <w:szCs w:val="18"/>
                <w:shd w:val="clear" w:color="auto" w:fill="FFFFFF"/>
              </w:rPr>
              <w:t>(rho=0.3).</w:t>
            </w:r>
          </w:p>
          <w:p w14:paraId="643ED073" w14:textId="77777777" w:rsidR="00CA630A" w:rsidRPr="00125D20" w:rsidRDefault="00CA630A" w:rsidP="00AC40BF">
            <w:pPr>
              <w:pStyle w:val="BodyText"/>
            </w:pPr>
          </w:p>
        </w:tc>
      </w:tr>
    </w:tbl>
    <w:p w14:paraId="4AEE3B09" w14:textId="1F42FC96" w:rsidR="006A16A5" w:rsidRPr="00125D20" w:rsidRDefault="006A16A5" w:rsidP="00AC40BF">
      <w:pPr>
        <w:pStyle w:val="BodyText"/>
      </w:pPr>
    </w:p>
    <w:p w14:paraId="67E0BC5D" w14:textId="77777777" w:rsidR="006A16A5" w:rsidRPr="00125D20" w:rsidRDefault="006A16A5">
      <w:r w:rsidRPr="00125D20">
        <w:br w:type="page"/>
      </w:r>
    </w:p>
    <w:p w14:paraId="7E911797" w14:textId="77777777" w:rsidR="00F926B0" w:rsidRPr="00125D20" w:rsidRDefault="00F926B0" w:rsidP="00AC40BF">
      <w:pPr>
        <w:pStyle w:val="BodyText"/>
      </w:pPr>
    </w:p>
    <w:p w14:paraId="645F97D4" w14:textId="4766AE21" w:rsidR="00AC40BF" w:rsidRPr="00125D20" w:rsidRDefault="00AC40BF" w:rsidP="00AC40BF">
      <w:pPr>
        <w:pStyle w:val="Heading3"/>
      </w:pPr>
      <w:bookmarkStart w:id="159" w:name="_Ref100043313"/>
      <w:bookmarkStart w:id="160" w:name="_Toc100567201"/>
      <w:r w:rsidRPr="00125D20">
        <w:t xml:space="preserve">Involvement of </w:t>
      </w:r>
      <w:r w:rsidR="0096186E" w:rsidRPr="00125D20">
        <w:t>c</w:t>
      </w:r>
      <w:r w:rsidRPr="00125D20">
        <w:t xml:space="preserve">itizens, </w:t>
      </w:r>
      <w:r w:rsidR="0096186E" w:rsidRPr="00125D20">
        <w:t xml:space="preserve">the familiarity with </w:t>
      </w:r>
      <w:r w:rsidRPr="00125D20">
        <w:t xml:space="preserve">SI, </w:t>
      </w:r>
      <w:r w:rsidR="0096186E" w:rsidRPr="00125D20">
        <w:t>o</w:t>
      </w:r>
      <w:r w:rsidRPr="00125D20">
        <w:t xml:space="preserve">utcomes, and </w:t>
      </w:r>
      <w:r w:rsidR="0096186E" w:rsidRPr="00125D20">
        <w:t>s</w:t>
      </w:r>
      <w:r w:rsidRPr="00125D20">
        <w:t>calability</w:t>
      </w:r>
      <w:bookmarkEnd w:id="159"/>
      <w:bookmarkEnd w:id="160"/>
    </w:p>
    <w:p w14:paraId="155C3152" w14:textId="77777777" w:rsidR="00AC1CC8" w:rsidRPr="00125D20" w:rsidRDefault="00AC1CC8" w:rsidP="00F926B0">
      <w:pPr>
        <w:jc w:val="both"/>
      </w:pPr>
    </w:p>
    <w:p w14:paraId="29282124" w14:textId="1CC38F46" w:rsidR="00AC40BF" w:rsidRPr="00125D20" w:rsidRDefault="00AC40BF" w:rsidP="00F926B0">
      <w:pPr>
        <w:jc w:val="both"/>
      </w:pPr>
      <w:r w:rsidRPr="00125D20">
        <w:t>SI benefits from a broad spectrum of transdisciplinary involvement that includes different types and depth of the involvement of varying societal groups</w:t>
      </w:r>
      <w:r w:rsidR="00F926B0" w:rsidRPr="00125D20">
        <w:t>, as presented in previous sections</w:t>
      </w:r>
      <w:r w:rsidRPr="00125D20">
        <w:t>. The involvement of individual citizens, however, ha</w:t>
      </w:r>
      <w:r w:rsidR="00F926B0" w:rsidRPr="00125D20">
        <w:t>s</w:t>
      </w:r>
      <w:r w:rsidRPr="00125D20">
        <w:t xml:space="preserve"> broader implications in SI</w:t>
      </w:r>
      <w:r w:rsidR="00F926B0" w:rsidRPr="00125D20">
        <w:t xml:space="preserve"> t</w:t>
      </w:r>
      <w:r w:rsidRPr="00125D20">
        <w:t>heory</w:t>
      </w:r>
      <w:r w:rsidR="00F926B0" w:rsidRPr="00125D20">
        <w:t>:</w:t>
      </w:r>
      <w:r w:rsidRPr="00125D20">
        <w:t xml:space="preserve"> </w:t>
      </w:r>
      <w:r w:rsidR="00F926B0" w:rsidRPr="00125D20">
        <w:t>firstly</w:t>
      </w:r>
      <w:r w:rsidRPr="00125D20">
        <w:t>, the involvement of citizens allows scientific research to mobilise/capitalise on the social capital of individual experiences, and</w:t>
      </w:r>
      <w:r w:rsidR="00F926B0" w:rsidRPr="00125D20">
        <w:t>,</w:t>
      </w:r>
      <w:r w:rsidRPr="00125D20">
        <w:t xml:space="preserve"> </w:t>
      </w:r>
      <w:r w:rsidR="00F926B0" w:rsidRPr="00125D20">
        <w:t>secondly</w:t>
      </w:r>
      <w:r w:rsidRPr="00125D20">
        <w:t xml:space="preserve">, it enables a more democratic research structure. </w:t>
      </w:r>
      <w:r w:rsidR="00F926B0" w:rsidRPr="00125D20">
        <w:t>Moreover</w:t>
      </w:r>
      <w:r w:rsidRPr="00125D20">
        <w:t xml:space="preserve">, the involvement of citizens in the </w:t>
      </w:r>
      <w:r w:rsidR="00F926B0" w:rsidRPr="00125D20">
        <w:t>research p</w:t>
      </w:r>
      <w:r w:rsidRPr="00125D20">
        <w:t>rocesses can benefit the civic participation structure in society</w:t>
      </w:r>
      <w:r w:rsidRPr="00125D20">
        <w:rPr>
          <w:rStyle w:val="FootnoteReference"/>
        </w:rPr>
        <w:footnoteReference w:id="26"/>
      </w:r>
      <w:r w:rsidRPr="00125D20">
        <w:t>.</w:t>
      </w:r>
    </w:p>
    <w:p w14:paraId="038C1E40" w14:textId="77777777" w:rsidR="00AC40BF" w:rsidRPr="00125D20" w:rsidRDefault="00AC40BF" w:rsidP="00AC40BF"/>
    <w:p w14:paraId="45F448D3" w14:textId="341A8C43" w:rsidR="00DD181C" w:rsidRPr="00125D20" w:rsidRDefault="00CF4117" w:rsidP="00CF4117">
      <w:pPr>
        <w:jc w:val="both"/>
      </w:pPr>
      <w:r w:rsidRPr="00125D20">
        <w:t>C</w:t>
      </w:r>
      <w:r w:rsidR="00AC40BF" w:rsidRPr="00125D20">
        <w:t xml:space="preserve">itizen participation is not a given in the SI-related research, </w:t>
      </w:r>
      <w:r w:rsidRPr="00125D20">
        <w:t>though. T</w:t>
      </w:r>
      <w:r w:rsidR="00AC40BF" w:rsidRPr="00125D20">
        <w:t xml:space="preserve">here are several challenges </w:t>
      </w:r>
      <w:r w:rsidRPr="00125D20">
        <w:t xml:space="preserve">involved, </w:t>
      </w:r>
      <w:r w:rsidR="00AC40BF" w:rsidRPr="00125D20">
        <w:t xml:space="preserve">like </w:t>
      </w:r>
      <w:r w:rsidRPr="00125D20">
        <w:t xml:space="preserve">the </w:t>
      </w:r>
      <w:r w:rsidR="00AC40BF" w:rsidRPr="00125D20">
        <w:t>equal treatment</w:t>
      </w:r>
      <w:r w:rsidR="005577BC" w:rsidRPr="00125D20">
        <w:t xml:space="preserve"> of laypersons</w:t>
      </w:r>
      <w:r w:rsidR="00AC40BF" w:rsidRPr="00125D20">
        <w:t xml:space="preserve"> in the research communities</w:t>
      </w:r>
      <w:r w:rsidRPr="00125D20">
        <w:t xml:space="preserve"> or</w:t>
      </w:r>
      <w:r w:rsidR="00AC40BF" w:rsidRPr="00125D20">
        <w:t xml:space="preserve"> citizens’ willingness</w:t>
      </w:r>
      <w:r w:rsidRPr="00125D20">
        <w:t xml:space="preserve"> to fully participate. Such</w:t>
      </w:r>
      <w:r w:rsidR="00AC40BF" w:rsidRPr="00125D20">
        <w:t xml:space="preserve"> challenges might arise from individual perspectives and political settings</w:t>
      </w:r>
      <w:r w:rsidRPr="00125D20">
        <w:t xml:space="preserve">. Adding </w:t>
      </w:r>
      <w:r w:rsidR="00AC40BF" w:rsidRPr="00125D20">
        <w:t xml:space="preserve">organisational challenges </w:t>
      </w:r>
      <w:r w:rsidRPr="00125D20">
        <w:t xml:space="preserve">into the mix </w:t>
      </w:r>
      <w:r w:rsidR="00AC40BF" w:rsidRPr="00125D20">
        <w:t xml:space="preserve">might make </w:t>
      </w:r>
      <w:r w:rsidRPr="00125D20">
        <w:t>a</w:t>
      </w:r>
      <w:r w:rsidR="00AC40BF" w:rsidRPr="00125D20">
        <w:t xml:space="preserve"> transdisciplinary </w:t>
      </w:r>
      <w:r w:rsidRPr="00125D20">
        <w:t>approach</w:t>
      </w:r>
      <w:r w:rsidR="00AC40BF" w:rsidRPr="00125D20">
        <w:t xml:space="preserve"> undesirable for </w:t>
      </w:r>
      <w:r w:rsidRPr="00125D20">
        <w:t>all involved</w:t>
      </w:r>
      <w:r w:rsidR="00AC40BF" w:rsidRPr="00125D20">
        <w:t xml:space="preserve"> parties</w:t>
      </w:r>
      <w:r w:rsidR="00AC40BF" w:rsidRPr="00125D20">
        <w:rPr>
          <w:rStyle w:val="FootnoteReference"/>
        </w:rPr>
        <w:footnoteReference w:id="27"/>
      </w:r>
      <w:r w:rsidR="00AC40BF" w:rsidRPr="00125D20">
        <w:t>.</w:t>
      </w:r>
    </w:p>
    <w:p w14:paraId="31712B42" w14:textId="1BC8607B" w:rsidR="00AC40BF" w:rsidRPr="00125D20" w:rsidRDefault="00AC40BF" w:rsidP="00CF4117">
      <w:pPr>
        <w:jc w:val="both"/>
      </w:pPr>
      <w:r w:rsidRPr="00125D20">
        <w:t xml:space="preserve">As discussed previously, our assumption is that SI is an effective tool to mobilise transdisciplinary aspects to find </w:t>
      </w:r>
      <w:r w:rsidRPr="00125D20">
        <w:rPr>
          <w:i/>
          <w:iCs/>
        </w:rPr>
        <w:t xml:space="preserve">better </w:t>
      </w:r>
      <w:r w:rsidRPr="00125D20">
        <w:t xml:space="preserve">solutions. In this sense, we </w:t>
      </w:r>
      <w:r w:rsidR="00DD181C" w:rsidRPr="00125D20">
        <w:t>expect</w:t>
      </w:r>
      <w:r w:rsidRPr="00125D20">
        <w:t xml:space="preserve"> that researchers who are familiar</w:t>
      </w:r>
      <w:r w:rsidR="00DD181C" w:rsidRPr="00125D20">
        <w:t xml:space="preserve"> with and </w:t>
      </w:r>
      <w:r w:rsidRPr="00125D20">
        <w:t>experienced in SI do recogni</w:t>
      </w:r>
      <w:r w:rsidR="00DD181C" w:rsidRPr="00125D20">
        <w:t>s</w:t>
      </w:r>
      <w:r w:rsidRPr="00125D20">
        <w:t>e the benefits of citizen participation and are inclined to not just involve individual citizens in their research but also lend them more central roles</w:t>
      </w:r>
      <w:r w:rsidR="00DD181C" w:rsidRPr="00125D20">
        <w:t>,</w:t>
      </w:r>
      <w:r w:rsidRPr="00125D20">
        <w:t xml:space="preserve"> despite the </w:t>
      </w:r>
      <w:r w:rsidR="00DD181C" w:rsidRPr="00125D20">
        <w:t>involved</w:t>
      </w:r>
      <w:r w:rsidRPr="00125D20">
        <w:t xml:space="preserve"> challenges</w:t>
      </w:r>
      <w:r w:rsidR="00DD181C" w:rsidRPr="00125D20">
        <w:t>. Hence, we propose that</w:t>
      </w:r>
    </w:p>
    <w:p w14:paraId="5D954AAE" w14:textId="77777777" w:rsidR="00AC40BF" w:rsidRPr="00125D20" w:rsidRDefault="00AC40BF" w:rsidP="00AC40BF"/>
    <w:p w14:paraId="435EEEE5" w14:textId="687D50A2" w:rsidR="00AC40BF" w:rsidRPr="00125D20" w:rsidRDefault="00AC40BF" w:rsidP="00AC40BF">
      <w:pPr>
        <w:pStyle w:val="ListParagraph"/>
        <w:numPr>
          <w:ilvl w:val="0"/>
          <w:numId w:val="2"/>
        </w:numPr>
      </w:pPr>
      <w:r w:rsidRPr="00125D20">
        <w:t>H</w:t>
      </w:r>
      <w:r w:rsidR="005577BC" w:rsidRPr="00125D20">
        <w:rPr>
          <w:vertAlign w:val="subscript"/>
        </w:rPr>
        <w:t>6</w:t>
      </w:r>
      <w:r w:rsidRPr="00125D20">
        <w:rPr>
          <w:vertAlign w:val="subscript"/>
        </w:rPr>
        <w:t>.1</w:t>
      </w:r>
      <w:r w:rsidRPr="00125D20">
        <w:t xml:space="preserve">: </w:t>
      </w:r>
      <w:r w:rsidR="00DD181C" w:rsidRPr="00125D20">
        <w:t>the more highly familiar r</w:t>
      </w:r>
      <w:r w:rsidRPr="00125D20">
        <w:t xml:space="preserve">esearchers </w:t>
      </w:r>
      <w:r w:rsidR="00DD181C" w:rsidRPr="00125D20">
        <w:t xml:space="preserve">are with </w:t>
      </w:r>
      <w:r w:rsidRPr="00125D20">
        <w:t>SI</w:t>
      </w:r>
      <w:r w:rsidR="00DD181C" w:rsidRPr="00125D20">
        <w:t xml:space="preserve">, the more they </w:t>
      </w:r>
      <w:r w:rsidRPr="00125D20">
        <w:t>are inclined to involve citizens more centrally in their research.</w:t>
      </w:r>
    </w:p>
    <w:p w14:paraId="2BFFA06F" w14:textId="77777777" w:rsidR="00AC40BF" w:rsidRPr="00125D20" w:rsidRDefault="00AC40BF" w:rsidP="00AC40BF"/>
    <w:p w14:paraId="08BA829E" w14:textId="4112EF5E" w:rsidR="00AC40BF" w:rsidRPr="00125D20" w:rsidRDefault="00AC40BF" w:rsidP="00AC40BF">
      <w:pPr>
        <w:pStyle w:val="Caption"/>
        <w:keepNext/>
      </w:pPr>
      <w:bookmarkStart w:id="161" w:name="_Ref100039247"/>
      <w:bookmarkStart w:id="162" w:name="_Toc100567233"/>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0959DE">
        <w:rPr>
          <w:noProof/>
        </w:rPr>
        <w:t>29</w:t>
      </w:r>
      <w:r w:rsidR="007B1429" w:rsidRPr="00125D20">
        <w:fldChar w:fldCharType="end"/>
      </w:r>
      <w:bookmarkEnd w:id="161"/>
      <w:r w:rsidRPr="00125D20">
        <w:t>: Relation between SI familiarity and the level of involvement of individual citizens</w:t>
      </w:r>
      <w:bookmarkEnd w:id="162"/>
    </w:p>
    <w:p w14:paraId="76319507" w14:textId="77777777" w:rsidR="00AC40BF" w:rsidRPr="00125D20" w:rsidRDefault="00AC40BF" w:rsidP="00AC40BF">
      <w:pPr>
        <w:pStyle w:val="BodyText"/>
        <w:keepNext/>
      </w:pPr>
      <w:r w:rsidRPr="00125D20">
        <w:rPr>
          <w:noProof/>
          <w:lang w:eastAsia="de-AT"/>
        </w:rPr>
        <w:drawing>
          <wp:inline distT="0" distB="0" distL="0" distR="0" wp14:anchorId="3111B092" wp14:editId="0EAFAA82">
            <wp:extent cx="5731510" cy="1719580"/>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5731510" cy="1719580"/>
                    </a:xfrm>
                    <a:prstGeom prst="rect">
                      <a:avLst/>
                    </a:prstGeom>
                  </pic:spPr>
                </pic:pic>
              </a:graphicData>
            </a:graphic>
          </wp:inline>
        </w:drawing>
      </w:r>
    </w:p>
    <w:p w14:paraId="282645CA" w14:textId="5F501C11" w:rsidR="00DD181C" w:rsidRPr="00125D20" w:rsidRDefault="00DD181C" w:rsidP="00AC40BF"/>
    <w:p w14:paraId="672F1F22" w14:textId="2E376A40" w:rsidR="00AC40BF" w:rsidRPr="00125D20" w:rsidRDefault="00DD181C" w:rsidP="00DD181C">
      <w:pPr>
        <w:jc w:val="both"/>
      </w:pPr>
      <w:r w:rsidRPr="00125D20">
        <w:fldChar w:fldCharType="begin"/>
      </w:r>
      <w:r w:rsidRPr="00125D20">
        <w:instrText xml:space="preserve"> REF _Ref100039247 \h </w:instrText>
      </w:r>
      <w:r w:rsidRPr="00125D20">
        <w:fldChar w:fldCharType="separate"/>
      </w:r>
      <w:r w:rsidR="000959DE" w:rsidRPr="00125D20">
        <w:t xml:space="preserve">Figure </w:t>
      </w:r>
      <w:r w:rsidR="000959DE">
        <w:rPr>
          <w:noProof/>
        </w:rPr>
        <w:t>29</w:t>
      </w:r>
      <w:r w:rsidRPr="00125D20">
        <w:fldChar w:fldCharType="end"/>
      </w:r>
      <w:r w:rsidRPr="00125D20">
        <w:t xml:space="preserve"> clearly suggests that there is a connection between researchers’ familiarity with SI and how pronounced the involvement of citizens in their research projects is. The statistical analysis confirms that the two </w:t>
      </w:r>
      <w:r w:rsidR="00AC40BF" w:rsidRPr="00125D20">
        <w:t xml:space="preserve">correlate moderately positive (rho </w:t>
      </w:r>
      <w:r w:rsidR="00AC40BF" w:rsidRPr="00125D20">
        <w:rPr>
          <w:rFonts w:ascii="Open Sans" w:hAnsi="Open Sans" w:cs="Open Sans"/>
          <w:color w:val="000000"/>
          <w:shd w:val="clear" w:color="auto" w:fill="FFFFFF"/>
        </w:rPr>
        <w:t xml:space="preserve">≈ </w:t>
      </w:r>
      <w:r w:rsidR="00AC40BF" w:rsidRPr="00125D20">
        <w:t>0.4, p-value &lt; 0.05; see</w:t>
      </w:r>
      <w:r w:rsidRPr="00125D20">
        <w:t xml:space="preserve"> </w:t>
      </w:r>
      <w:r w:rsidRPr="00125D20">
        <w:fldChar w:fldCharType="begin"/>
      </w:r>
      <w:r w:rsidRPr="00125D20">
        <w:instrText xml:space="preserve"> REF _Ref100039204 \h </w:instrText>
      </w:r>
      <w:r w:rsidRPr="00125D20">
        <w:fldChar w:fldCharType="separate"/>
      </w:r>
      <w:r w:rsidR="000959DE" w:rsidRPr="00125D20">
        <w:t xml:space="preserve">Table </w:t>
      </w:r>
      <w:r w:rsidR="000959DE">
        <w:rPr>
          <w:noProof/>
        </w:rPr>
        <w:t>27</w:t>
      </w:r>
      <w:r w:rsidRPr="00125D20">
        <w:fldChar w:fldCharType="end"/>
      </w:r>
      <w:r w:rsidR="00AC40BF" w:rsidRPr="00125D20">
        <w:t>). Individual citizens are more likely to be involved in a project if the researcher is familiar with SI.</w:t>
      </w:r>
    </w:p>
    <w:p w14:paraId="0A5E77CD" w14:textId="77777777" w:rsidR="00755005" w:rsidRPr="00125D20" w:rsidRDefault="00755005" w:rsidP="00AC40BF">
      <w:pPr>
        <w:pStyle w:val="BodyText"/>
      </w:pPr>
    </w:p>
    <w:p w14:paraId="687645B2" w14:textId="48BE648D" w:rsidR="00755005" w:rsidRPr="00125D20" w:rsidRDefault="00755005" w:rsidP="00755005">
      <w:pPr>
        <w:pStyle w:val="Caption"/>
        <w:keepNext/>
      </w:pPr>
      <w:bookmarkStart w:id="163" w:name="_Ref100039204"/>
      <w:bookmarkStart w:id="164" w:name="_Toc100567264"/>
      <w:r w:rsidRPr="00125D20">
        <w:t xml:space="preserve">Table </w:t>
      </w:r>
      <w:r w:rsidRPr="00125D20">
        <w:fldChar w:fldCharType="begin"/>
      </w:r>
      <w:r w:rsidRPr="00125D20">
        <w:instrText xml:space="preserve"> SEQ Table \* ARABIC </w:instrText>
      </w:r>
      <w:r w:rsidRPr="00125D20">
        <w:fldChar w:fldCharType="separate"/>
      </w:r>
      <w:r w:rsidR="000959DE">
        <w:rPr>
          <w:noProof/>
        </w:rPr>
        <w:t>27</w:t>
      </w:r>
      <w:r w:rsidRPr="00125D20">
        <w:fldChar w:fldCharType="end"/>
      </w:r>
      <w:bookmarkEnd w:id="163"/>
      <w:r w:rsidRPr="00125D20">
        <w:t>: Correlation test between SI familiarity and the level of involvement of individual citizens</w:t>
      </w:r>
      <w:bookmarkEnd w:id="164"/>
    </w:p>
    <w:tbl>
      <w:tblPr>
        <w:tblStyle w:val="TableGrid"/>
        <w:tblW w:w="0" w:type="auto"/>
        <w:tblLook w:val="04A0" w:firstRow="1" w:lastRow="0" w:firstColumn="1" w:lastColumn="0" w:noHBand="0" w:noVBand="1"/>
      </w:tblPr>
      <w:tblGrid>
        <w:gridCol w:w="9016"/>
      </w:tblGrid>
      <w:tr w:rsidR="00755005" w:rsidRPr="00125D20" w14:paraId="77589F2F" w14:textId="77777777" w:rsidTr="00755005">
        <w:tc>
          <w:tcPr>
            <w:tcW w:w="9242" w:type="dxa"/>
          </w:tcPr>
          <w:p w14:paraId="1DDFCD75" w14:textId="77777777" w:rsidR="00755005" w:rsidRPr="00125D20" w:rsidRDefault="00755005" w:rsidP="00755005">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Spearman's rank correlation rho</w:t>
            </w:r>
          </w:p>
          <w:p w14:paraId="2DD9C3F7" w14:textId="77777777" w:rsidR="00755005" w:rsidRPr="00125D20" w:rsidRDefault="00755005" w:rsidP="00755005">
            <w:pPr>
              <w:pStyle w:val="HTMLPreformatted"/>
              <w:shd w:val="clear" w:color="auto" w:fill="FFFFFF"/>
              <w:wordWrap w:val="0"/>
              <w:rPr>
                <w:rStyle w:val="HTMLCode"/>
                <w:rFonts w:eastAsiaTheme="majorEastAsia"/>
                <w:color w:val="333333"/>
                <w:sz w:val="18"/>
                <w:szCs w:val="18"/>
              </w:rPr>
            </w:pPr>
          </w:p>
          <w:p w14:paraId="163FB8FE" w14:textId="77777777" w:rsidR="00755005" w:rsidRPr="00125D20" w:rsidRDefault="00755005" w:rsidP="00755005">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S = 4652968, p-value = 3.338e-12</w:t>
            </w:r>
          </w:p>
          <w:p w14:paraId="25A8AF15" w14:textId="77777777" w:rsidR="00755005" w:rsidRPr="00125D20" w:rsidRDefault="00755005" w:rsidP="00755005">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alternative hypothesis: true rho is not equal to 0</w:t>
            </w:r>
          </w:p>
          <w:p w14:paraId="5351850E" w14:textId="77777777" w:rsidR="00755005" w:rsidRPr="00125D20" w:rsidRDefault="00755005" w:rsidP="00755005">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sample estimates:</w:t>
            </w:r>
          </w:p>
          <w:p w14:paraId="796A4E69" w14:textId="77777777" w:rsidR="00755005" w:rsidRPr="00125D20" w:rsidRDefault="00755005" w:rsidP="00755005">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rho </w:t>
            </w:r>
          </w:p>
          <w:p w14:paraId="7E4F1AA9" w14:textId="77777777" w:rsidR="00755005" w:rsidRPr="00125D20" w:rsidRDefault="00755005" w:rsidP="00755005">
            <w:pPr>
              <w:pStyle w:val="HTMLPreformatted"/>
              <w:shd w:val="clear" w:color="auto" w:fill="FFFFFF"/>
              <w:wordWrap w:val="0"/>
              <w:rPr>
                <w:rFonts w:eastAsiaTheme="majorEastAsia"/>
                <w:color w:val="333333"/>
                <w:sz w:val="18"/>
                <w:szCs w:val="18"/>
              </w:rPr>
            </w:pPr>
            <w:r w:rsidRPr="00125D20">
              <w:rPr>
                <w:rStyle w:val="HTMLCode"/>
                <w:rFonts w:eastAsiaTheme="majorEastAsia"/>
                <w:color w:val="333333"/>
                <w:sz w:val="18"/>
                <w:szCs w:val="18"/>
              </w:rPr>
              <w:t>0.3598867</w:t>
            </w:r>
          </w:p>
          <w:p w14:paraId="3BBEC3CD" w14:textId="59FCA818" w:rsidR="00755005" w:rsidRPr="00125D20" w:rsidRDefault="00755005" w:rsidP="00755005">
            <w:pPr>
              <w:pStyle w:val="HTMLPreformatted"/>
              <w:shd w:val="clear" w:color="auto" w:fill="FFFFFF"/>
              <w:wordWrap w:val="0"/>
              <w:spacing w:after="150"/>
              <w:rPr>
                <w:rFonts w:eastAsiaTheme="majorEastAsia"/>
                <w:color w:val="333333"/>
                <w:sz w:val="18"/>
                <w:szCs w:val="18"/>
              </w:rPr>
            </w:pPr>
          </w:p>
          <w:p w14:paraId="4CC97B02" w14:textId="0A45F2A9" w:rsidR="00F552AE" w:rsidRPr="00125D20" w:rsidRDefault="00F552AE" w:rsidP="00755005">
            <w:pPr>
              <w:pStyle w:val="HTMLPreformatted"/>
              <w:shd w:val="clear" w:color="auto" w:fill="FFFFFF"/>
              <w:wordWrap w:val="0"/>
              <w:spacing w:after="150"/>
              <w:rPr>
                <w:rFonts w:eastAsiaTheme="majorEastAsia"/>
                <w:color w:val="333333"/>
                <w:sz w:val="18"/>
                <w:szCs w:val="18"/>
              </w:rPr>
            </w:pPr>
            <w:r w:rsidRPr="00125D20">
              <w:rPr>
                <w:rStyle w:val="HTMLCode"/>
                <w:rFonts w:eastAsiaTheme="majorEastAsia"/>
                <w:b/>
                <w:bCs/>
                <w:color w:val="333333"/>
                <w:sz w:val="18"/>
                <w:szCs w:val="18"/>
              </w:rPr>
              <w:t>RESULT</w:t>
            </w:r>
          </w:p>
          <w:p w14:paraId="206A536F" w14:textId="6D5578C8" w:rsidR="00755005" w:rsidRPr="00125D20" w:rsidRDefault="00755005" w:rsidP="00755005">
            <w:pPr>
              <w:pStyle w:val="HTMLPreformatted"/>
              <w:numPr>
                <w:ilvl w:val="0"/>
                <w:numId w:val="16"/>
              </w:numPr>
              <w:shd w:val="clear" w:color="auto" w:fill="FFFFFF"/>
              <w:wordWrap w:val="0"/>
              <w:spacing w:after="150"/>
              <w:rPr>
                <w:rFonts w:eastAsiaTheme="majorEastAsia"/>
                <w:color w:val="333333"/>
                <w:sz w:val="18"/>
                <w:szCs w:val="18"/>
              </w:rPr>
            </w:pPr>
            <w:r w:rsidRPr="00125D20">
              <w:t>H</w:t>
            </w:r>
            <w:r w:rsidR="005577BC" w:rsidRPr="00125D20">
              <w:rPr>
                <w:vertAlign w:val="subscript"/>
              </w:rPr>
              <w:t>6</w:t>
            </w:r>
            <w:r w:rsidRPr="00125D20">
              <w:rPr>
                <w:vertAlign w:val="subscript"/>
              </w:rPr>
              <w:t>.1</w:t>
            </w:r>
            <w:r w:rsidRPr="00125D20">
              <w:t xml:space="preserve">: </w:t>
            </w:r>
            <w:r w:rsidR="00DD181C" w:rsidRPr="00125D20">
              <w:t>w</w:t>
            </w:r>
            <w:r w:rsidRPr="00125D20">
              <w:t>ith a p-value &lt; 0.05</w:t>
            </w:r>
            <w:r w:rsidR="00DD181C" w:rsidRPr="00125D20">
              <w:t>,</w:t>
            </w:r>
            <w:r w:rsidRPr="00125D20">
              <w:t xml:space="preserve"> we can </w:t>
            </w:r>
            <w:r w:rsidRPr="00125D20">
              <w:rPr>
                <w:u w:val="single"/>
              </w:rPr>
              <w:t>reject the null hypothesis</w:t>
            </w:r>
            <w:r w:rsidR="005577BC" w:rsidRPr="00125D20">
              <w:t>.</w:t>
            </w:r>
            <w:r w:rsidR="00DD181C" w:rsidRPr="00125D20">
              <w:t xml:space="preserve"> </w:t>
            </w:r>
            <w:r w:rsidR="005577BC" w:rsidRPr="00125D20">
              <w:t xml:space="preserve">This means </w:t>
            </w:r>
            <w:r w:rsidR="00DD181C" w:rsidRPr="00125D20">
              <w:t xml:space="preserve">that </w:t>
            </w:r>
            <w:r w:rsidRPr="00125D20">
              <w:t xml:space="preserve">there is </w:t>
            </w:r>
            <w:r w:rsidR="00DD181C" w:rsidRPr="00125D20">
              <w:t>a</w:t>
            </w:r>
            <w:r w:rsidRPr="00125D20">
              <w:t xml:space="preserve"> sig</w:t>
            </w:r>
            <w:r w:rsidR="00DD181C" w:rsidRPr="00125D20">
              <w:t>nificant</w:t>
            </w:r>
            <w:r w:rsidRPr="00125D20">
              <w:t xml:space="preserve"> relationship between </w:t>
            </w:r>
            <w:r w:rsidR="00DD181C" w:rsidRPr="00125D20">
              <w:t xml:space="preserve">researchers’ familiarity with </w:t>
            </w:r>
            <w:r w:rsidRPr="00125D20">
              <w:t>SI</w:t>
            </w:r>
            <w:r w:rsidR="00DD181C" w:rsidRPr="00125D20">
              <w:t xml:space="preserve"> </w:t>
            </w:r>
            <w:r w:rsidRPr="00125D20">
              <w:t xml:space="preserve">and </w:t>
            </w:r>
            <w:r w:rsidR="00DD181C" w:rsidRPr="00125D20">
              <w:t xml:space="preserve">a </w:t>
            </w:r>
            <w:r w:rsidRPr="00125D20">
              <w:t>more central involvement of citizens. The correlation between the variables is approx. 0.35</w:t>
            </w:r>
            <w:r w:rsidR="00DD181C" w:rsidRPr="00125D20">
              <w:t xml:space="preserve"> and thus fairly</w:t>
            </w:r>
            <w:r w:rsidR="000944A3" w:rsidRPr="00125D20">
              <w:br/>
            </w:r>
            <w:r w:rsidR="007E1F5D" w:rsidRPr="00125D20">
              <w:t>modest</w:t>
            </w:r>
            <w:r w:rsidRPr="00125D20">
              <w:t>.</w:t>
            </w:r>
          </w:p>
          <w:p w14:paraId="0228EEAA" w14:textId="77777777" w:rsidR="00755005" w:rsidRPr="00125D20" w:rsidRDefault="00755005" w:rsidP="00AC40BF">
            <w:pPr>
              <w:pStyle w:val="BodyText"/>
            </w:pPr>
          </w:p>
        </w:tc>
      </w:tr>
    </w:tbl>
    <w:p w14:paraId="1AF966B6" w14:textId="77777777" w:rsidR="00AC40BF" w:rsidRPr="00125D20" w:rsidRDefault="00AC40BF" w:rsidP="00AC40BF">
      <w:pPr>
        <w:pStyle w:val="BodyText"/>
      </w:pPr>
    </w:p>
    <w:p w14:paraId="6CE62603" w14:textId="77777777" w:rsidR="00AC40BF" w:rsidRPr="00125D20" w:rsidRDefault="00AC40BF" w:rsidP="00AC40BF">
      <w:pPr>
        <w:pStyle w:val="BodyText"/>
      </w:pPr>
    </w:p>
    <w:p w14:paraId="544D2F62" w14:textId="42CB75F7" w:rsidR="00AC40BF" w:rsidRPr="00125D20" w:rsidRDefault="00AC40BF" w:rsidP="00AD1897">
      <w:pPr>
        <w:pStyle w:val="BodyText"/>
        <w:jc w:val="both"/>
      </w:pPr>
      <w:r w:rsidRPr="00125D20">
        <w:t xml:space="preserve">Transdisciplinary approaches are often applied to capitalise on the ability of non-academic actors to address a previously unknown or only partially explored issue. The </w:t>
      </w:r>
      <w:r w:rsidRPr="00125D20">
        <w:rPr>
          <w:i/>
          <w:iCs/>
        </w:rPr>
        <w:t>nature of involvement</w:t>
      </w:r>
      <w:r w:rsidRPr="00125D20">
        <w:t xml:space="preserve"> is an important indicator of what kind of role </w:t>
      </w:r>
      <w:r w:rsidR="00AD1897" w:rsidRPr="00125D20">
        <w:t xml:space="preserve">non-academic </w:t>
      </w:r>
      <w:r w:rsidRPr="00125D20">
        <w:t xml:space="preserve">participants </w:t>
      </w:r>
      <w:r w:rsidR="005577BC" w:rsidRPr="00125D20">
        <w:t xml:space="preserve">do </w:t>
      </w:r>
      <w:r w:rsidRPr="00125D20">
        <w:t xml:space="preserve">play. We </w:t>
      </w:r>
      <w:r w:rsidR="00AD1897" w:rsidRPr="00125D20">
        <w:t>assume that</w:t>
      </w:r>
    </w:p>
    <w:p w14:paraId="301FAAD4" w14:textId="12794BFE" w:rsidR="00AC40BF" w:rsidRPr="00125D20" w:rsidRDefault="00AC40BF" w:rsidP="00AC40BF">
      <w:pPr>
        <w:pStyle w:val="BodyText"/>
        <w:numPr>
          <w:ilvl w:val="0"/>
          <w:numId w:val="2"/>
        </w:numPr>
      </w:pPr>
      <w:r w:rsidRPr="00125D20">
        <w:t>H</w:t>
      </w:r>
      <w:r w:rsidR="005577BC" w:rsidRPr="00125D20">
        <w:rPr>
          <w:vertAlign w:val="subscript"/>
        </w:rPr>
        <w:t>6</w:t>
      </w:r>
      <w:r w:rsidRPr="00125D20">
        <w:rPr>
          <w:vertAlign w:val="subscript"/>
        </w:rPr>
        <w:t>.2</w:t>
      </w:r>
      <w:r w:rsidRPr="00125D20">
        <w:t xml:space="preserve">: </w:t>
      </w:r>
      <w:r w:rsidR="00AD1897" w:rsidRPr="00125D20">
        <w:t xml:space="preserve">the higher the </w:t>
      </w:r>
      <w:r w:rsidRPr="00125D20">
        <w:t>level of involvement</w:t>
      </w:r>
      <w:r w:rsidR="00AD1897" w:rsidRPr="00125D20">
        <w:t xml:space="preserve">, the </w:t>
      </w:r>
      <w:r w:rsidRPr="00125D20">
        <w:t xml:space="preserve">higher </w:t>
      </w:r>
      <w:r w:rsidR="0048260F" w:rsidRPr="00125D20">
        <w:t xml:space="preserve">the </w:t>
      </w:r>
      <w:r w:rsidRPr="00125D20">
        <w:t>chances of addressing a previously unknown (or only partially explored) issue</w:t>
      </w:r>
      <w:r w:rsidRPr="00125D20">
        <w:rPr>
          <w:rStyle w:val="FootnoteReference"/>
        </w:rPr>
        <w:footnoteReference w:id="28"/>
      </w:r>
      <w:r w:rsidRPr="00125D20">
        <w:t>.</w:t>
      </w:r>
    </w:p>
    <w:p w14:paraId="49E953E4" w14:textId="4553AC37" w:rsidR="00AC40BF" w:rsidRPr="00125D20" w:rsidRDefault="00AC40BF" w:rsidP="00AC40BF">
      <w:pPr>
        <w:pStyle w:val="Caption"/>
        <w:keepNext/>
      </w:pPr>
      <w:bookmarkStart w:id="165" w:name="_Ref100039563"/>
      <w:bookmarkStart w:id="166" w:name="_Toc100567234"/>
      <w:r w:rsidRPr="00125D20">
        <w:lastRenderedPageBreak/>
        <w:t xml:space="preserve">Figure </w:t>
      </w:r>
      <w:r w:rsidR="007B1429" w:rsidRPr="00125D20">
        <w:fldChar w:fldCharType="begin"/>
      </w:r>
      <w:r w:rsidR="007B1429" w:rsidRPr="00125D20">
        <w:instrText xml:space="preserve"> SEQ Figure \* ARABIC </w:instrText>
      </w:r>
      <w:r w:rsidR="007B1429" w:rsidRPr="00125D20">
        <w:fldChar w:fldCharType="separate"/>
      </w:r>
      <w:r w:rsidR="000959DE">
        <w:rPr>
          <w:noProof/>
        </w:rPr>
        <w:t>30</w:t>
      </w:r>
      <w:r w:rsidR="007B1429" w:rsidRPr="00125D20">
        <w:fldChar w:fldCharType="end"/>
      </w:r>
      <w:bookmarkEnd w:id="165"/>
      <w:r w:rsidRPr="00125D20">
        <w:t>: Relation between the nature of involvement of specific societal actors and groups with the novelty of the addressed issue</w:t>
      </w:r>
      <w:bookmarkEnd w:id="166"/>
    </w:p>
    <w:p w14:paraId="1744399B" w14:textId="77777777" w:rsidR="00AC40BF" w:rsidRPr="00125D20" w:rsidRDefault="00AC40BF" w:rsidP="00AC40BF">
      <w:pPr>
        <w:pStyle w:val="BodyText"/>
        <w:keepNext/>
      </w:pPr>
      <w:r w:rsidRPr="00125D20">
        <w:rPr>
          <w:noProof/>
          <w:lang w:eastAsia="de-AT"/>
        </w:rPr>
        <w:drawing>
          <wp:inline distT="0" distB="0" distL="0" distR="0" wp14:anchorId="536914C6" wp14:editId="014EC773">
            <wp:extent cx="5731510" cy="2292350"/>
            <wp:effectExtent l="0" t="0" r="0" b="635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5731510" cy="2292350"/>
                    </a:xfrm>
                    <a:prstGeom prst="rect">
                      <a:avLst/>
                    </a:prstGeom>
                  </pic:spPr>
                </pic:pic>
              </a:graphicData>
            </a:graphic>
          </wp:inline>
        </w:drawing>
      </w:r>
    </w:p>
    <w:p w14:paraId="5E85071C" w14:textId="77777777" w:rsidR="0048260F" w:rsidRPr="00125D20" w:rsidRDefault="0048260F" w:rsidP="0048260F">
      <w:pPr>
        <w:pStyle w:val="BodyText"/>
        <w:jc w:val="both"/>
      </w:pPr>
    </w:p>
    <w:p w14:paraId="176BB56F" w14:textId="43048F81" w:rsidR="0048260F" w:rsidRPr="00125D20" w:rsidRDefault="0048260F" w:rsidP="0048260F">
      <w:pPr>
        <w:pStyle w:val="BodyText"/>
        <w:jc w:val="both"/>
      </w:pPr>
      <w:r w:rsidRPr="00125D20">
        <w:fldChar w:fldCharType="begin"/>
      </w:r>
      <w:r w:rsidRPr="00125D20">
        <w:instrText xml:space="preserve"> REF _Ref100039563 \h </w:instrText>
      </w:r>
      <w:r w:rsidRPr="00125D20">
        <w:fldChar w:fldCharType="separate"/>
      </w:r>
      <w:r w:rsidR="000959DE" w:rsidRPr="00125D20">
        <w:t xml:space="preserve">Figure </w:t>
      </w:r>
      <w:r w:rsidR="000959DE">
        <w:rPr>
          <w:noProof/>
        </w:rPr>
        <w:t>30</w:t>
      </w:r>
      <w:r w:rsidRPr="00125D20">
        <w:fldChar w:fldCharType="end"/>
      </w:r>
      <w:r w:rsidRPr="00125D20">
        <w:t xml:space="preserve"> does not convey a clear picture in terms of gauging a relation between the </w:t>
      </w:r>
      <w:r w:rsidRPr="00125D20">
        <w:rPr>
          <w:i/>
          <w:iCs/>
        </w:rPr>
        <w:t>nature of involvement</w:t>
      </w:r>
      <w:r w:rsidRPr="00125D20">
        <w:t xml:space="preserve"> and the various societal groups. A statistical analysis shows</w:t>
      </w:r>
      <w:r w:rsidR="005F57F2" w:rsidRPr="00125D20">
        <w:t xml:space="preserve"> (</w:t>
      </w:r>
      <w:r w:rsidR="005577BC" w:rsidRPr="00125D20">
        <w:t>see</w:t>
      </w:r>
      <w:r w:rsidR="005F57F2" w:rsidRPr="00125D20">
        <w:t xml:space="preserve">. </w:t>
      </w:r>
      <w:r w:rsidR="005F57F2" w:rsidRPr="00125D20">
        <w:fldChar w:fldCharType="begin"/>
      </w:r>
      <w:r w:rsidR="005F57F2" w:rsidRPr="00125D20">
        <w:instrText xml:space="preserve"> REF _Ref100039862 \h </w:instrText>
      </w:r>
      <w:r w:rsidR="005F57F2" w:rsidRPr="00125D20">
        <w:fldChar w:fldCharType="separate"/>
      </w:r>
      <w:r w:rsidR="000959DE" w:rsidRPr="00125D20">
        <w:t xml:space="preserve">Table </w:t>
      </w:r>
      <w:r w:rsidR="000959DE">
        <w:rPr>
          <w:noProof/>
        </w:rPr>
        <w:t>28</w:t>
      </w:r>
      <w:r w:rsidR="005F57F2" w:rsidRPr="00125D20">
        <w:fldChar w:fldCharType="end"/>
      </w:r>
      <w:r w:rsidR="005F57F2" w:rsidRPr="00125D20">
        <w:t>)</w:t>
      </w:r>
      <w:r w:rsidRPr="00125D20">
        <w:t xml:space="preserve"> </w:t>
      </w:r>
      <w:r w:rsidR="005577BC" w:rsidRPr="00125D20">
        <w:t xml:space="preserve">that </w:t>
      </w:r>
      <w:r w:rsidRPr="00125D20">
        <w:t xml:space="preserve">the </w:t>
      </w:r>
      <w:r w:rsidR="00AC40BF" w:rsidRPr="00125D20">
        <w:rPr>
          <w:i/>
          <w:iCs/>
        </w:rPr>
        <w:t>nature of involvement</w:t>
      </w:r>
      <w:r w:rsidR="00AC40BF" w:rsidRPr="00125D20">
        <w:t xml:space="preserve"> of </w:t>
      </w:r>
      <w:r w:rsidR="00AC40BF" w:rsidRPr="00125D20">
        <w:rPr>
          <w:b/>
          <w:bCs/>
        </w:rPr>
        <w:t>citizens</w:t>
      </w:r>
      <w:r w:rsidR="00AC40BF" w:rsidRPr="00125D20">
        <w:t xml:space="preserve"> </w:t>
      </w:r>
      <w:r w:rsidRPr="00125D20">
        <w:t>has</w:t>
      </w:r>
      <w:r w:rsidR="00AC40BF" w:rsidRPr="00125D20">
        <w:t xml:space="preserve"> a statistically significant relationship with the novelty of the addressed issue (p-value &lt; 0.05)</w:t>
      </w:r>
      <w:r w:rsidRPr="00125D20">
        <w:t xml:space="preserve">. That said, </w:t>
      </w:r>
      <w:r w:rsidR="00AC40BF" w:rsidRPr="00125D20">
        <w:t xml:space="preserve">it is a </w:t>
      </w:r>
      <w:r w:rsidRPr="00125D20">
        <w:t xml:space="preserve">rather </w:t>
      </w:r>
      <w:r w:rsidR="00AC40BF" w:rsidRPr="00125D20">
        <w:t>weak positive correlation (rho</w:t>
      </w:r>
      <w:r w:rsidR="000944A3" w:rsidRPr="00125D20">
        <w:t> </w:t>
      </w:r>
      <w:r w:rsidR="00AC40BF" w:rsidRPr="00125D20">
        <w:t>≈</w:t>
      </w:r>
      <w:r w:rsidR="000944A3" w:rsidRPr="00125D20">
        <w:t> </w:t>
      </w:r>
      <w:r w:rsidR="00AC40BF" w:rsidRPr="00125D20">
        <w:t xml:space="preserve">0.3). The correlations with </w:t>
      </w:r>
      <w:r w:rsidRPr="00125D20">
        <w:t xml:space="preserve">the </w:t>
      </w:r>
      <w:r w:rsidR="00AC40BF" w:rsidRPr="00125D20">
        <w:t>other societal groups</w:t>
      </w:r>
      <w:r w:rsidRPr="00125D20">
        <w:t xml:space="preserve">, </w:t>
      </w:r>
      <w:proofErr w:type="spellStart"/>
      <w:r w:rsidRPr="00125D20">
        <w:t>i</w:t>
      </w:r>
      <w:proofErr w:type="spellEnd"/>
      <w:r w:rsidRPr="00125D20">
        <w:t xml:space="preserve">. e. </w:t>
      </w:r>
      <w:r w:rsidR="00AC40BF" w:rsidRPr="00125D20">
        <w:rPr>
          <w:b/>
          <w:bCs/>
        </w:rPr>
        <w:t>civil society organisations</w:t>
      </w:r>
      <w:r w:rsidRPr="00125D20">
        <w:t xml:space="preserve"> (incl. </w:t>
      </w:r>
      <w:r w:rsidR="00AC40BF" w:rsidRPr="00125D20">
        <w:t>NGOs</w:t>
      </w:r>
      <w:r w:rsidRPr="00125D20">
        <w:t xml:space="preserve">) and </w:t>
      </w:r>
      <w:r w:rsidR="00AC40BF" w:rsidRPr="00125D20">
        <w:rPr>
          <w:b/>
          <w:bCs/>
        </w:rPr>
        <w:t>welfare-providing and educational organisations</w:t>
      </w:r>
      <w:r w:rsidRPr="00125D20">
        <w:t>,</w:t>
      </w:r>
      <w:r w:rsidR="00AC40BF" w:rsidRPr="00125D20">
        <w:t xml:space="preserve"> are even weaker (rho</w:t>
      </w:r>
      <w:r w:rsidR="000944A3" w:rsidRPr="00125D20">
        <w:t> </w:t>
      </w:r>
      <w:r w:rsidR="00AC40BF" w:rsidRPr="00125D20">
        <w:t>&lt;</w:t>
      </w:r>
      <w:r w:rsidR="000944A3" w:rsidRPr="00125D20">
        <w:t> </w:t>
      </w:r>
      <w:r w:rsidR="00AC40BF" w:rsidRPr="00125D20">
        <w:t>0.25).</w:t>
      </w:r>
    </w:p>
    <w:p w14:paraId="2F62B8BD" w14:textId="7D84CB2F" w:rsidR="00AC40BF" w:rsidRPr="00125D20" w:rsidRDefault="00AC40BF" w:rsidP="0048260F">
      <w:pPr>
        <w:pStyle w:val="BodyText"/>
        <w:jc w:val="both"/>
      </w:pPr>
      <w:r w:rsidRPr="00125D20">
        <w:t xml:space="preserve">In this sense, </w:t>
      </w:r>
      <w:r w:rsidR="0048260F" w:rsidRPr="00125D20">
        <w:t xml:space="preserve">the </w:t>
      </w:r>
      <w:r w:rsidRPr="00125D20">
        <w:t xml:space="preserve">transdisciplinary involvement does not strongly </w:t>
      </w:r>
      <w:r w:rsidR="0048260F" w:rsidRPr="00125D20">
        <w:t>translate into addressing previously unknown issues</w:t>
      </w:r>
      <w:r w:rsidRPr="00125D20">
        <w:t>.</w:t>
      </w:r>
    </w:p>
    <w:p w14:paraId="24BD8D3C" w14:textId="77777777" w:rsidR="00AC40BF" w:rsidRPr="00125D20" w:rsidRDefault="00AC40BF" w:rsidP="00AC40BF">
      <w:pPr>
        <w:pStyle w:val="BodyText"/>
      </w:pPr>
    </w:p>
    <w:p w14:paraId="1B67187C" w14:textId="6BB02774" w:rsidR="00924786" w:rsidRPr="00125D20" w:rsidRDefault="00924786" w:rsidP="00924786">
      <w:pPr>
        <w:pStyle w:val="Caption"/>
        <w:keepNext/>
      </w:pPr>
      <w:bookmarkStart w:id="167" w:name="_Ref100039862"/>
      <w:bookmarkStart w:id="168" w:name="_Toc100567265"/>
      <w:r w:rsidRPr="00125D20">
        <w:t xml:space="preserve">Table </w:t>
      </w:r>
      <w:r w:rsidRPr="00125D20">
        <w:fldChar w:fldCharType="begin"/>
      </w:r>
      <w:r w:rsidRPr="00125D20">
        <w:instrText xml:space="preserve"> SEQ Table \* ARABIC </w:instrText>
      </w:r>
      <w:r w:rsidRPr="00125D20">
        <w:fldChar w:fldCharType="separate"/>
      </w:r>
      <w:r w:rsidR="000959DE">
        <w:rPr>
          <w:noProof/>
        </w:rPr>
        <w:t>28</w:t>
      </w:r>
      <w:r w:rsidRPr="00125D20">
        <w:fldChar w:fldCharType="end"/>
      </w:r>
      <w:bookmarkEnd w:id="167"/>
      <w:r w:rsidRPr="00125D20">
        <w:t>: Correlation matrix between the nature of involvement of specific societal actors and groups with the novelty of the addressed issue</w:t>
      </w:r>
      <w:bookmarkEnd w:id="168"/>
    </w:p>
    <w:tbl>
      <w:tblPr>
        <w:tblStyle w:val="TableGrid"/>
        <w:tblW w:w="0" w:type="auto"/>
        <w:tblLook w:val="04A0" w:firstRow="1" w:lastRow="0" w:firstColumn="1" w:lastColumn="0" w:noHBand="0" w:noVBand="1"/>
      </w:tblPr>
      <w:tblGrid>
        <w:gridCol w:w="9016"/>
      </w:tblGrid>
      <w:tr w:rsidR="00924786" w:rsidRPr="00125D20" w14:paraId="73B9AA3F" w14:textId="77777777" w:rsidTr="00924786">
        <w:tc>
          <w:tcPr>
            <w:tcW w:w="9242" w:type="dxa"/>
          </w:tcPr>
          <w:p w14:paraId="34C531E4"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Correlation: </w:t>
            </w:r>
          </w:p>
          <w:p w14:paraId="0C17CD2D"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Add. an unknown issue citizens civ. soc. org.</w:t>
            </w:r>
          </w:p>
          <w:p w14:paraId="0826E68E"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Add. an unknown issue                  1.00     0.31           0.02</w:t>
            </w:r>
          </w:p>
          <w:p w14:paraId="576799B2"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citizens                               0.31     1.00           0.37</w:t>
            </w:r>
          </w:p>
          <w:p w14:paraId="3C801FC6"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civ. soc. org.                         0.02     0.37           1.00</w:t>
            </w:r>
          </w:p>
          <w:p w14:paraId="1A4FCE2B"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welfare inst.                          0.24     0.51           0.16</w:t>
            </w:r>
          </w:p>
          <w:p w14:paraId="02A4F5EE"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welfare inst.</w:t>
            </w:r>
          </w:p>
          <w:p w14:paraId="0D7B68AE"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Add. an unknown issue          0.24</w:t>
            </w:r>
          </w:p>
          <w:p w14:paraId="526B9E0C"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citizens                       0.51</w:t>
            </w:r>
          </w:p>
          <w:p w14:paraId="059B241B"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civ. soc. org.                 0.16</w:t>
            </w:r>
          </w:p>
          <w:p w14:paraId="2BC4C8F2"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welfare inst.                  1.00</w:t>
            </w:r>
          </w:p>
          <w:p w14:paraId="375DBB0A"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p>
          <w:p w14:paraId="21DD4148"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Sample Sizes:</w:t>
            </w:r>
          </w:p>
          <w:p w14:paraId="401E280B"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Add. an unknown issue citizens civ. soc. org.</w:t>
            </w:r>
          </w:p>
          <w:p w14:paraId="5FF3135F"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Add. an unknown issue                   302       73             47</w:t>
            </w:r>
          </w:p>
          <w:p w14:paraId="0B3B1A80"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citizens                                 73       82             34</w:t>
            </w:r>
          </w:p>
          <w:p w14:paraId="7574650E"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civ. soc. org.                           47       34             51</w:t>
            </w:r>
          </w:p>
          <w:p w14:paraId="0D55D202"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welfare inst.                            61       41             23</w:t>
            </w:r>
          </w:p>
          <w:p w14:paraId="30665D63"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welfare inst.</w:t>
            </w:r>
          </w:p>
          <w:p w14:paraId="62195D74"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Add. an unknown issue            61</w:t>
            </w:r>
          </w:p>
          <w:p w14:paraId="022317B7"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citizens                         41</w:t>
            </w:r>
          </w:p>
          <w:p w14:paraId="17518287"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civ. soc. org.                   23</w:t>
            </w:r>
          </w:p>
          <w:p w14:paraId="2D092D9E"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welfare inst.                    74</w:t>
            </w:r>
          </w:p>
          <w:p w14:paraId="5427D632"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p>
          <w:p w14:paraId="1751272A"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lastRenderedPageBreak/>
              <w:t>P-Values:</w:t>
            </w:r>
          </w:p>
          <w:p w14:paraId="1F58386C"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Add. an unknown issue citizens civ. soc. org.</w:t>
            </w:r>
          </w:p>
          <w:p w14:paraId="167949A0"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Add. an unknown issue                       0.0070   0.8955        </w:t>
            </w:r>
          </w:p>
          <w:p w14:paraId="460A300E"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citizens              0.0070                         0.0294        </w:t>
            </w:r>
          </w:p>
          <w:p w14:paraId="0FE25404"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civ. soc. org.        0.8955                0.0294                 </w:t>
            </w:r>
          </w:p>
          <w:p w14:paraId="78BDE981"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welfare inst.         0.0644                0.0007   0.4541        </w:t>
            </w:r>
          </w:p>
          <w:p w14:paraId="28B3E1B7"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welfare inst.</w:t>
            </w:r>
          </w:p>
          <w:p w14:paraId="17E6FA08"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Add. an unknown issue 0.0644       </w:t>
            </w:r>
          </w:p>
          <w:p w14:paraId="1312C280"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citizens              0.0007       </w:t>
            </w:r>
          </w:p>
          <w:p w14:paraId="51BC67D0" w14:textId="77777777"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civ. soc. org.        0.4541       </w:t>
            </w:r>
          </w:p>
          <w:p w14:paraId="43E7830F" w14:textId="1CD82008" w:rsidR="00924786" w:rsidRPr="00125D20" w:rsidRDefault="00924786" w:rsidP="00924786">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welfare inst.</w:t>
            </w:r>
          </w:p>
          <w:p w14:paraId="2A519FEF" w14:textId="1871632D" w:rsidR="00F552AE" w:rsidRPr="00125D20" w:rsidRDefault="00F552AE" w:rsidP="00924786">
            <w:pPr>
              <w:pStyle w:val="HTMLPreformatted"/>
              <w:shd w:val="clear" w:color="auto" w:fill="FFFFFF"/>
              <w:wordWrap w:val="0"/>
              <w:rPr>
                <w:rStyle w:val="HTMLCode"/>
                <w:rFonts w:eastAsiaTheme="majorEastAsia"/>
                <w:color w:val="333333"/>
                <w:sz w:val="18"/>
                <w:szCs w:val="18"/>
              </w:rPr>
            </w:pPr>
          </w:p>
          <w:p w14:paraId="50F67689" w14:textId="6686BC8F" w:rsidR="00F552AE" w:rsidRPr="00125D20" w:rsidRDefault="00F552AE" w:rsidP="00F552AE">
            <w:pPr>
              <w:pStyle w:val="HTMLPreformatted"/>
              <w:shd w:val="clear" w:color="auto" w:fill="FFFFFF"/>
              <w:wordWrap w:val="0"/>
              <w:spacing w:after="150"/>
              <w:rPr>
                <w:rStyle w:val="HTMLCode"/>
                <w:rFonts w:eastAsiaTheme="majorEastAsia"/>
                <w:color w:val="333333"/>
                <w:sz w:val="18"/>
                <w:szCs w:val="18"/>
              </w:rPr>
            </w:pPr>
            <w:r w:rsidRPr="00125D20">
              <w:rPr>
                <w:rStyle w:val="HTMLCode"/>
                <w:rFonts w:eastAsiaTheme="majorEastAsia"/>
                <w:b/>
                <w:bCs/>
                <w:color w:val="333333"/>
                <w:sz w:val="18"/>
                <w:szCs w:val="18"/>
              </w:rPr>
              <w:t>RESULT</w:t>
            </w:r>
          </w:p>
          <w:p w14:paraId="239BB0E4" w14:textId="5264F8C8" w:rsidR="00924786" w:rsidRPr="00125D20" w:rsidRDefault="00924786" w:rsidP="00924786">
            <w:pPr>
              <w:pStyle w:val="HTMLPreformatted"/>
              <w:numPr>
                <w:ilvl w:val="0"/>
                <w:numId w:val="17"/>
              </w:numPr>
              <w:shd w:val="clear" w:color="auto" w:fill="FFFFFF"/>
              <w:wordWrap w:val="0"/>
              <w:spacing w:after="150"/>
              <w:rPr>
                <w:rFonts w:eastAsiaTheme="majorEastAsia"/>
                <w:color w:val="333333"/>
                <w:sz w:val="18"/>
                <w:szCs w:val="18"/>
              </w:rPr>
            </w:pPr>
            <w:r w:rsidRPr="00125D20">
              <w:rPr>
                <w:sz w:val="18"/>
                <w:szCs w:val="18"/>
              </w:rPr>
              <w:t>H</w:t>
            </w:r>
            <w:r w:rsidR="005577BC" w:rsidRPr="00125D20">
              <w:rPr>
                <w:sz w:val="18"/>
                <w:szCs w:val="18"/>
                <w:vertAlign w:val="subscript"/>
              </w:rPr>
              <w:t>6</w:t>
            </w:r>
            <w:r w:rsidRPr="00125D20">
              <w:rPr>
                <w:sz w:val="18"/>
                <w:szCs w:val="18"/>
                <w:vertAlign w:val="subscript"/>
              </w:rPr>
              <w:t>.2</w:t>
            </w:r>
            <w:r w:rsidRPr="00125D20">
              <w:rPr>
                <w:sz w:val="18"/>
                <w:szCs w:val="18"/>
              </w:rPr>
              <w:t xml:space="preserve">: </w:t>
            </w:r>
            <w:r w:rsidR="007E1F5D" w:rsidRPr="00125D20">
              <w:rPr>
                <w:sz w:val="18"/>
                <w:szCs w:val="18"/>
              </w:rPr>
              <w:t>t</w:t>
            </w:r>
            <w:r w:rsidRPr="00125D20">
              <w:rPr>
                <w:sz w:val="18"/>
                <w:szCs w:val="18"/>
              </w:rPr>
              <w:t>he novelty of the addressed issue has a significant relationship</w:t>
            </w:r>
            <w:r w:rsidR="000944A3" w:rsidRPr="00125D20">
              <w:rPr>
                <w:sz w:val="18"/>
                <w:szCs w:val="18"/>
              </w:rPr>
              <w:br/>
            </w:r>
            <w:r w:rsidRPr="00125D20">
              <w:rPr>
                <w:sz w:val="18"/>
                <w:szCs w:val="18"/>
              </w:rPr>
              <w:t>only with the involvement of the citizens (p &lt; 0.05</w:t>
            </w:r>
            <w:r w:rsidR="007E1F5D" w:rsidRPr="00125D20">
              <w:rPr>
                <w:sz w:val="18"/>
                <w:szCs w:val="18"/>
              </w:rPr>
              <w:t>)</w:t>
            </w:r>
            <w:r w:rsidRPr="00125D20">
              <w:rPr>
                <w:rFonts w:eastAsiaTheme="majorEastAsia"/>
                <w:sz w:val="18"/>
                <w:szCs w:val="18"/>
              </w:rPr>
              <w:t xml:space="preserve">. However, the </w:t>
            </w:r>
            <w:proofErr w:type="spellStart"/>
            <w:r w:rsidRPr="00125D20">
              <w:rPr>
                <w:rFonts w:eastAsiaTheme="majorEastAsia"/>
                <w:sz w:val="18"/>
                <w:szCs w:val="18"/>
              </w:rPr>
              <w:t>cor</w:t>
            </w:r>
            <w:r w:rsidR="000944A3" w:rsidRPr="00125D20">
              <w:rPr>
                <w:rFonts w:eastAsiaTheme="majorEastAsia"/>
                <w:sz w:val="18"/>
                <w:szCs w:val="18"/>
              </w:rPr>
              <w:softHyphen/>
            </w:r>
            <w:proofErr w:type="spellEnd"/>
            <w:r w:rsidR="000944A3" w:rsidRPr="00125D20">
              <w:rPr>
                <w:rFonts w:eastAsiaTheme="majorEastAsia"/>
                <w:sz w:val="18"/>
                <w:szCs w:val="18"/>
              </w:rPr>
              <w:br/>
            </w:r>
            <w:r w:rsidRPr="00125D20">
              <w:rPr>
                <w:rFonts w:eastAsiaTheme="majorEastAsia"/>
                <w:sz w:val="18"/>
                <w:szCs w:val="18"/>
              </w:rPr>
              <w:t>r</w:t>
            </w:r>
            <w:r w:rsidR="007E1F5D" w:rsidRPr="00125D20">
              <w:rPr>
                <w:rFonts w:eastAsiaTheme="majorEastAsia"/>
                <w:sz w:val="18"/>
                <w:szCs w:val="18"/>
              </w:rPr>
              <w:t>elation</w:t>
            </w:r>
            <w:r w:rsidRPr="00125D20">
              <w:rPr>
                <w:rFonts w:eastAsiaTheme="majorEastAsia"/>
                <w:sz w:val="18"/>
                <w:szCs w:val="18"/>
              </w:rPr>
              <w:t xml:space="preserve"> coeff</w:t>
            </w:r>
            <w:r w:rsidR="007E1F5D" w:rsidRPr="00125D20">
              <w:rPr>
                <w:rFonts w:eastAsiaTheme="majorEastAsia"/>
                <w:sz w:val="18"/>
                <w:szCs w:val="18"/>
              </w:rPr>
              <w:t xml:space="preserve">icient </w:t>
            </w:r>
            <w:r w:rsidRPr="00125D20">
              <w:rPr>
                <w:rFonts w:eastAsiaTheme="majorEastAsia"/>
                <w:sz w:val="18"/>
                <w:szCs w:val="18"/>
              </w:rPr>
              <w:t>is 0.31</w:t>
            </w:r>
            <w:r w:rsidR="007E1F5D" w:rsidRPr="00125D20">
              <w:rPr>
                <w:rFonts w:eastAsiaTheme="majorEastAsia"/>
                <w:sz w:val="18"/>
                <w:szCs w:val="18"/>
              </w:rPr>
              <w:t xml:space="preserve"> and thus fairly modest</w:t>
            </w:r>
            <w:r w:rsidRPr="00125D20">
              <w:rPr>
                <w:rFonts w:eastAsiaTheme="majorEastAsia"/>
                <w:sz w:val="18"/>
                <w:szCs w:val="18"/>
              </w:rPr>
              <w:t>.</w:t>
            </w:r>
          </w:p>
          <w:p w14:paraId="0AD3A04F" w14:textId="77777777" w:rsidR="00924786" w:rsidRPr="00125D20" w:rsidRDefault="00924786" w:rsidP="00AC40BF">
            <w:pPr>
              <w:pStyle w:val="BodyText"/>
            </w:pPr>
          </w:p>
        </w:tc>
      </w:tr>
    </w:tbl>
    <w:p w14:paraId="34A5E241" w14:textId="77777777" w:rsidR="00AC40BF" w:rsidRPr="00125D20" w:rsidRDefault="00AC40BF" w:rsidP="00AC40BF">
      <w:pPr>
        <w:pStyle w:val="BodyText"/>
      </w:pPr>
    </w:p>
    <w:p w14:paraId="5AE5A550" w14:textId="77777777" w:rsidR="00AC40BF" w:rsidRPr="00125D20" w:rsidRDefault="00AC40BF" w:rsidP="00AC40BF">
      <w:pPr>
        <w:pStyle w:val="BodyText"/>
      </w:pPr>
    </w:p>
    <w:p w14:paraId="3703D5C4" w14:textId="5591BDF2" w:rsidR="00AC40BF" w:rsidRPr="00125D20" w:rsidRDefault="00AC40BF" w:rsidP="00041E58">
      <w:pPr>
        <w:pStyle w:val="BodyText"/>
        <w:jc w:val="both"/>
      </w:pPr>
      <w:r w:rsidRPr="00125D20">
        <w:t>Another expectation from stronger forms of participatory involvement is to develop wider impact</w:t>
      </w:r>
      <w:r w:rsidR="00041E58" w:rsidRPr="00125D20">
        <w:t>s</w:t>
      </w:r>
      <w:r w:rsidRPr="00125D20">
        <w:t xml:space="preserve"> and scalable solutions</w:t>
      </w:r>
      <w:r w:rsidRPr="00125D20">
        <w:rPr>
          <w:rStyle w:val="FootnoteReference"/>
        </w:rPr>
        <w:footnoteReference w:id="29"/>
      </w:r>
      <w:r w:rsidRPr="00125D20">
        <w:t>. The central involvement of the citizens in the study should allow the creation of more widely applicable results and increased impact</w:t>
      </w:r>
      <w:r w:rsidR="00041E58" w:rsidRPr="00125D20">
        <w:t>s</w:t>
      </w:r>
      <w:r w:rsidRPr="00125D20">
        <w:t xml:space="preserve"> for the involved individuals. In this sense, we </w:t>
      </w:r>
      <w:r w:rsidR="00041E58" w:rsidRPr="00125D20">
        <w:t>expect that</w:t>
      </w:r>
    </w:p>
    <w:p w14:paraId="292C82AB" w14:textId="7AFE5AC7" w:rsidR="00AC40BF" w:rsidRPr="00125D20" w:rsidRDefault="00AC40BF" w:rsidP="00AC40BF">
      <w:pPr>
        <w:pStyle w:val="BodyText"/>
        <w:numPr>
          <w:ilvl w:val="0"/>
          <w:numId w:val="2"/>
        </w:numPr>
      </w:pPr>
      <w:r w:rsidRPr="00125D20">
        <w:t>H</w:t>
      </w:r>
      <w:r w:rsidR="004C2A03" w:rsidRPr="00125D20">
        <w:rPr>
          <w:vertAlign w:val="subscript"/>
        </w:rPr>
        <w:t>6</w:t>
      </w:r>
      <w:r w:rsidRPr="00125D20">
        <w:rPr>
          <w:vertAlign w:val="subscript"/>
        </w:rPr>
        <w:t>.3</w:t>
      </w:r>
      <w:r w:rsidRPr="00125D20">
        <w:t xml:space="preserve">: </w:t>
      </w:r>
      <w:r w:rsidR="00041E58" w:rsidRPr="00125D20">
        <w:t>the</w:t>
      </w:r>
      <w:r w:rsidRPr="00125D20">
        <w:t xml:space="preserve"> </w:t>
      </w:r>
      <w:r w:rsidRPr="00125D20">
        <w:rPr>
          <w:i/>
          <w:iCs/>
        </w:rPr>
        <w:t>more</w:t>
      </w:r>
      <w:r w:rsidRPr="00125D20">
        <w:t xml:space="preserve"> </w:t>
      </w:r>
      <w:r w:rsidRPr="00125D20">
        <w:rPr>
          <w:i/>
          <w:iCs/>
        </w:rPr>
        <w:t xml:space="preserve">central </w:t>
      </w:r>
      <w:r w:rsidR="00041E58" w:rsidRPr="00125D20">
        <w:rPr>
          <w:i/>
          <w:iCs/>
        </w:rPr>
        <w:t xml:space="preserve">the </w:t>
      </w:r>
      <w:r w:rsidRPr="00125D20">
        <w:rPr>
          <w:i/>
          <w:iCs/>
        </w:rPr>
        <w:t>involvement of individual citizens</w:t>
      </w:r>
      <w:r w:rsidR="00041E58" w:rsidRPr="00125D20">
        <w:t xml:space="preserve"> is, the</w:t>
      </w:r>
    </w:p>
    <w:p w14:paraId="2B9D9205" w14:textId="77777777" w:rsidR="00AC40BF" w:rsidRPr="00125D20" w:rsidRDefault="00AC40BF" w:rsidP="00AC40BF">
      <w:pPr>
        <w:pStyle w:val="BodyText"/>
        <w:numPr>
          <w:ilvl w:val="1"/>
          <w:numId w:val="2"/>
        </w:numPr>
      </w:pPr>
      <w:r w:rsidRPr="00125D20">
        <w:t>higher scalability of the results</w:t>
      </w:r>
      <w:r w:rsidRPr="00125D20">
        <w:rPr>
          <w:rStyle w:val="FootnoteReference"/>
        </w:rPr>
        <w:footnoteReference w:id="30"/>
      </w:r>
      <w:r w:rsidRPr="00125D20">
        <w:t>,</w:t>
      </w:r>
    </w:p>
    <w:p w14:paraId="56F7909F" w14:textId="4DF550E4" w:rsidR="00AC40BF" w:rsidRPr="00125D20" w:rsidRDefault="00041E58" w:rsidP="00AC40BF">
      <w:pPr>
        <w:pStyle w:val="BodyText"/>
        <w:numPr>
          <w:ilvl w:val="1"/>
          <w:numId w:val="2"/>
        </w:numPr>
      </w:pPr>
      <w:r w:rsidRPr="00125D20">
        <w:t>the more</w:t>
      </w:r>
      <w:r w:rsidR="000944A3" w:rsidRPr="00125D20">
        <w:t xml:space="preserve"> often</w:t>
      </w:r>
      <w:r w:rsidRPr="00125D20">
        <w:t xml:space="preserve"> </w:t>
      </w:r>
      <w:r w:rsidRPr="00125D20">
        <w:rPr>
          <w:i/>
          <w:iCs/>
        </w:rPr>
        <w:t>deeper</w:t>
      </w:r>
      <w:r w:rsidR="00AC40BF" w:rsidRPr="00125D20">
        <w:rPr>
          <w:i/>
          <w:iCs/>
        </w:rPr>
        <w:t>/better understanding of a specific social issue</w:t>
      </w:r>
      <w:r w:rsidRPr="00125D20">
        <w:t xml:space="preserve"> are </w:t>
      </w:r>
      <w:r w:rsidR="000944A3" w:rsidRPr="00125D20">
        <w:t xml:space="preserve">being </w:t>
      </w:r>
      <w:r w:rsidRPr="00125D20">
        <w:t>generated</w:t>
      </w:r>
      <w:r w:rsidR="00AC40BF" w:rsidRPr="00125D20">
        <w:t>,</w:t>
      </w:r>
      <w:r w:rsidRPr="00125D20">
        <w:t xml:space="preserve"> and</w:t>
      </w:r>
    </w:p>
    <w:p w14:paraId="7274168D" w14:textId="760EF454" w:rsidR="00AC40BF" w:rsidRPr="00125D20" w:rsidRDefault="00041E58" w:rsidP="00AC40BF">
      <w:pPr>
        <w:pStyle w:val="BodyText"/>
        <w:numPr>
          <w:ilvl w:val="1"/>
          <w:numId w:val="2"/>
        </w:numPr>
      </w:pPr>
      <w:r w:rsidRPr="00125D20">
        <w:t xml:space="preserve">the </w:t>
      </w:r>
      <w:r w:rsidR="00AC40BF" w:rsidRPr="00125D20">
        <w:t xml:space="preserve">higher </w:t>
      </w:r>
      <w:r w:rsidRPr="00125D20">
        <w:t xml:space="preserve">the </w:t>
      </w:r>
      <w:r w:rsidR="00AC40BF" w:rsidRPr="00125D20">
        <w:t>emancipatory impact of the study on participating groups</w:t>
      </w:r>
      <w:r w:rsidRPr="00125D20">
        <w:t xml:space="preserve"> are</w:t>
      </w:r>
      <w:r w:rsidR="00AC40BF" w:rsidRPr="00125D20">
        <w:t>.</w:t>
      </w:r>
    </w:p>
    <w:p w14:paraId="6A92038D" w14:textId="6CDBEB3C" w:rsidR="00AC40BF" w:rsidRPr="00125D20" w:rsidRDefault="00AC40BF" w:rsidP="00AC40BF">
      <w:pPr>
        <w:pStyle w:val="Caption"/>
        <w:keepNext/>
      </w:pPr>
      <w:bookmarkStart w:id="169" w:name="_Ref100040290"/>
      <w:bookmarkStart w:id="170" w:name="_Toc100567235"/>
      <w:r w:rsidRPr="00125D20">
        <w:lastRenderedPageBreak/>
        <w:t xml:space="preserve">Figure </w:t>
      </w:r>
      <w:r w:rsidR="007B1429" w:rsidRPr="00125D20">
        <w:fldChar w:fldCharType="begin"/>
      </w:r>
      <w:r w:rsidR="007B1429" w:rsidRPr="00125D20">
        <w:instrText xml:space="preserve"> SEQ Figure \* ARABIC </w:instrText>
      </w:r>
      <w:r w:rsidR="007B1429" w:rsidRPr="00125D20">
        <w:fldChar w:fldCharType="separate"/>
      </w:r>
      <w:r w:rsidR="000959DE">
        <w:rPr>
          <w:noProof/>
        </w:rPr>
        <w:t>31</w:t>
      </w:r>
      <w:r w:rsidR="007B1429" w:rsidRPr="00125D20">
        <w:fldChar w:fldCharType="end"/>
      </w:r>
      <w:bookmarkEnd w:id="169"/>
      <w:r w:rsidRPr="00125D20">
        <w:t>: Relation between citizens' level of involvement and selected outcome variables</w:t>
      </w:r>
      <w:bookmarkEnd w:id="170"/>
    </w:p>
    <w:p w14:paraId="7E9F1A73" w14:textId="77777777" w:rsidR="00AC40BF" w:rsidRPr="00125D20" w:rsidRDefault="00AC40BF" w:rsidP="00AC40BF">
      <w:pPr>
        <w:pStyle w:val="BodyText"/>
        <w:keepNext/>
      </w:pPr>
      <w:r w:rsidRPr="00125D20">
        <w:rPr>
          <w:noProof/>
          <w:lang w:eastAsia="de-AT"/>
        </w:rPr>
        <w:drawing>
          <wp:inline distT="0" distB="0" distL="0" distR="0" wp14:anchorId="3C129B8E" wp14:editId="30E676B8">
            <wp:extent cx="5731510" cy="2292350"/>
            <wp:effectExtent l="0" t="0" r="0" b="6350"/>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5731510" cy="2292350"/>
                    </a:xfrm>
                    <a:prstGeom prst="rect">
                      <a:avLst/>
                    </a:prstGeom>
                  </pic:spPr>
                </pic:pic>
              </a:graphicData>
            </a:graphic>
          </wp:inline>
        </w:drawing>
      </w:r>
    </w:p>
    <w:p w14:paraId="763F3ADE" w14:textId="1FF715C4" w:rsidR="00041E58" w:rsidRPr="00125D20" w:rsidRDefault="00041E58" w:rsidP="00AC40BF">
      <w:pPr>
        <w:pStyle w:val="BodyText"/>
      </w:pPr>
    </w:p>
    <w:p w14:paraId="2361EA1F" w14:textId="02B8A69F" w:rsidR="00C9736E" w:rsidRPr="00125D20" w:rsidRDefault="00C9736E" w:rsidP="00C9736E">
      <w:pPr>
        <w:pStyle w:val="BodyText"/>
        <w:jc w:val="both"/>
      </w:pPr>
      <w:r w:rsidRPr="00125D20">
        <w:t xml:space="preserve">From </w:t>
      </w:r>
      <w:r w:rsidRPr="00125D20">
        <w:fldChar w:fldCharType="begin"/>
      </w:r>
      <w:r w:rsidRPr="00125D20">
        <w:instrText xml:space="preserve"> REF _Ref100040290 \h </w:instrText>
      </w:r>
      <w:r w:rsidRPr="00125D20">
        <w:fldChar w:fldCharType="separate"/>
      </w:r>
      <w:r w:rsidR="000959DE" w:rsidRPr="00125D20">
        <w:t xml:space="preserve">Figure </w:t>
      </w:r>
      <w:r w:rsidR="000959DE">
        <w:rPr>
          <w:noProof/>
        </w:rPr>
        <w:t>31</w:t>
      </w:r>
      <w:r w:rsidRPr="00125D20">
        <w:fldChar w:fldCharType="end"/>
      </w:r>
      <w:r w:rsidRPr="00125D20">
        <w:t xml:space="preserve">, we can partly derive that there is a relationship between the level of involvement of citizens and the generated results, especially for scalability. Indeed, as the statistical analysis shows (cf. </w:t>
      </w:r>
      <w:r w:rsidRPr="00125D20">
        <w:fldChar w:fldCharType="begin"/>
      </w:r>
      <w:r w:rsidRPr="00125D20">
        <w:instrText xml:space="preserve"> REF _Ref100040438 \h </w:instrText>
      </w:r>
      <w:r w:rsidRPr="00125D20">
        <w:fldChar w:fldCharType="separate"/>
      </w:r>
      <w:r w:rsidR="000959DE" w:rsidRPr="00125D20">
        <w:t xml:space="preserve">Table </w:t>
      </w:r>
      <w:r w:rsidR="000959DE">
        <w:rPr>
          <w:noProof/>
        </w:rPr>
        <w:t>29</w:t>
      </w:r>
      <w:r w:rsidRPr="00125D20">
        <w:fldChar w:fldCharType="end"/>
      </w:r>
      <w:r w:rsidRPr="00125D20">
        <w:t>), s</w:t>
      </w:r>
      <w:r w:rsidR="00AC40BF" w:rsidRPr="00125D20">
        <w:t xml:space="preserve">calability seems to be rated slightly higher in research projects </w:t>
      </w:r>
      <w:r w:rsidR="00E36B15" w:rsidRPr="00125D20">
        <w:t xml:space="preserve">where citizens were involved </w:t>
      </w:r>
      <w:r w:rsidR="00AC40BF" w:rsidRPr="00125D20">
        <w:t>central</w:t>
      </w:r>
      <w:r w:rsidR="00E36B15" w:rsidRPr="00125D20">
        <w:t>ly</w:t>
      </w:r>
      <w:r w:rsidR="00AC40BF" w:rsidRPr="00125D20">
        <w:t xml:space="preserve"> (rho ≈ 0.35, p-value &lt; 0.05).</w:t>
      </w:r>
    </w:p>
    <w:p w14:paraId="0383D6AF" w14:textId="7ABA908B" w:rsidR="00C9736E" w:rsidRPr="00125D20" w:rsidRDefault="00AC40BF" w:rsidP="00C9736E">
      <w:pPr>
        <w:pStyle w:val="BodyText"/>
        <w:jc w:val="both"/>
      </w:pPr>
      <w:r w:rsidRPr="00125D20">
        <w:rPr>
          <w:i/>
          <w:iCs/>
        </w:rPr>
        <w:t>Generating a better/deeper understanding</w:t>
      </w:r>
      <w:r w:rsidRPr="00125D20">
        <w:t xml:space="preserve"> as well as </w:t>
      </w:r>
      <w:r w:rsidRPr="00125D20">
        <w:rPr>
          <w:i/>
          <w:iCs/>
        </w:rPr>
        <w:t>emancipatory</w:t>
      </w:r>
      <w:r w:rsidRPr="00125D20">
        <w:t xml:space="preserve"> impact on the involved societal groups seem to be correlating relatively higher (rho &gt; 0.45, p-value &lt; 0.05 each).</w:t>
      </w:r>
    </w:p>
    <w:p w14:paraId="29FDEC5E" w14:textId="06DEDA00" w:rsidR="00AC40BF" w:rsidRPr="00125D20" w:rsidRDefault="00C9736E" w:rsidP="00FA2B2B">
      <w:pPr>
        <w:pStyle w:val="BodyText"/>
        <w:jc w:val="both"/>
      </w:pPr>
      <w:r w:rsidRPr="00125D20">
        <w:t>Hence, we can say that h</w:t>
      </w:r>
      <w:r w:rsidR="00AC40BF" w:rsidRPr="00125D20">
        <w:t xml:space="preserve">igher levels of </w:t>
      </w:r>
      <w:r w:rsidR="00AC40BF" w:rsidRPr="00125D20">
        <w:rPr>
          <w:i/>
          <w:iCs/>
        </w:rPr>
        <w:t>transdisciplinary involvement of the citizens</w:t>
      </w:r>
      <w:r w:rsidR="00AC40BF" w:rsidRPr="00125D20">
        <w:t xml:space="preserve"> have a statistically significant relationship with the </w:t>
      </w:r>
      <w:r w:rsidR="00AC40BF" w:rsidRPr="00125D20">
        <w:rPr>
          <w:i/>
          <w:iCs/>
        </w:rPr>
        <w:t>scalability of results</w:t>
      </w:r>
      <w:r w:rsidR="00AC40BF" w:rsidRPr="00125D20">
        <w:t xml:space="preserve">, </w:t>
      </w:r>
      <w:r w:rsidR="00E36B15" w:rsidRPr="00125D20">
        <w:t xml:space="preserve">a </w:t>
      </w:r>
      <w:r w:rsidR="00AC40BF" w:rsidRPr="00125D20">
        <w:rPr>
          <w:i/>
          <w:iCs/>
        </w:rPr>
        <w:t>deeper/better understanding of the studied issue</w:t>
      </w:r>
      <w:r w:rsidR="00AC40BF" w:rsidRPr="00125D20">
        <w:t xml:space="preserve">, and the </w:t>
      </w:r>
      <w:r w:rsidR="00AC40BF" w:rsidRPr="00125D20">
        <w:rPr>
          <w:i/>
          <w:iCs/>
        </w:rPr>
        <w:t>emancipatory impact</w:t>
      </w:r>
      <w:r w:rsidR="00AC40BF" w:rsidRPr="00125D20">
        <w:t xml:space="preserve"> on the participating societal actors.</w:t>
      </w:r>
    </w:p>
    <w:p w14:paraId="6740A131" w14:textId="5EC99BE8" w:rsidR="00FC2092" w:rsidRPr="00125D20" w:rsidRDefault="00FC2092" w:rsidP="00FC2092">
      <w:pPr>
        <w:pStyle w:val="Caption"/>
        <w:keepNext/>
      </w:pPr>
      <w:bookmarkStart w:id="171" w:name="_Ref100040438"/>
      <w:bookmarkStart w:id="172" w:name="_Toc100567266"/>
      <w:r w:rsidRPr="00125D20">
        <w:t xml:space="preserve">Table </w:t>
      </w:r>
      <w:r w:rsidRPr="00125D20">
        <w:fldChar w:fldCharType="begin"/>
      </w:r>
      <w:r w:rsidRPr="00125D20">
        <w:instrText xml:space="preserve"> SEQ Table \* ARABIC </w:instrText>
      </w:r>
      <w:r w:rsidRPr="00125D20">
        <w:fldChar w:fldCharType="separate"/>
      </w:r>
      <w:r w:rsidR="000959DE">
        <w:rPr>
          <w:noProof/>
        </w:rPr>
        <w:t>29</w:t>
      </w:r>
      <w:r w:rsidRPr="00125D20">
        <w:fldChar w:fldCharType="end"/>
      </w:r>
      <w:bookmarkEnd w:id="171"/>
      <w:r w:rsidRPr="00125D20">
        <w:t>: Correlation matrix between citizens' level of involvement and selected outcome variables</w:t>
      </w:r>
      <w:bookmarkEnd w:id="172"/>
    </w:p>
    <w:tbl>
      <w:tblPr>
        <w:tblStyle w:val="TableGrid"/>
        <w:tblW w:w="0" w:type="auto"/>
        <w:tblLook w:val="04A0" w:firstRow="1" w:lastRow="0" w:firstColumn="1" w:lastColumn="0" w:noHBand="0" w:noVBand="1"/>
      </w:tblPr>
      <w:tblGrid>
        <w:gridCol w:w="9016"/>
      </w:tblGrid>
      <w:tr w:rsidR="00FC2092" w:rsidRPr="00125D20" w14:paraId="5999DA9A" w14:textId="77777777" w:rsidTr="00FC2092">
        <w:tc>
          <w:tcPr>
            <w:tcW w:w="9242" w:type="dxa"/>
          </w:tcPr>
          <w:p w14:paraId="7E643BF4"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Inv. of citizens Scalability Gen. understanding</w:t>
            </w:r>
          </w:p>
          <w:p w14:paraId="665D0310"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Inv. of citizens               1.00        0.33               0.39</w:t>
            </w:r>
          </w:p>
          <w:p w14:paraId="194B6DBB"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Scalability                    0.33        1.00               0.35</w:t>
            </w:r>
          </w:p>
          <w:p w14:paraId="7DBD6E81"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Gen. understanding             0.39        0.35               1.00</w:t>
            </w:r>
          </w:p>
          <w:p w14:paraId="67454751"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proofErr w:type="spellStart"/>
            <w:r w:rsidRPr="00125D20">
              <w:rPr>
                <w:rStyle w:val="HTMLCode"/>
                <w:rFonts w:eastAsiaTheme="majorEastAsia"/>
                <w:color w:val="333333"/>
                <w:sz w:val="18"/>
                <w:szCs w:val="18"/>
              </w:rPr>
              <w:t>Emancip</w:t>
            </w:r>
            <w:proofErr w:type="spellEnd"/>
            <w:r w:rsidRPr="00125D20">
              <w:rPr>
                <w:rStyle w:val="HTMLCode"/>
                <w:rFonts w:eastAsiaTheme="majorEastAsia"/>
                <w:color w:val="333333"/>
                <w:sz w:val="18"/>
                <w:szCs w:val="18"/>
              </w:rPr>
              <w:t>. impact                0.43        0.41               0.65</w:t>
            </w:r>
          </w:p>
          <w:p w14:paraId="67CDE363"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w:t>
            </w:r>
            <w:proofErr w:type="spellStart"/>
            <w:r w:rsidRPr="00125D20">
              <w:rPr>
                <w:rStyle w:val="HTMLCode"/>
                <w:rFonts w:eastAsiaTheme="majorEastAsia"/>
                <w:color w:val="333333"/>
                <w:sz w:val="18"/>
                <w:szCs w:val="18"/>
              </w:rPr>
              <w:t>Emancip</w:t>
            </w:r>
            <w:proofErr w:type="spellEnd"/>
            <w:r w:rsidRPr="00125D20">
              <w:rPr>
                <w:rStyle w:val="HTMLCode"/>
                <w:rFonts w:eastAsiaTheme="majorEastAsia"/>
                <w:color w:val="333333"/>
                <w:sz w:val="18"/>
                <w:szCs w:val="18"/>
              </w:rPr>
              <w:t>. impact</w:t>
            </w:r>
          </w:p>
          <w:p w14:paraId="60993B8F"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Inv. of citizens              0.43</w:t>
            </w:r>
          </w:p>
          <w:p w14:paraId="718EBAAF"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Scalability                   0.41</w:t>
            </w:r>
          </w:p>
          <w:p w14:paraId="0B9CAE55"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Gen. understanding            0.65</w:t>
            </w:r>
          </w:p>
          <w:p w14:paraId="14D8B5F1"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proofErr w:type="spellStart"/>
            <w:r w:rsidRPr="00125D20">
              <w:rPr>
                <w:rStyle w:val="HTMLCode"/>
                <w:rFonts w:eastAsiaTheme="majorEastAsia"/>
                <w:color w:val="333333"/>
                <w:sz w:val="18"/>
                <w:szCs w:val="18"/>
              </w:rPr>
              <w:t>Emancip</w:t>
            </w:r>
            <w:proofErr w:type="spellEnd"/>
            <w:r w:rsidRPr="00125D20">
              <w:rPr>
                <w:rStyle w:val="HTMLCode"/>
                <w:rFonts w:eastAsiaTheme="majorEastAsia"/>
                <w:color w:val="333333"/>
                <w:sz w:val="18"/>
                <w:szCs w:val="18"/>
              </w:rPr>
              <w:t>. impact               1.00</w:t>
            </w:r>
          </w:p>
          <w:p w14:paraId="58C8A7D4"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p>
          <w:p w14:paraId="24DB6295"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n</w:t>
            </w:r>
          </w:p>
          <w:p w14:paraId="0F61BD8E"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Inv. of citizens Scalability Gen. understanding</w:t>
            </w:r>
          </w:p>
          <w:p w14:paraId="33B1B8BE"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Inv. of citizens                353         118                279</w:t>
            </w:r>
          </w:p>
          <w:p w14:paraId="440927CA"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Scalability                     118         121                114</w:t>
            </w:r>
          </w:p>
          <w:p w14:paraId="2E485743"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Gen. understanding              279         114                286</w:t>
            </w:r>
          </w:p>
          <w:p w14:paraId="284867E1"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proofErr w:type="spellStart"/>
            <w:r w:rsidRPr="00125D20">
              <w:rPr>
                <w:rStyle w:val="HTMLCode"/>
                <w:rFonts w:eastAsiaTheme="majorEastAsia"/>
                <w:color w:val="333333"/>
                <w:sz w:val="18"/>
                <w:szCs w:val="18"/>
              </w:rPr>
              <w:t>Emancip</w:t>
            </w:r>
            <w:proofErr w:type="spellEnd"/>
            <w:r w:rsidRPr="00125D20">
              <w:rPr>
                <w:rStyle w:val="HTMLCode"/>
                <w:rFonts w:eastAsiaTheme="majorEastAsia"/>
                <w:color w:val="333333"/>
                <w:sz w:val="18"/>
                <w:szCs w:val="18"/>
              </w:rPr>
              <w:t>. impact                 267         115                266</w:t>
            </w:r>
          </w:p>
          <w:p w14:paraId="7CC5E19A"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w:t>
            </w:r>
            <w:proofErr w:type="spellStart"/>
            <w:r w:rsidRPr="00125D20">
              <w:rPr>
                <w:rStyle w:val="HTMLCode"/>
                <w:rFonts w:eastAsiaTheme="majorEastAsia"/>
                <w:color w:val="333333"/>
                <w:sz w:val="18"/>
                <w:szCs w:val="18"/>
              </w:rPr>
              <w:t>Emancip</w:t>
            </w:r>
            <w:proofErr w:type="spellEnd"/>
            <w:r w:rsidRPr="00125D20">
              <w:rPr>
                <w:rStyle w:val="HTMLCode"/>
                <w:rFonts w:eastAsiaTheme="majorEastAsia"/>
                <w:color w:val="333333"/>
                <w:sz w:val="18"/>
                <w:szCs w:val="18"/>
              </w:rPr>
              <w:t>. impact</w:t>
            </w:r>
          </w:p>
          <w:p w14:paraId="4E6CB9FF"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Inv. of citizens               267</w:t>
            </w:r>
          </w:p>
          <w:p w14:paraId="3C283897"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Scalability                    115</w:t>
            </w:r>
          </w:p>
          <w:p w14:paraId="6E0FC13C"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Gen. understanding             266</w:t>
            </w:r>
          </w:p>
          <w:p w14:paraId="6D750677"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proofErr w:type="spellStart"/>
            <w:r w:rsidRPr="00125D20">
              <w:rPr>
                <w:rStyle w:val="HTMLCode"/>
                <w:rFonts w:eastAsiaTheme="majorEastAsia"/>
                <w:color w:val="333333"/>
                <w:sz w:val="18"/>
                <w:szCs w:val="18"/>
              </w:rPr>
              <w:t>Emancip</w:t>
            </w:r>
            <w:proofErr w:type="spellEnd"/>
            <w:r w:rsidRPr="00125D20">
              <w:rPr>
                <w:rStyle w:val="HTMLCode"/>
                <w:rFonts w:eastAsiaTheme="majorEastAsia"/>
                <w:color w:val="333333"/>
                <w:sz w:val="18"/>
                <w:szCs w:val="18"/>
              </w:rPr>
              <w:t>. impact                273</w:t>
            </w:r>
          </w:p>
          <w:p w14:paraId="3D86042F"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p>
          <w:p w14:paraId="595B49C7"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P</w:t>
            </w:r>
          </w:p>
          <w:p w14:paraId="1E2A34CE"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Inv. of citizens Scalability Gen. understanding</w:t>
            </w:r>
          </w:p>
          <w:p w14:paraId="543890AF"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Inv. of citizens                    3e-04       0e+00             </w:t>
            </w:r>
          </w:p>
          <w:p w14:paraId="19137F37" w14:textId="77777777" w:rsidR="00FC2092" w:rsidRPr="005F19C4" w:rsidRDefault="00FC2092" w:rsidP="00FC2092">
            <w:pPr>
              <w:pStyle w:val="HTMLPreformatted"/>
              <w:shd w:val="clear" w:color="auto" w:fill="FFFFFF"/>
              <w:wordWrap w:val="0"/>
              <w:rPr>
                <w:rStyle w:val="HTMLCode"/>
                <w:rFonts w:eastAsiaTheme="majorEastAsia"/>
                <w:color w:val="333333"/>
                <w:sz w:val="18"/>
                <w:szCs w:val="18"/>
                <w:lang w:val="de-DE"/>
              </w:rPr>
            </w:pPr>
            <w:proofErr w:type="spellStart"/>
            <w:r w:rsidRPr="005F19C4">
              <w:rPr>
                <w:rStyle w:val="HTMLCode"/>
                <w:rFonts w:eastAsiaTheme="majorEastAsia"/>
                <w:color w:val="333333"/>
                <w:sz w:val="18"/>
                <w:szCs w:val="18"/>
                <w:lang w:val="de-DE"/>
              </w:rPr>
              <w:lastRenderedPageBreak/>
              <w:t>Scalability</w:t>
            </w:r>
            <w:proofErr w:type="spellEnd"/>
            <w:r w:rsidRPr="005F19C4">
              <w:rPr>
                <w:rStyle w:val="HTMLCode"/>
                <w:rFonts w:eastAsiaTheme="majorEastAsia"/>
                <w:color w:val="333333"/>
                <w:sz w:val="18"/>
                <w:szCs w:val="18"/>
                <w:lang w:val="de-DE"/>
              </w:rPr>
              <w:t xml:space="preserve">        3e-04                        1e-04             </w:t>
            </w:r>
          </w:p>
          <w:p w14:paraId="1C041B34" w14:textId="77777777" w:rsidR="00FC2092" w:rsidRPr="005F19C4" w:rsidRDefault="00FC2092" w:rsidP="00FC2092">
            <w:pPr>
              <w:pStyle w:val="HTMLPreformatted"/>
              <w:shd w:val="clear" w:color="auto" w:fill="FFFFFF"/>
              <w:wordWrap w:val="0"/>
              <w:rPr>
                <w:rStyle w:val="HTMLCode"/>
                <w:rFonts w:eastAsiaTheme="majorEastAsia"/>
                <w:color w:val="333333"/>
                <w:sz w:val="18"/>
                <w:szCs w:val="18"/>
                <w:lang w:val="de-DE"/>
              </w:rPr>
            </w:pPr>
            <w:r w:rsidRPr="005F19C4">
              <w:rPr>
                <w:rStyle w:val="HTMLCode"/>
                <w:rFonts w:eastAsiaTheme="majorEastAsia"/>
                <w:color w:val="333333"/>
                <w:sz w:val="18"/>
                <w:szCs w:val="18"/>
                <w:lang w:val="de-DE"/>
              </w:rPr>
              <w:t xml:space="preserve">Gen. </w:t>
            </w:r>
            <w:proofErr w:type="spellStart"/>
            <w:r w:rsidRPr="005F19C4">
              <w:rPr>
                <w:rStyle w:val="HTMLCode"/>
                <w:rFonts w:eastAsiaTheme="majorEastAsia"/>
                <w:color w:val="333333"/>
                <w:sz w:val="18"/>
                <w:szCs w:val="18"/>
                <w:lang w:val="de-DE"/>
              </w:rPr>
              <w:t>understanding</w:t>
            </w:r>
            <w:proofErr w:type="spellEnd"/>
            <w:r w:rsidRPr="005F19C4">
              <w:rPr>
                <w:rStyle w:val="HTMLCode"/>
                <w:rFonts w:eastAsiaTheme="majorEastAsia"/>
                <w:color w:val="333333"/>
                <w:sz w:val="18"/>
                <w:szCs w:val="18"/>
                <w:lang w:val="de-DE"/>
              </w:rPr>
              <w:t xml:space="preserve"> 0e+00            1e-04                         </w:t>
            </w:r>
          </w:p>
          <w:p w14:paraId="64945289" w14:textId="77777777" w:rsidR="00FC2092" w:rsidRPr="005F19C4" w:rsidRDefault="00FC2092" w:rsidP="00FC2092">
            <w:pPr>
              <w:pStyle w:val="HTMLPreformatted"/>
              <w:shd w:val="clear" w:color="auto" w:fill="FFFFFF"/>
              <w:wordWrap w:val="0"/>
              <w:rPr>
                <w:rStyle w:val="HTMLCode"/>
                <w:rFonts w:eastAsiaTheme="majorEastAsia"/>
                <w:color w:val="333333"/>
                <w:sz w:val="18"/>
                <w:szCs w:val="18"/>
                <w:lang w:val="de-DE"/>
              </w:rPr>
            </w:pPr>
            <w:proofErr w:type="spellStart"/>
            <w:r w:rsidRPr="005F19C4">
              <w:rPr>
                <w:rStyle w:val="HTMLCode"/>
                <w:rFonts w:eastAsiaTheme="majorEastAsia"/>
                <w:color w:val="333333"/>
                <w:sz w:val="18"/>
                <w:szCs w:val="18"/>
                <w:lang w:val="de-DE"/>
              </w:rPr>
              <w:t>Emancip</w:t>
            </w:r>
            <w:proofErr w:type="spellEnd"/>
            <w:r w:rsidRPr="005F19C4">
              <w:rPr>
                <w:rStyle w:val="HTMLCode"/>
                <w:rFonts w:eastAsiaTheme="majorEastAsia"/>
                <w:color w:val="333333"/>
                <w:sz w:val="18"/>
                <w:szCs w:val="18"/>
                <w:lang w:val="de-DE"/>
              </w:rPr>
              <w:t xml:space="preserve">. </w:t>
            </w:r>
            <w:proofErr w:type="spellStart"/>
            <w:r w:rsidRPr="005F19C4">
              <w:rPr>
                <w:rStyle w:val="HTMLCode"/>
                <w:rFonts w:eastAsiaTheme="majorEastAsia"/>
                <w:color w:val="333333"/>
                <w:sz w:val="18"/>
                <w:szCs w:val="18"/>
                <w:lang w:val="de-DE"/>
              </w:rPr>
              <w:t>impact</w:t>
            </w:r>
            <w:proofErr w:type="spellEnd"/>
            <w:r w:rsidRPr="005F19C4">
              <w:rPr>
                <w:rStyle w:val="HTMLCode"/>
                <w:rFonts w:eastAsiaTheme="majorEastAsia"/>
                <w:color w:val="333333"/>
                <w:sz w:val="18"/>
                <w:szCs w:val="18"/>
                <w:lang w:val="de-DE"/>
              </w:rPr>
              <w:t xml:space="preserve">    0e+00            </w:t>
            </w:r>
            <w:proofErr w:type="spellStart"/>
            <w:r w:rsidRPr="005F19C4">
              <w:rPr>
                <w:rStyle w:val="HTMLCode"/>
                <w:rFonts w:eastAsiaTheme="majorEastAsia"/>
                <w:color w:val="333333"/>
                <w:sz w:val="18"/>
                <w:szCs w:val="18"/>
                <w:lang w:val="de-DE"/>
              </w:rPr>
              <w:t>0e+00</w:t>
            </w:r>
            <w:proofErr w:type="spellEnd"/>
            <w:r w:rsidRPr="005F19C4">
              <w:rPr>
                <w:rStyle w:val="HTMLCode"/>
                <w:rFonts w:eastAsiaTheme="majorEastAsia"/>
                <w:color w:val="333333"/>
                <w:sz w:val="18"/>
                <w:szCs w:val="18"/>
                <w:lang w:val="de-DE"/>
              </w:rPr>
              <w:t xml:space="preserve">       </w:t>
            </w:r>
            <w:proofErr w:type="spellStart"/>
            <w:r w:rsidRPr="005F19C4">
              <w:rPr>
                <w:rStyle w:val="HTMLCode"/>
                <w:rFonts w:eastAsiaTheme="majorEastAsia"/>
                <w:color w:val="333333"/>
                <w:sz w:val="18"/>
                <w:szCs w:val="18"/>
                <w:lang w:val="de-DE"/>
              </w:rPr>
              <w:t>0e+00</w:t>
            </w:r>
            <w:proofErr w:type="spellEnd"/>
            <w:r w:rsidRPr="005F19C4">
              <w:rPr>
                <w:rStyle w:val="HTMLCode"/>
                <w:rFonts w:eastAsiaTheme="majorEastAsia"/>
                <w:color w:val="333333"/>
                <w:sz w:val="18"/>
                <w:szCs w:val="18"/>
                <w:lang w:val="de-DE"/>
              </w:rPr>
              <w:t xml:space="preserve">             </w:t>
            </w:r>
          </w:p>
          <w:p w14:paraId="292F37E6"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5F19C4">
              <w:rPr>
                <w:rStyle w:val="HTMLCode"/>
                <w:rFonts w:eastAsiaTheme="majorEastAsia"/>
                <w:color w:val="333333"/>
                <w:sz w:val="18"/>
                <w:szCs w:val="18"/>
                <w:lang w:val="de-DE"/>
              </w:rPr>
              <w:t xml:space="preserve">                   </w:t>
            </w:r>
            <w:proofErr w:type="spellStart"/>
            <w:r w:rsidRPr="00125D20">
              <w:rPr>
                <w:rStyle w:val="HTMLCode"/>
                <w:rFonts w:eastAsiaTheme="majorEastAsia"/>
                <w:color w:val="333333"/>
                <w:sz w:val="18"/>
                <w:szCs w:val="18"/>
              </w:rPr>
              <w:t>Emancip</w:t>
            </w:r>
            <w:proofErr w:type="spellEnd"/>
            <w:r w:rsidRPr="00125D20">
              <w:rPr>
                <w:rStyle w:val="HTMLCode"/>
                <w:rFonts w:eastAsiaTheme="majorEastAsia"/>
                <w:color w:val="333333"/>
                <w:sz w:val="18"/>
                <w:szCs w:val="18"/>
              </w:rPr>
              <w:t>. impact</w:t>
            </w:r>
          </w:p>
          <w:p w14:paraId="13803C23" w14:textId="77777777" w:rsidR="00FC2092" w:rsidRPr="00125D20" w:rsidRDefault="00FC2092" w:rsidP="00FC2092">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Inv. of citizens   0e+00          </w:t>
            </w:r>
          </w:p>
          <w:p w14:paraId="398FCC6D" w14:textId="77777777" w:rsidR="00FC2092" w:rsidRPr="005F19C4" w:rsidRDefault="00FC2092" w:rsidP="00FC2092">
            <w:pPr>
              <w:pStyle w:val="HTMLPreformatted"/>
              <w:shd w:val="clear" w:color="auto" w:fill="FFFFFF"/>
              <w:wordWrap w:val="0"/>
              <w:rPr>
                <w:rStyle w:val="HTMLCode"/>
                <w:rFonts w:eastAsiaTheme="majorEastAsia"/>
                <w:color w:val="333333"/>
                <w:sz w:val="18"/>
                <w:szCs w:val="18"/>
                <w:lang w:val="de-DE"/>
              </w:rPr>
            </w:pPr>
            <w:proofErr w:type="spellStart"/>
            <w:r w:rsidRPr="005F19C4">
              <w:rPr>
                <w:rStyle w:val="HTMLCode"/>
                <w:rFonts w:eastAsiaTheme="majorEastAsia"/>
                <w:color w:val="333333"/>
                <w:sz w:val="18"/>
                <w:szCs w:val="18"/>
                <w:lang w:val="de-DE"/>
              </w:rPr>
              <w:t>Scalability</w:t>
            </w:r>
            <w:proofErr w:type="spellEnd"/>
            <w:r w:rsidRPr="005F19C4">
              <w:rPr>
                <w:rStyle w:val="HTMLCode"/>
                <w:rFonts w:eastAsiaTheme="majorEastAsia"/>
                <w:color w:val="333333"/>
                <w:sz w:val="18"/>
                <w:szCs w:val="18"/>
                <w:lang w:val="de-DE"/>
              </w:rPr>
              <w:t xml:space="preserve">        0e+00          </w:t>
            </w:r>
          </w:p>
          <w:p w14:paraId="5CA256E6" w14:textId="77777777" w:rsidR="00FC2092" w:rsidRPr="005F19C4" w:rsidRDefault="00FC2092" w:rsidP="00FC2092">
            <w:pPr>
              <w:pStyle w:val="HTMLPreformatted"/>
              <w:shd w:val="clear" w:color="auto" w:fill="FFFFFF"/>
              <w:wordWrap w:val="0"/>
              <w:rPr>
                <w:rStyle w:val="HTMLCode"/>
                <w:rFonts w:eastAsiaTheme="majorEastAsia"/>
                <w:color w:val="333333"/>
                <w:sz w:val="18"/>
                <w:szCs w:val="18"/>
                <w:lang w:val="de-DE"/>
              </w:rPr>
            </w:pPr>
            <w:r w:rsidRPr="005F19C4">
              <w:rPr>
                <w:rStyle w:val="HTMLCode"/>
                <w:rFonts w:eastAsiaTheme="majorEastAsia"/>
                <w:color w:val="333333"/>
                <w:sz w:val="18"/>
                <w:szCs w:val="18"/>
                <w:lang w:val="de-DE"/>
              </w:rPr>
              <w:t xml:space="preserve">Gen. </w:t>
            </w:r>
            <w:proofErr w:type="spellStart"/>
            <w:r w:rsidRPr="005F19C4">
              <w:rPr>
                <w:rStyle w:val="HTMLCode"/>
                <w:rFonts w:eastAsiaTheme="majorEastAsia"/>
                <w:color w:val="333333"/>
                <w:sz w:val="18"/>
                <w:szCs w:val="18"/>
                <w:lang w:val="de-DE"/>
              </w:rPr>
              <w:t>understanding</w:t>
            </w:r>
            <w:proofErr w:type="spellEnd"/>
            <w:r w:rsidRPr="005F19C4">
              <w:rPr>
                <w:rStyle w:val="HTMLCode"/>
                <w:rFonts w:eastAsiaTheme="majorEastAsia"/>
                <w:color w:val="333333"/>
                <w:sz w:val="18"/>
                <w:szCs w:val="18"/>
                <w:lang w:val="de-DE"/>
              </w:rPr>
              <w:t xml:space="preserve"> 0e+00          </w:t>
            </w:r>
          </w:p>
          <w:p w14:paraId="5AECA592" w14:textId="77777777" w:rsidR="00FC2092" w:rsidRPr="00125D20" w:rsidRDefault="00FC2092" w:rsidP="00FC2092">
            <w:pPr>
              <w:pStyle w:val="HTMLPreformatted"/>
              <w:shd w:val="clear" w:color="auto" w:fill="FFFFFF"/>
              <w:wordWrap w:val="0"/>
              <w:rPr>
                <w:rFonts w:eastAsiaTheme="majorEastAsia"/>
                <w:color w:val="333333"/>
                <w:sz w:val="18"/>
                <w:szCs w:val="18"/>
              </w:rPr>
            </w:pPr>
            <w:proofErr w:type="spellStart"/>
            <w:r w:rsidRPr="00125D20">
              <w:rPr>
                <w:rStyle w:val="HTMLCode"/>
                <w:rFonts w:eastAsiaTheme="majorEastAsia"/>
                <w:color w:val="333333"/>
                <w:sz w:val="18"/>
                <w:szCs w:val="18"/>
              </w:rPr>
              <w:t>Emancip</w:t>
            </w:r>
            <w:proofErr w:type="spellEnd"/>
            <w:r w:rsidRPr="00125D20">
              <w:rPr>
                <w:rStyle w:val="HTMLCode"/>
                <w:rFonts w:eastAsiaTheme="majorEastAsia"/>
                <w:color w:val="333333"/>
                <w:sz w:val="18"/>
                <w:szCs w:val="18"/>
              </w:rPr>
              <w:t>. Impact</w:t>
            </w:r>
          </w:p>
          <w:p w14:paraId="4398C115" w14:textId="24999AA2" w:rsidR="00FC2092" w:rsidRPr="00125D20" w:rsidRDefault="00FC2092" w:rsidP="00FC2092">
            <w:pPr>
              <w:pStyle w:val="HTMLPreformatted"/>
              <w:shd w:val="clear" w:color="auto" w:fill="FFFFFF"/>
              <w:wordWrap w:val="0"/>
              <w:spacing w:after="150"/>
              <w:rPr>
                <w:rFonts w:eastAsiaTheme="majorEastAsia"/>
                <w:color w:val="333333"/>
                <w:sz w:val="18"/>
                <w:szCs w:val="18"/>
              </w:rPr>
            </w:pPr>
          </w:p>
          <w:p w14:paraId="33CE0ECC" w14:textId="430B2004" w:rsidR="00F552AE" w:rsidRPr="00125D20" w:rsidRDefault="00F552AE" w:rsidP="00FC2092">
            <w:pPr>
              <w:pStyle w:val="HTMLPreformatted"/>
              <w:shd w:val="clear" w:color="auto" w:fill="FFFFFF"/>
              <w:wordWrap w:val="0"/>
              <w:spacing w:after="150"/>
              <w:rPr>
                <w:rFonts w:eastAsiaTheme="majorEastAsia"/>
                <w:color w:val="333333"/>
                <w:sz w:val="18"/>
                <w:szCs w:val="18"/>
              </w:rPr>
            </w:pPr>
            <w:r w:rsidRPr="00125D20">
              <w:rPr>
                <w:rStyle w:val="HTMLCode"/>
                <w:rFonts w:eastAsiaTheme="majorEastAsia"/>
                <w:b/>
                <w:bCs/>
                <w:color w:val="333333"/>
                <w:sz w:val="18"/>
                <w:szCs w:val="18"/>
              </w:rPr>
              <w:t>RESULT</w:t>
            </w:r>
          </w:p>
          <w:p w14:paraId="563423CF" w14:textId="4C27E5AD" w:rsidR="00FC2092" w:rsidRPr="00125D20" w:rsidRDefault="00FC2092" w:rsidP="00FC2092">
            <w:pPr>
              <w:pStyle w:val="HTMLPreformatted"/>
              <w:numPr>
                <w:ilvl w:val="0"/>
                <w:numId w:val="18"/>
              </w:numPr>
              <w:shd w:val="clear" w:color="auto" w:fill="FFFFFF"/>
              <w:wordWrap w:val="0"/>
              <w:spacing w:after="150"/>
              <w:rPr>
                <w:rFonts w:eastAsiaTheme="majorEastAsia"/>
                <w:color w:val="333333"/>
                <w:sz w:val="18"/>
                <w:szCs w:val="18"/>
              </w:rPr>
            </w:pPr>
            <w:r w:rsidRPr="00125D20">
              <w:t>H</w:t>
            </w:r>
            <w:r w:rsidR="004C2A03" w:rsidRPr="00125D20">
              <w:rPr>
                <w:vertAlign w:val="subscript"/>
              </w:rPr>
              <w:t>6</w:t>
            </w:r>
            <w:r w:rsidRPr="00125D20">
              <w:rPr>
                <w:vertAlign w:val="subscript"/>
              </w:rPr>
              <w:t>.3</w:t>
            </w:r>
            <w:r w:rsidRPr="00125D20">
              <w:t xml:space="preserve">: </w:t>
            </w:r>
            <w:r w:rsidR="00C9736E" w:rsidRPr="00125D20">
              <w:t>the l</w:t>
            </w:r>
            <w:r w:rsidRPr="00125D20">
              <w:t xml:space="preserve">evel of involvement of non-academic actors seems to have </w:t>
            </w:r>
            <w:r w:rsidR="00C9736E" w:rsidRPr="00125D20">
              <w:t xml:space="preserve">a </w:t>
            </w:r>
            <w:r w:rsidRPr="00125D20">
              <w:t>stat</w:t>
            </w:r>
            <w:r w:rsidR="00C9736E" w:rsidRPr="00125D20">
              <w:t>istically</w:t>
            </w:r>
            <w:r w:rsidRPr="00125D20">
              <w:t xml:space="preserve"> </w:t>
            </w:r>
            <w:r w:rsidR="00C9736E" w:rsidRPr="00125D20">
              <w:t>s</w:t>
            </w:r>
            <w:r w:rsidRPr="00125D20">
              <w:t xml:space="preserve">ignificant relationship with scalability, </w:t>
            </w:r>
            <w:r w:rsidR="00C9736E" w:rsidRPr="00125D20">
              <w:t xml:space="preserve">the </w:t>
            </w:r>
            <w:r w:rsidRPr="00125D20">
              <w:t>gen</w:t>
            </w:r>
            <w:r w:rsidR="00C9736E" w:rsidRPr="00125D20">
              <w:t xml:space="preserve">eration </w:t>
            </w:r>
            <w:r w:rsidRPr="00125D20">
              <w:t xml:space="preserve">of better understanding, and </w:t>
            </w:r>
            <w:r w:rsidR="00C9736E" w:rsidRPr="00125D20">
              <w:t xml:space="preserve">an </w:t>
            </w:r>
            <w:r w:rsidRPr="00125D20">
              <w:t>emancipatory impact</w:t>
            </w:r>
            <w:r w:rsidR="00C9736E" w:rsidRPr="00125D20">
              <w:t>, as the</w:t>
            </w:r>
            <w:r w:rsidRPr="00125D20">
              <w:t xml:space="preserve"> p-values are smaller than 0.05 for each of th</w:t>
            </w:r>
            <w:r w:rsidR="00C9736E" w:rsidRPr="00125D20">
              <w:t>ese, although at a</w:t>
            </w:r>
            <w:r w:rsidR="009C223B" w:rsidRPr="00125D20">
              <w:br/>
            </w:r>
            <w:r w:rsidRPr="00125D20">
              <w:t xml:space="preserve">weak </w:t>
            </w:r>
            <w:r w:rsidR="00C9736E" w:rsidRPr="00125D20">
              <w:t xml:space="preserve">to </w:t>
            </w:r>
            <w:r w:rsidRPr="00125D20">
              <w:t xml:space="preserve">moderate </w:t>
            </w:r>
            <w:r w:rsidR="00C9736E" w:rsidRPr="00125D20">
              <w:t xml:space="preserve">level of </w:t>
            </w:r>
            <w:r w:rsidRPr="00125D20">
              <w:t>correlation.</w:t>
            </w:r>
          </w:p>
          <w:p w14:paraId="19728660" w14:textId="77777777" w:rsidR="00FC2092" w:rsidRPr="00125D20" w:rsidRDefault="00FC2092" w:rsidP="00AC40BF">
            <w:pPr>
              <w:pStyle w:val="BodyText"/>
            </w:pPr>
          </w:p>
        </w:tc>
      </w:tr>
    </w:tbl>
    <w:p w14:paraId="61F0B404" w14:textId="77777777" w:rsidR="00FC2092" w:rsidRPr="00125D20" w:rsidRDefault="00FC2092" w:rsidP="00FC2092"/>
    <w:p w14:paraId="50AE8BD8" w14:textId="5D4CE607" w:rsidR="00AC40BF" w:rsidRPr="00125D20" w:rsidRDefault="00AC40BF" w:rsidP="00AC40BF">
      <w:pPr>
        <w:pStyle w:val="Heading3"/>
      </w:pPr>
      <w:bookmarkStart w:id="173" w:name="_Toc100567202"/>
      <w:r w:rsidRPr="00125D20">
        <w:t xml:space="preserve">Intended </w:t>
      </w:r>
      <w:r w:rsidR="0096186E" w:rsidRPr="00125D20">
        <w:t>t</w:t>
      </w:r>
      <w:r w:rsidRPr="00125D20">
        <w:t xml:space="preserve">ype of </w:t>
      </w:r>
      <w:r w:rsidR="0096186E" w:rsidRPr="00125D20">
        <w:t>c</w:t>
      </w:r>
      <w:r w:rsidRPr="00125D20">
        <w:t xml:space="preserve">hange &amp; </w:t>
      </w:r>
      <w:r w:rsidR="0096186E" w:rsidRPr="00125D20">
        <w:t>t</w:t>
      </w:r>
      <w:r w:rsidRPr="00125D20">
        <w:t xml:space="preserve">ransdisciplinary </w:t>
      </w:r>
      <w:r w:rsidR="0096186E" w:rsidRPr="00125D20">
        <w:t>a</w:t>
      </w:r>
      <w:r w:rsidRPr="00125D20">
        <w:t>spects</w:t>
      </w:r>
      <w:bookmarkEnd w:id="173"/>
    </w:p>
    <w:p w14:paraId="5337C5FE" w14:textId="19B7651A" w:rsidR="00AC40BF" w:rsidRPr="00125D20" w:rsidRDefault="00C9736E" w:rsidP="00C9736E">
      <w:pPr>
        <w:pStyle w:val="BodyText"/>
        <w:jc w:val="both"/>
      </w:pPr>
      <w:r w:rsidRPr="00125D20">
        <w:t xml:space="preserve">Another question of interest concerns </w:t>
      </w:r>
      <w:r w:rsidR="00AC40BF" w:rsidRPr="00125D20">
        <w:t>outcomes</w:t>
      </w:r>
      <w:r w:rsidRPr="00125D20">
        <w:t xml:space="preserve">, </w:t>
      </w:r>
      <w:proofErr w:type="spellStart"/>
      <w:r w:rsidRPr="00125D20">
        <w:t>i</w:t>
      </w:r>
      <w:proofErr w:type="spellEnd"/>
      <w:r w:rsidRPr="00125D20">
        <w:t xml:space="preserve">. e. whether </w:t>
      </w:r>
      <w:r w:rsidR="00AC40BF" w:rsidRPr="00125D20">
        <w:t>the involvement of different societal actors increase the chances for direct impact</w:t>
      </w:r>
      <w:r w:rsidRPr="00125D20">
        <w:t>s</w:t>
      </w:r>
      <w:r w:rsidR="00AC40BF" w:rsidRPr="00125D20">
        <w:t xml:space="preserve"> </w:t>
      </w:r>
      <w:r w:rsidRPr="00125D20">
        <w:t>on</w:t>
      </w:r>
      <w:r w:rsidR="00AC40BF" w:rsidRPr="00125D20">
        <w:t xml:space="preserve"> specific groups. </w:t>
      </w:r>
      <w:r w:rsidRPr="00125D20">
        <w:t xml:space="preserve">Presumably, </w:t>
      </w:r>
      <w:r w:rsidR="00AC40BF" w:rsidRPr="00125D20">
        <w:t>the nature of involvement of the societal groups does correlate with intended effects</w:t>
      </w:r>
      <w:r w:rsidRPr="00125D20">
        <w:t>. Specifically, we expect that</w:t>
      </w:r>
    </w:p>
    <w:p w14:paraId="1DB38A07" w14:textId="06A902A0" w:rsidR="00AC40BF" w:rsidRPr="00125D20" w:rsidRDefault="00AC40BF" w:rsidP="00AC40BF">
      <w:pPr>
        <w:pStyle w:val="BodyText"/>
        <w:numPr>
          <w:ilvl w:val="0"/>
          <w:numId w:val="2"/>
        </w:numPr>
      </w:pPr>
      <w:r w:rsidRPr="00125D20">
        <w:t>H</w:t>
      </w:r>
      <w:r w:rsidR="004C2A03" w:rsidRPr="00125D20">
        <w:rPr>
          <w:vertAlign w:val="subscript"/>
        </w:rPr>
        <w:t>7</w:t>
      </w:r>
      <w:r w:rsidRPr="00125D20">
        <w:rPr>
          <w:vertAlign w:val="subscript"/>
        </w:rPr>
        <w:t>:</w:t>
      </w:r>
      <w:r w:rsidRPr="00125D20">
        <w:t xml:space="preserve"> </w:t>
      </w:r>
      <w:r w:rsidR="00C9736E" w:rsidRPr="00125D20">
        <w:t xml:space="preserve">a </w:t>
      </w:r>
      <w:r w:rsidRPr="00125D20">
        <w:t xml:space="preserve">higher order of involvement </w:t>
      </w:r>
      <w:r w:rsidR="00C9736E" w:rsidRPr="00125D20">
        <w:t>corresponds with</w:t>
      </w:r>
      <w:r w:rsidRPr="00125D20">
        <w:t xml:space="preserve"> </w:t>
      </w:r>
      <w:r w:rsidR="00C9736E" w:rsidRPr="00125D20">
        <w:t xml:space="preserve">a </w:t>
      </w:r>
      <w:r w:rsidRPr="00125D20">
        <w:t>higher level of intended effect</w:t>
      </w:r>
      <w:r w:rsidR="00C9736E" w:rsidRPr="00125D20">
        <w:t>s</w:t>
      </w:r>
      <w:r w:rsidRPr="00125D20">
        <w:t xml:space="preserve"> </w:t>
      </w:r>
      <w:r w:rsidR="00C9736E" w:rsidRPr="00125D20">
        <w:t xml:space="preserve">on a </w:t>
      </w:r>
      <w:r w:rsidRPr="00125D20">
        <w:t>specific societal group.</w:t>
      </w:r>
    </w:p>
    <w:p w14:paraId="0BC2DF7A" w14:textId="7661973F" w:rsidR="00AC40BF" w:rsidRDefault="00AC40BF" w:rsidP="00AC40BF">
      <w:pPr>
        <w:pStyle w:val="BodyText"/>
        <w:keepNext/>
      </w:pPr>
    </w:p>
    <w:p w14:paraId="18F4408E" w14:textId="77777777" w:rsidR="00FA2B2B" w:rsidRPr="00125D20" w:rsidRDefault="00FA2B2B" w:rsidP="00AC40BF">
      <w:pPr>
        <w:pStyle w:val="BodyText"/>
        <w:keepNext/>
      </w:pPr>
    </w:p>
    <w:p w14:paraId="4E03EFE3" w14:textId="3BBE73D6" w:rsidR="00AC40BF" w:rsidRPr="00125D20" w:rsidRDefault="00AC40BF" w:rsidP="00AC40BF">
      <w:pPr>
        <w:pStyle w:val="Caption"/>
        <w:keepNext/>
      </w:pPr>
      <w:bookmarkStart w:id="174" w:name="_Ref100023657"/>
      <w:bookmarkStart w:id="175" w:name="_Toc100567236"/>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0959DE">
        <w:rPr>
          <w:noProof/>
        </w:rPr>
        <w:t>32</w:t>
      </w:r>
      <w:r w:rsidR="007B1429" w:rsidRPr="00125D20">
        <w:fldChar w:fldCharType="end"/>
      </w:r>
      <w:bookmarkEnd w:id="174"/>
      <w:r w:rsidRPr="00125D20">
        <w:t>: Correlation between the nature of transdisciplinary involvement and intended effects</w:t>
      </w:r>
      <w:bookmarkEnd w:id="175"/>
    </w:p>
    <w:p w14:paraId="0816A385" w14:textId="63571935" w:rsidR="00AC40BF" w:rsidRPr="00125D20" w:rsidRDefault="00FA2B2B" w:rsidP="00AC40BF">
      <w:pPr>
        <w:pStyle w:val="BodyText"/>
        <w:keepNext/>
      </w:pPr>
      <w:r>
        <w:rPr>
          <w:noProof/>
          <w:lang w:eastAsia="de-AT"/>
        </w:rPr>
        <mc:AlternateContent>
          <mc:Choice Requires="wpi">
            <w:drawing>
              <wp:anchor distT="0" distB="0" distL="114300" distR="114300" simplePos="0" relativeHeight="251671552" behindDoc="0" locked="0" layoutInCell="1" allowOverlap="1" wp14:anchorId="1F6EE6FD" wp14:editId="16D3301D">
                <wp:simplePos x="0" y="0"/>
                <wp:positionH relativeFrom="column">
                  <wp:posOffset>3727671</wp:posOffset>
                </wp:positionH>
                <wp:positionV relativeFrom="paragraph">
                  <wp:posOffset>2401018</wp:posOffset>
                </wp:positionV>
                <wp:extent cx="334080" cy="289440"/>
                <wp:effectExtent l="19050" t="38100" r="8890" b="53975"/>
                <wp:wrapNone/>
                <wp:docPr id="90" name="Ink 90"/>
                <wp:cNvGraphicFramePr/>
                <a:graphic xmlns:a="http://schemas.openxmlformats.org/drawingml/2006/main">
                  <a:graphicData uri="http://schemas.microsoft.com/office/word/2010/wordprocessingInk">
                    <w14:contentPart bwMode="auto" r:id="rId74">
                      <w14:nvContentPartPr>
                        <w14:cNvContentPartPr/>
                      </w14:nvContentPartPr>
                      <w14:xfrm>
                        <a:off x="0" y="0"/>
                        <a:ext cx="334080" cy="289440"/>
                      </w14:xfrm>
                    </w14:contentPart>
                  </a:graphicData>
                </a:graphic>
              </wp:anchor>
            </w:drawing>
          </mc:Choice>
          <mc:Fallback>
            <w:pict>
              <v:shapetype w14:anchorId="2EBDDD0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0" o:spid="_x0000_s1026" type="#_x0000_t75" style="position:absolute;margin-left:292.8pt;margin-top:188.35pt;width:27.7pt;height:24.2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">
                <v:imagedata r:id="rId75" o:title=""/>
              </v:shape>
            </w:pict>
          </mc:Fallback>
        </mc:AlternateContent>
      </w:r>
      <w:r>
        <w:rPr>
          <w:noProof/>
          <w:lang w:eastAsia="de-AT"/>
        </w:rPr>
        <mc:AlternateContent>
          <mc:Choice Requires="wpi">
            <w:drawing>
              <wp:anchor distT="0" distB="0" distL="114300" distR="114300" simplePos="0" relativeHeight="251670528" behindDoc="0" locked="0" layoutInCell="1" allowOverlap="1" wp14:anchorId="61340FBE" wp14:editId="7F5E9FCA">
                <wp:simplePos x="0" y="0"/>
                <wp:positionH relativeFrom="column">
                  <wp:posOffset>3351111</wp:posOffset>
                </wp:positionH>
                <wp:positionV relativeFrom="paragraph">
                  <wp:posOffset>2411098</wp:posOffset>
                </wp:positionV>
                <wp:extent cx="358920" cy="341640"/>
                <wp:effectExtent l="38100" t="38100" r="41275" b="39370"/>
                <wp:wrapNone/>
                <wp:docPr id="89" name="Ink 89"/>
                <wp:cNvGraphicFramePr/>
                <a:graphic xmlns:a="http://schemas.openxmlformats.org/drawingml/2006/main">
                  <a:graphicData uri="http://schemas.microsoft.com/office/word/2010/wordprocessingInk">
                    <w14:contentPart bwMode="auto" r:id="rId76">
                      <w14:nvContentPartPr>
                        <w14:cNvContentPartPr/>
                      </w14:nvContentPartPr>
                      <w14:xfrm>
                        <a:off x="0" y="0"/>
                        <a:ext cx="358920" cy="341640"/>
                      </w14:xfrm>
                    </w14:contentPart>
                  </a:graphicData>
                </a:graphic>
              </wp:anchor>
            </w:drawing>
          </mc:Choice>
          <mc:Fallback>
            <w:pict>
              <v:shape w14:anchorId="076C4352" id="Ink 89" o:spid="_x0000_s1026" type="#_x0000_t75" style="position:absolute;margin-left:263.15pt;margin-top:189.15pt;width:29.65pt;height:28.3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">
                <v:imagedata r:id="rId77" o:title=""/>
              </v:shape>
            </w:pict>
          </mc:Fallback>
        </mc:AlternateContent>
      </w:r>
      <w:r>
        <w:rPr>
          <w:noProof/>
          <w:lang w:eastAsia="de-AT"/>
        </w:rPr>
        <mc:AlternateContent>
          <mc:Choice Requires="wpi">
            <w:drawing>
              <wp:anchor distT="0" distB="0" distL="114300" distR="114300" simplePos="0" relativeHeight="251669504" behindDoc="0" locked="0" layoutInCell="1" allowOverlap="1" wp14:anchorId="61629EEA" wp14:editId="6AE96E8C">
                <wp:simplePos x="0" y="0"/>
                <wp:positionH relativeFrom="column">
                  <wp:posOffset>3352551</wp:posOffset>
                </wp:positionH>
                <wp:positionV relativeFrom="paragraph">
                  <wp:posOffset>2394538</wp:posOffset>
                </wp:positionV>
                <wp:extent cx="332280" cy="11520"/>
                <wp:effectExtent l="38100" t="38100" r="48895" b="45720"/>
                <wp:wrapNone/>
                <wp:docPr id="86" name="Ink 86"/>
                <wp:cNvGraphicFramePr/>
                <a:graphic xmlns:a="http://schemas.openxmlformats.org/drawingml/2006/main">
                  <a:graphicData uri="http://schemas.microsoft.com/office/word/2010/wordprocessingInk">
                    <w14:contentPart bwMode="auto" r:id="rId78">
                      <w14:nvContentPartPr>
                        <w14:cNvContentPartPr/>
                      </w14:nvContentPartPr>
                      <w14:xfrm>
                        <a:off x="0" y="0"/>
                        <a:ext cx="332280" cy="11520"/>
                      </w14:xfrm>
                    </w14:contentPart>
                  </a:graphicData>
                </a:graphic>
              </wp:anchor>
            </w:drawing>
          </mc:Choice>
          <mc:Fallback>
            <w:pict>
              <v:shape w14:anchorId="0DA84B2D" id="Ink 86" o:spid="_x0000_s1026" type="#_x0000_t75" style="position:absolute;margin-left:263.3pt;margin-top:187.85pt;width:27.55pt;height:2.3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">
                <v:imagedata r:id="rId79" o:title=""/>
              </v:shape>
            </w:pict>
          </mc:Fallback>
        </mc:AlternateContent>
      </w:r>
      <w:r>
        <w:rPr>
          <w:noProof/>
          <w:lang w:eastAsia="de-AT"/>
        </w:rPr>
        <mc:AlternateContent>
          <mc:Choice Requires="wpi">
            <w:drawing>
              <wp:anchor distT="0" distB="0" distL="114300" distR="114300" simplePos="0" relativeHeight="251668480" behindDoc="0" locked="0" layoutInCell="1" allowOverlap="1" wp14:anchorId="12175713" wp14:editId="663A2F7D">
                <wp:simplePos x="0" y="0"/>
                <wp:positionH relativeFrom="column">
                  <wp:posOffset>3281045</wp:posOffset>
                </wp:positionH>
                <wp:positionV relativeFrom="paragraph">
                  <wp:posOffset>1621790</wp:posOffset>
                </wp:positionV>
                <wp:extent cx="414545" cy="325795"/>
                <wp:effectExtent l="38100" t="38100" r="43180" b="55245"/>
                <wp:wrapNone/>
                <wp:docPr id="85" name="Ink 85"/>
                <wp:cNvGraphicFramePr/>
                <a:graphic xmlns:a="http://schemas.openxmlformats.org/drawingml/2006/main">
                  <a:graphicData uri="http://schemas.microsoft.com/office/word/2010/wordprocessingInk">
                    <w14:contentPart bwMode="auto" r:id="rId80">
                      <w14:nvContentPartPr>
                        <w14:cNvContentPartPr/>
                      </w14:nvContentPartPr>
                      <w14:xfrm>
                        <a:off x="0" y="0"/>
                        <a:ext cx="414545" cy="325795"/>
                      </w14:xfrm>
                    </w14:contentPart>
                  </a:graphicData>
                </a:graphic>
              </wp:anchor>
            </w:drawing>
          </mc:Choice>
          <mc:Fallback>
            <w:pict>
              <v:shape w14:anchorId="6F415809" id="Ink 85" o:spid="_x0000_s1026" type="#_x0000_t75" style="position:absolute;margin-left:257.65pt;margin-top:127pt;width:34.1pt;height:27.0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">
                <v:imagedata r:id="rId81" o:title=""/>
              </v:shape>
            </w:pict>
          </mc:Fallback>
        </mc:AlternateContent>
      </w:r>
      <w:r>
        <w:rPr>
          <w:noProof/>
          <w:lang w:eastAsia="de-AT"/>
        </w:rPr>
        <mc:AlternateContent>
          <mc:Choice Requires="wpi">
            <w:drawing>
              <wp:anchor distT="0" distB="0" distL="114300" distR="114300" simplePos="0" relativeHeight="251664384" behindDoc="0" locked="0" layoutInCell="1" allowOverlap="1" wp14:anchorId="6BC4CC2C" wp14:editId="5DE89778">
                <wp:simplePos x="0" y="0"/>
                <wp:positionH relativeFrom="column">
                  <wp:posOffset>2928471</wp:posOffset>
                </wp:positionH>
                <wp:positionV relativeFrom="paragraph">
                  <wp:posOffset>2052178</wp:posOffset>
                </wp:positionV>
                <wp:extent cx="392400" cy="284760"/>
                <wp:effectExtent l="57150" t="38100" r="46355" b="58420"/>
                <wp:wrapNone/>
                <wp:docPr id="79" name="Ink 79"/>
                <wp:cNvGraphicFramePr/>
                <a:graphic xmlns:a="http://schemas.openxmlformats.org/drawingml/2006/main">
                  <a:graphicData uri="http://schemas.microsoft.com/office/word/2010/wordprocessingInk">
                    <w14:contentPart bwMode="auto" r:id="rId82">
                      <w14:nvContentPartPr>
                        <w14:cNvContentPartPr/>
                      </w14:nvContentPartPr>
                      <w14:xfrm>
                        <a:off x="0" y="0"/>
                        <a:ext cx="392400" cy="284760"/>
                      </w14:xfrm>
                    </w14:contentPart>
                  </a:graphicData>
                </a:graphic>
              </wp:anchor>
            </w:drawing>
          </mc:Choice>
          <mc:Fallback>
            <w:pict>
              <v:shape w14:anchorId="0ACF0A0D" id="Ink 79" o:spid="_x0000_s1026" type="#_x0000_t75" style="position:absolute;margin-left:229.9pt;margin-top:160.9pt;width:32.35pt;height:23.8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">
                <v:imagedata r:id="rId83" o:title=""/>
              </v:shape>
            </w:pict>
          </mc:Fallback>
        </mc:AlternateContent>
      </w:r>
      <w:r>
        <w:rPr>
          <w:noProof/>
          <w:lang w:eastAsia="de-AT"/>
        </w:rPr>
        <mc:AlternateContent>
          <mc:Choice Requires="wpi">
            <w:drawing>
              <wp:anchor distT="0" distB="0" distL="114300" distR="114300" simplePos="0" relativeHeight="251663360" behindDoc="0" locked="0" layoutInCell="1" allowOverlap="1" wp14:anchorId="5DD90892" wp14:editId="4D848646">
                <wp:simplePos x="0" y="0"/>
                <wp:positionH relativeFrom="column">
                  <wp:posOffset>2960511</wp:posOffset>
                </wp:positionH>
                <wp:positionV relativeFrom="paragraph">
                  <wp:posOffset>2051098</wp:posOffset>
                </wp:positionV>
                <wp:extent cx="326160" cy="12960"/>
                <wp:effectExtent l="38100" t="57150" r="55245" b="44450"/>
                <wp:wrapNone/>
                <wp:docPr id="78" name="Ink 78"/>
                <wp:cNvGraphicFramePr/>
                <a:graphic xmlns:a="http://schemas.openxmlformats.org/drawingml/2006/main">
                  <a:graphicData uri="http://schemas.microsoft.com/office/word/2010/wordprocessingInk">
                    <w14:contentPart bwMode="auto" r:id="rId84">
                      <w14:nvContentPartPr>
                        <w14:cNvContentPartPr/>
                      </w14:nvContentPartPr>
                      <w14:xfrm>
                        <a:off x="0" y="0"/>
                        <a:ext cx="326160" cy="12960"/>
                      </w14:xfrm>
                    </w14:contentPart>
                  </a:graphicData>
                </a:graphic>
              </wp:anchor>
            </w:drawing>
          </mc:Choice>
          <mc:Fallback>
            <w:pict>
              <v:shape w14:anchorId="57D0CFC9" id="Ink 78" o:spid="_x0000_s1026" type="#_x0000_t75" style="position:absolute;margin-left:232.4pt;margin-top:160.8pt;width:27.1pt;height:2.4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">
                <v:imagedata r:id="rId85" o:title=""/>
              </v:shape>
            </w:pict>
          </mc:Fallback>
        </mc:AlternateContent>
      </w:r>
      <w:r>
        <w:rPr>
          <w:noProof/>
          <w:lang w:eastAsia="de-AT"/>
        </w:rPr>
        <mc:AlternateContent>
          <mc:Choice Requires="wpi">
            <w:drawing>
              <wp:anchor distT="0" distB="0" distL="114300" distR="114300" simplePos="0" relativeHeight="251662336" behindDoc="0" locked="0" layoutInCell="1" allowOverlap="1" wp14:anchorId="12864859" wp14:editId="066FE06A">
                <wp:simplePos x="0" y="0"/>
                <wp:positionH relativeFrom="column">
                  <wp:posOffset>2967990</wp:posOffset>
                </wp:positionH>
                <wp:positionV relativeFrom="paragraph">
                  <wp:posOffset>2393315</wp:posOffset>
                </wp:positionV>
                <wp:extent cx="351790" cy="330615"/>
                <wp:effectExtent l="57150" t="38100" r="48260" b="50800"/>
                <wp:wrapNone/>
                <wp:docPr id="77" name="Ink 77"/>
                <wp:cNvGraphicFramePr/>
                <a:graphic xmlns:a="http://schemas.openxmlformats.org/drawingml/2006/main">
                  <a:graphicData uri="http://schemas.microsoft.com/office/word/2010/wordprocessingInk">
                    <w14:contentPart bwMode="auto" r:id="rId86">
                      <w14:nvContentPartPr>
                        <w14:cNvContentPartPr/>
                      </w14:nvContentPartPr>
                      <w14:xfrm>
                        <a:off x="0" y="0"/>
                        <a:ext cx="351790" cy="330615"/>
                      </w14:xfrm>
                    </w14:contentPart>
                  </a:graphicData>
                </a:graphic>
              </wp:anchor>
            </w:drawing>
          </mc:Choice>
          <mc:Fallback>
            <w:pict>
              <v:shape w14:anchorId="3845AC13" id="Ink 77" o:spid="_x0000_s1026" type="#_x0000_t75" style="position:absolute;margin-left:233pt;margin-top:187.75pt;width:29.1pt;height:27.4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">
                <v:imagedata r:id="rId87" o:title=""/>
              </v:shape>
            </w:pict>
          </mc:Fallback>
        </mc:AlternateContent>
      </w:r>
      <w:r w:rsidR="00AC40BF" w:rsidRPr="00125D20">
        <w:rPr>
          <w:noProof/>
          <w:lang w:eastAsia="de-AT"/>
        </w:rPr>
        <w:drawing>
          <wp:inline distT="0" distB="0" distL="0" distR="0" wp14:anchorId="35E60A0F" wp14:editId="551CA003">
            <wp:extent cx="5731510" cy="4093845"/>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5731510" cy="4093845"/>
                    </a:xfrm>
                    <a:prstGeom prst="rect">
                      <a:avLst/>
                    </a:prstGeom>
                  </pic:spPr>
                </pic:pic>
              </a:graphicData>
            </a:graphic>
          </wp:inline>
        </w:drawing>
      </w:r>
    </w:p>
    <w:p w14:paraId="6586907A" w14:textId="77777777" w:rsidR="00FA2B2B" w:rsidRDefault="00FA2B2B" w:rsidP="009C2B7C">
      <w:pPr>
        <w:jc w:val="both"/>
      </w:pPr>
    </w:p>
    <w:p w14:paraId="659D66E8" w14:textId="0B7F1D5B" w:rsidR="00B40F70" w:rsidRPr="00125D20" w:rsidRDefault="00FA2B2B" w:rsidP="009C2B7C">
      <w:pPr>
        <w:jc w:val="both"/>
      </w:pPr>
      <w:r>
        <w:rPr>
          <w:noProof/>
        </w:rPr>
        <mc:AlternateContent>
          <mc:Choice Requires="wpi">
            <w:drawing>
              <wp:anchor distT="0" distB="0" distL="114300" distR="114300" simplePos="0" relativeHeight="251674624" behindDoc="0" locked="0" layoutInCell="1" allowOverlap="1" wp14:anchorId="34580B8E" wp14:editId="6D6A09BA">
                <wp:simplePos x="0" y="0"/>
                <wp:positionH relativeFrom="column">
                  <wp:posOffset>2840991</wp:posOffset>
                </wp:positionH>
                <wp:positionV relativeFrom="paragraph">
                  <wp:posOffset>626113</wp:posOffset>
                </wp:positionV>
                <wp:extent cx="304560" cy="27000"/>
                <wp:effectExtent l="95250" t="133350" r="114935" b="163830"/>
                <wp:wrapNone/>
                <wp:docPr id="97" name="Ink 97"/>
                <wp:cNvGraphicFramePr/>
                <a:graphic xmlns:a="http://schemas.openxmlformats.org/drawingml/2006/main">
                  <a:graphicData uri="http://schemas.microsoft.com/office/word/2010/wordprocessingInk">
                    <w14:contentPart bwMode="auto" r:id="rId90">
                      <w14:nvContentPartPr>
                        <w14:cNvContentPartPr/>
                      </w14:nvContentPartPr>
                      <w14:xfrm>
                        <a:off x="0" y="0"/>
                        <a:ext cx="304560" cy="27000"/>
                      </w14:xfrm>
                    </w14:contentPart>
                  </a:graphicData>
                </a:graphic>
              </wp:anchor>
            </w:drawing>
          </mc:Choice>
          <mc:Fallback>
            <w:pict>
              <v:shape w14:anchorId="1460E94F" id="Ink 97" o:spid="_x0000_s1026" type="#_x0000_t75" style="position:absolute;margin-left:219.45pt;margin-top:40.8pt;width:32.5pt;height:19.1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">
                <v:imagedata r:id="rId91" o:title=""/>
              </v:shape>
            </w:pict>
          </mc:Fallback>
        </mc:AlternateContent>
      </w:r>
      <w:r>
        <w:rPr>
          <w:noProof/>
        </w:rPr>
        <mc:AlternateContent>
          <mc:Choice Requires="wpi">
            <w:drawing>
              <wp:anchor distT="0" distB="0" distL="114300" distR="114300" simplePos="0" relativeHeight="251672576" behindDoc="0" locked="0" layoutInCell="1" allowOverlap="1" wp14:anchorId="349B389A" wp14:editId="2846DFC1">
                <wp:simplePos x="0" y="0"/>
                <wp:positionH relativeFrom="column">
                  <wp:posOffset>1442031</wp:posOffset>
                </wp:positionH>
                <wp:positionV relativeFrom="paragraph">
                  <wp:posOffset>1015633</wp:posOffset>
                </wp:positionV>
                <wp:extent cx="897840" cy="41760"/>
                <wp:effectExtent l="19050" t="152400" r="74295" b="168275"/>
                <wp:wrapNone/>
                <wp:docPr id="95" name="Ink 95"/>
                <wp:cNvGraphicFramePr/>
                <a:graphic xmlns:a="http://schemas.openxmlformats.org/drawingml/2006/main">
                  <a:graphicData uri="http://schemas.microsoft.com/office/word/2010/wordprocessingInk">
                    <w14:contentPart bwMode="auto" r:id="rId92">
                      <w14:nvContentPartPr>
                        <w14:cNvContentPartPr/>
                      </w14:nvContentPartPr>
                      <w14:xfrm>
                        <a:off x="0" y="0"/>
                        <a:ext cx="897840" cy="41760"/>
                      </w14:xfrm>
                    </w14:contentPart>
                  </a:graphicData>
                </a:graphic>
              </wp:anchor>
            </w:drawing>
          </mc:Choice>
          <mc:Fallback>
            <w:pict>
              <v:shape w14:anchorId="5090FB2B" id="Ink 95" o:spid="_x0000_s1026" type="#_x0000_t75" style="position:absolute;margin-left:109.35pt;margin-top:71.45pt;width:79.2pt;height:20.3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">
                <v:imagedata r:id="rId93" o:title=""/>
              </v:shape>
            </w:pict>
          </mc:Fallback>
        </mc:AlternateContent>
      </w:r>
      <w:r w:rsidR="00AC40BF" w:rsidRPr="00125D20">
        <w:t>As</w:t>
      </w:r>
      <w:r w:rsidR="009C2B7C" w:rsidRPr="00125D20">
        <w:t xml:space="preserve"> </w:t>
      </w:r>
      <w:r w:rsidR="009C2B7C" w:rsidRPr="00125D20">
        <w:fldChar w:fldCharType="begin"/>
      </w:r>
      <w:r w:rsidR="009C2B7C" w:rsidRPr="00125D20">
        <w:instrText xml:space="preserve"> REF _Ref100023657 \h </w:instrText>
      </w:r>
      <w:r w:rsidR="009C2B7C" w:rsidRPr="00125D20">
        <w:fldChar w:fldCharType="separate"/>
      </w:r>
      <w:r w:rsidR="000959DE" w:rsidRPr="00125D20">
        <w:t xml:space="preserve">Figure </w:t>
      </w:r>
      <w:r w:rsidR="000959DE">
        <w:rPr>
          <w:noProof/>
        </w:rPr>
        <w:t>32</w:t>
      </w:r>
      <w:r w:rsidR="009C2B7C" w:rsidRPr="00125D20">
        <w:fldChar w:fldCharType="end"/>
      </w:r>
      <w:r w:rsidR="009C2B7C" w:rsidRPr="00125D20">
        <w:t xml:space="preserve"> shows</w:t>
      </w:r>
      <w:r w:rsidR="00AC40BF" w:rsidRPr="00125D20">
        <w:t xml:space="preserve">, the </w:t>
      </w:r>
      <w:r w:rsidR="00AC40BF" w:rsidRPr="00125D20">
        <w:rPr>
          <w:i/>
          <w:iCs/>
        </w:rPr>
        <w:t>nature of involvement</w:t>
      </w:r>
      <w:r w:rsidR="00AC40BF" w:rsidRPr="00125D20">
        <w:t xml:space="preserve"> </w:t>
      </w:r>
      <w:r w:rsidR="004C2A03" w:rsidRPr="00125D20">
        <w:t>(</w:t>
      </w:r>
      <w:proofErr w:type="spellStart"/>
      <w:r w:rsidR="004C2A03" w:rsidRPr="00125D20">
        <w:t>NoI</w:t>
      </w:r>
      <w:proofErr w:type="spellEnd"/>
      <w:r w:rsidR="004C2A03" w:rsidRPr="00125D20">
        <w:t xml:space="preserve">) </w:t>
      </w:r>
      <w:r w:rsidR="00AC40BF" w:rsidRPr="00125D20">
        <w:t xml:space="preserve">of a specific societal group does not necessarily correlate </w:t>
      </w:r>
      <w:r w:rsidR="009C2B7C" w:rsidRPr="00125D20">
        <w:t>highly</w:t>
      </w:r>
      <w:r w:rsidR="00AC40BF" w:rsidRPr="00125D20">
        <w:t xml:space="preserve"> with the intended effects on that specific group</w:t>
      </w:r>
      <w:r w:rsidR="004C2A03" w:rsidRPr="00125D20">
        <w:t>.</w:t>
      </w:r>
      <w:r w:rsidR="00FA5C26" w:rsidRPr="00125D20">
        <w:t xml:space="preserve"> </w:t>
      </w:r>
      <w:r w:rsidR="004C2A03" w:rsidRPr="00125D20">
        <w:t xml:space="preserve">For example, </w:t>
      </w:r>
      <w:r w:rsidR="00FA5C26" w:rsidRPr="00125D20">
        <w:t>t</w:t>
      </w:r>
      <w:r w:rsidR="00AC40BF" w:rsidRPr="00125D20">
        <w:t xml:space="preserve">he </w:t>
      </w:r>
      <w:r w:rsidR="00AC40BF" w:rsidRPr="00125D20">
        <w:rPr>
          <w:i/>
          <w:iCs/>
        </w:rPr>
        <w:t>nature of involvement</w:t>
      </w:r>
      <w:r w:rsidR="00AC40BF" w:rsidRPr="00125D20">
        <w:t xml:space="preserve"> regarding </w:t>
      </w:r>
      <w:r w:rsidR="00AC40BF" w:rsidRPr="00125D20">
        <w:rPr>
          <w:b/>
          <w:bCs/>
        </w:rPr>
        <w:t>citizens</w:t>
      </w:r>
      <w:r w:rsidR="00AC40BF" w:rsidRPr="00125D20">
        <w:t xml:space="preserve"> does not correlate </w:t>
      </w:r>
      <w:r w:rsidR="009C2B7C" w:rsidRPr="00125D20">
        <w:t>highly</w:t>
      </w:r>
      <w:r w:rsidR="00AC40BF" w:rsidRPr="00125D20">
        <w:t xml:space="preserve"> with the </w:t>
      </w:r>
      <w:r w:rsidR="00AC40BF" w:rsidRPr="00125D20">
        <w:rPr>
          <w:i/>
          <w:iCs/>
        </w:rPr>
        <w:t>kind of change</w:t>
      </w:r>
      <w:r w:rsidR="00AC40BF" w:rsidRPr="00125D20">
        <w:t xml:space="preserve"> </w:t>
      </w:r>
      <w:r w:rsidR="004C2A03" w:rsidRPr="00125D20">
        <w:t>(</w:t>
      </w:r>
      <w:proofErr w:type="spellStart"/>
      <w:r w:rsidR="004C2A03" w:rsidRPr="00125D20">
        <w:t>KoC</w:t>
      </w:r>
      <w:proofErr w:type="spellEnd"/>
      <w:r w:rsidR="004C2A03" w:rsidRPr="00125D20">
        <w:t xml:space="preserve">) </w:t>
      </w:r>
      <w:r w:rsidR="00FA5C26" w:rsidRPr="00125D20">
        <w:t>intended</w:t>
      </w:r>
      <w:r w:rsidR="00AC40BF" w:rsidRPr="00125D20">
        <w:t xml:space="preserve"> for </w:t>
      </w:r>
      <w:r w:rsidR="00FA5C26" w:rsidRPr="00125D20">
        <w:t>this target group</w:t>
      </w:r>
      <w:r w:rsidR="00AC40BF" w:rsidRPr="00125D20">
        <w:t xml:space="preserve"> (rho = 0.11, p-value &lt; 0.05)</w:t>
      </w:r>
      <w:r w:rsidR="00FA5C26" w:rsidRPr="00125D20">
        <w:t xml:space="preserve">; rather, </w:t>
      </w:r>
      <w:r w:rsidR="004C2A03" w:rsidRPr="00125D20">
        <w:t xml:space="preserve">the </w:t>
      </w:r>
      <w:proofErr w:type="spellStart"/>
      <w:r w:rsidR="004C2A03" w:rsidRPr="00125D20">
        <w:t>NoI</w:t>
      </w:r>
      <w:proofErr w:type="spellEnd"/>
      <w:r w:rsidR="004C2A03" w:rsidRPr="00125D20">
        <w:t xml:space="preserve"> </w:t>
      </w:r>
      <w:r w:rsidR="00FA5C26" w:rsidRPr="00125D20">
        <w:t xml:space="preserve">shows stronger correlations with </w:t>
      </w:r>
      <w:r w:rsidR="00AC40BF" w:rsidRPr="00125D20">
        <w:t xml:space="preserve">the intended </w:t>
      </w:r>
      <w:r w:rsidR="00FA5C26" w:rsidRPr="00125D20">
        <w:rPr>
          <w:i/>
          <w:iCs/>
        </w:rPr>
        <w:t xml:space="preserve">kind of </w:t>
      </w:r>
      <w:r w:rsidR="00AC40BF" w:rsidRPr="00125D20">
        <w:rPr>
          <w:i/>
          <w:iCs/>
        </w:rPr>
        <w:t>change</w:t>
      </w:r>
      <w:r w:rsidR="00AC40BF" w:rsidRPr="00125D20">
        <w:t xml:space="preserve"> for </w:t>
      </w:r>
      <w:r w:rsidR="00AC40BF" w:rsidRPr="00125D20">
        <w:rPr>
          <w:b/>
          <w:bCs/>
        </w:rPr>
        <w:t>welfare org</w:t>
      </w:r>
      <w:r w:rsidR="00FA5C26" w:rsidRPr="00125D20">
        <w:rPr>
          <w:b/>
          <w:bCs/>
        </w:rPr>
        <w:t>anisations</w:t>
      </w:r>
      <w:r w:rsidR="009C2B7C" w:rsidRPr="00125D20">
        <w:rPr>
          <w:i/>
          <w:iCs/>
        </w:rPr>
        <w:t xml:space="preserve"> </w:t>
      </w:r>
      <w:r w:rsidR="009C2B7C" w:rsidRPr="00125D20">
        <w:t>and</w:t>
      </w:r>
      <w:r w:rsidR="00FA5C26" w:rsidRPr="00125D20">
        <w:t xml:space="preserve"> for</w:t>
      </w:r>
      <w:r w:rsidR="00AC40BF" w:rsidRPr="00125D20">
        <w:rPr>
          <w:i/>
          <w:iCs/>
        </w:rPr>
        <w:t xml:space="preserve"> </w:t>
      </w:r>
      <w:r w:rsidR="00AC40BF" w:rsidRPr="00125D20">
        <w:rPr>
          <w:b/>
          <w:bCs/>
        </w:rPr>
        <w:t>civil society groups</w:t>
      </w:r>
      <w:r w:rsidR="00AC40BF" w:rsidRPr="00125D20">
        <w:t xml:space="preserve"> (rho = 0.31 and 0.23</w:t>
      </w:r>
      <w:r w:rsidR="009C2B7C" w:rsidRPr="00125D20">
        <w:t>,</w:t>
      </w:r>
      <w:r w:rsidR="00AC40BF" w:rsidRPr="00125D20">
        <w:t xml:space="preserve"> respectively, p-value = 0.05).</w:t>
      </w:r>
      <w:r w:rsidR="00B40F70" w:rsidRPr="00125D20">
        <w:t xml:space="preserve"> </w:t>
      </w:r>
      <w:r w:rsidR="00AC40BF" w:rsidRPr="00125D20">
        <w:t xml:space="preserve">Similar results </w:t>
      </w:r>
      <w:r w:rsidR="00FA5C26" w:rsidRPr="00125D20">
        <w:t xml:space="preserve">can be observed for </w:t>
      </w:r>
      <w:r w:rsidR="00AC40BF" w:rsidRPr="00125D20">
        <w:t>other societal groups.</w:t>
      </w:r>
    </w:p>
    <w:p w14:paraId="2658748B" w14:textId="77777777" w:rsidR="00B40F70" w:rsidRPr="00125D20" w:rsidRDefault="00B40F70" w:rsidP="009C2B7C">
      <w:pPr>
        <w:jc w:val="both"/>
      </w:pPr>
    </w:p>
    <w:p w14:paraId="450C9843" w14:textId="6F714F5D" w:rsidR="00586C0D" w:rsidRPr="00125D20" w:rsidRDefault="00FA2B2B" w:rsidP="009C2B7C">
      <w:pPr>
        <w:jc w:val="both"/>
      </w:pPr>
      <w:r>
        <w:rPr>
          <w:noProof/>
        </w:rPr>
        <mc:AlternateContent>
          <mc:Choice Requires="wpi">
            <w:drawing>
              <wp:anchor distT="0" distB="0" distL="114300" distR="114300" simplePos="0" relativeHeight="251675648" behindDoc="0" locked="0" layoutInCell="1" allowOverlap="1" wp14:anchorId="68FEA11D" wp14:editId="42CEC26E">
                <wp:simplePos x="0" y="0"/>
                <wp:positionH relativeFrom="column">
                  <wp:posOffset>2737311</wp:posOffset>
                </wp:positionH>
                <wp:positionV relativeFrom="paragraph">
                  <wp:posOffset>262673</wp:posOffset>
                </wp:positionV>
                <wp:extent cx="288000" cy="18720"/>
                <wp:effectExtent l="76200" t="133350" r="112395" b="172085"/>
                <wp:wrapNone/>
                <wp:docPr id="98" name="Ink 98"/>
                <wp:cNvGraphicFramePr/>
                <a:graphic xmlns:a="http://schemas.openxmlformats.org/drawingml/2006/main">
                  <a:graphicData uri="http://schemas.microsoft.com/office/word/2010/wordprocessingInk">
                    <w14:contentPart bwMode="auto" r:id="rId94">
                      <w14:nvContentPartPr>
                        <w14:cNvContentPartPr/>
                      </w14:nvContentPartPr>
                      <w14:xfrm>
                        <a:off x="0" y="0"/>
                        <a:ext cx="288000" cy="18720"/>
                      </w14:xfrm>
                    </w14:contentPart>
                  </a:graphicData>
                </a:graphic>
              </wp:anchor>
            </w:drawing>
          </mc:Choice>
          <mc:Fallback>
            <w:pict>
              <v:shape w14:anchorId="4DED9F0A" id="Ink 98" o:spid="_x0000_s1026" type="#_x0000_t75" style="position:absolute;margin-left:211.35pt;margin-top:12.2pt;width:31.2pt;height:18.4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">
                <v:imagedata r:id="rId95" o:title=""/>
              </v:shape>
            </w:pict>
          </mc:Fallback>
        </mc:AlternateContent>
      </w:r>
      <w:r w:rsidR="00B40F70" w:rsidRPr="00125D20">
        <w:t xml:space="preserve">The </w:t>
      </w:r>
      <w:r w:rsidR="00586C0D" w:rsidRPr="00125D20">
        <w:rPr>
          <w:i/>
          <w:iCs/>
        </w:rPr>
        <w:t>nature of</w:t>
      </w:r>
      <w:r w:rsidR="00586C0D" w:rsidRPr="00125D20">
        <w:t xml:space="preserve"> </w:t>
      </w:r>
      <w:r w:rsidR="00B40F70" w:rsidRPr="00125D20">
        <w:rPr>
          <w:i/>
          <w:iCs/>
        </w:rPr>
        <w:t>i</w:t>
      </w:r>
      <w:r w:rsidR="00AC40BF" w:rsidRPr="00125D20">
        <w:rPr>
          <w:i/>
          <w:iCs/>
        </w:rPr>
        <w:t xml:space="preserve">nvolvement </w:t>
      </w:r>
      <w:r w:rsidR="00AC40BF" w:rsidRPr="00125D20">
        <w:t>of</w:t>
      </w:r>
      <w:r w:rsidR="00AC40BF" w:rsidRPr="00125D20">
        <w:rPr>
          <w:i/>
          <w:iCs/>
        </w:rPr>
        <w:t xml:space="preserve"> </w:t>
      </w:r>
      <w:r w:rsidR="00AC40BF" w:rsidRPr="00125D20">
        <w:rPr>
          <w:b/>
          <w:bCs/>
        </w:rPr>
        <w:t>welfare organisations</w:t>
      </w:r>
      <w:r w:rsidR="00AC40BF" w:rsidRPr="00125D20">
        <w:t xml:space="preserve"> correlates </w:t>
      </w:r>
      <w:r w:rsidR="00586C0D" w:rsidRPr="00125D20">
        <w:t>rather highly</w:t>
      </w:r>
      <w:r w:rsidR="00AC40BF" w:rsidRPr="00125D20">
        <w:t xml:space="preserve"> with the </w:t>
      </w:r>
      <w:r w:rsidR="00B40F70" w:rsidRPr="00125D20">
        <w:rPr>
          <w:i/>
          <w:iCs/>
        </w:rPr>
        <w:t>kind of change</w:t>
      </w:r>
      <w:r w:rsidR="00B40F70" w:rsidRPr="00125D20">
        <w:t xml:space="preserve"> </w:t>
      </w:r>
      <w:r w:rsidR="00586C0D" w:rsidRPr="00125D20">
        <w:t>for</w:t>
      </w:r>
      <w:r w:rsidR="00B40F70" w:rsidRPr="00125D20">
        <w:t xml:space="preserve"> </w:t>
      </w:r>
      <w:r w:rsidR="00AC40BF" w:rsidRPr="00125D20">
        <w:rPr>
          <w:b/>
          <w:bCs/>
        </w:rPr>
        <w:t>civil society organisations</w:t>
      </w:r>
      <w:r w:rsidR="00AC40BF" w:rsidRPr="00125D20">
        <w:t xml:space="preserve"> (rho = 0.61, p-value &lt; 0.05)</w:t>
      </w:r>
      <w:r w:rsidR="00586C0D" w:rsidRPr="00125D20">
        <w:t>, which is</w:t>
      </w:r>
      <w:r w:rsidR="00AC40BF" w:rsidRPr="00125D20">
        <w:t xml:space="preserve"> only slightly lower </w:t>
      </w:r>
      <w:r w:rsidR="00586C0D" w:rsidRPr="00125D20">
        <w:t xml:space="preserve">than </w:t>
      </w:r>
      <w:r w:rsidR="00AC40BF" w:rsidRPr="00125D20">
        <w:t xml:space="preserve">with the </w:t>
      </w:r>
      <w:r w:rsidR="00896A6B" w:rsidRPr="00125D20">
        <w:rPr>
          <w:i/>
          <w:iCs/>
        </w:rPr>
        <w:t>ki</w:t>
      </w:r>
      <w:r w:rsidR="00586C0D" w:rsidRPr="00125D20">
        <w:rPr>
          <w:i/>
          <w:iCs/>
        </w:rPr>
        <w:t>nd of change</w:t>
      </w:r>
      <w:r w:rsidR="00AC40BF" w:rsidRPr="00125D20">
        <w:t xml:space="preserve"> for </w:t>
      </w:r>
      <w:r w:rsidR="00AC40BF" w:rsidRPr="00125D20">
        <w:rPr>
          <w:b/>
          <w:bCs/>
        </w:rPr>
        <w:t>welfare organisations</w:t>
      </w:r>
      <w:r w:rsidR="00AC40BF" w:rsidRPr="00125D20">
        <w:t>.</w:t>
      </w:r>
    </w:p>
    <w:p w14:paraId="60889BBF" w14:textId="77777777" w:rsidR="00896A6B" w:rsidRPr="00125D20" w:rsidRDefault="00896A6B" w:rsidP="009C2B7C">
      <w:pPr>
        <w:jc w:val="both"/>
      </w:pPr>
    </w:p>
    <w:p w14:paraId="678BE6CD" w14:textId="7E153F21" w:rsidR="00AC40BF" w:rsidRPr="00125D20" w:rsidRDefault="00FA2B2B" w:rsidP="009C2B7C">
      <w:pPr>
        <w:jc w:val="both"/>
      </w:pPr>
      <w:r>
        <w:rPr>
          <w:noProof/>
        </w:rPr>
        <mc:AlternateContent>
          <mc:Choice Requires="wpi">
            <w:drawing>
              <wp:anchor distT="0" distB="0" distL="114300" distR="114300" simplePos="0" relativeHeight="251673600" behindDoc="0" locked="0" layoutInCell="1" allowOverlap="1" wp14:anchorId="1023E00F" wp14:editId="50160F48">
                <wp:simplePos x="0" y="0"/>
                <wp:positionH relativeFrom="column">
                  <wp:posOffset>886911</wp:posOffset>
                </wp:positionH>
                <wp:positionV relativeFrom="paragraph">
                  <wp:posOffset>454813</wp:posOffset>
                </wp:positionV>
                <wp:extent cx="386280" cy="40320"/>
                <wp:effectExtent l="95250" t="152400" r="128270" b="150495"/>
                <wp:wrapNone/>
                <wp:docPr id="96" name="Ink 96"/>
                <wp:cNvGraphicFramePr/>
                <a:graphic xmlns:a="http://schemas.openxmlformats.org/drawingml/2006/main">
                  <a:graphicData uri="http://schemas.microsoft.com/office/word/2010/wordprocessingInk">
                    <w14:contentPart bwMode="auto" r:id="rId96">
                      <w14:nvContentPartPr>
                        <w14:cNvContentPartPr/>
                      </w14:nvContentPartPr>
                      <w14:xfrm>
                        <a:off x="0" y="0"/>
                        <a:ext cx="386280" cy="40320"/>
                      </w14:xfrm>
                    </w14:contentPart>
                  </a:graphicData>
                </a:graphic>
              </wp:anchor>
            </w:drawing>
          </mc:Choice>
          <mc:Fallback>
            <w:pict>
              <v:shape w14:anchorId="79D2488B" id="Ink 96" o:spid="_x0000_s1026" type="#_x0000_t75" style="position:absolute;margin-left:65.6pt;margin-top:27.3pt;width:38.9pt;height:20.1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">
                <v:imagedata r:id="rId97" o:title=""/>
              </v:shape>
            </w:pict>
          </mc:Fallback>
        </mc:AlternateContent>
      </w:r>
      <w:r w:rsidR="00586C0D" w:rsidRPr="00125D20">
        <w:t xml:space="preserve">Despite such stronger correlations, also negative ones can be observed, for instance the </w:t>
      </w:r>
      <w:r w:rsidR="00586C0D" w:rsidRPr="00125D20">
        <w:rPr>
          <w:i/>
          <w:iCs/>
        </w:rPr>
        <w:t>nature of i</w:t>
      </w:r>
      <w:r w:rsidR="00AC40BF" w:rsidRPr="00125D20">
        <w:rPr>
          <w:i/>
          <w:iCs/>
        </w:rPr>
        <w:t>nvolvement</w:t>
      </w:r>
      <w:r w:rsidR="00AC40BF" w:rsidRPr="00125D20">
        <w:t xml:space="preserve"> of </w:t>
      </w:r>
      <w:r w:rsidR="00AC40BF" w:rsidRPr="00125D20">
        <w:rPr>
          <w:b/>
          <w:bCs/>
        </w:rPr>
        <w:t>civil society organisations</w:t>
      </w:r>
      <w:r w:rsidR="00AC40BF" w:rsidRPr="00125D20">
        <w:t xml:space="preserve"> with the intended </w:t>
      </w:r>
      <w:r w:rsidR="00586C0D" w:rsidRPr="00125D20">
        <w:rPr>
          <w:i/>
          <w:iCs/>
        </w:rPr>
        <w:t>kind of change</w:t>
      </w:r>
      <w:r w:rsidR="00586C0D" w:rsidRPr="00125D20">
        <w:t xml:space="preserve"> for </w:t>
      </w:r>
      <w:r w:rsidR="00AC40BF" w:rsidRPr="00125D20">
        <w:rPr>
          <w:b/>
          <w:bCs/>
        </w:rPr>
        <w:t>citizens</w:t>
      </w:r>
      <w:r w:rsidR="00AC40BF" w:rsidRPr="00125D20">
        <w:t xml:space="preserve"> (rho = -0.41, p-value &lt; 0.05)</w:t>
      </w:r>
      <w:r w:rsidR="00586C0D" w:rsidRPr="00125D20">
        <w:t>.</w:t>
      </w:r>
    </w:p>
    <w:p w14:paraId="7D223D3B" w14:textId="77777777" w:rsidR="00AC40BF" w:rsidRPr="00125D20" w:rsidRDefault="00AC40BF" w:rsidP="00AC40BF"/>
    <w:p w14:paraId="2593FCD1" w14:textId="60851B09" w:rsidR="00AC40BF" w:rsidRPr="00125D20" w:rsidRDefault="0096186E" w:rsidP="00896A6B">
      <w:pPr>
        <w:pStyle w:val="Heading3"/>
      </w:pPr>
      <w:bookmarkStart w:id="176" w:name="_Toc100567203"/>
      <w:r w:rsidRPr="00125D20">
        <w:lastRenderedPageBreak/>
        <w:t>The motivation to improve the human condition &amp; the effects on target groups</w:t>
      </w:r>
      <w:bookmarkEnd w:id="176"/>
    </w:p>
    <w:p w14:paraId="3956A57C" w14:textId="77777777" w:rsidR="00AC40BF" w:rsidRPr="00125D20" w:rsidRDefault="00AC40BF" w:rsidP="00896A6B">
      <w:pPr>
        <w:keepNext/>
        <w:keepLines/>
      </w:pPr>
    </w:p>
    <w:p w14:paraId="4C174B6E" w14:textId="591EAE14" w:rsidR="00AC40BF" w:rsidRPr="00125D20" w:rsidRDefault="00896A6B" w:rsidP="00896A6B">
      <w:pPr>
        <w:pStyle w:val="BodyText"/>
        <w:jc w:val="both"/>
      </w:pPr>
      <w:r w:rsidRPr="00125D20">
        <w:rPr>
          <w:i/>
          <w:iCs/>
        </w:rPr>
        <w:t>I</w:t>
      </w:r>
      <w:r w:rsidR="00AC40BF" w:rsidRPr="00125D20">
        <w:rPr>
          <w:i/>
          <w:iCs/>
        </w:rPr>
        <w:t>ntention and agency</w:t>
      </w:r>
      <w:r w:rsidR="00AC40BF" w:rsidRPr="00125D20">
        <w:t xml:space="preserve"> are one of the pillars of the concept of </w:t>
      </w:r>
      <w:r w:rsidRPr="00125D20">
        <w:t xml:space="preserve">SI. Hence, </w:t>
      </w:r>
      <w:r w:rsidR="004C2A03" w:rsidRPr="00125D20">
        <w:t>effects associated with SI</w:t>
      </w:r>
      <w:r w:rsidR="00AC40BF" w:rsidRPr="00125D20">
        <w:t xml:space="preserve"> should </w:t>
      </w:r>
      <w:r w:rsidRPr="00125D20">
        <w:t>correspond to researchers’ initial motivation when planning to improve the human condition/welfare</w:t>
      </w:r>
      <w:r w:rsidR="00AC40BF" w:rsidRPr="00125D20">
        <w:t>. We expect that</w:t>
      </w:r>
    </w:p>
    <w:p w14:paraId="34B59C72" w14:textId="090927D6" w:rsidR="00AC40BF" w:rsidRPr="00125D20" w:rsidRDefault="00AC40BF" w:rsidP="00AC40BF">
      <w:pPr>
        <w:pStyle w:val="BodyText"/>
        <w:numPr>
          <w:ilvl w:val="0"/>
          <w:numId w:val="2"/>
        </w:numPr>
      </w:pPr>
      <w:r w:rsidRPr="00125D20">
        <w:t>H</w:t>
      </w:r>
      <w:r w:rsidR="004C2A03" w:rsidRPr="00125D20">
        <w:rPr>
          <w:vertAlign w:val="subscript"/>
        </w:rPr>
        <w:t>8</w:t>
      </w:r>
      <w:r w:rsidRPr="00125D20">
        <w:t>: there is a</w:t>
      </w:r>
      <w:r w:rsidR="00896A6B" w:rsidRPr="00125D20">
        <w:t xml:space="preserve"> relation </w:t>
      </w:r>
      <w:r w:rsidRPr="00125D20">
        <w:t xml:space="preserve">between high levels of </w:t>
      </w:r>
      <w:r w:rsidRPr="00125D20">
        <w:rPr>
          <w:i/>
          <w:iCs/>
        </w:rPr>
        <w:t>motivation to improve the human conditio</w:t>
      </w:r>
      <w:r w:rsidR="00896A6B" w:rsidRPr="00125D20">
        <w:rPr>
          <w:i/>
          <w:iCs/>
        </w:rPr>
        <w:t>n/welfare</w:t>
      </w:r>
      <w:r w:rsidRPr="00125D20">
        <w:t xml:space="preserve"> and </w:t>
      </w:r>
      <w:r w:rsidR="00896A6B" w:rsidRPr="00125D20">
        <w:t xml:space="preserve">the degree of </w:t>
      </w:r>
      <w:r w:rsidRPr="00125D20">
        <w:t>contribution</w:t>
      </w:r>
      <w:r w:rsidR="00896A6B" w:rsidRPr="00125D20">
        <w:t>s</w:t>
      </w:r>
      <w:r w:rsidRPr="00125D20">
        <w:t xml:space="preserve"> to</w:t>
      </w:r>
      <w:r w:rsidR="00896A6B" w:rsidRPr="00125D20">
        <w:t xml:space="preserve"> </w:t>
      </w:r>
      <w:r w:rsidRPr="00125D20">
        <w:t>…</w:t>
      </w:r>
    </w:p>
    <w:p w14:paraId="363F80F4" w14:textId="51C31865" w:rsidR="00AC40BF" w:rsidRPr="00125D20" w:rsidRDefault="00AC40BF" w:rsidP="00AC40BF">
      <w:pPr>
        <w:pStyle w:val="BodyText"/>
        <w:numPr>
          <w:ilvl w:val="1"/>
          <w:numId w:val="2"/>
        </w:numPr>
      </w:pPr>
      <w:r w:rsidRPr="00125D20">
        <w:t>a better understanding of a social issue</w:t>
      </w:r>
      <w:r w:rsidR="00896A6B" w:rsidRPr="00125D20">
        <w:t>,</w:t>
      </w:r>
    </w:p>
    <w:p w14:paraId="3D42EBAE" w14:textId="5F94C21B" w:rsidR="00AC40BF" w:rsidRPr="00125D20" w:rsidRDefault="00896A6B" w:rsidP="00AC40BF">
      <w:pPr>
        <w:pStyle w:val="BodyText"/>
        <w:numPr>
          <w:ilvl w:val="1"/>
          <w:numId w:val="2"/>
        </w:numPr>
      </w:pPr>
      <w:r w:rsidRPr="00125D20">
        <w:t xml:space="preserve">a </w:t>
      </w:r>
      <w:r w:rsidR="00AC40BF" w:rsidRPr="00125D20">
        <w:t>capability building for targeted groups to tackle similar issues</w:t>
      </w:r>
      <w:r w:rsidRPr="00125D20">
        <w:t>, and</w:t>
      </w:r>
    </w:p>
    <w:p w14:paraId="4B584049" w14:textId="02F4CF7D" w:rsidR="00AC40BF" w:rsidRPr="00125D20" w:rsidRDefault="00896A6B" w:rsidP="00AC40BF">
      <w:pPr>
        <w:pStyle w:val="BodyText"/>
        <w:numPr>
          <w:ilvl w:val="1"/>
          <w:numId w:val="2"/>
        </w:numPr>
      </w:pPr>
      <w:r w:rsidRPr="00125D20">
        <w:t>play</w:t>
      </w:r>
      <w:r w:rsidR="00AC40BF" w:rsidRPr="00125D20">
        <w:t xml:space="preserve"> an emancipatory role for the involved groups.</w:t>
      </w:r>
    </w:p>
    <w:p w14:paraId="13A714B4" w14:textId="77777777" w:rsidR="00AC40BF" w:rsidRPr="00125D20" w:rsidRDefault="00AC40BF" w:rsidP="00AC40BF">
      <w:pPr>
        <w:pStyle w:val="BodyText"/>
      </w:pPr>
    </w:p>
    <w:p w14:paraId="0BD1EB40" w14:textId="4F2F5925" w:rsidR="00AC40BF" w:rsidRPr="00125D20" w:rsidRDefault="00AC40BF" w:rsidP="00AC40BF">
      <w:pPr>
        <w:pStyle w:val="Caption"/>
        <w:keepNext/>
      </w:pPr>
      <w:bookmarkStart w:id="177" w:name="_Ref100041199"/>
      <w:bookmarkStart w:id="178" w:name="_Ref97913537"/>
      <w:bookmarkStart w:id="179" w:name="_Toc100567237"/>
      <w:r w:rsidRPr="00125D20">
        <w:t xml:space="preserve">Figure </w:t>
      </w:r>
      <w:r w:rsidR="007B1429" w:rsidRPr="00125D20">
        <w:fldChar w:fldCharType="begin"/>
      </w:r>
      <w:r w:rsidR="007B1429" w:rsidRPr="00125D20">
        <w:instrText xml:space="preserve"> SEQ Figure \* ARABIC </w:instrText>
      </w:r>
      <w:r w:rsidR="007B1429" w:rsidRPr="00125D20">
        <w:fldChar w:fldCharType="separate"/>
      </w:r>
      <w:r w:rsidR="000959DE">
        <w:rPr>
          <w:noProof/>
        </w:rPr>
        <w:t>33</w:t>
      </w:r>
      <w:r w:rsidR="007B1429" w:rsidRPr="00125D20">
        <w:fldChar w:fldCharType="end"/>
      </w:r>
      <w:bookmarkEnd w:id="177"/>
      <w:r w:rsidRPr="00125D20">
        <w:t>: Relation between the social impact statements and the motivation to improve the human condition</w:t>
      </w:r>
      <w:bookmarkEnd w:id="178"/>
      <w:bookmarkEnd w:id="179"/>
    </w:p>
    <w:p w14:paraId="0F3AB006" w14:textId="77777777" w:rsidR="00AC40BF" w:rsidRPr="00125D20" w:rsidRDefault="00AC40BF" w:rsidP="00AC40BF">
      <w:r w:rsidRPr="00125D20">
        <w:rPr>
          <w:noProof/>
          <w:lang w:eastAsia="de-AT"/>
        </w:rPr>
        <w:drawing>
          <wp:inline distT="0" distB="0" distL="0" distR="0" wp14:anchorId="463386A1" wp14:editId="41C0ABC6">
            <wp:extent cx="5731510" cy="1719580"/>
            <wp:effectExtent l="0" t="0" r="0" b="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98" cstate="print">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5731510" cy="1719580"/>
                    </a:xfrm>
                    <a:prstGeom prst="rect">
                      <a:avLst/>
                    </a:prstGeom>
                  </pic:spPr>
                </pic:pic>
              </a:graphicData>
            </a:graphic>
          </wp:inline>
        </w:drawing>
      </w:r>
    </w:p>
    <w:p w14:paraId="0D12E0BB" w14:textId="633E514A" w:rsidR="00AC40BF" w:rsidRPr="00125D20" w:rsidRDefault="00D65AB9" w:rsidP="00D65AB9">
      <w:pPr>
        <w:pStyle w:val="BodyText"/>
        <w:keepNext/>
        <w:jc w:val="both"/>
      </w:pPr>
      <w:r w:rsidRPr="00125D20">
        <w:t xml:space="preserve">Based on </w:t>
      </w:r>
      <w:r w:rsidRPr="00125D20">
        <w:fldChar w:fldCharType="begin"/>
      </w:r>
      <w:r w:rsidRPr="00125D20">
        <w:instrText xml:space="preserve"> REF _Ref100041199 \h </w:instrText>
      </w:r>
      <w:r w:rsidRPr="00125D20">
        <w:fldChar w:fldCharType="separate"/>
      </w:r>
      <w:r w:rsidR="000959DE" w:rsidRPr="00125D20">
        <w:t xml:space="preserve">Figure </w:t>
      </w:r>
      <w:r w:rsidR="000959DE">
        <w:rPr>
          <w:noProof/>
        </w:rPr>
        <w:t>33</w:t>
      </w:r>
      <w:r w:rsidRPr="00125D20">
        <w:fldChar w:fldCharType="end"/>
      </w:r>
      <w:r w:rsidRPr="00125D20">
        <w:t xml:space="preserve">, a strong motivation to improve the human condition/welfare does seem to </w:t>
      </w:r>
      <w:proofErr w:type="gramStart"/>
      <w:r w:rsidRPr="00125D20">
        <w:t>have an effect on</w:t>
      </w:r>
      <w:proofErr w:type="gramEnd"/>
      <w:r w:rsidRPr="00125D20">
        <w:t xml:space="preserve"> the generated impact. The </w:t>
      </w:r>
      <w:r w:rsidR="00916FCD" w:rsidRPr="00125D20">
        <w:t>statistical</w:t>
      </w:r>
      <w:r w:rsidRPr="00125D20">
        <w:t xml:space="preserve"> analysis confirms this impression: motivation </w:t>
      </w:r>
      <w:r w:rsidR="007A2A03" w:rsidRPr="00125D20">
        <w:t xml:space="preserve">moderately </w:t>
      </w:r>
      <w:r w:rsidRPr="00125D20">
        <w:t xml:space="preserve">and </w:t>
      </w:r>
      <w:r w:rsidR="007A2A03" w:rsidRPr="00125D20">
        <w:t xml:space="preserve">positively correlates </w:t>
      </w:r>
      <w:r w:rsidR="00AC40BF" w:rsidRPr="00125D20">
        <w:t xml:space="preserve">with each of the analysed impact statement variables (rho &gt; 0.45 each; </w:t>
      </w:r>
      <w:r w:rsidRPr="00125D20">
        <w:t xml:space="preserve">cf. </w:t>
      </w:r>
      <w:r w:rsidR="007A2A03" w:rsidRPr="00125D20">
        <w:fldChar w:fldCharType="begin"/>
      </w:r>
      <w:r w:rsidR="007A2A03" w:rsidRPr="00125D20">
        <w:instrText xml:space="preserve"> REF _Ref100031594 \h </w:instrText>
      </w:r>
      <w:r w:rsidR="007A2A03" w:rsidRPr="00125D20">
        <w:fldChar w:fldCharType="separate"/>
      </w:r>
      <w:r w:rsidR="000959DE" w:rsidRPr="00125D20">
        <w:t xml:space="preserve">Table </w:t>
      </w:r>
      <w:r w:rsidR="000959DE">
        <w:rPr>
          <w:noProof/>
        </w:rPr>
        <w:t>30</w:t>
      </w:r>
      <w:r w:rsidR="007A2A03" w:rsidRPr="00125D20">
        <w:fldChar w:fldCharType="end"/>
      </w:r>
      <w:r w:rsidR="00AC40BF" w:rsidRPr="00125D20">
        <w:t xml:space="preserve">). </w:t>
      </w:r>
    </w:p>
    <w:p w14:paraId="5707BEDB" w14:textId="5F31B4D8" w:rsidR="00696D6D" w:rsidRPr="00125D20" w:rsidRDefault="00696D6D" w:rsidP="00AC40BF"/>
    <w:p w14:paraId="10F3A1C8" w14:textId="6D922AEE" w:rsidR="00696D6D" w:rsidRPr="00125D20" w:rsidRDefault="00696D6D" w:rsidP="00AC40BF"/>
    <w:p w14:paraId="64C95E0C" w14:textId="3B5D67F9" w:rsidR="00696D6D" w:rsidRPr="00125D20" w:rsidRDefault="00696D6D" w:rsidP="00696D6D">
      <w:pPr>
        <w:pStyle w:val="Caption"/>
        <w:keepNext/>
      </w:pPr>
      <w:bookmarkStart w:id="180" w:name="_Ref100031594"/>
      <w:bookmarkStart w:id="181" w:name="_Toc100567267"/>
      <w:r w:rsidRPr="00125D20">
        <w:t xml:space="preserve">Table </w:t>
      </w:r>
      <w:r w:rsidRPr="00125D20">
        <w:fldChar w:fldCharType="begin"/>
      </w:r>
      <w:r w:rsidRPr="00125D20">
        <w:instrText xml:space="preserve"> SEQ Table \* ARABIC </w:instrText>
      </w:r>
      <w:r w:rsidRPr="00125D20">
        <w:fldChar w:fldCharType="separate"/>
      </w:r>
      <w:r w:rsidR="000959DE">
        <w:rPr>
          <w:noProof/>
        </w:rPr>
        <w:t>30</w:t>
      </w:r>
      <w:r w:rsidRPr="00125D20">
        <w:fldChar w:fldCharType="end"/>
      </w:r>
      <w:bookmarkEnd w:id="180"/>
      <w:r w:rsidRPr="00125D20">
        <w:t>: Correlation matrix between the social impact statements and the motivation to improve the human condition</w:t>
      </w:r>
      <w:bookmarkEnd w:id="181"/>
    </w:p>
    <w:tbl>
      <w:tblPr>
        <w:tblStyle w:val="TableGrid"/>
        <w:tblW w:w="0" w:type="auto"/>
        <w:tblLook w:val="04A0" w:firstRow="1" w:lastRow="0" w:firstColumn="1" w:lastColumn="0" w:noHBand="0" w:noVBand="1"/>
      </w:tblPr>
      <w:tblGrid>
        <w:gridCol w:w="9016"/>
      </w:tblGrid>
      <w:tr w:rsidR="00696D6D" w:rsidRPr="00125D20" w14:paraId="63EA5D34" w14:textId="77777777" w:rsidTr="00696D6D">
        <w:tc>
          <w:tcPr>
            <w:tcW w:w="9242" w:type="dxa"/>
          </w:tcPr>
          <w:p w14:paraId="31067CB7"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Correlation:</w:t>
            </w:r>
          </w:p>
          <w:p w14:paraId="60EB56BD"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Mot. to imp. human cond. gen. understanding</w:t>
            </w:r>
          </w:p>
          <w:p w14:paraId="3F6B7DD5"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Mot. to imp. human cond.                               1.00               0.41</w:t>
            </w:r>
          </w:p>
          <w:p w14:paraId="19C720CF"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gen. understanding                                     0.41               1.00</w:t>
            </w:r>
          </w:p>
          <w:p w14:paraId="0742632B"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gen. capabilities for the soc. gr.                     0.45               0.58</w:t>
            </w:r>
          </w:p>
          <w:p w14:paraId="18E3246B"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played emancipatory role                               0.44               0.65</w:t>
            </w:r>
          </w:p>
          <w:p w14:paraId="5CF8CE66"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gen. capabilities for the soc. gr.</w:t>
            </w:r>
          </w:p>
          <w:p w14:paraId="5012FB5E"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Mot. to imp. human cond.                                         0.45</w:t>
            </w:r>
          </w:p>
          <w:p w14:paraId="03421699"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gen. understanding                                               0.58</w:t>
            </w:r>
          </w:p>
          <w:p w14:paraId="1969B012"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gen. capabilities for the soc. gr.                               1.00</w:t>
            </w:r>
          </w:p>
          <w:p w14:paraId="069456C5"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played emancipatory role                                         0.71</w:t>
            </w:r>
          </w:p>
          <w:p w14:paraId="03D17ED7"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played emancipatory role</w:t>
            </w:r>
          </w:p>
          <w:p w14:paraId="16FBA539"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Mot. to imp. human cond.                               0.44</w:t>
            </w:r>
          </w:p>
          <w:p w14:paraId="4EFE2824"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gen. understanding                                     0.65</w:t>
            </w:r>
          </w:p>
          <w:p w14:paraId="0756BBE8"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gen. capabilities for the soc. gr.                     0.71</w:t>
            </w:r>
          </w:p>
          <w:p w14:paraId="25736A0E"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played emancipatory role                               1.00</w:t>
            </w:r>
          </w:p>
          <w:p w14:paraId="57B86C75" w14:textId="7DA10242" w:rsidR="00696D6D" w:rsidRPr="00125D20" w:rsidRDefault="00696D6D" w:rsidP="00696D6D">
            <w:pPr>
              <w:pStyle w:val="HTMLPreformatted"/>
              <w:shd w:val="clear" w:color="auto" w:fill="FFFFFF"/>
              <w:wordWrap w:val="0"/>
              <w:rPr>
                <w:rStyle w:val="HTMLCode"/>
                <w:rFonts w:eastAsiaTheme="majorEastAsia"/>
                <w:color w:val="333333"/>
                <w:sz w:val="18"/>
                <w:szCs w:val="18"/>
              </w:rPr>
            </w:pPr>
          </w:p>
          <w:p w14:paraId="24E0A4A0" w14:textId="77777777" w:rsidR="00916FCD" w:rsidRPr="00125D20" w:rsidRDefault="00916FCD" w:rsidP="00696D6D">
            <w:pPr>
              <w:pStyle w:val="HTMLPreformatted"/>
              <w:shd w:val="clear" w:color="auto" w:fill="FFFFFF"/>
              <w:wordWrap w:val="0"/>
              <w:rPr>
                <w:rStyle w:val="HTMLCode"/>
                <w:rFonts w:eastAsiaTheme="majorEastAsia"/>
                <w:color w:val="333333"/>
                <w:sz w:val="18"/>
                <w:szCs w:val="18"/>
              </w:rPr>
            </w:pPr>
          </w:p>
          <w:p w14:paraId="5925A862"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lastRenderedPageBreak/>
              <w:t>Sample Size:</w:t>
            </w:r>
          </w:p>
          <w:p w14:paraId="14B99650"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Mot. to imp. human cond. gen. understanding</w:t>
            </w:r>
          </w:p>
          <w:p w14:paraId="2EC84551"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Mot. to imp. human cond.                                355                281</w:t>
            </w:r>
          </w:p>
          <w:p w14:paraId="54180E7D"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gen. understanding                                      281                286</w:t>
            </w:r>
          </w:p>
          <w:p w14:paraId="39F0B7FD"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gen. capabilities for the soc. gr.                      285                269</w:t>
            </w:r>
          </w:p>
          <w:p w14:paraId="62CF31EF"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played emancipatory role                                268                266</w:t>
            </w:r>
          </w:p>
          <w:p w14:paraId="41BB9389"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gen. capabilities for the soc. gr.</w:t>
            </w:r>
          </w:p>
          <w:p w14:paraId="5417D652"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Mot. to imp. human cond.                                          285</w:t>
            </w:r>
          </w:p>
          <w:p w14:paraId="3185E2AE"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gen. understanding                                                269</w:t>
            </w:r>
          </w:p>
          <w:p w14:paraId="7855ED59"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gen. capabilities for the soc. gr.                                290</w:t>
            </w:r>
          </w:p>
          <w:p w14:paraId="137F5BC2"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played emancipatory role                                          268</w:t>
            </w:r>
          </w:p>
          <w:p w14:paraId="17EFCEA9"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 xml:space="preserve">                                   played emancipatory role</w:t>
            </w:r>
          </w:p>
          <w:p w14:paraId="65D7F12D"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Mot. to imp. human cond.                                268</w:t>
            </w:r>
          </w:p>
          <w:p w14:paraId="284C25A3"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gen. understanding                                      266</w:t>
            </w:r>
          </w:p>
          <w:p w14:paraId="0C4CB356"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gen. capabilities for the soc. gr.                      268</w:t>
            </w:r>
          </w:p>
          <w:p w14:paraId="7588AAE7"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played emancipatory role                                273</w:t>
            </w:r>
          </w:p>
          <w:p w14:paraId="171156C2"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p>
          <w:p w14:paraId="0F3A0741" w14:textId="77777777" w:rsidR="00696D6D" w:rsidRPr="00125D20" w:rsidRDefault="00696D6D" w:rsidP="00696D6D">
            <w:pPr>
              <w:pStyle w:val="HTMLPreformatted"/>
              <w:shd w:val="clear" w:color="auto" w:fill="FFFFFF"/>
              <w:wordWrap w:val="0"/>
              <w:rPr>
                <w:rStyle w:val="HTMLCode"/>
                <w:rFonts w:eastAsiaTheme="majorEastAsia"/>
                <w:color w:val="333333"/>
                <w:sz w:val="18"/>
                <w:szCs w:val="18"/>
              </w:rPr>
            </w:pPr>
            <w:r w:rsidRPr="00125D20">
              <w:rPr>
                <w:rStyle w:val="HTMLCode"/>
                <w:rFonts w:eastAsiaTheme="majorEastAsia"/>
                <w:color w:val="333333"/>
                <w:sz w:val="18"/>
                <w:szCs w:val="18"/>
              </w:rPr>
              <w:t>P-Values &lt; 0.05</w:t>
            </w:r>
          </w:p>
          <w:p w14:paraId="4034F39F" w14:textId="31F43D3B" w:rsidR="00696D6D" w:rsidRPr="00125D20" w:rsidRDefault="00696D6D" w:rsidP="00696D6D">
            <w:pPr>
              <w:pStyle w:val="HTMLPreformatted"/>
              <w:shd w:val="clear" w:color="auto" w:fill="FFFFFF"/>
              <w:wordWrap w:val="0"/>
              <w:spacing w:after="150"/>
              <w:rPr>
                <w:rStyle w:val="HTMLCode"/>
                <w:rFonts w:eastAsiaTheme="majorEastAsia"/>
                <w:color w:val="333333"/>
                <w:sz w:val="18"/>
                <w:szCs w:val="18"/>
              </w:rPr>
            </w:pPr>
          </w:p>
          <w:p w14:paraId="01DDD9AD" w14:textId="66126618" w:rsidR="00F552AE" w:rsidRPr="00125D20" w:rsidRDefault="00F552AE" w:rsidP="00696D6D">
            <w:pPr>
              <w:pStyle w:val="HTMLPreformatted"/>
              <w:shd w:val="clear" w:color="auto" w:fill="FFFFFF"/>
              <w:wordWrap w:val="0"/>
              <w:spacing w:after="150"/>
              <w:rPr>
                <w:rStyle w:val="HTMLCode"/>
                <w:rFonts w:eastAsiaTheme="majorEastAsia"/>
                <w:b/>
                <w:bCs/>
                <w:color w:val="333333"/>
                <w:sz w:val="18"/>
                <w:szCs w:val="18"/>
              </w:rPr>
            </w:pPr>
            <w:r w:rsidRPr="00125D20">
              <w:rPr>
                <w:rStyle w:val="HTMLCode"/>
                <w:rFonts w:eastAsiaTheme="majorEastAsia"/>
                <w:b/>
                <w:bCs/>
                <w:color w:val="333333"/>
                <w:sz w:val="18"/>
                <w:szCs w:val="18"/>
              </w:rPr>
              <w:t>RESULT</w:t>
            </w:r>
          </w:p>
          <w:p w14:paraId="4A72FEA4" w14:textId="20FD5C15" w:rsidR="00696D6D" w:rsidRPr="00125D20" w:rsidRDefault="00696D6D" w:rsidP="00696D6D">
            <w:pPr>
              <w:pStyle w:val="HTMLPreformatted"/>
              <w:numPr>
                <w:ilvl w:val="0"/>
                <w:numId w:val="19"/>
              </w:numPr>
              <w:shd w:val="clear" w:color="auto" w:fill="FFFFFF"/>
              <w:wordWrap w:val="0"/>
              <w:spacing w:after="150"/>
              <w:rPr>
                <w:rFonts w:eastAsiaTheme="majorEastAsia"/>
                <w:color w:val="333333"/>
                <w:sz w:val="18"/>
                <w:szCs w:val="18"/>
              </w:rPr>
            </w:pPr>
            <w:r w:rsidRPr="00125D20">
              <w:t>H</w:t>
            </w:r>
            <w:r w:rsidR="004C2A03" w:rsidRPr="00125D20">
              <w:rPr>
                <w:vertAlign w:val="subscript"/>
              </w:rPr>
              <w:t>8</w:t>
            </w:r>
            <w:r w:rsidRPr="00125D20">
              <w:t xml:space="preserve">: </w:t>
            </w:r>
            <w:r w:rsidR="00ED5760" w:rsidRPr="00125D20">
              <w:t xml:space="preserve">the </w:t>
            </w:r>
            <w:r w:rsidR="00ED5760" w:rsidRPr="00125D20">
              <w:rPr>
                <w:i/>
                <w:iCs/>
              </w:rPr>
              <w:t>m</w:t>
            </w:r>
            <w:r w:rsidRPr="00125D20">
              <w:rPr>
                <w:i/>
                <w:iCs/>
              </w:rPr>
              <w:t>otivation to improve human condition</w:t>
            </w:r>
            <w:r w:rsidR="00ED5760" w:rsidRPr="00125D20">
              <w:rPr>
                <w:i/>
                <w:iCs/>
              </w:rPr>
              <w:t>/welfare</w:t>
            </w:r>
            <w:r w:rsidRPr="00125D20">
              <w:t xml:space="preserve"> has </w:t>
            </w:r>
            <w:r w:rsidRPr="00125D20">
              <w:rPr>
                <w:color w:val="202124"/>
                <w:sz w:val="18"/>
                <w:szCs w:val="18"/>
                <w:shd w:val="clear" w:color="auto" w:fill="FFFFFF"/>
              </w:rPr>
              <w:t>p-values</w:t>
            </w:r>
            <w:r w:rsidR="00916FCD" w:rsidRPr="00125D20">
              <w:rPr>
                <w:color w:val="202124"/>
                <w:sz w:val="18"/>
                <w:szCs w:val="18"/>
                <w:shd w:val="clear" w:color="auto" w:fill="FFFFFF"/>
              </w:rPr>
              <w:br/>
            </w:r>
            <w:r w:rsidRPr="00125D20">
              <w:t>smaller than</w:t>
            </w:r>
            <w:r w:rsidRPr="00125D20">
              <w:rPr>
                <w:color w:val="202124"/>
                <w:sz w:val="18"/>
                <w:szCs w:val="18"/>
                <w:shd w:val="clear" w:color="auto" w:fill="FFFFFF"/>
              </w:rPr>
              <w:t xml:space="preserve"> α </w:t>
            </w:r>
            <w:r w:rsidRPr="00125D20">
              <w:t xml:space="preserve">with </w:t>
            </w:r>
            <w:r w:rsidR="00ED5760" w:rsidRPr="00125D20">
              <w:t>regard to</w:t>
            </w:r>
            <w:r w:rsidR="00916FCD" w:rsidRPr="00125D20">
              <w:t xml:space="preserve"> </w:t>
            </w:r>
            <w:r w:rsidRPr="00125D20">
              <w:t>gen</w:t>
            </w:r>
            <w:r w:rsidR="00ED5760" w:rsidRPr="00125D20">
              <w:t>erating</w:t>
            </w:r>
            <w:r w:rsidRPr="00125D20">
              <w:t xml:space="preserve"> </w:t>
            </w:r>
            <w:r w:rsidR="00ED5760" w:rsidRPr="00125D20">
              <w:t xml:space="preserve">a </w:t>
            </w:r>
            <w:r w:rsidRPr="00125D20">
              <w:t>better understanding,</w:t>
            </w:r>
            <w:r w:rsidR="00916FCD" w:rsidRPr="00125D20">
              <w:br/>
              <w:t>generating capabilities for the social group,</w:t>
            </w:r>
            <w:r w:rsidRPr="00125D20">
              <w:t xml:space="preserve"> and </w:t>
            </w:r>
            <w:r w:rsidR="00916FCD" w:rsidRPr="00125D20">
              <w:t xml:space="preserve">playing </w:t>
            </w:r>
            <w:r w:rsidR="00ED5760" w:rsidRPr="00125D20">
              <w:t>an</w:t>
            </w:r>
            <w:r w:rsidR="00916FCD" w:rsidRPr="00125D20">
              <w:br/>
            </w:r>
            <w:r w:rsidRPr="00125D20">
              <w:t xml:space="preserve">emancipatory </w:t>
            </w:r>
            <w:r w:rsidR="00916FCD" w:rsidRPr="00125D20">
              <w:t>role</w:t>
            </w:r>
            <w:r w:rsidRPr="00125D20">
              <w:t>. The correlation with each of those returns a</w:t>
            </w:r>
            <w:r w:rsidR="00916FCD" w:rsidRPr="00125D20">
              <w:br/>
            </w:r>
            <w:r w:rsidRPr="00125D20">
              <w:t xml:space="preserve">rho </w:t>
            </w:r>
            <w:r w:rsidR="00916FCD" w:rsidRPr="00125D20">
              <w:t xml:space="preserve">value </w:t>
            </w:r>
            <w:r w:rsidRPr="00125D20">
              <w:t>greater than 0.4.</w:t>
            </w:r>
          </w:p>
          <w:p w14:paraId="03C2D176" w14:textId="77777777" w:rsidR="00696D6D" w:rsidRPr="00125D20" w:rsidRDefault="00696D6D" w:rsidP="00AC40BF"/>
        </w:tc>
      </w:tr>
    </w:tbl>
    <w:p w14:paraId="1B85CBEC" w14:textId="77777777" w:rsidR="00696D6D" w:rsidRPr="00125D20" w:rsidRDefault="00696D6D" w:rsidP="00AC40BF"/>
    <w:p w14:paraId="6930E1F9" w14:textId="77777777" w:rsidR="00510A2C" w:rsidRPr="00125D20" w:rsidRDefault="00510A2C" w:rsidP="00510A2C"/>
    <w:p w14:paraId="58C2791E" w14:textId="0BBA5A16" w:rsidR="00124231" w:rsidRPr="00125D20" w:rsidRDefault="00124231" w:rsidP="00124231">
      <w:pPr>
        <w:pStyle w:val="Heading1"/>
      </w:pPr>
      <w:bookmarkStart w:id="182" w:name="_Toc100567204"/>
      <w:r w:rsidRPr="00125D20">
        <w:t>References</w:t>
      </w:r>
      <w:r w:rsidR="00F42569" w:rsidRPr="00125D20">
        <w:t xml:space="preserve"> (excerpt)</w:t>
      </w:r>
      <w:bookmarkEnd w:id="182"/>
    </w:p>
    <w:p w14:paraId="7B9CEC0D" w14:textId="18D99AD6" w:rsidR="00124231" w:rsidRPr="00125D20" w:rsidRDefault="00124231" w:rsidP="00124231"/>
    <w:p w14:paraId="630FD6CE" w14:textId="77777777" w:rsidR="00B67D26" w:rsidRPr="00125D20" w:rsidRDefault="006E0C67" w:rsidP="00B67D26">
      <w:pPr>
        <w:pStyle w:val="Bibliography"/>
        <w:rPr>
          <w:rFonts w:ascii="Calibri" w:cs="Calibri"/>
        </w:rPr>
      </w:pPr>
      <w:r w:rsidRPr="00125D20">
        <w:fldChar w:fldCharType="begin"/>
      </w:r>
      <w:r w:rsidR="00B67D26" w:rsidRPr="00125D20">
        <w:instrText xml:space="preserve"> ADDIN ZOTERO_BIBL {"uncited":[],"omitted":[],"custom":[]} CSL_BIBLIOGRAPHY </w:instrText>
      </w:r>
      <w:r w:rsidRPr="00125D20">
        <w:fldChar w:fldCharType="separate"/>
      </w:r>
      <w:r w:rsidR="00B67D26" w:rsidRPr="00125D20">
        <w:rPr>
          <w:rFonts w:ascii="Calibri" w:cs="Calibri"/>
        </w:rPr>
        <w:t xml:space="preserve">Cargo, M., &amp; Mercer, S. L. (2008). The Value and Challenges of Participatory Research: Strengthening Its Practice. </w:t>
      </w:r>
      <w:r w:rsidR="00B67D26" w:rsidRPr="00125D20">
        <w:rPr>
          <w:rFonts w:ascii="Calibri" w:cs="Calibri"/>
          <w:i/>
          <w:iCs/>
        </w:rPr>
        <w:t>Annual Review of Public Health</w:t>
      </w:r>
      <w:r w:rsidR="00B67D26" w:rsidRPr="00125D20">
        <w:rPr>
          <w:rFonts w:ascii="Calibri" w:cs="Calibri"/>
        </w:rPr>
        <w:t xml:space="preserve">, </w:t>
      </w:r>
      <w:r w:rsidR="00B67D26" w:rsidRPr="00125D20">
        <w:rPr>
          <w:rFonts w:ascii="Calibri" w:cs="Calibri"/>
          <w:i/>
          <w:iCs/>
        </w:rPr>
        <w:t>29</w:t>
      </w:r>
      <w:r w:rsidR="00B67D26" w:rsidRPr="00125D20">
        <w:rPr>
          <w:rFonts w:ascii="Calibri" w:cs="Calibri"/>
        </w:rPr>
        <w:t>(1), 325–350. https://doi.org/10.1146/annurev.publhealth.29.091307.083824</w:t>
      </w:r>
    </w:p>
    <w:p w14:paraId="71B0764C" w14:textId="77777777" w:rsidR="00B67D26" w:rsidRPr="00125D20" w:rsidRDefault="00B67D26" w:rsidP="00B67D26">
      <w:pPr>
        <w:pStyle w:val="Bibliography"/>
        <w:rPr>
          <w:rFonts w:ascii="Calibri" w:cs="Calibri"/>
        </w:rPr>
      </w:pPr>
      <w:r w:rsidRPr="00125D20">
        <w:rPr>
          <w:rFonts w:ascii="Calibri" w:cs="Calibri"/>
        </w:rPr>
        <w:t xml:space="preserve">Lu, Y., Cohen, I., Zhou, X. S., &amp; Tian, Q. (2007). Feature selection using principal feature analysis. </w:t>
      </w:r>
      <w:r w:rsidRPr="00125D20">
        <w:rPr>
          <w:rFonts w:ascii="Calibri" w:cs="Calibri"/>
          <w:i/>
          <w:iCs/>
        </w:rPr>
        <w:t>Proceedings of the 15th International Conference on Multimedia  - MULTIMEDIA ’07</w:t>
      </w:r>
      <w:r w:rsidRPr="00125D20">
        <w:rPr>
          <w:rFonts w:ascii="Calibri" w:cs="Calibri"/>
        </w:rPr>
        <w:t>, 301. https://doi.org/10.1145/1291233.1291297</w:t>
      </w:r>
    </w:p>
    <w:p w14:paraId="19B73D2B" w14:textId="77777777" w:rsidR="00B67D26" w:rsidRPr="00125D20" w:rsidRDefault="00B67D26" w:rsidP="00B67D26">
      <w:pPr>
        <w:pStyle w:val="Bibliography"/>
        <w:rPr>
          <w:rFonts w:ascii="Calibri" w:cs="Calibri"/>
        </w:rPr>
      </w:pPr>
      <w:r w:rsidRPr="00125D20">
        <w:rPr>
          <w:rFonts w:ascii="Calibri" w:cs="Calibri"/>
        </w:rPr>
        <w:t xml:space="preserve">Moulaert, F., MacCallum, D., Mehmood, A., &amp; Hamdouch, A. (2013). </w:t>
      </w:r>
      <w:r w:rsidRPr="00125D20">
        <w:rPr>
          <w:rFonts w:ascii="Calibri" w:cs="Calibri"/>
          <w:i/>
          <w:iCs/>
        </w:rPr>
        <w:t>The International Handbook on Social Innovation</w:t>
      </w:r>
      <w:r w:rsidRPr="00125D20">
        <w:rPr>
          <w:rFonts w:ascii="Calibri" w:cs="Calibri"/>
        </w:rPr>
        <w:t>. Edward Elgar Publishing. https://doi.org/10.4337/9781849809993</w:t>
      </w:r>
    </w:p>
    <w:p w14:paraId="6F15B6D7" w14:textId="7EA12EE2" w:rsidR="00124231" w:rsidRPr="00125D20" w:rsidRDefault="006E0C67" w:rsidP="00124231">
      <w:r w:rsidRPr="00125D20">
        <w:fldChar w:fldCharType="end"/>
      </w:r>
    </w:p>
    <w:sectPr w:rsidR="00124231" w:rsidRPr="00125D20">
      <w:footerReference w:type="even" r:id="rId100"/>
      <w:footerReference w:type="default" r:id="rId10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39ED5E" w14:textId="77777777" w:rsidR="00DA67DB" w:rsidRDefault="00DA67DB" w:rsidP="00976ECE">
      <w:r>
        <w:separator/>
      </w:r>
    </w:p>
  </w:endnote>
  <w:endnote w:type="continuationSeparator" w:id="0">
    <w:p w14:paraId="0AC36BB8" w14:textId="77777777" w:rsidR="00DA67DB" w:rsidRDefault="00DA67DB" w:rsidP="00976E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EFF" w:usb1="C000785B" w:usb2="00000009" w:usb3="00000000" w:csb0="000001FF" w:csb1="00000000"/>
  </w:font>
  <w:font w:name="STIXGeneral">
    <w:altName w:val="Times New Roman"/>
    <w:panose1 w:val="00000000000000000000"/>
    <w:charset w:val="00"/>
    <w:family w:val="auto"/>
    <w:notTrueType/>
    <w:pitch w:val="variable"/>
    <w:sig w:usb0="A00002FF" w:usb1="4203FDFF" w:usb2="02000020" w:usb3="00000000" w:csb0="800001FF" w:csb1="00000000"/>
  </w:font>
  <w:font w:name="Helvetica Neue">
    <w:altName w:val="Sylfaen"/>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6FF" w:usb1="420024FF" w:usb2="02000000" w:usb3="00000000" w:csb0="0000019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8491326"/>
      <w:docPartObj>
        <w:docPartGallery w:val="Page Numbers (Bottom of Page)"/>
        <w:docPartUnique/>
      </w:docPartObj>
    </w:sdtPr>
    <w:sdtEndPr>
      <w:rPr>
        <w:rStyle w:val="PageNumber"/>
      </w:rPr>
    </w:sdtEndPr>
    <w:sdtContent>
      <w:p w14:paraId="5CD6A6B2" w14:textId="0FE5F9F0" w:rsidR="00913ECC" w:rsidRDefault="00913ECC" w:rsidP="00787E1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0DDECEB" w14:textId="77777777" w:rsidR="00913ECC" w:rsidRDefault="00913ECC" w:rsidP="00A3126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46630749"/>
      <w:docPartObj>
        <w:docPartGallery w:val="Page Numbers (Bottom of Page)"/>
        <w:docPartUnique/>
      </w:docPartObj>
    </w:sdtPr>
    <w:sdtEndPr>
      <w:rPr>
        <w:rStyle w:val="PageNumber"/>
      </w:rPr>
    </w:sdtEndPr>
    <w:sdtContent>
      <w:p w14:paraId="4FA9CBE5" w14:textId="25687BF7" w:rsidR="00913ECC" w:rsidRDefault="00913ECC" w:rsidP="00787E1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4C2A03">
          <w:rPr>
            <w:rStyle w:val="PageNumber"/>
            <w:noProof/>
          </w:rPr>
          <w:t>48</w:t>
        </w:r>
        <w:r>
          <w:rPr>
            <w:rStyle w:val="PageNumber"/>
          </w:rPr>
          <w:fldChar w:fldCharType="end"/>
        </w:r>
      </w:p>
    </w:sdtContent>
  </w:sdt>
  <w:p w14:paraId="32E67F2E" w14:textId="77777777" w:rsidR="00913ECC" w:rsidRDefault="00913ECC" w:rsidP="00A3126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E0F913" w14:textId="77777777" w:rsidR="00DA67DB" w:rsidRDefault="00DA67DB" w:rsidP="00976ECE">
      <w:r>
        <w:separator/>
      </w:r>
    </w:p>
  </w:footnote>
  <w:footnote w:type="continuationSeparator" w:id="0">
    <w:p w14:paraId="17F021AB" w14:textId="77777777" w:rsidR="00DA67DB" w:rsidRDefault="00DA67DB" w:rsidP="00976ECE">
      <w:r>
        <w:continuationSeparator/>
      </w:r>
    </w:p>
  </w:footnote>
  <w:footnote w:id="1">
    <w:p w14:paraId="1D2C85CB" w14:textId="62195FEC" w:rsidR="00913ECC" w:rsidRPr="00F53A25" w:rsidRDefault="00913ECC" w:rsidP="00D91FF6">
      <w:pPr>
        <w:pStyle w:val="FootnoteText"/>
        <w:jc w:val="both"/>
      </w:pPr>
      <w:r>
        <w:rPr>
          <w:rStyle w:val="FootnoteReference"/>
        </w:rPr>
        <w:footnoteRef/>
      </w:r>
      <w:r>
        <w:t xml:space="preserve"> The selection was limited to the most relevant instruments, </w:t>
      </w:r>
      <w:proofErr w:type="spellStart"/>
      <w:r>
        <w:t>i</w:t>
      </w:r>
      <w:proofErr w:type="spellEnd"/>
      <w:r>
        <w:t xml:space="preserve">. e. </w:t>
      </w:r>
      <w:r w:rsidRPr="00F53A25">
        <w:rPr>
          <w:i/>
          <w:iCs/>
        </w:rPr>
        <w:t>project funding</w:t>
      </w:r>
      <w:r w:rsidRPr="00F53A25">
        <w:t xml:space="preserve"> (</w:t>
      </w:r>
      <w:r w:rsidRPr="00D91FF6">
        <w:rPr>
          <w:i/>
          <w:iCs/>
        </w:rPr>
        <w:t>Div. I-III</w:t>
      </w:r>
      <w:r>
        <w:t xml:space="preserve"> and </w:t>
      </w:r>
      <w:r>
        <w:rPr>
          <w:i/>
          <w:iCs/>
        </w:rPr>
        <w:t>special</w:t>
      </w:r>
      <w:r w:rsidRPr="00F53A25">
        <w:t>)</w:t>
      </w:r>
      <w:r>
        <w:t>,</w:t>
      </w:r>
      <w:r w:rsidRPr="00F53A25">
        <w:t xml:space="preserve"> </w:t>
      </w:r>
      <w:proofErr w:type="spellStart"/>
      <w:r w:rsidRPr="00F53A25">
        <w:rPr>
          <w:i/>
          <w:iCs/>
        </w:rPr>
        <w:t>Sinergia</w:t>
      </w:r>
      <w:proofErr w:type="spellEnd"/>
      <w:r>
        <w:t>,</w:t>
      </w:r>
      <w:r w:rsidRPr="00D91FF6">
        <w:t xml:space="preserve"> </w:t>
      </w:r>
      <w:r w:rsidRPr="00F53A25">
        <w:t>and</w:t>
      </w:r>
      <w:r>
        <w:t xml:space="preserve"> </w:t>
      </w:r>
      <w:r w:rsidRPr="00D91FF6">
        <w:rPr>
          <w:i/>
          <w:iCs/>
        </w:rPr>
        <w:t>Interdisciplinary projects</w:t>
      </w:r>
      <w:r>
        <w:t>.</w:t>
      </w:r>
    </w:p>
  </w:footnote>
  <w:footnote w:id="2">
    <w:p w14:paraId="6A3B5824" w14:textId="0E5DEE87" w:rsidR="00913ECC" w:rsidRDefault="00913ECC" w:rsidP="00955276">
      <w:pPr>
        <w:pStyle w:val="FootnoteText"/>
        <w:jc w:val="both"/>
      </w:pPr>
      <w:r>
        <w:rPr>
          <w:rStyle w:val="FootnoteReference"/>
        </w:rPr>
        <w:footnoteRef/>
      </w:r>
      <w:r>
        <w:t xml:space="preserve"> </w:t>
      </w:r>
      <w:r w:rsidRPr="003C72E9">
        <w:t xml:space="preserve">The </w:t>
      </w:r>
      <w:r>
        <w:t xml:space="preserve">term </w:t>
      </w:r>
      <w:r w:rsidRPr="00955276">
        <w:rPr>
          <w:i/>
          <w:iCs/>
        </w:rPr>
        <w:t>scientific domain</w:t>
      </w:r>
      <w:r>
        <w:t xml:space="preserve"> refer</w:t>
      </w:r>
      <w:r w:rsidR="00955276">
        <w:t>s</w:t>
      </w:r>
      <w:r>
        <w:t xml:space="preserve"> to the </w:t>
      </w:r>
      <w:r w:rsidR="00955276">
        <w:t>top level of the categorisation</w:t>
      </w:r>
      <w:r>
        <w:t xml:space="preserve"> of scientific disciplines</w:t>
      </w:r>
      <w:r w:rsidR="00955276">
        <w:t xml:space="preserve"> used by the</w:t>
      </w:r>
      <w:r>
        <w:t xml:space="preserve"> SNSF</w:t>
      </w:r>
      <w:r w:rsidR="00955276">
        <w:t>. Throughout the analytical process, we</w:t>
      </w:r>
      <w:r>
        <w:t xml:space="preserve"> followed </w:t>
      </w:r>
      <w:r w:rsidR="00955276">
        <w:t xml:space="preserve">that classification and have tried to </w:t>
      </w:r>
      <w:r w:rsidR="00DC7873">
        <w:t>consistently assign a colour to</w:t>
      </w:r>
      <w:r w:rsidR="00955276">
        <w:t xml:space="preserve"> each domain</w:t>
      </w:r>
      <w:r w:rsidR="00DC7873">
        <w:t xml:space="preserve">. This concerns mainly the </w:t>
      </w:r>
      <w:r w:rsidRPr="006B4237">
        <w:t>visualisations</w:t>
      </w:r>
      <w:r w:rsidR="00955276">
        <w:t xml:space="preserve"> presented in this document</w:t>
      </w:r>
      <w:r>
        <w:t>. Th</w:t>
      </w:r>
      <w:r w:rsidR="00955276">
        <w:t xml:space="preserve">e scientific domains </w:t>
      </w:r>
      <w:r>
        <w:t>are as follows:</w:t>
      </w:r>
    </w:p>
    <w:p w14:paraId="01B14635" w14:textId="5D1D1766" w:rsidR="00913ECC" w:rsidRDefault="00913ECC" w:rsidP="00976ECE">
      <w:pPr>
        <w:pStyle w:val="FootnoteText"/>
        <w:numPr>
          <w:ilvl w:val="0"/>
          <w:numId w:val="5"/>
        </w:numPr>
      </w:pPr>
      <w:r>
        <w:t>Biology and Medicine</w:t>
      </w:r>
      <w:r w:rsidR="00DC7873">
        <w:t xml:space="preserve"> (red)</w:t>
      </w:r>
    </w:p>
    <w:p w14:paraId="08DF0CAA" w14:textId="2551342E" w:rsidR="00913ECC" w:rsidRDefault="00913ECC" w:rsidP="00976ECE">
      <w:pPr>
        <w:pStyle w:val="FootnoteText"/>
        <w:numPr>
          <w:ilvl w:val="0"/>
          <w:numId w:val="5"/>
        </w:numPr>
      </w:pPr>
      <w:r>
        <w:t>Mathematics, Natural –, and Engineering Sciences</w:t>
      </w:r>
      <w:r w:rsidR="00DC7873">
        <w:t xml:space="preserve"> (t</w:t>
      </w:r>
      <w:r w:rsidR="00DC7873" w:rsidRPr="00DC7873">
        <w:t>urquoise</w:t>
      </w:r>
      <w:r w:rsidR="00DC7873">
        <w:t>)</w:t>
      </w:r>
    </w:p>
    <w:p w14:paraId="6FF58C15" w14:textId="2F4B3203" w:rsidR="00913ECC" w:rsidRPr="003C72E9" w:rsidRDefault="00913ECC" w:rsidP="00976ECE">
      <w:pPr>
        <w:pStyle w:val="FootnoteText"/>
        <w:numPr>
          <w:ilvl w:val="0"/>
          <w:numId w:val="5"/>
        </w:numPr>
      </w:pPr>
      <w:r>
        <w:t xml:space="preserve">Social Sciences and Humanities </w:t>
      </w:r>
      <w:r w:rsidR="00DC7873">
        <w:t>(orange)</w:t>
      </w:r>
    </w:p>
  </w:footnote>
  <w:footnote w:id="3">
    <w:p w14:paraId="2E6C64D2" w14:textId="011EA18A" w:rsidR="00913ECC" w:rsidRPr="00AB6742" w:rsidRDefault="00913ECC">
      <w:pPr>
        <w:pStyle w:val="FootnoteText"/>
      </w:pPr>
      <w:r>
        <w:rPr>
          <w:rStyle w:val="FootnoteReference"/>
        </w:rPr>
        <w:footnoteRef/>
      </w:r>
      <w:r>
        <w:t xml:space="preserve"> cf. </w:t>
      </w:r>
      <w:r>
        <w:rPr>
          <w:i/>
          <w:iCs/>
        </w:rPr>
        <w:t>What is transdisciplinary research?</w:t>
      </w:r>
      <w:r>
        <w:t xml:space="preserve"> at </w:t>
      </w:r>
      <w:hyperlink r:id="rId1" w:history="1">
        <w:r w:rsidRPr="00AB6742">
          <w:rPr>
            <w:rStyle w:val="Hyperlink"/>
            <w:sz w:val="16"/>
            <w:szCs w:val="16"/>
          </w:rPr>
          <w:t>https://naturalsciences.ch/transdisciplinarity</w:t>
        </w:r>
      </w:hyperlink>
      <w:r w:rsidRPr="00AB6742">
        <w:rPr>
          <w:sz w:val="16"/>
          <w:szCs w:val="16"/>
        </w:rPr>
        <w:t xml:space="preserve"> [last accessed: March 2022]</w:t>
      </w:r>
    </w:p>
  </w:footnote>
  <w:footnote w:id="4">
    <w:p w14:paraId="29A9ACEE" w14:textId="3C0E9440" w:rsidR="00913ECC" w:rsidRPr="00C07826" w:rsidRDefault="00913ECC" w:rsidP="00BC4721">
      <w:pPr>
        <w:pStyle w:val="FootnoteText"/>
        <w:jc w:val="both"/>
      </w:pPr>
      <w:r>
        <w:rPr>
          <w:rStyle w:val="FootnoteReference"/>
        </w:rPr>
        <w:footnoteRef/>
      </w:r>
      <w:r>
        <w:t xml:space="preserve"> To reduce the overall time needed to fill in the online questionnaire, filters based on responses to previous questions were used. This is an example of such a filter – only those participants would actually get to self-assess their project’s contribution to SI who were at least moderately familiar with the concept of SI (5 or higher).</w:t>
      </w:r>
    </w:p>
  </w:footnote>
  <w:footnote w:id="5">
    <w:p w14:paraId="4351A6EF" w14:textId="4F29BB4F" w:rsidR="00913ECC" w:rsidRPr="000701C1" w:rsidRDefault="00913ECC" w:rsidP="002E5FE3">
      <w:pPr>
        <w:pStyle w:val="FootnoteText"/>
      </w:pPr>
      <w:r>
        <w:rPr>
          <w:rStyle w:val="FootnoteReference"/>
        </w:rPr>
        <w:footnoteRef/>
      </w:r>
      <w:r>
        <w:t xml:space="preserve"> </w:t>
      </w:r>
      <w:r w:rsidRPr="000701C1">
        <w:t>A</w:t>
      </w:r>
      <w:r w:rsidR="002D243D">
        <w:t>n index based on a</w:t>
      </w:r>
      <w:r w:rsidRPr="000701C1">
        <w:t xml:space="preserve"> statistical model</w:t>
      </w:r>
      <w:r w:rsidR="002D243D">
        <w:t>, both of</w:t>
      </w:r>
      <w:r w:rsidRPr="000701C1">
        <w:t xml:space="preserve"> </w:t>
      </w:r>
      <w:r w:rsidR="002D243D">
        <w:t>which will be presented as part of the final report.</w:t>
      </w:r>
    </w:p>
  </w:footnote>
  <w:footnote w:id="6">
    <w:p w14:paraId="5C776399" w14:textId="28B5AF33" w:rsidR="00913ECC" w:rsidRPr="00175E98" w:rsidRDefault="00913ECC">
      <w:pPr>
        <w:pStyle w:val="FootnoteText"/>
      </w:pPr>
      <w:r>
        <w:rPr>
          <w:rStyle w:val="FootnoteReference"/>
        </w:rPr>
        <w:footnoteRef/>
      </w:r>
      <w:r>
        <w:t xml:space="preserve"> </w:t>
      </w:r>
      <w:r w:rsidRPr="00175E98">
        <w:t>provide information via interviews, online questionnaires, etc.</w:t>
      </w:r>
    </w:p>
  </w:footnote>
  <w:footnote w:id="7">
    <w:p w14:paraId="6411285B" w14:textId="1BAC4CB4" w:rsidR="00913ECC" w:rsidRPr="00175E98" w:rsidRDefault="00913ECC">
      <w:pPr>
        <w:pStyle w:val="FootnoteText"/>
      </w:pPr>
      <w:r>
        <w:rPr>
          <w:rStyle w:val="FootnoteReference"/>
        </w:rPr>
        <w:footnoteRef/>
      </w:r>
      <w:r>
        <w:t xml:space="preserve"> </w:t>
      </w:r>
      <w:r w:rsidRPr="00175E98">
        <w:t>consultative + contributing through collecting data, validating data, disseminating results, etc.</w:t>
      </w:r>
    </w:p>
  </w:footnote>
  <w:footnote w:id="8">
    <w:p w14:paraId="5EC20A96" w14:textId="3215DB76" w:rsidR="00913ECC" w:rsidRPr="00E56E66" w:rsidRDefault="00913ECC">
      <w:pPr>
        <w:pStyle w:val="FootnoteText"/>
      </w:pPr>
      <w:r>
        <w:rPr>
          <w:rStyle w:val="FootnoteReference"/>
        </w:rPr>
        <w:footnoteRef/>
      </w:r>
      <w:r>
        <w:t xml:space="preserve"> </w:t>
      </w:r>
      <w:r w:rsidRPr="00E56E66">
        <w:t>contributory + interpreting data and/or drawing conclusions</w:t>
      </w:r>
    </w:p>
  </w:footnote>
  <w:footnote w:id="9">
    <w:p w14:paraId="0DDD8886" w14:textId="4AD1358A" w:rsidR="00913ECC" w:rsidRPr="00E56E66" w:rsidRDefault="00913ECC">
      <w:pPr>
        <w:pStyle w:val="FootnoteText"/>
      </w:pPr>
      <w:r>
        <w:rPr>
          <w:rStyle w:val="FootnoteReference"/>
        </w:rPr>
        <w:footnoteRef/>
      </w:r>
      <w:r>
        <w:t xml:space="preserve"> </w:t>
      </w:r>
      <w:r w:rsidRPr="00E56E66">
        <w:t>collaborative + participated in designing study and/or determining objectives</w:t>
      </w:r>
    </w:p>
  </w:footnote>
  <w:footnote w:id="10">
    <w:p w14:paraId="752E1BD3" w14:textId="77777777" w:rsidR="007B1429" w:rsidRPr="005F19C4" w:rsidRDefault="007B1429" w:rsidP="007B1429">
      <w:pPr>
        <w:pStyle w:val="FootnoteText"/>
        <w:rPr>
          <w:lang w:val="de-DE"/>
        </w:rPr>
      </w:pPr>
      <w:r>
        <w:rPr>
          <w:rStyle w:val="FootnoteReference"/>
        </w:rPr>
        <w:footnoteRef/>
      </w:r>
      <w:r>
        <w:t xml:space="preserve"> For the latter, see </w:t>
      </w:r>
      <w:proofErr w:type="spellStart"/>
      <w:r>
        <w:t>Leemann</w:t>
      </w:r>
      <w:proofErr w:type="spellEnd"/>
      <w:r>
        <w:t xml:space="preserve"> and Stutz (2008). </w:t>
      </w:r>
      <w:r w:rsidRPr="007B1429">
        <w:rPr>
          <w:lang w:val="de-AT"/>
        </w:rPr>
        <w:t xml:space="preserve">Geschlecht und Forschungsförderung. Synthesebericht. </w:t>
      </w:r>
      <w:r w:rsidRPr="005F19C4">
        <w:rPr>
          <w:lang w:val="de-DE"/>
        </w:rPr>
        <w:t>SNSF; http://www.snf.ch/SiteCollectionDocuments/Web-News/news_081125_Synthesebericht_GEFO.pdf</w:t>
      </w:r>
    </w:p>
  </w:footnote>
  <w:footnote w:id="11">
    <w:p w14:paraId="032F990B" w14:textId="5303CD38" w:rsidR="00913ECC" w:rsidRPr="005F19C4" w:rsidRDefault="00913ECC">
      <w:pPr>
        <w:pStyle w:val="FootnoteText"/>
        <w:rPr>
          <w:lang w:val="de-DE"/>
        </w:rPr>
      </w:pPr>
      <w:r>
        <w:rPr>
          <w:rStyle w:val="FootnoteReference"/>
        </w:rPr>
        <w:footnoteRef/>
      </w:r>
      <w:r w:rsidRPr="005F19C4">
        <w:rPr>
          <w:lang w:val="de-DE"/>
        </w:rPr>
        <w:t xml:space="preserve"> http://genderedinnovations.stanford.edu/methods/concepts.html</w:t>
      </w:r>
    </w:p>
  </w:footnote>
  <w:footnote w:id="12">
    <w:p w14:paraId="0CB7E6A5" w14:textId="77777777" w:rsidR="00913ECC" w:rsidRPr="00DA7BC3" w:rsidRDefault="00913ECC" w:rsidP="00DA7BC3">
      <w:pPr>
        <w:pStyle w:val="FootnoteText"/>
      </w:pPr>
      <w:r>
        <w:rPr>
          <w:rStyle w:val="FootnoteReference"/>
        </w:rPr>
        <w:footnoteRef/>
      </w:r>
      <w:r w:rsidRPr="00DA2D91">
        <w:t xml:space="preserve"> e. g. women/men/non-binary, youth/elderly; mi</w:t>
      </w:r>
      <w:r w:rsidRPr="00DA7BC3">
        <w:t>grants; or minorities/indigenous people</w:t>
      </w:r>
    </w:p>
  </w:footnote>
  <w:footnote w:id="13">
    <w:p w14:paraId="46460EC5" w14:textId="2CD2CAFC" w:rsidR="00913ECC" w:rsidRPr="00DA7BC3" w:rsidRDefault="00913ECC">
      <w:pPr>
        <w:pStyle w:val="FootnoteText"/>
      </w:pPr>
      <w:r>
        <w:rPr>
          <w:rStyle w:val="FootnoteReference"/>
        </w:rPr>
        <w:footnoteRef/>
      </w:r>
      <w:r>
        <w:t xml:space="preserve"> </w:t>
      </w:r>
      <w:r w:rsidRPr="00DA7BC3">
        <w:t>such as schools, kindergartens, hospitals, or care centres</w:t>
      </w:r>
    </w:p>
  </w:footnote>
  <w:footnote w:id="14">
    <w:p w14:paraId="76A1766B" w14:textId="77777777" w:rsidR="00913ECC" w:rsidRPr="002B7E7A" w:rsidRDefault="00913ECC" w:rsidP="00AC40BF">
      <w:pPr>
        <w:pStyle w:val="FootnoteText"/>
      </w:pPr>
      <w:r w:rsidRPr="0040634E">
        <w:rPr>
          <w:rStyle w:val="FootnoteReference"/>
        </w:rPr>
        <w:footnoteRef/>
      </w:r>
      <w:r>
        <w:t xml:space="preserve"> See </w:t>
      </w:r>
      <w:r w:rsidRPr="002B7E7A">
        <w:rPr>
          <w:i/>
          <w:iCs/>
        </w:rPr>
        <w:fldChar w:fldCharType="begin"/>
      </w:r>
      <w:r>
        <w:rPr>
          <w:i/>
          <w:iCs/>
        </w:rPr>
        <w:instrText xml:space="preserve"> ADDIN ZOTERO_ITEM CSL_CITATION {"citationID":"a19nr23cmi1","properties":{"formattedCitation":"Frank Moulaert, Diana MacCallum, and Jean Hillier, \\uc0\\u8216{}Social Innovation: Intuition, Precept, Concept, Theory and Practice\\uc0\\u8217{}, in {\\i{}The International Handbook on Social Innovation}, by Frank Moulaert et al. (Edward Elgar Publishing, 2013), 13\\uc0\\u8211{}24, https://doi.org/10.4337/9781849809993.00011.","plainCitation":"Frank Moulaert, Diana MacCallum, and Jean Hillier, ‘Social Innovation: Intuition, Precept, Concept, Theory and Practice’, in The International Handbook on Social Innovation, by Frank Moulaert et al. (Edward Elgar Publishing, 2013), 13–24, https://doi.org/10.4337/9781849809993.00011.","noteIndex":14},"citationItems":[{"id":12257,"uris":["http://zotero.org/users/4645365/items/AYUJGYUQ"],"uri":["http://zotero.org/users/4645365/items/AYUJGYUQ"],"itemData":{"id":12257,"type":"chapter","container-title":"The International Handbook on Social Innovation","ISBN":"978-1-84980-999-3","language":"en","note":"DOI: 10.4337/9781849809993.00011","page":"13-24","publisher":"Edward Elgar Publishing","source":"DOI.org (Crossref)","title":"Social innovation: intuition, precept, concept, theory and practice","title-short":"Social innovation","URL":"http://www.elgaronline.com/view/9781849809986.00011.xml","container-author":[{"family":"Moulaert","given":"Frank"},{"family":"MacCallum","given":"Diana"},{"family":"Mehmood","given":"Abid"},{"family":"Hamdouch","given":"Abdelillah"}],"author":[{"family":"Moulaert","given":"Frank"},{"family":"MacCallum","given":"Diana"},{"family":"Hillier","given":"Jean"}],"accessed":{"date-parts":[["2022",3,10]]},"issued":{"date-parts":[["2013"]]},"citation-key":"moulaert2013"}}],"schema":"https://github.com/citation-style-language/schema/raw/master/csl-citation.json"} </w:instrText>
      </w:r>
      <w:r w:rsidRPr="002B7E7A">
        <w:rPr>
          <w:i/>
          <w:iCs/>
        </w:rPr>
        <w:fldChar w:fldCharType="separate"/>
      </w:r>
      <w:r w:rsidRPr="009C6AE8">
        <w:rPr>
          <w:rFonts w:ascii="Calibri" w:cs="Calibri"/>
        </w:rPr>
        <w:t xml:space="preserve">Frank Moulaert, Diana MacCallum, and Jean Hillier, ‘Social Innovation: Intuition, Precept, Concept, Theory and Practice’, in </w:t>
      </w:r>
      <w:r w:rsidRPr="009C6AE8">
        <w:rPr>
          <w:rFonts w:ascii="Calibri" w:cs="Calibri"/>
          <w:i/>
          <w:iCs/>
        </w:rPr>
        <w:t>The International Handbook on Social Innovation</w:t>
      </w:r>
      <w:r w:rsidRPr="009C6AE8">
        <w:rPr>
          <w:rFonts w:ascii="Calibri" w:cs="Calibri"/>
        </w:rPr>
        <w:t>, by Frank Moulaert et al. (Edward Elgar Publishing, 2013), 13–24, https://doi.org/10.4337/9781849809993.00011.</w:t>
      </w:r>
      <w:r w:rsidRPr="002B7E7A">
        <w:rPr>
          <w:i/>
          <w:iCs/>
        </w:rPr>
        <w:fldChar w:fldCharType="end"/>
      </w:r>
      <w:r>
        <w:rPr>
          <w:i/>
          <w:iCs/>
        </w:rPr>
        <w:t xml:space="preserve"> </w:t>
      </w:r>
      <w:r>
        <w:t>P.13</w:t>
      </w:r>
    </w:p>
  </w:footnote>
  <w:footnote w:id="15">
    <w:p w14:paraId="25A2036A" w14:textId="6E2062C1" w:rsidR="00913ECC" w:rsidRPr="0025130B" w:rsidRDefault="00913ECC" w:rsidP="00AC40BF">
      <w:pPr>
        <w:pStyle w:val="FootnoteText"/>
      </w:pPr>
      <w:r w:rsidRPr="0040634E">
        <w:rPr>
          <w:rStyle w:val="FootnoteReference"/>
        </w:rPr>
        <w:footnoteRef/>
      </w:r>
      <w:r>
        <w:t xml:space="preserve"> </w:t>
      </w:r>
      <w:r w:rsidRPr="0025130B">
        <w:t>A</w:t>
      </w:r>
      <w:r>
        <w:t xml:space="preserve"> detailed analysis of these variables can be found in section </w:t>
      </w:r>
      <w:r>
        <w:fldChar w:fldCharType="begin"/>
      </w:r>
      <w:r>
        <w:instrText xml:space="preserve"> REF _Ref96533245 \n \h </w:instrText>
      </w:r>
      <w:r>
        <w:fldChar w:fldCharType="separate"/>
      </w:r>
      <w:r w:rsidR="000959DE">
        <w:t>3.3</w:t>
      </w:r>
      <w:r>
        <w:fldChar w:fldCharType="end"/>
      </w:r>
      <w:r>
        <w:t xml:space="preserve"> </w:t>
      </w:r>
      <w:r>
        <w:fldChar w:fldCharType="begin"/>
      </w:r>
      <w:r>
        <w:instrText xml:space="preserve"> REF _Ref96533245 \h </w:instrText>
      </w:r>
      <w:r>
        <w:fldChar w:fldCharType="separate"/>
      </w:r>
      <w:r w:rsidR="000959DE" w:rsidRPr="00125D20">
        <w:t>Intention &amp; Agency</w:t>
      </w:r>
      <w:r>
        <w:fldChar w:fldCharType="end"/>
      </w:r>
      <w:r w:rsidRPr="0025130B">
        <w:rPr>
          <w:i/>
          <w:iCs/>
        </w:rPr>
        <w:t>.</w:t>
      </w:r>
    </w:p>
  </w:footnote>
  <w:footnote w:id="16">
    <w:p w14:paraId="5369BF7D" w14:textId="1CAC259E" w:rsidR="00913ECC" w:rsidRPr="00FF518E" w:rsidRDefault="00913ECC" w:rsidP="00AC40BF">
      <w:pPr>
        <w:pStyle w:val="FootnoteText"/>
      </w:pPr>
      <w:r w:rsidRPr="0040634E">
        <w:rPr>
          <w:rStyle w:val="FootnoteReference"/>
        </w:rPr>
        <w:footnoteRef/>
      </w:r>
      <w:r>
        <w:t xml:space="preserve"> </w:t>
      </w:r>
      <w:r w:rsidRPr="00FC531C">
        <w:t xml:space="preserve">After the consideration of </w:t>
      </w:r>
      <w:r>
        <w:t xml:space="preserve">dominant </w:t>
      </w:r>
      <w:r w:rsidRPr="00FC531C">
        <w:t>variable types</w:t>
      </w:r>
      <w:r>
        <w:t xml:space="preserve"> and distributions, as well as the </w:t>
      </w:r>
      <w:proofErr w:type="gramStart"/>
      <w:r>
        <w:t>often non-linear</w:t>
      </w:r>
      <w:proofErr w:type="gramEnd"/>
      <w:r>
        <w:t xml:space="preserve"> relationship between variables, the Spearman correlation method was chosen to test for correlations. The </w:t>
      </w:r>
      <w:r w:rsidRPr="00CB3BE1">
        <w:rPr>
          <w:i/>
          <w:iCs/>
        </w:rPr>
        <w:t>correlation coefficient</w:t>
      </w:r>
      <w:r>
        <w:t xml:space="preserve"> is indicated by the English spelling of the common symbol of Spearman’s </w:t>
      </w:r>
      <w:r w:rsidRPr="0072021A">
        <w:t>rank correlation coefficient</w:t>
      </w:r>
      <w:r>
        <w:t xml:space="preserve"> symbol </w:t>
      </w:r>
      <w:r w:rsidRPr="0072021A">
        <w:rPr>
          <w:b/>
          <w:bCs/>
        </w:rPr>
        <w:t>ρ</w:t>
      </w:r>
      <w:r>
        <w:t xml:space="preserve">, </w:t>
      </w:r>
      <w:proofErr w:type="spellStart"/>
      <w:r>
        <w:t>i</w:t>
      </w:r>
      <w:proofErr w:type="spellEnd"/>
      <w:r>
        <w:t xml:space="preserve">. e. </w:t>
      </w:r>
      <w:r w:rsidRPr="00AB23A3">
        <w:rPr>
          <w:b/>
          <w:bCs/>
        </w:rPr>
        <w:t>rho</w:t>
      </w:r>
      <w:r>
        <w:t xml:space="preserve">. The reason for this is to clearly distinguish between the very similar-looking </w:t>
      </w:r>
      <w:r w:rsidRPr="0072021A">
        <w:rPr>
          <w:b/>
          <w:bCs/>
        </w:rPr>
        <w:t>ρ</w:t>
      </w:r>
      <w:r>
        <w:rPr>
          <w:b/>
          <w:bCs/>
        </w:rPr>
        <w:t xml:space="preserve"> (rho) </w:t>
      </w:r>
      <w:r>
        <w:t xml:space="preserve">and </w:t>
      </w:r>
      <w:r>
        <w:rPr>
          <w:b/>
          <w:bCs/>
        </w:rPr>
        <w:t>p</w:t>
      </w:r>
      <w:r>
        <w:t xml:space="preserve">, as in the </w:t>
      </w:r>
      <w:r>
        <w:rPr>
          <w:b/>
          <w:bCs/>
        </w:rPr>
        <w:t>p-value</w:t>
      </w:r>
      <w:r>
        <w:t xml:space="preserve"> that is </w:t>
      </w:r>
      <w:r w:rsidRPr="00FE105E">
        <w:t xml:space="preserve">often </w:t>
      </w:r>
      <w:r>
        <w:t>shown</w:t>
      </w:r>
      <w:r w:rsidRPr="00FE105E">
        <w:t xml:space="preserve"> in parentheses</w:t>
      </w:r>
      <w:r>
        <w:t>.</w:t>
      </w:r>
    </w:p>
  </w:footnote>
  <w:footnote w:id="17">
    <w:p w14:paraId="1AE41147" w14:textId="26AB3FA7" w:rsidR="00913ECC" w:rsidRPr="009A27E1" w:rsidRDefault="00913ECC" w:rsidP="00AC40BF">
      <w:pPr>
        <w:pStyle w:val="FootnoteText"/>
      </w:pPr>
      <w:r w:rsidRPr="0040634E">
        <w:rPr>
          <w:rStyle w:val="FootnoteReference"/>
        </w:rPr>
        <w:footnoteRef/>
      </w:r>
      <w:r>
        <w:t xml:space="preserve"> </w:t>
      </w:r>
      <w:r w:rsidRPr="009A27E1">
        <w:t>Study</w:t>
      </w:r>
      <w:r>
        <w:t>-</w:t>
      </w:r>
      <w:r w:rsidRPr="009A27E1">
        <w:t>wide</w:t>
      </w:r>
      <w:r>
        <w:t>, the</w:t>
      </w:r>
      <w:r w:rsidRPr="009A27E1">
        <w:t xml:space="preserve"> </w:t>
      </w:r>
      <w:r w:rsidRPr="009A27E1">
        <w:rPr>
          <w:lang w:val="de-DE"/>
        </w:rPr>
        <w:t>α</w:t>
      </w:r>
      <w:r w:rsidRPr="009A27E1">
        <w:t xml:space="preserve"> value is 0</w:t>
      </w:r>
      <w:r>
        <w:t>.05.</w:t>
      </w:r>
    </w:p>
  </w:footnote>
  <w:footnote w:id="18">
    <w:p w14:paraId="3A7795BA" w14:textId="6B125C48" w:rsidR="00913ECC" w:rsidRPr="00520882" w:rsidRDefault="00913ECC" w:rsidP="009059D4">
      <w:pPr>
        <w:pStyle w:val="FootnoteText"/>
        <w:jc w:val="both"/>
      </w:pPr>
      <w:r>
        <w:rPr>
          <w:rStyle w:val="FootnoteReference"/>
        </w:rPr>
        <w:footnoteRef/>
      </w:r>
      <w:r>
        <w:t xml:space="preserve"> Research domains are the overarching categories of scientific disciplines. There are different categorisation approaches to cluster disciplines. We are using the SNSF’s categorisation which comprises three distinct clusters, namely </w:t>
      </w:r>
      <w:r w:rsidRPr="009D5430">
        <w:rPr>
          <w:i/>
          <w:iCs/>
        </w:rPr>
        <w:t>Biology and Medicine</w:t>
      </w:r>
      <w:r>
        <w:t xml:space="preserve">; </w:t>
      </w:r>
      <w:r w:rsidRPr="009D5430">
        <w:rPr>
          <w:i/>
          <w:iCs/>
        </w:rPr>
        <w:t>Humanities and Social Sciences</w:t>
      </w:r>
      <w:r>
        <w:t xml:space="preserve">; and </w:t>
      </w:r>
      <w:r w:rsidRPr="009D5430">
        <w:rPr>
          <w:i/>
          <w:iCs/>
        </w:rPr>
        <w:t>Mathematics, Natural -, and Engineering Sciences</w:t>
      </w:r>
      <w:r>
        <w:t>.</w:t>
      </w:r>
    </w:p>
  </w:footnote>
  <w:footnote w:id="19">
    <w:p w14:paraId="18B7DE9C" w14:textId="77777777" w:rsidR="00913ECC" w:rsidRPr="00FD7E9C" w:rsidRDefault="00913ECC" w:rsidP="009059D4">
      <w:pPr>
        <w:pStyle w:val="FootnoteText"/>
        <w:jc w:val="both"/>
      </w:pPr>
      <w:r>
        <w:rPr>
          <w:rStyle w:val="FootnoteReference"/>
        </w:rPr>
        <w:footnoteRef/>
      </w:r>
      <w:r>
        <w:t xml:space="preserve"> See </w:t>
      </w:r>
      <w:r w:rsidRPr="001119C0">
        <w:rPr>
          <w:i/>
          <w:iCs/>
        </w:rPr>
        <w:fldChar w:fldCharType="begin"/>
      </w:r>
      <w:r>
        <w:rPr>
          <w:i/>
          <w:iCs/>
        </w:rPr>
        <w:instrText xml:space="preserve"> ADDIN ZOTERO_ITEM CSL_CITATION {"citationID":"anm5hfrm4t","properties":{"formattedCitation":"Klaus Schuch, \\uc0\\u8216{}The Contribution of Social Sciences and Humanities to Social Innovation.\\uc0\\u8217{}, in {\\i{}Atlas of Social Innovation \\uc0\\u8211{} 2nd Volume: A World of New Practices.}, by J\\uc0\\u252{}rgen Howaldt et al. (M\\uc0\\u252{}nchen: oekoem verlag, 2019), 94\\uc0\\u8211{}97.","plainCitation":"Klaus Schuch, ‘The Contribution of Social Sciences and Humanities to Social Innovation.’, in Atlas of Social Innovation – 2nd Volume: A World of New Practices., by Jürgen Howaldt et al. (München: oekoem verlag, 2019), 94–97.","noteIndex":20},"citationItems":[{"id":12262,"uris":["http://zotero.org/users/4645365/items/784PC9DL"],"uri":["http://zotero.org/users/4645365/items/784PC9DL"],"itemData":{"id":12262,"type":"chapter","container-title":"Atlas of Social Innovation – 2nd Volume: A World of New Practices.","event-place":"München","ISBN":"978-3-96238-157-8","page":"94-97","publisher":"oekoem verlag","publisher-place":"München","title":"The contribution of social sciences and humanities to social innovation.","author":[{"family":"Schuch","given":"Klaus"}],"container-author":[{"family":"Howaldt","given":"Jürgen"},{"family":"Kaletka","given":"Christoph"},{"family":"Schröder","given":"Antonius"},{"family":"Zirngiebl","given":"Marthe"}],"issued":{"date-parts":[["2019"]]},"citation-key":"schuch2019"}}],"schema":"https://github.com/citation-style-language/schema/raw/master/csl-citation.json"} </w:instrText>
      </w:r>
      <w:r w:rsidRPr="001119C0">
        <w:rPr>
          <w:i/>
          <w:iCs/>
        </w:rPr>
        <w:fldChar w:fldCharType="separate"/>
      </w:r>
      <w:r w:rsidRPr="009C6AE8">
        <w:rPr>
          <w:rFonts w:ascii="Calibri" w:cs="Calibri"/>
        </w:rPr>
        <w:t xml:space="preserve">Klaus Schuch, ‘The Contribution of Social Sciences and Humanities to Social Innovation.’, in </w:t>
      </w:r>
      <w:r w:rsidRPr="009C6AE8">
        <w:rPr>
          <w:rFonts w:ascii="Calibri" w:cs="Calibri"/>
          <w:i/>
          <w:iCs/>
        </w:rPr>
        <w:t>Atlas of Social Innovation – 2nd Volume: A World of New Practices.</w:t>
      </w:r>
      <w:r w:rsidRPr="009C6AE8">
        <w:rPr>
          <w:rFonts w:ascii="Calibri" w:cs="Calibri"/>
        </w:rPr>
        <w:t>, by Jürgen Howaldt et al. (München: oekoem verlag, 2019), 94–97.</w:t>
      </w:r>
      <w:r w:rsidRPr="001119C0">
        <w:rPr>
          <w:i/>
          <w:iCs/>
        </w:rPr>
        <w:fldChar w:fldCharType="end"/>
      </w:r>
      <w:r>
        <w:t xml:space="preserve"> for an analysis of the contribution SSH fields offer to SI and </w:t>
      </w:r>
      <w:r>
        <w:fldChar w:fldCharType="begin"/>
      </w:r>
      <w:r>
        <w:instrText xml:space="preserve"> ADDIN ZOTERO_ITEM CSL_CITATION {"citationID":"a138h8kk9hl","properties":{"formattedCitation":"Caroline Paunov, Sandra Planes-Satorra, and Tadanori Moriguchi, \\uc0\\u8216{}What Role for Social Sciences in Innovation?: Re-Assessing How Scientific Disciplines Contribute to Different Industries\\uc0\\u8217{}, OECD Science, Technology and Industry Policy Papers, vol. 45, OECD Science, Technology and Industry Policy Papers, 17 November 2017, https://doi.org/10.1787/8a306011-en.","plainCitation":"Caroline Paunov, Sandra Planes-Satorra, and Tadanori Moriguchi, ‘What Role for Social Sciences in Innovation?: Re-Assessing How Scientific Disciplines Contribute to Different Industries’, OECD Science, Technology and Industry Policy Papers, vol. 45, OECD Science, Technology and Industry Policy Papers, 17 November 2017, https://doi.org/10.1787/8a306011-en.","noteIndex":20},"citationItems":[{"id":12263,"uris":["http://zotero.org/users/4645365/items/W3MHUPPN"],"uri":["http://zotero.org/users/4645365/items/W3MHUPPN"],"itemData":{"id":12263,"type":"report","genre":"OECD Science, Technology and Industry Policy Papers","language":"en","note":"collection-title: OECD Science, Technology and Industry Policy Papers\nvolume: 45\nDOI: 10.1787/8a306011-en","number":"45","source":"DOI.org (Crossref)","title":"What role for social sciences in innovation?: Re-assessing how scientific disciplines contribute to different industries","title-short":"What role for social sciences in innovation?","URL":"https://www.oecd-ilibrary.org/science-and-technology/what-role-for-social-sciences-in-innovation_8a306011-en","author":[{"family":"Paunov","given":"Caroline"},{"family":"Planes-Satorra","given":"Sandra"},{"family":"Moriguchi","given":"Tadanori"}],"accessed":{"date-parts":[["2022",3,10]]},"issued":{"date-parts":[["2017",11,17]]},"citation-key":"paunov2017"}}],"schema":"https://github.com/citation-style-language/schema/raw/master/csl-citation.json"} </w:instrText>
      </w:r>
      <w:r>
        <w:fldChar w:fldCharType="separate"/>
      </w:r>
      <w:r w:rsidRPr="009C6AE8">
        <w:rPr>
          <w:rFonts w:ascii="Calibri" w:cs="Calibri"/>
        </w:rPr>
        <w:t>Caroline Paunov, Sandra Planes-Satorra, and Tadanori Moriguchi, ‘What Role for Social Sciences in Innovation?: Re-Assessing How Scientific Disciplines Contribute to Different Industries’, OECD Science, Technology and Industry Policy Papers, vol. 45, OECD Science, Technology and Industry Policy Papers, 17 November 2017, https://doi.org/10.1787/8a306011-en.</w:t>
      </w:r>
      <w:r>
        <w:fldChar w:fldCharType="end"/>
      </w:r>
      <w:r>
        <w:t xml:space="preserve"> for different types of contributions from different disciplines to innovation in a broader sense.</w:t>
      </w:r>
    </w:p>
  </w:footnote>
  <w:footnote w:id="20">
    <w:p w14:paraId="60E3B893" w14:textId="03864C8C" w:rsidR="00913ECC" w:rsidRPr="000701C1" w:rsidRDefault="00913ECC" w:rsidP="00AC40BF">
      <w:pPr>
        <w:pStyle w:val="FootnoteText"/>
      </w:pPr>
      <w:r w:rsidRPr="0040634E">
        <w:rPr>
          <w:rStyle w:val="FootnoteReference"/>
        </w:rPr>
        <w:footnoteRef/>
      </w:r>
      <w:r>
        <w:t xml:space="preserve"> The </w:t>
      </w:r>
      <w:r w:rsidRPr="00813E4F">
        <w:t xml:space="preserve">Kruskal-Wallis </w:t>
      </w:r>
      <w:r>
        <w:t>method is a non-parametric alternative to ANOVA</w:t>
      </w:r>
    </w:p>
  </w:footnote>
  <w:footnote w:id="21">
    <w:p w14:paraId="1B2CB832" w14:textId="77777777" w:rsidR="00913ECC" w:rsidRPr="000E12E3" w:rsidRDefault="00913ECC" w:rsidP="00AC40BF">
      <w:pPr>
        <w:pStyle w:val="FootnoteText"/>
      </w:pPr>
      <w:r>
        <w:rPr>
          <w:rStyle w:val="FootnoteReference"/>
        </w:rPr>
        <w:footnoteRef/>
      </w:r>
      <w:r>
        <w:t xml:space="preserve"> Pairwise Wilcoxon rank sum test is a non-parametric substitute to the pairwise t-test.</w:t>
      </w:r>
    </w:p>
  </w:footnote>
  <w:footnote w:id="22">
    <w:p w14:paraId="1DA31302" w14:textId="77777777" w:rsidR="00913ECC" w:rsidRPr="00A90B66" w:rsidRDefault="00913ECC" w:rsidP="00AC40BF">
      <w:pPr>
        <w:pStyle w:val="FootnoteText"/>
      </w:pPr>
      <w:r>
        <w:rPr>
          <w:rStyle w:val="FootnoteReference"/>
        </w:rPr>
        <w:footnoteRef/>
      </w:r>
      <w:r>
        <w:t xml:space="preserve"> See </w:t>
      </w:r>
      <w:r w:rsidRPr="001119C0">
        <w:rPr>
          <w:i/>
          <w:iCs/>
        </w:rPr>
        <w:fldChar w:fldCharType="begin"/>
      </w:r>
      <w:r>
        <w:rPr>
          <w:i/>
          <w:iCs/>
        </w:rPr>
        <w:instrText xml:space="preserve"> ADDIN ZOTERO_ITEM CSL_CITATION {"citationID":"abo8kf8jgk","properties":{"formattedCitation":"J\\uc0\\u252{}rgen Howaldt, \\uc0\\u8216{}New Pathways to Social Change \\uc0\\u8211{} Creating Impact through Social Innovation Research\\uc0\\u8217{}, in {\\i{}Fteval Journal for Research and Technology Policy Evaluation Issue 48/July 2019 - Proceedings of the Conference \\uc0\\u8216{}Impact of Social Sciences and Humanities for a European Research Agenda Valuation of SSH in Mission-Oriented Research\\uc0\\u8217{}} (Impact of Social Sciences and Humanities for a European Research Agenda Valuation of SSH in mission-oriented research, fteval - Platform for Research and Technology Policy Evaluation, 2019), 37\\uc0\\u8211{}48, https://doi.org/10.22163/fteval.2019.365.","plainCitation":"Jürgen Howaldt, ‘New Pathways to Social Change – Creating Impact through Social Innovation Research’, in Fteval Journal for Research and Technology Policy Evaluation Issue 48/July 2019 - Proceedings of the Conference ‘Impact of Social Sciences and Humanities for a European Research Agenda Valuation of SSH in Mission-Oriented Research’ (Impact of Social Sciences and Humanities for a European Research Agenda Valuation of SSH in mission-oriented research, fteval - Platform for Research and Technology Policy Evaluation, 2019), 37–48, https://doi.org/10.22163/fteval.2019.365.","noteIndex":23},"citationItems":[{"id":5919,"uris":["http://zotero.org/groups/551660/items/WBQM9ZAW"],"uri":["http://zotero.org/groups/551660/items/WBQM9ZAW"],"itemData":{"id":5919,"type":"paper-conference","container-title":"fteval Journal for Research and Technology Policy Evaluation Issue 48/July 2019 - Proceedings of the Conference \"Impact of Social Sciences and Humanities for a European Research Agenda Valuation of SSH in mission-oriented research\"","DOI":"10.22163/fteval.2019.365","event":"Impact of Social Sciences and Humanities for a European Research Agenda Valuation of SSH in mission-oriented research","page":"37-48","publisher":"fteval - Platform for Research and Technology Policy Evaluation","source":"DOI.org (Crossref)","title":"New Pathways to Social Change – Creating Impact through Social Innovation Research","URL":"http://repository.fteval.at/id/eprint/434","author":[{"family":"Howaldt","given":"Jürgen"}],"accessed":{"date-parts":[["2021",4,22]]},"issued":{"date-parts":[["2019",7]]},"citation-key":"howaldtNewPathwaysSocial2019"}}],"schema":"https://github.com/citation-style-language/schema/raw/master/csl-citation.json"} </w:instrText>
      </w:r>
      <w:r w:rsidRPr="001119C0">
        <w:rPr>
          <w:i/>
          <w:iCs/>
        </w:rPr>
        <w:fldChar w:fldCharType="separate"/>
      </w:r>
      <w:r w:rsidRPr="009C6AE8">
        <w:rPr>
          <w:rFonts w:ascii="Calibri" w:cs="Calibri"/>
        </w:rPr>
        <w:t xml:space="preserve">Jürgen Howaldt, ‘New Pathways to Social Change – Creating Impact through Social Innovation Research’, in </w:t>
      </w:r>
      <w:r w:rsidRPr="009C6AE8">
        <w:rPr>
          <w:rFonts w:ascii="Calibri" w:cs="Calibri"/>
          <w:i/>
          <w:iCs/>
        </w:rPr>
        <w:t>Fteval Journal for Research and Technology Policy Evaluation Issue 48/July 2019 - Proceedings of the Conference ‘Impact of Social Sciences and Humanities for a European Research Agenda Valuation of SSH in Mission-Oriented Research’</w:t>
      </w:r>
      <w:r w:rsidRPr="009C6AE8">
        <w:rPr>
          <w:rFonts w:ascii="Calibri" w:cs="Calibri"/>
        </w:rPr>
        <w:t xml:space="preserve"> (Impact of Social Sciences and Humanities for a European Research Agenda Valuation of SSH in mission-oriented research, fteval - Platform for Research and Technology Policy Evaluation, 2019), 37–48, https://doi.org/10.22163/fteval.2019.365.</w:t>
      </w:r>
      <w:r w:rsidRPr="001119C0">
        <w:rPr>
          <w:i/>
          <w:iCs/>
        </w:rPr>
        <w:fldChar w:fldCharType="end"/>
      </w:r>
      <w:r>
        <w:rPr>
          <w:i/>
          <w:iCs/>
        </w:rPr>
        <w:t xml:space="preserve"> </w:t>
      </w:r>
      <w:r>
        <w:t>for a detailed definition.</w:t>
      </w:r>
    </w:p>
  </w:footnote>
  <w:footnote w:id="23">
    <w:p w14:paraId="2EBCEE4D" w14:textId="77777777" w:rsidR="000959DE" w:rsidRDefault="00913ECC">
      <w:pPr>
        <w:rPr>
          <w:rFonts w:asciiTheme="majorHAnsi" w:eastAsiaTheme="majorEastAsia" w:hAnsiTheme="majorHAnsi" w:cstheme="majorBidi"/>
          <w:b/>
          <w:bCs/>
          <w:sz w:val="28"/>
          <w:szCs w:val="28"/>
        </w:rPr>
      </w:pPr>
      <w:r w:rsidRPr="0040634E">
        <w:rPr>
          <w:rStyle w:val="FootnoteReference"/>
        </w:rPr>
        <w:footnoteRef/>
      </w:r>
      <w:r>
        <w:t xml:space="preserve"> </w:t>
      </w:r>
      <w:r w:rsidRPr="00442EA7">
        <w:t>For a detailed analysis of</w:t>
      </w:r>
      <w:r>
        <w:t xml:space="preserve"> the variables, see Section 6 </w:t>
      </w:r>
      <w:r>
        <w:fldChar w:fldCharType="begin"/>
      </w:r>
      <w:r>
        <w:instrText xml:space="preserve"> REF _Ref96546171 \h </w:instrText>
      </w:r>
      <w:r>
        <w:fldChar w:fldCharType="separate"/>
      </w:r>
      <w:r w:rsidR="000959DE">
        <w:br w:type="page"/>
      </w:r>
    </w:p>
    <w:p w14:paraId="141CFA16" w14:textId="4FC72941" w:rsidR="00913ECC" w:rsidRPr="00442EA7" w:rsidRDefault="000959DE" w:rsidP="00AC40BF">
      <w:pPr>
        <w:pStyle w:val="FootnoteText"/>
      </w:pPr>
      <w:r w:rsidRPr="00125D20">
        <w:t>Outcome Orientation</w:t>
      </w:r>
      <w:r w:rsidR="00913ECC">
        <w:fldChar w:fldCharType="end"/>
      </w:r>
      <w:r w:rsidR="00913ECC">
        <w:rPr>
          <w:i/>
          <w:iCs/>
        </w:rPr>
        <w:t>.</w:t>
      </w:r>
    </w:p>
  </w:footnote>
  <w:footnote w:id="24">
    <w:p w14:paraId="3A3F85EE" w14:textId="506D1137" w:rsidR="00913ECC" w:rsidRPr="00FD6A4A" w:rsidRDefault="00913ECC" w:rsidP="007B08A3">
      <w:pPr>
        <w:pStyle w:val="FootnoteText"/>
      </w:pPr>
      <w:r>
        <w:rPr>
          <w:rStyle w:val="FootnoteReference"/>
        </w:rPr>
        <w:footnoteRef/>
      </w:r>
      <w:r>
        <w:t xml:space="preserve"> </w:t>
      </w:r>
      <w:r w:rsidR="00FD6A4A">
        <w:t>We differentiate between four</w:t>
      </w:r>
      <w:r>
        <w:t xml:space="preserve"> levels of </w:t>
      </w:r>
      <w:r w:rsidRPr="00DC0B07">
        <w:rPr>
          <w:i/>
          <w:iCs/>
        </w:rPr>
        <w:t>nature of involvement</w:t>
      </w:r>
      <w:r w:rsidR="00FD6A4A">
        <w:rPr>
          <w:i/>
          <w:iCs/>
        </w:rPr>
        <w:t>:</w:t>
      </w:r>
      <w:r>
        <w:t xml:space="preserve"> consultative (=</w:t>
      </w:r>
      <w:r w:rsidRPr="00DC0B07">
        <w:t>provide information via interviews, online questionnaires, etc.</w:t>
      </w:r>
      <w:r>
        <w:t>)</w:t>
      </w:r>
      <w:r w:rsidR="00FD6A4A">
        <w:t xml:space="preserve">; </w:t>
      </w:r>
      <w:r>
        <w:t xml:space="preserve">contributory (= </w:t>
      </w:r>
      <w:r w:rsidRPr="00DC0B07">
        <w:t xml:space="preserve">consultative + </w:t>
      </w:r>
      <w:r w:rsidRPr="00DC0B07">
        <w:rPr>
          <w:i/>
          <w:iCs/>
        </w:rPr>
        <w:t>contributing through collecting data, validating data, disseminating results, etc.</w:t>
      </w:r>
      <w:r>
        <w:t>)</w:t>
      </w:r>
      <w:r w:rsidR="00FD6A4A">
        <w:t>;</w:t>
      </w:r>
      <w:r>
        <w:t xml:space="preserve"> collaboratively (=</w:t>
      </w:r>
      <w:r w:rsidRPr="00DC0B07">
        <w:t xml:space="preserve">contributory + </w:t>
      </w:r>
      <w:r w:rsidRPr="00DC0B07">
        <w:rPr>
          <w:i/>
          <w:iCs/>
        </w:rPr>
        <w:t>interpreting data and/or drawing conclusions</w:t>
      </w:r>
      <w:r>
        <w:t>)</w:t>
      </w:r>
      <w:r w:rsidR="00FD6A4A">
        <w:t>;</w:t>
      </w:r>
      <w:r>
        <w:t xml:space="preserve"> co-creating (=</w:t>
      </w:r>
      <w:r w:rsidRPr="00DC0B07">
        <w:t xml:space="preserve">collaborative + </w:t>
      </w:r>
      <w:r w:rsidRPr="00DC0B07">
        <w:rPr>
          <w:i/>
          <w:iCs/>
        </w:rPr>
        <w:t>participated in designing study and/or determining objectives</w:t>
      </w:r>
      <w:r>
        <w:t>).</w:t>
      </w:r>
      <w:r w:rsidR="00FD6A4A">
        <w:t xml:space="preserve"> See </w:t>
      </w:r>
      <w:proofErr w:type="spellStart"/>
      <w:r w:rsidR="00FD6A4A" w:rsidRPr="00DB3761">
        <w:t>Kaisler</w:t>
      </w:r>
      <w:proofErr w:type="spellEnd"/>
      <w:r w:rsidR="00FD6A4A" w:rsidRPr="00DB3761">
        <w:t xml:space="preserve">, R. E. and </w:t>
      </w:r>
      <w:proofErr w:type="spellStart"/>
      <w:r w:rsidR="00FD6A4A" w:rsidRPr="00DB3761">
        <w:t>Missbach</w:t>
      </w:r>
      <w:proofErr w:type="spellEnd"/>
      <w:r w:rsidR="00FD6A4A" w:rsidRPr="00DB3761">
        <w:t xml:space="preserve">, B. (2020). Co-creating a patient and public involvement and engagement ‚how to </w:t>
      </w:r>
      <w:proofErr w:type="gramStart"/>
      <w:r w:rsidR="00FD6A4A" w:rsidRPr="00DB3761">
        <w:t>guide‘ for</w:t>
      </w:r>
      <w:proofErr w:type="gramEnd"/>
      <w:r w:rsidR="00FD6A4A" w:rsidRPr="00DB3761">
        <w:t xml:space="preserve"> researchers. Research Involv</w:t>
      </w:r>
      <w:r w:rsidR="00FD6A4A">
        <w:t>e</w:t>
      </w:r>
      <w:r w:rsidR="00FD6A4A" w:rsidRPr="00DB3761">
        <w:t xml:space="preserve">ment and Engagement 6(32). </w:t>
      </w:r>
      <w:hyperlink r:id="rId2" w:tgtFrame="_blank" w:history="1">
        <w:r w:rsidR="00FD6A4A" w:rsidRPr="00DB3761">
          <w:rPr>
            <w:rStyle w:val="Strong"/>
            <w:color w:val="0000FF"/>
            <w:u w:val="single"/>
          </w:rPr>
          <w:t>https://doi.org/10.1186/s40900-020-00208-3</w:t>
        </w:r>
      </w:hyperlink>
      <w:r w:rsidR="00FD6A4A">
        <w:rPr>
          <w:rStyle w:val="Strong"/>
          <w:b w:val="0"/>
          <w:color w:val="0000FF"/>
          <w:u w:val="single"/>
        </w:rPr>
        <w:t xml:space="preserve">. </w:t>
      </w:r>
      <w:r w:rsidR="00FD6A4A" w:rsidRPr="00DB3761">
        <w:t>Shirk, J. L. et al. (2012). Public participation in scientific research: a framework for deliberate design. Ecology and Society 17(2).</w:t>
      </w:r>
    </w:p>
  </w:footnote>
  <w:footnote w:id="25">
    <w:p w14:paraId="36B2E6F9" w14:textId="77777777" w:rsidR="00913ECC" w:rsidRPr="00053884" w:rsidRDefault="00913ECC" w:rsidP="00AC40BF">
      <w:pPr>
        <w:pStyle w:val="FootnoteText"/>
      </w:pPr>
      <w:r>
        <w:rPr>
          <w:rStyle w:val="FootnoteReference"/>
        </w:rPr>
        <w:footnoteRef/>
      </w:r>
      <w:r>
        <w:t xml:space="preserve"> See for example p. 428 in </w:t>
      </w:r>
      <w:r w:rsidRPr="001119C0">
        <w:rPr>
          <w:i/>
          <w:iCs/>
        </w:rPr>
        <w:fldChar w:fldCharType="begin"/>
      </w:r>
      <w:r>
        <w:rPr>
          <w:i/>
          <w:iCs/>
        </w:rPr>
        <w:instrText xml:space="preserve"> ADDIN ZOTERO_ITEM CSL_CITATION {"citationID":"a2las3471sk","properties":{"formattedCitation":"Wolfram Mauser et al., \\uc0\\u8216{}Transdisciplinary Global Change Research: The Co-Creation of Knowledge for Sustainability\\uc0\\u8217{}, {\\i{}Current Opinion in Environmental Sustainability} 5, no. 3\\uc0\\u8211{}4 (September 2013): 420\\uc0\\u8211{}31, https://doi.org/10.1016/j.cosust.2013.07.001.","plainCitation":"Wolfram Mauser et al., ‘Transdisciplinary Global Change Research: The Co-Creation of Knowledge for Sustainability’, Current Opinion in Environmental Sustainability 5, no. 3–4 (September 2013): 420–31, https://doi.org/10.1016/j.cosust.2013.07.001.","noteIndex":25},"citationItems":[{"id":12268,"uris":["http://zotero.org/groups/551660/items/8PWZAH4M"],"uri":["http://zotero.org/groups/551660/items/8PWZAH4M"],"itemData":{"id":12268,"type":"article-journal","container-title":"Current Opinion in Environmental Sustainability","DOI":"10.1016/j.cosust.2013.07.001","ISSN":"18773435","issue":"3-4","journalAbbreviation":"Current Opinion in Environmental Sustainability","language":"en","page":"420-431","source":"DOI.org (Crossref)","title":"Transdisciplinary global change research: the co-creation of knowledge for sustainability","title-short":"Transdisciplinary global change research","URL":"https://linkinghub.elsevier.com/retrieve/pii/S1877343513000808","volume":"5","author":[{"family":"Mauser","given":"Wolfram"},{"family":"Klepper","given":"Gernot"},{"family":"Rice","given":"Martin"},{"family":"Schmalzbauer","given":"Bettina Susanne"},{"family":"Hackmann","given":"Heide"},{"family":"Leemans","given":"Rik"},{"family":"Moore","given":"Howard"}],"accessed":{"date-parts":[["2022",3,10]]},"issued":{"date-parts":[["2013",9]]},"citation-key":"mauser2013"}}],"schema":"https://github.com/citation-style-language/schema/raw/master/csl-citation.json"} </w:instrText>
      </w:r>
      <w:r w:rsidRPr="001119C0">
        <w:rPr>
          <w:i/>
          <w:iCs/>
        </w:rPr>
        <w:fldChar w:fldCharType="separate"/>
      </w:r>
      <w:r w:rsidRPr="009C6AE8">
        <w:rPr>
          <w:rFonts w:ascii="Calibri" w:cs="Calibri"/>
        </w:rPr>
        <w:t xml:space="preserve">Wolfram Mauser et al., ‘Transdisciplinary Global Change Research: The Co-Creation of Knowledge for Sustainability’, </w:t>
      </w:r>
      <w:r w:rsidRPr="009C6AE8">
        <w:rPr>
          <w:rFonts w:ascii="Calibri" w:cs="Calibri"/>
          <w:i/>
          <w:iCs/>
        </w:rPr>
        <w:t>Current Opinion in Environmental Sustainability</w:t>
      </w:r>
      <w:r w:rsidRPr="009C6AE8">
        <w:rPr>
          <w:rFonts w:ascii="Calibri" w:cs="Calibri"/>
        </w:rPr>
        <w:t xml:space="preserve"> 5, no. 3–4 (September 2013): 420–31, https://doi.org/10.1016/j.cosust.2013.07.001.</w:t>
      </w:r>
      <w:r w:rsidRPr="001119C0">
        <w:rPr>
          <w:i/>
          <w:iCs/>
        </w:rPr>
        <w:fldChar w:fldCharType="end"/>
      </w:r>
    </w:p>
  </w:footnote>
  <w:footnote w:id="26">
    <w:p w14:paraId="0E5952B7" w14:textId="77777777" w:rsidR="00913ECC" w:rsidRPr="0070686A" w:rsidRDefault="00913ECC" w:rsidP="00AC40BF">
      <w:pPr>
        <w:pStyle w:val="FootnoteText"/>
      </w:pPr>
      <w:r>
        <w:rPr>
          <w:rStyle w:val="FootnoteReference"/>
        </w:rPr>
        <w:footnoteRef/>
      </w:r>
      <w:r>
        <w:t xml:space="preserve"> See </w:t>
      </w:r>
      <w:r>
        <w:fldChar w:fldCharType="begin"/>
      </w:r>
      <w:r>
        <w:instrText xml:space="preserve"> ADDIN ZOTERO_ITEM CSL_CITATION {"citationID":"akmt0sl7gj","properties":{"formattedCitation":"Nishat, \\uc0\\u8216{}How Social Innovation Can Support Citizen Participation\\uc0\\u8217{}, {\\i{}Open Access Government} (blog), 4 October 2019, https://www.openaccessgovernment.org/citizen-participation/67481/.","plainCitation":"Nishat, ‘How Social Innovation Can Support Citizen Participation’, Open Access Government (blog), 4 October 2019, https://www.openaccessgovernment.org/citizen-participation/67481/.","noteIndex":27},"citationItems":[{"id":12272,"uris":["http://zotero.org/groups/551660/items/SXBT2F3S"],"uri":["http://zotero.org/groups/551660/items/SXBT2F3S"],"itemData":{"id":12272,"type":"post-weblog","abstract":"Beth Perry, Catherine Durose and Liz Richardson reflect on the findings of the Jam &amp; Justice ARC, discussing how innovation supports citizen participation","container-title":"Open Access Government","language":"en-GB","title":"How social innovation can support citizen participation","URL":"https://www.openaccessgovernment.org/citizen-participation/67481/","author":[{"literal":"Nishat"}],"accessed":{"date-parts":[["2022",3,11]]},"issued":{"date-parts":[["2019",10,4]]},"citation-key":"nishat2019"}}],"schema":"https://github.com/citation-style-language/schema/raw/master/csl-citation.json"} </w:instrText>
      </w:r>
      <w:r>
        <w:fldChar w:fldCharType="separate"/>
      </w:r>
      <w:r w:rsidRPr="009C6AE8">
        <w:rPr>
          <w:rFonts w:ascii="Calibri" w:cs="Calibri"/>
        </w:rPr>
        <w:t xml:space="preserve">Nishat, ‘How Social Innovation Can Support Citizen Participation’, </w:t>
      </w:r>
      <w:r w:rsidRPr="009C6AE8">
        <w:rPr>
          <w:rFonts w:ascii="Calibri" w:cs="Calibri"/>
          <w:i/>
          <w:iCs/>
        </w:rPr>
        <w:t>Open Access Government</w:t>
      </w:r>
      <w:r w:rsidRPr="009C6AE8">
        <w:rPr>
          <w:rFonts w:ascii="Calibri" w:cs="Calibri"/>
        </w:rPr>
        <w:t xml:space="preserve"> (blog), 4 October 2019, https://www.openaccessgovernment.org/citizen-participation/67481/.</w:t>
      </w:r>
      <w:r>
        <w:fldChar w:fldCharType="end"/>
      </w:r>
    </w:p>
  </w:footnote>
  <w:footnote w:id="27">
    <w:p w14:paraId="13C6FD24" w14:textId="77777777" w:rsidR="00913ECC" w:rsidRPr="005827C8" w:rsidRDefault="00913ECC" w:rsidP="00AC40BF">
      <w:pPr>
        <w:pStyle w:val="FootnoteText"/>
      </w:pPr>
      <w:r>
        <w:rPr>
          <w:rStyle w:val="FootnoteReference"/>
        </w:rPr>
        <w:footnoteRef/>
      </w:r>
      <w:r>
        <w:t xml:space="preserve"> For a detailed analysis of the drivers and barriers in citizen involvement, see </w:t>
      </w:r>
      <w:r>
        <w:fldChar w:fldCharType="begin"/>
      </w:r>
      <w:r>
        <w:instrText xml:space="preserve"> ADDIN ZOTERO_ITEM CSL_CITATION {"citationID":"a157s2uedpr","properties":{"formattedCitation":"M\\uc0\\u225{}ria Svidro\\uc0\\u328{}ov\\uc0\\u225{} et al., {\\i{}Co-Creation and Citizen Involvement in Social Innovation: A Comparative Case Study across 7 EU-Countries}, 2015.","plainCitation":"Mária Svidroňová et al., Co-Creation and Citizen Involvement in Social Innovation: A Comparative Case Study across 7 EU-Countries, 2015.","noteIndex":28},"citationItems":[{"id":12270,"uris":["http://zotero.org/groups/551660/items/M8UAZEBI"],"uri":["http://zotero.org/groups/551660/items/M8UAZEBI"],"itemData":{"id":12270,"type":"book","title":"Co-creation and citizen involvement in social innovation: A comparative case study across 7 EU-countries","author":[{"family":"Svidroňová","given":"Mária"},{"family":"Voorberg","given":"William"},{"family":"Tummers","given":"Lars"},{"family":"Bekkers","given":"V."},{"family":"Torfing","given":"Jakob"},{"family":"Tõnurist","given":"Piret"},{"family":"Kattel","given":"Rainer"},{"family":"Lember","given":"Veiko"},{"family":"Timeus","given":"Krista"},{"family":"Nemec","given":"Juraj"},{"family":"Svidroňová","given":"Mária"},{"family":"Merickova","given":"Beata"},{"family":"Gascó","given":"Mila"},{"family":"Flemig","given":"Sophie"},{"family":"Osborne","given":"Stephen"}],"issued":{"date-parts":[["2015",1,23]]},"citation-key":"svidronova2015"}}],"schema":"https://github.com/citation-style-language/schema/raw/master/csl-citation.json"} </w:instrText>
      </w:r>
      <w:r>
        <w:fldChar w:fldCharType="separate"/>
      </w:r>
      <w:r w:rsidRPr="009C6AE8">
        <w:rPr>
          <w:rFonts w:ascii="Calibri" w:cs="Calibri"/>
        </w:rPr>
        <w:t xml:space="preserve">Mária Svidroňová et al., </w:t>
      </w:r>
      <w:r w:rsidRPr="009C6AE8">
        <w:rPr>
          <w:rFonts w:ascii="Calibri" w:cs="Calibri"/>
          <w:i/>
          <w:iCs/>
        </w:rPr>
        <w:t>Co-Creation and Citizen Involvement in Social Innovation: A Comparative Case Study across 7 EU-Countries</w:t>
      </w:r>
      <w:r w:rsidRPr="009C6AE8">
        <w:rPr>
          <w:rFonts w:ascii="Calibri" w:cs="Calibri"/>
        </w:rPr>
        <w:t>, 2015.</w:t>
      </w:r>
      <w:r>
        <w:fldChar w:fldCharType="end"/>
      </w:r>
    </w:p>
  </w:footnote>
  <w:footnote w:id="28">
    <w:p w14:paraId="2C78FF28" w14:textId="77777777" w:rsidR="000959DE" w:rsidRDefault="00913ECC">
      <w:pPr>
        <w:rPr>
          <w:rFonts w:asciiTheme="majorHAnsi" w:eastAsiaTheme="majorEastAsia" w:hAnsiTheme="majorHAnsi" w:cstheme="majorBidi"/>
          <w:b/>
          <w:bCs/>
          <w:sz w:val="28"/>
          <w:szCs w:val="28"/>
        </w:rPr>
      </w:pPr>
      <w:r>
        <w:rPr>
          <w:rStyle w:val="FootnoteReference"/>
        </w:rPr>
        <w:footnoteRef/>
      </w:r>
      <w:r>
        <w:t xml:space="preserve"> F</w:t>
      </w:r>
      <w:r w:rsidRPr="00084ACD">
        <w:t xml:space="preserve">or a detailed exploration of the variable, see </w:t>
      </w:r>
      <w:r>
        <w:t xml:space="preserve">section </w:t>
      </w:r>
      <w:r>
        <w:fldChar w:fldCharType="begin"/>
      </w:r>
      <w:r>
        <w:instrText xml:space="preserve"> REF _Ref96546171 \r \h </w:instrText>
      </w:r>
      <w:r>
        <w:fldChar w:fldCharType="separate"/>
      </w:r>
      <w:r w:rsidR="000959DE">
        <w:t>0</w:t>
      </w:r>
      <w:r>
        <w:fldChar w:fldCharType="end"/>
      </w:r>
      <w:r>
        <w:t xml:space="preserve">: </w:t>
      </w:r>
      <w:r>
        <w:fldChar w:fldCharType="begin"/>
      </w:r>
      <w:r>
        <w:instrText xml:space="preserve"> REF _Ref96546171 \h </w:instrText>
      </w:r>
      <w:r>
        <w:fldChar w:fldCharType="separate"/>
      </w:r>
      <w:r w:rsidR="000959DE">
        <w:br w:type="page"/>
      </w:r>
    </w:p>
    <w:p w14:paraId="53EA0C91" w14:textId="3CCE029E" w:rsidR="00913ECC" w:rsidRPr="001119C0" w:rsidRDefault="000959DE" w:rsidP="00AC40BF">
      <w:pPr>
        <w:pStyle w:val="FootnoteText"/>
      </w:pPr>
      <w:r w:rsidRPr="00125D20">
        <w:t>Outcome Orientation</w:t>
      </w:r>
      <w:r w:rsidR="00913ECC">
        <w:fldChar w:fldCharType="end"/>
      </w:r>
      <w:r w:rsidR="00913ECC">
        <w:t>.</w:t>
      </w:r>
    </w:p>
  </w:footnote>
  <w:footnote w:id="29">
    <w:p w14:paraId="54F1033F" w14:textId="77777777" w:rsidR="00913ECC" w:rsidRPr="006E4834" w:rsidRDefault="00913ECC" w:rsidP="00AC40BF">
      <w:pPr>
        <w:pStyle w:val="FootnoteText"/>
      </w:pPr>
      <w:r>
        <w:rPr>
          <w:rStyle w:val="FootnoteReference"/>
        </w:rPr>
        <w:footnoteRef/>
      </w:r>
      <w:r>
        <w:t xml:space="preserve"> For a brief discussion about the scale of the research and scalability of the research results in the context of citizen participation, see P. 56 in </w:t>
      </w:r>
      <w:r>
        <w:fldChar w:fldCharType="begin"/>
      </w:r>
      <w:r>
        <w:instrText xml:space="preserve"> ADDIN ZOTERO_ITEM CSL_CITATION {"citationID":"a111cdaqok9","properties":{"formattedCitation":"Svidro\\uc0\\u328{}ov\\uc0\\u225{} et al., {\\i{}Co-Creation and Citizen Involvement in Social Innovation: A Comparative Case Study across 7 EU-Countries}.","plainCitation":"Svidroňová et al., Co-Creation and Citizen Involvement in Social Innovation: A Comparative Case Study across 7 EU-Countries.","noteIndex":30},"citationItems":[{"id":12270,"uris":["http://zotero.org/groups/551660/items/M8UAZEBI"],"uri":["http://zotero.org/groups/551660/items/M8UAZEBI"],"itemData":{"id":12270,"type":"book","title":"Co-creation and citizen involvement in social innovation: A comparative case study across 7 EU-countries","author":[{"family":"Svidroňová","given":"Mária"},{"family":"Voorberg","given":"William"},{"family":"Tummers","given":"Lars"},{"family":"Bekkers","given":"V."},{"family":"Torfing","given":"Jakob"},{"family":"Tõnurist","given":"Piret"},{"family":"Kattel","given":"Rainer"},{"family":"Lember","given":"Veiko"},{"family":"Timeus","given":"Krista"},{"family":"Nemec","given":"Juraj"},{"family":"Svidroňová","given":"Mária"},{"family":"Merickova","given":"Beata"},{"family":"Gascó","given":"Mila"},{"family":"Flemig","given":"Sophie"},{"family":"Osborne","given":"Stephen"}],"issued":{"date-parts":[["2015",1,23]]},"citation-key":"svidronova2015"}}],"schema":"https://github.com/citation-style-language/schema/raw/master/csl-citation.json"} </w:instrText>
      </w:r>
      <w:r>
        <w:fldChar w:fldCharType="separate"/>
      </w:r>
      <w:r w:rsidRPr="009C6AE8">
        <w:rPr>
          <w:rFonts w:ascii="Calibri" w:cs="Calibri"/>
        </w:rPr>
        <w:t xml:space="preserve">Svidroňová et al., </w:t>
      </w:r>
      <w:r w:rsidRPr="009C6AE8">
        <w:rPr>
          <w:rFonts w:ascii="Calibri" w:cs="Calibri"/>
          <w:i/>
          <w:iCs/>
        </w:rPr>
        <w:t>Co-Creation and Citizen Involvement in Social Innovation: A Comparative Case Study across 7 EU-Countries</w:t>
      </w:r>
      <w:r w:rsidRPr="009C6AE8">
        <w:rPr>
          <w:rFonts w:ascii="Calibri" w:cs="Calibri"/>
        </w:rPr>
        <w:t>.</w:t>
      </w:r>
      <w:r>
        <w:fldChar w:fldCharType="end"/>
      </w:r>
    </w:p>
  </w:footnote>
  <w:footnote w:id="30">
    <w:p w14:paraId="3D16694B" w14:textId="1C831E37" w:rsidR="00913ECC" w:rsidRPr="00E34561" w:rsidRDefault="00913ECC" w:rsidP="00AC40BF">
      <w:pPr>
        <w:pStyle w:val="FootnoteText"/>
      </w:pPr>
      <w:r w:rsidRPr="0040634E">
        <w:rPr>
          <w:rStyle w:val="FootnoteReference"/>
        </w:rPr>
        <w:footnoteRef/>
      </w:r>
      <w:r>
        <w:t xml:space="preserve"> </w:t>
      </w:r>
      <w:r w:rsidRPr="00E34561">
        <w:t xml:space="preserve">The concept of scalability has been </w:t>
      </w:r>
      <w:r>
        <w:t>operationalised under 3 different categories in the survey (deep -, out -, and up scalability), however, after a dimension reduction process in the analysis (explanatory and confirmatory factor analysis), it has been decided to compile the sub-variables of scalability into one single scalability variable because of the similarity of their explained variances. Either because of the similarity of concepts or because of the lack of the knowledge on different forms of scalability the responses under different categories were highly similar (or because of common method bias).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43C8B98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4846926"/>
    <w:multiLevelType w:val="hybridMultilevel"/>
    <w:tmpl w:val="F4282E48"/>
    <w:lvl w:ilvl="0" w:tplc="A9383670">
      <w:start w:val="104"/>
      <w:numFmt w:val="bullet"/>
      <w:lvlText w:val=""/>
      <w:lvlJc w:val="left"/>
      <w:pPr>
        <w:ind w:left="720" w:hanging="360"/>
      </w:pPr>
      <w:rPr>
        <w:rFonts w:ascii="Symbol" w:eastAsiaTheme="majorEastAsia" w:hAnsi="Symbol" w:cs="Courier New"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83B7E6A"/>
    <w:multiLevelType w:val="hybridMultilevel"/>
    <w:tmpl w:val="D76E4CD6"/>
    <w:lvl w:ilvl="0" w:tplc="101A3BF0">
      <w:start w:val="16"/>
      <w:numFmt w:val="bullet"/>
      <w:lvlText w:val=""/>
      <w:lvlJc w:val="left"/>
      <w:pPr>
        <w:ind w:left="720" w:hanging="360"/>
      </w:pPr>
      <w:rPr>
        <w:rFonts w:ascii="Symbol" w:eastAsiaTheme="majorEastAsia" w:hAnsi="Symbol" w:cs="Courier New"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0D97048C"/>
    <w:multiLevelType w:val="hybridMultilevel"/>
    <w:tmpl w:val="A0B4C9C0"/>
    <w:lvl w:ilvl="0" w:tplc="A48067B2">
      <w:start w:val="16"/>
      <w:numFmt w:val="bullet"/>
      <w:lvlText w:val=""/>
      <w:lvlJc w:val="left"/>
      <w:pPr>
        <w:ind w:left="720" w:hanging="360"/>
      </w:pPr>
      <w:rPr>
        <w:rFonts w:ascii="Symbol" w:eastAsiaTheme="majorEastAsia" w:hAnsi="Symbol" w:cs="Courier New" w:hint="default"/>
        <w:color w:val="333333"/>
        <w:sz w:val="18"/>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7D914EC"/>
    <w:multiLevelType w:val="hybridMultilevel"/>
    <w:tmpl w:val="DF94E61E"/>
    <w:lvl w:ilvl="0" w:tplc="949833A6">
      <w:start w:val="16"/>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96B6441"/>
    <w:multiLevelType w:val="hybridMultilevel"/>
    <w:tmpl w:val="9342F79A"/>
    <w:lvl w:ilvl="0" w:tplc="32761EB8">
      <w:numFmt w:val="bullet"/>
      <w:lvlText w:val=""/>
      <w:lvlJc w:val="left"/>
      <w:pPr>
        <w:ind w:left="720" w:hanging="360"/>
      </w:pPr>
      <w:rPr>
        <w:rFonts w:ascii="Symbol" w:eastAsiaTheme="minorHAnsi" w:hAnsi="Symbol" w:cstheme="minorBidi" w:hint="default"/>
      </w:rPr>
    </w:lvl>
    <w:lvl w:ilvl="1" w:tplc="08090017">
      <w:start w:val="1"/>
      <w:numFmt w:val="lowerLetter"/>
      <w:lvlText w:val="%2)"/>
      <w:lvlJc w:val="left"/>
      <w:pPr>
        <w:ind w:left="1440" w:hanging="360"/>
      </w:p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0F87498"/>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250B45D1"/>
    <w:multiLevelType w:val="hybridMultilevel"/>
    <w:tmpl w:val="F4E0D6B8"/>
    <w:lvl w:ilvl="0" w:tplc="9BDE0116">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F952EFC"/>
    <w:multiLevelType w:val="hybridMultilevel"/>
    <w:tmpl w:val="BEA8B4DA"/>
    <w:lvl w:ilvl="0" w:tplc="1B5E65C6">
      <w:numFmt w:val="bullet"/>
      <w:lvlText w:val=""/>
      <w:lvlJc w:val="left"/>
      <w:pPr>
        <w:ind w:left="720" w:hanging="360"/>
      </w:pPr>
      <w:rPr>
        <w:rFonts w:ascii="Symbol" w:eastAsiaTheme="majorEastAsia" w:hAnsi="Symbol" w:cs="Courier New"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346F523F"/>
    <w:multiLevelType w:val="hybridMultilevel"/>
    <w:tmpl w:val="3FFC35E8"/>
    <w:lvl w:ilvl="0" w:tplc="47863846">
      <w:start w:val="104"/>
      <w:numFmt w:val="bullet"/>
      <w:lvlText w:val=""/>
      <w:lvlJc w:val="left"/>
      <w:pPr>
        <w:ind w:left="720" w:hanging="360"/>
      </w:pPr>
      <w:rPr>
        <w:rFonts w:ascii="Symbol" w:eastAsiaTheme="majorEastAsia" w:hAnsi="Symbol" w:cs="Courier New"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36A93356"/>
    <w:multiLevelType w:val="hybridMultilevel"/>
    <w:tmpl w:val="6F941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A965946"/>
    <w:multiLevelType w:val="hybridMultilevel"/>
    <w:tmpl w:val="37EA6274"/>
    <w:lvl w:ilvl="0" w:tplc="97B0B3AA">
      <w:start w:val="16"/>
      <w:numFmt w:val="bullet"/>
      <w:lvlText w:val=""/>
      <w:lvlJc w:val="left"/>
      <w:pPr>
        <w:ind w:left="720" w:hanging="360"/>
      </w:pPr>
      <w:rPr>
        <w:rFonts w:ascii="Symbol" w:eastAsiaTheme="majorEastAsia" w:hAnsi="Symbol" w:cs="Courier New"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3C1A60D7"/>
    <w:multiLevelType w:val="hybridMultilevel"/>
    <w:tmpl w:val="E8102D98"/>
    <w:lvl w:ilvl="0" w:tplc="08090001">
      <w:start w:val="1"/>
      <w:numFmt w:val="bullet"/>
      <w:lvlText w:val=""/>
      <w:lvlJc w:val="left"/>
      <w:pPr>
        <w:ind w:left="720" w:hanging="360"/>
      </w:pPr>
      <w:rPr>
        <w:rFonts w:ascii="Symbol" w:hAnsi="Symbol" w:cs="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3DB169C5"/>
    <w:multiLevelType w:val="hybridMultilevel"/>
    <w:tmpl w:val="06F2E3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831479D"/>
    <w:multiLevelType w:val="hybridMultilevel"/>
    <w:tmpl w:val="ADD2CFD2"/>
    <w:lvl w:ilvl="0" w:tplc="C6F0952E">
      <w:start w:val="104"/>
      <w:numFmt w:val="bullet"/>
      <w:lvlText w:val=""/>
      <w:lvlJc w:val="left"/>
      <w:pPr>
        <w:ind w:left="720" w:hanging="360"/>
      </w:pPr>
      <w:rPr>
        <w:rFonts w:ascii="Symbol" w:eastAsia="Times New Roman" w:hAnsi="Symbol" w:cs="Courier New" w:hint="default"/>
        <w:color w:val="auto"/>
        <w:sz w:val="20"/>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4DA50A19"/>
    <w:multiLevelType w:val="hybridMultilevel"/>
    <w:tmpl w:val="AD983394"/>
    <w:lvl w:ilvl="0" w:tplc="45D2FED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07565D9"/>
    <w:multiLevelType w:val="hybridMultilevel"/>
    <w:tmpl w:val="E92605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E0F5E26"/>
    <w:multiLevelType w:val="hybridMultilevel"/>
    <w:tmpl w:val="C98A3804"/>
    <w:lvl w:ilvl="0" w:tplc="B288B546">
      <w:start w:val="16"/>
      <w:numFmt w:val="bullet"/>
      <w:lvlText w:val=""/>
      <w:lvlJc w:val="left"/>
      <w:pPr>
        <w:ind w:left="720" w:hanging="360"/>
      </w:pPr>
      <w:rPr>
        <w:rFonts w:ascii="Symbol" w:eastAsiaTheme="majorEastAsia" w:hAnsi="Symbol" w:cs="Courier New"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7E667004"/>
    <w:multiLevelType w:val="hybridMultilevel"/>
    <w:tmpl w:val="134EEA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30124252">
    <w:abstractNumId w:val="6"/>
  </w:num>
  <w:num w:numId="2" w16cid:durableId="156772631">
    <w:abstractNumId w:val="12"/>
  </w:num>
  <w:num w:numId="3" w16cid:durableId="38940238">
    <w:abstractNumId w:val="0"/>
  </w:num>
  <w:num w:numId="4" w16cid:durableId="1162425596">
    <w:abstractNumId w:val="18"/>
  </w:num>
  <w:num w:numId="5" w16cid:durableId="997802275">
    <w:abstractNumId w:val="15"/>
  </w:num>
  <w:num w:numId="6" w16cid:durableId="1742364761">
    <w:abstractNumId w:val="7"/>
  </w:num>
  <w:num w:numId="7" w16cid:durableId="1579287192">
    <w:abstractNumId w:val="10"/>
  </w:num>
  <w:num w:numId="8" w16cid:durableId="88160426">
    <w:abstractNumId w:val="16"/>
  </w:num>
  <w:num w:numId="9" w16cid:durableId="1344551859">
    <w:abstractNumId w:val="13"/>
  </w:num>
  <w:num w:numId="10" w16cid:durableId="484469972">
    <w:abstractNumId w:val="5"/>
  </w:num>
  <w:num w:numId="11" w16cid:durableId="1672641933">
    <w:abstractNumId w:val="3"/>
  </w:num>
  <w:num w:numId="12" w16cid:durableId="1975015943">
    <w:abstractNumId w:val="17"/>
  </w:num>
  <w:num w:numId="13" w16cid:durableId="599483465">
    <w:abstractNumId w:val="4"/>
  </w:num>
  <w:num w:numId="14" w16cid:durableId="1298607351">
    <w:abstractNumId w:val="11"/>
  </w:num>
  <w:num w:numId="15" w16cid:durableId="1748729454">
    <w:abstractNumId w:val="14"/>
  </w:num>
  <w:num w:numId="16" w16cid:durableId="775830196">
    <w:abstractNumId w:val="8"/>
  </w:num>
  <w:num w:numId="17" w16cid:durableId="827788914">
    <w:abstractNumId w:val="1"/>
  </w:num>
  <w:num w:numId="18" w16cid:durableId="1526406975">
    <w:abstractNumId w:val="9"/>
  </w:num>
  <w:num w:numId="19" w16cid:durableId="51531487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6ECE"/>
    <w:rsid w:val="00007382"/>
    <w:rsid w:val="00011B67"/>
    <w:rsid w:val="000128C1"/>
    <w:rsid w:val="000143DE"/>
    <w:rsid w:val="00014424"/>
    <w:rsid w:val="000227AE"/>
    <w:rsid w:val="00027F21"/>
    <w:rsid w:val="0003127A"/>
    <w:rsid w:val="00036056"/>
    <w:rsid w:val="0004107E"/>
    <w:rsid w:val="00041E58"/>
    <w:rsid w:val="0004320F"/>
    <w:rsid w:val="000512AA"/>
    <w:rsid w:val="000729CD"/>
    <w:rsid w:val="000826BE"/>
    <w:rsid w:val="000940EF"/>
    <w:rsid w:val="000944A3"/>
    <w:rsid w:val="00094697"/>
    <w:rsid w:val="000959DE"/>
    <w:rsid w:val="000973C9"/>
    <w:rsid w:val="000A1E31"/>
    <w:rsid w:val="000A7AEA"/>
    <w:rsid w:val="000B5526"/>
    <w:rsid w:val="000C375E"/>
    <w:rsid w:val="000C3BA7"/>
    <w:rsid w:val="000C6E66"/>
    <w:rsid w:val="000C762F"/>
    <w:rsid w:val="000D3436"/>
    <w:rsid w:val="000D4722"/>
    <w:rsid w:val="000D6230"/>
    <w:rsid w:val="000D6703"/>
    <w:rsid w:val="000D7B63"/>
    <w:rsid w:val="000D7EA0"/>
    <w:rsid w:val="000F36E9"/>
    <w:rsid w:val="000F4DD3"/>
    <w:rsid w:val="000F76BA"/>
    <w:rsid w:val="00103702"/>
    <w:rsid w:val="00103748"/>
    <w:rsid w:val="00103BFC"/>
    <w:rsid w:val="00110B14"/>
    <w:rsid w:val="001120AF"/>
    <w:rsid w:val="00116FBC"/>
    <w:rsid w:val="00122F58"/>
    <w:rsid w:val="00124231"/>
    <w:rsid w:val="00125D20"/>
    <w:rsid w:val="0013449F"/>
    <w:rsid w:val="00134C3C"/>
    <w:rsid w:val="00146638"/>
    <w:rsid w:val="00164673"/>
    <w:rsid w:val="0016509D"/>
    <w:rsid w:val="001664E4"/>
    <w:rsid w:val="00167766"/>
    <w:rsid w:val="00175A9D"/>
    <w:rsid w:val="00175E98"/>
    <w:rsid w:val="001763EB"/>
    <w:rsid w:val="00187FA6"/>
    <w:rsid w:val="00192C2A"/>
    <w:rsid w:val="00192FD2"/>
    <w:rsid w:val="00194BFA"/>
    <w:rsid w:val="001A68F3"/>
    <w:rsid w:val="001B4F8B"/>
    <w:rsid w:val="001C2D44"/>
    <w:rsid w:val="001C3922"/>
    <w:rsid w:val="001C723C"/>
    <w:rsid w:val="001C7E2E"/>
    <w:rsid w:val="001E5497"/>
    <w:rsid w:val="001F0082"/>
    <w:rsid w:val="001F248C"/>
    <w:rsid w:val="002005FD"/>
    <w:rsid w:val="00205BAE"/>
    <w:rsid w:val="00216F02"/>
    <w:rsid w:val="00220D25"/>
    <w:rsid w:val="002236CA"/>
    <w:rsid w:val="00223998"/>
    <w:rsid w:val="002313A9"/>
    <w:rsid w:val="00234633"/>
    <w:rsid w:val="00234E8A"/>
    <w:rsid w:val="00235C2A"/>
    <w:rsid w:val="00254B68"/>
    <w:rsid w:val="00256E99"/>
    <w:rsid w:val="00260DA5"/>
    <w:rsid w:val="00262F4B"/>
    <w:rsid w:val="00264779"/>
    <w:rsid w:val="0026543B"/>
    <w:rsid w:val="002716C2"/>
    <w:rsid w:val="002723F6"/>
    <w:rsid w:val="00272B33"/>
    <w:rsid w:val="002730E7"/>
    <w:rsid w:val="002825D1"/>
    <w:rsid w:val="00282CF7"/>
    <w:rsid w:val="00282E5A"/>
    <w:rsid w:val="002852E9"/>
    <w:rsid w:val="00291FEF"/>
    <w:rsid w:val="00296B89"/>
    <w:rsid w:val="002A19A9"/>
    <w:rsid w:val="002A4E92"/>
    <w:rsid w:val="002B63BA"/>
    <w:rsid w:val="002C0CC5"/>
    <w:rsid w:val="002C5017"/>
    <w:rsid w:val="002C6908"/>
    <w:rsid w:val="002D141D"/>
    <w:rsid w:val="002D243D"/>
    <w:rsid w:val="002D25BA"/>
    <w:rsid w:val="002E3531"/>
    <w:rsid w:val="002E5FE3"/>
    <w:rsid w:val="002F5BBC"/>
    <w:rsid w:val="002F5C7A"/>
    <w:rsid w:val="002F7C7F"/>
    <w:rsid w:val="0032425A"/>
    <w:rsid w:val="00343F0D"/>
    <w:rsid w:val="00350493"/>
    <w:rsid w:val="0035171C"/>
    <w:rsid w:val="00353748"/>
    <w:rsid w:val="0036454B"/>
    <w:rsid w:val="00370C2A"/>
    <w:rsid w:val="00373D21"/>
    <w:rsid w:val="003750F7"/>
    <w:rsid w:val="00376744"/>
    <w:rsid w:val="00376B9D"/>
    <w:rsid w:val="00384E87"/>
    <w:rsid w:val="00385C1D"/>
    <w:rsid w:val="00385C35"/>
    <w:rsid w:val="00390619"/>
    <w:rsid w:val="0039159B"/>
    <w:rsid w:val="00391D3C"/>
    <w:rsid w:val="003979C8"/>
    <w:rsid w:val="003B3145"/>
    <w:rsid w:val="003B625C"/>
    <w:rsid w:val="003B7B18"/>
    <w:rsid w:val="003C4A66"/>
    <w:rsid w:val="003D0FCD"/>
    <w:rsid w:val="003D4A41"/>
    <w:rsid w:val="003E4774"/>
    <w:rsid w:val="003F2A8A"/>
    <w:rsid w:val="003F3B62"/>
    <w:rsid w:val="003F5204"/>
    <w:rsid w:val="00402C18"/>
    <w:rsid w:val="00404177"/>
    <w:rsid w:val="004074B5"/>
    <w:rsid w:val="00416A81"/>
    <w:rsid w:val="00417DFC"/>
    <w:rsid w:val="004243BD"/>
    <w:rsid w:val="00427478"/>
    <w:rsid w:val="00437408"/>
    <w:rsid w:val="00456ED1"/>
    <w:rsid w:val="00464305"/>
    <w:rsid w:val="0047038A"/>
    <w:rsid w:val="00470C0A"/>
    <w:rsid w:val="00473953"/>
    <w:rsid w:val="0048260F"/>
    <w:rsid w:val="0048287F"/>
    <w:rsid w:val="00482B29"/>
    <w:rsid w:val="00483E4C"/>
    <w:rsid w:val="0048588D"/>
    <w:rsid w:val="00486AD3"/>
    <w:rsid w:val="004913A2"/>
    <w:rsid w:val="00493AB0"/>
    <w:rsid w:val="004A18BB"/>
    <w:rsid w:val="004A3DFA"/>
    <w:rsid w:val="004A5452"/>
    <w:rsid w:val="004B014F"/>
    <w:rsid w:val="004B5030"/>
    <w:rsid w:val="004B5C1A"/>
    <w:rsid w:val="004B7F18"/>
    <w:rsid w:val="004C0CF8"/>
    <w:rsid w:val="004C2A03"/>
    <w:rsid w:val="004C4916"/>
    <w:rsid w:val="004D1F1B"/>
    <w:rsid w:val="004D32C5"/>
    <w:rsid w:val="004D3644"/>
    <w:rsid w:val="004D696D"/>
    <w:rsid w:val="004E3BCA"/>
    <w:rsid w:val="004F47E0"/>
    <w:rsid w:val="004F5362"/>
    <w:rsid w:val="004F717E"/>
    <w:rsid w:val="00503ED3"/>
    <w:rsid w:val="00510A2C"/>
    <w:rsid w:val="00514792"/>
    <w:rsid w:val="00531F65"/>
    <w:rsid w:val="00534ACE"/>
    <w:rsid w:val="00536397"/>
    <w:rsid w:val="00537210"/>
    <w:rsid w:val="00540407"/>
    <w:rsid w:val="00542AC4"/>
    <w:rsid w:val="005450EA"/>
    <w:rsid w:val="005461DB"/>
    <w:rsid w:val="00546A01"/>
    <w:rsid w:val="005577BC"/>
    <w:rsid w:val="0056510B"/>
    <w:rsid w:val="00575125"/>
    <w:rsid w:val="00580F8A"/>
    <w:rsid w:val="00586C0D"/>
    <w:rsid w:val="005918A1"/>
    <w:rsid w:val="005946BA"/>
    <w:rsid w:val="005A1B4D"/>
    <w:rsid w:val="005A324E"/>
    <w:rsid w:val="005A7FF5"/>
    <w:rsid w:val="005B0CFC"/>
    <w:rsid w:val="005B7AEB"/>
    <w:rsid w:val="005B7FF7"/>
    <w:rsid w:val="005C7BA9"/>
    <w:rsid w:val="005D5FE3"/>
    <w:rsid w:val="005E0E16"/>
    <w:rsid w:val="005F19C4"/>
    <w:rsid w:val="005F31AF"/>
    <w:rsid w:val="005F57F2"/>
    <w:rsid w:val="005F5A5B"/>
    <w:rsid w:val="006016E3"/>
    <w:rsid w:val="00603662"/>
    <w:rsid w:val="0060430C"/>
    <w:rsid w:val="00604819"/>
    <w:rsid w:val="006065CD"/>
    <w:rsid w:val="00606E01"/>
    <w:rsid w:val="0060780F"/>
    <w:rsid w:val="006149EC"/>
    <w:rsid w:val="006245B7"/>
    <w:rsid w:val="00626E9C"/>
    <w:rsid w:val="00631EE6"/>
    <w:rsid w:val="00641EDE"/>
    <w:rsid w:val="006428A4"/>
    <w:rsid w:val="00657B46"/>
    <w:rsid w:val="00661514"/>
    <w:rsid w:val="00661CCA"/>
    <w:rsid w:val="00665E9E"/>
    <w:rsid w:val="006660A6"/>
    <w:rsid w:val="006665A8"/>
    <w:rsid w:val="006730E5"/>
    <w:rsid w:val="00673656"/>
    <w:rsid w:val="00675D72"/>
    <w:rsid w:val="00676ACC"/>
    <w:rsid w:val="0068680D"/>
    <w:rsid w:val="00690759"/>
    <w:rsid w:val="0069508E"/>
    <w:rsid w:val="00696021"/>
    <w:rsid w:val="00696D6D"/>
    <w:rsid w:val="006A01ED"/>
    <w:rsid w:val="006A16A5"/>
    <w:rsid w:val="006D1B13"/>
    <w:rsid w:val="006D42B3"/>
    <w:rsid w:val="006D5A86"/>
    <w:rsid w:val="006D7315"/>
    <w:rsid w:val="006D7EE1"/>
    <w:rsid w:val="006E0C67"/>
    <w:rsid w:val="006E179D"/>
    <w:rsid w:val="006E23D5"/>
    <w:rsid w:val="006E3837"/>
    <w:rsid w:val="006F341C"/>
    <w:rsid w:val="006F7415"/>
    <w:rsid w:val="00702896"/>
    <w:rsid w:val="00706803"/>
    <w:rsid w:val="00706C7A"/>
    <w:rsid w:val="007077CF"/>
    <w:rsid w:val="00714FB4"/>
    <w:rsid w:val="00730077"/>
    <w:rsid w:val="00735043"/>
    <w:rsid w:val="00737373"/>
    <w:rsid w:val="00753A2E"/>
    <w:rsid w:val="00755005"/>
    <w:rsid w:val="00755EC0"/>
    <w:rsid w:val="00756A99"/>
    <w:rsid w:val="0078151E"/>
    <w:rsid w:val="00784091"/>
    <w:rsid w:val="00787E16"/>
    <w:rsid w:val="007957F4"/>
    <w:rsid w:val="007A141A"/>
    <w:rsid w:val="007A2A03"/>
    <w:rsid w:val="007A51EB"/>
    <w:rsid w:val="007B08A3"/>
    <w:rsid w:val="007B098D"/>
    <w:rsid w:val="007B1429"/>
    <w:rsid w:val="007B2F7D"/>
    <w:rsid w:val="007B33F7"/>
    <w:rsid w:val="007B3C8B"/>
    <w:rsid w:val="007B485F"/>
    <w:rsid w:val="007C2094"/>
    <w:rsid w:val="007C55F9"/>
    <w:rsid w:val="007D2516"/>
    <w:rsid w:val="007D298A"/>
    <w:rsid w:val="007E1F5D"/>
    <w:rsid w:val="007E7E07"/>
    <w:rsid w:val="007F06C9"/>
    <w:rsid w:val="0080446A"/>
    <w:rsid w:val="0080711D"/>
    <w:rsid w:val="008108F0"/>
    <w:rsid w:val="008123F3"/>
    <w:rsid w:val="00814694"/>
    <w:rsid w:val="008209B3"/>
    <w:rsid w:val="008237CF"/>
    <w:rsid w:val="00823DE7"/>
    <w:rsid w:val="00827E02"/>
    <w:rsid w:val="00830326"/>
    <w:rsid w:val="008313B5"/>
    <w:rsid w:val="0083783B"/>
    <w:rsid w:val="00837C17"/>
    <w:rsid w:val="008418DD"/>
    <w:rsid w:val="00845873"/>
    <w:rsid w:val="00854FF6"/>
    <w:rsid w:val="008556C3"/>
    <w:rsid w:val="008624E8"/>
    <w:rsid w:val="00875597"/>
    <w:rsid w:val="00877F5C"/>
    <w:rsid w:val="0088575B"/>
    <w:rsid w:val="00896A6B"/>
    <w:rsid w:val="008A2954"/>
    <w:rsid w:val="008A2C43"/>
    <w:rsid w:val="008B5053"/>
    <w:rsid w:val="008B52D3"/>
    <w:rsid w:val="008C154A"/>
    <w:rsid w:val="008C19B9"/>
    <w:rsid w:val="008C1BAC"/>
    <w:rsid w:val="008C7964"/>
    <w:rsid w:val="008D0D79"/>
    <w:rsid w:val="008D2036"/>
    <w:rsid w:val="008D3381"/>
    <w:rsid w:val="008D39AC"/>
    <w:rsid w:val="008D6862"/>
    <w:rsid w:val="008E0758"/>
    <w:rsid w:val="00903EB7"/>
    <w:rsid w:val="009057DD"/>
    <w:rsid w:val="009059D4"/>
    <w:rsid w:val="00913D64"/>
    <w:rsid w:val="00913ECC"/>
    <w:rsid w:val="009141A0"/>
    <w:rsid w:val="00916FCD"/>
    <w:rsid w:val="00917499"/>
    <w:rsid w:val="00921149"/>
    <w:rsid w:val="00921C6E"/>
    <w:rsid w:val="0092203C"/>
    <w:rsid w:val="009245DC"/>
    <w:rsid w:val="00924786"/>
    <w:rsid w:val="00924D8F"/>
    <w:rsid w:val="00926C4A"/>
    <w:rsid w:val="00930107"/>
    <w:rsid w:val="00930C12"/>
    <w:rsid w:val="009312A4"/>
    <w:rsid w:val="00940654"/>
    <w:rsid w:val="00947825"/>
    <w:rsid w:val="009529DC"/>
    <w:rsid w:val="00952B22"/>
    <w:rsid w:val="00955276"/>
    <w:rsid w:val="009604BF"/>
    <w:rsid w:val="0096186E"/>
    <w:rsid w:val="00962253"/>
    <w:rsid w:val="00962F3F"/>
    <w:rsid w:val="00963446"/>
    <w:rsid w:val="009702FC"/>
    <w:rsid w:val="00976ECE"/>
    <w:rsid w:val="009845AB"/>
    <w:rsid w:val="00985C01"/>
    <w:rsid w:val="009902A1"/>
    <w:rsid w:val="00990A2E"/>
    <w:rsid w:val="00992A67"/>
    <w:rsid w:val="009A7CFE"/>
    <w:rsid w:val="009B51B3"/>
    <w:rsid w:val="009C223B"/>
    <w:rsid w:val="009C2B7C"/>
    <w:rsid w:val="009C6BE5"/>
    <w:rsid w:val="009D10B8"/>
    <w:rsid w:val="009D5454"/>
    <w:rsid w:val="009E2643"/>
    <w:rsid w:val="009F308D"/>
    <w:rsid w:val="009F72A3"/>
    <w:rsid w:val="00A01709"/>
    <w:rsid w:val="00A04857"/>
    <w:rsid w:val="00A053CD"/>
    <w:rsid w:val="00A11FE0"/>
    <w:rsid w:val="00A1489D"/>
    <w:rsid w:val="00A15C88"/>
    <w:rsid w:val="00A205B1"/>
    <w:rsid w:val="00A21687"/>
    <w:rsid w:val="00A31260"/>
    <w:rsid w:val="00A32831"/>
    <w:rsid w:val="00A37761"/>
    <w:rsid w:val="00A42C35"/>
    <w:rsid w:val="00A42D90"/>
    <w:rsid w:val="00A4659A"/>
    <w:rsid w:val="00A46A7C"/>
    <w:rsid w:val="00A51265"/>
    <w:rsid w:val="00A55292"/>
    <w:rsid w:val="00A55EA9"/>
    <w:rsid w:val="00A56186"/>
    <w:rsid w:val="00A575C8"/>
    <w:rsid w:val="00A63E07"/>
    <w:rsid w:val="00A65662"/>
    <w:rsid w:val="00A73D7D"/>
    <w:rsid w:val="00A76348"/>
    <w:rsid w:val="00A77F42"/>
    <w:rsid w:val="00A92B7C"/>
    <w:rsid w:val="00A97B14"/>
    <w:rsid w:val="00AA780D"/>
    <w:rsid w:val="00AB064B"/>
    <w:rsid w:val="00AB6742"/>
    <w:rsid w:val="00AB751E"/>
    <w:rsid w:val="00AC1CC8"/>
    <w:rsid w:val="00AC40BF"/>
    <w:rsid w:val="00AD1897"/>
    <w:rsid w:val="00AD4DD6"/>
    <w:rsid w:val="00AE085B"/>
    <w:rsid w:val="00AE4AFC"/>
    <w:rsid w:val="00AF0281"/>
    <w:rsid w:val="00AF31C7"/>
    <w:rsid w:val="00B013DB"/>
    <w:rsid w:val="00B04E08"/>
    <w:rsid w:val="00B06D90"/>
    <w:rsid w:val="00B10547"/>
    <w:rsid w:val="00B12122"/>
    <w:rsid w:val="00B13B9C"/>
    <w:rsid w:val="00B15F8F"/>
    <w:rsid w:val="00B22906"/>
    <w:rsid w:val="00B3249F"/>
    <w:rsid w:val="00B32DF3"/>
    <w:rsid w:val="00B35E46"/>
    <w:rsid w:val="00B40F70"/>
    <w:rsid w:val="00B553C7"/>
    <w:rsid w:val="00B60CF1"/>
    <w:rsid w:val="00B67D26"/>
    <w:rsid w:val="00B74674"/>
    <w:rsid w:val="00B760CB"/>
    <w:rsid w:val="00B7749E"/>
    <w:rsid w:val="00B81E62"/>
    <w:rsid w:val="00B831DB"/>
    <w:rsid w:val="00B93338"/>
    <w:rsid w:val="00B93F87"/>
    <w:rsid w:val="00BA1A0B"/>
    <w:rsid w:val="00BA4965"/>
    <w:rsid w:val="00BB20AB"/>
    <w:rsid w:val="00BC3CC2"/>
    <w:rsid w:val="00BC4721"/>
    <w:rsid w:val="00BC670B"/>
    <w:rsid w:val="00BD407A"/>
    <w:rsid w:val="00BE581E"/>
    <w:rsid w:val="00BF1A88"/>
    <w:rsid w:val="00BF37D9"/>
    <w:rsid w:val="00BF3BF1"/>
    <w:rsid w:val="00C07826"/>
    <w:rsid w:val="00C154A1"/>
    <w:rsid w:val="00C27938"/>
    <w:rsid w:val="00C27AF5"/>
    <w:rsid w:val="00C30935"/>
    <w:rsid w:val="00C32420"/>
    <w:rsid w:val="00C429D9"/>
    <w:rsid w:val="00C4412F"/>
    <w:rsid w:val="00C44EDD"/>
    <w:rsid w:val="00C460D2"/>
    <w:rsid w:val="00C4739E"/>
    <w:rsid w:val="00C52359"/>
    <w:rsid w:val="00C52740"/>
    <w:rsid w:val="00C561F9"/>
    <w:rsid w:val="00C61474"/>
    <w:rsid w:val="00C70C89"/>
    <w:rsid w:val="00C8654C"/>
    <w:rsid w:val="00C93BD6"/>
    <w:rsid w:val="00C9736E"/>
    <w:rsid w:val="00C97749"/>
    <w:rsid w:val="00CA4D5F"/>
    <w:rsid w:val="00CA4FC8"/>
    <w:rsid w:val="00CA5CD9"/>
    <w:rsid w:val="00CA630A"/>
    <w:rsid w:val="00CB1B26"/>
    <w:rsid w:val="00CB3BE1"/>
    <w:rsid w:val="00CB65B0"/>
    <w:rsid w:val="00CD03C0"/>
    <w:rsid w:val="00CD40BC"/>
    <w:rsid w:val="00CD7E72"/>
    <w:rsid w:val="00CF3ABC"/>
    <w:rsid w:val="00CF4117"/>
    <w:rsid w:val="00CF561E"/>
    <w:rsid w:val="00CF5E72"/>
    <w:rsid w:val="00D02D9E"/>
    <w:rsid w:val="00D04536"/>
    <w:rsid w:val="00D053C5"/>
    <w:rsid w:val="00D06E10"/>
    <w:rsid w:val="00D07D7F"/>
    <w:rsid w:val="00D15989"/>
    <w:rsid w:val="00D25444"/>
    <w:rsid w:val="00D360F0"/>
    <w:rsid w:val="00D41030"/>
    <w:rsid w:val="00D43363"/>
    <w:rsid w:val="00D45036"/>
    <w:rsid w:val="00D46FCA"/>
    <w:rsid w:val="00D540D1"/>
    <w:rsid w:val="00D5646F"/>
    <w:rsid w:val="00D65AB9"/>
    <w:rsid w:val="00D75EBC"/>
    <w:rsid w:val="00D804C6"/>
    <w:rsid w:val="00D834BE"/>
    <w:rsid w:val="00D845CB"/>
    <w:rsid w:val="00D87497"/>
    <w:rsid w:val="00D91FF6"/>
    <w:rsid w:val="00D953B0"/>
    <w:rsid w:val="00DA1CD7"/>
    <w:rsid w:val="00DA2D91"/>
    <w:rsid w:val="00DA302B"/>
    <w:rsid w:val="00DA66F2"/>
    <w:rsid w:val="00DA67DB"/>
    <w:rsid w:val="00DA7BC3"/>
    <w:rsid w:val="00DB19E8"/>
    <w:rsid w:val="00DB2A5F"/>
    <w:rsid w:val="00DB3761"/>
    <w:rsid w:val="00DB4E42"/>
    <w:rsid w:val="00DB6545"/>
    <w:rsid w:val="00DC0B07"/>
    <w:rsid w:val="00DC3173"/>
    <w:rsid w:val="00DC5C60"/>
    <w:rsid w:val="00DC7873"/>
    <w:rsid w:val="00DD181C"/>
    <w:rsid w:val="00DD5074"/>
    <w:rsid w:val="00DE4468"/>
    <w:rsid w:val="00DE7C3C"/>
    <w:rsid w:val="00E04475"/>
    <w:rsid w:val="00E0454F"/>
    <w:rsid w:val="00E11844"/>
    <w:rsid w:val="00E167E5"/>
    <w:rsid w:val="00E204FB"/>
    <w:rsid w:val="00E20CAE"/>
    <w:rsid w:val="00E240B9"/>
    <w:rsid w:val="00E34EE4"/>
    <w:rsid w:val="00E36B15"/>
    <w:rsid w:val="00E37FA8"/>
    <w:rsid w:val="00E540D4"/>
    <w:rsid w:val="00E550E5"/>
    <w:rsid w:val="00E56E66"/>
    <w:rsid w:val="00E62DF2"/>
    <w:rsid w:val="00E638CD"/>
    <w:rsid w:val="00E655E6"/>
    <w:rsid w:val="00E72852"/>
    <w:rsid w:val="00E763FC"/>
    <w:rsid w:val="00E777F0"/>
    <w:rsid w:val="00E867F2"/>
    <w:rsid w:val="00EA0743"/>
    <w:rsid w:val="00EA251D"/>
    <w:rsid w:val="00EA2CFE"/>
    <w:rsid w:val="00EB0606"/>
    <w:rsid w:val="00EB281A"/>
    <w:rsid w:val="00EB35A7"/>
    <w:rsid w:val="00ED07FC"/>
    <w:rsid w:val="00ED1BE7"/>
    <w:rsid w:val="00ED4524"/>
    <w:rsid w:val="00ED5760"/>
    <w:rsid w:val="00ED6086"/>
    <w:rsid w:val="00EE169C"/>
    <w:rsid w:val="00EE551F"/>
    <w:rsid w:val="00EF2F60"/>
    <w:rsid w:val="00EF5805"/>
    <w:rsid w:val="00F03F57"/>
    <w:rsid w:val="00F21C10"/>
    <w:rsid w:val="00F23A5D"/>
    <w:rsid w:val="00F25012"/>
    <w:rsid w:val="00F30321"/>
    <w:rsid w:val="00F31EA4"/>
    <w:rsid w:val="00F36434"/>
    <w:rsid w:val="00F377DC"/>
    <w:rsid w:val="00F42569"/>
    <w:rsid w:val="00F44632"/>
    <w:rsid w:val="00F4721E"/>
    <w:rsid w:val="00F53A25"/>
    <w:rsid w:val="00F552AE"/>
    <w:rsid w:val="00F5566F"/>
    <w:rsid w:val="00F61015"/>
    <w:rsid w:val="00F63D0F"/>
    <w:rsid w:val="00F6534D"/>
    <w:rsid w:val="00F6695E"/>
    <w:rsid w:val="00F6721A"/>
    <w:rsid w:val="00F67618"/>
    <w:rsid w:val="00F703BF"/>
    <w:rsid w:val="00F77437"/>
    <w:rsid w:val="00F80BAC"/>
    <w:rsid w:val="00F904CE"/>
    <w:rsid w:val="00F926B0"/>
    <w:rsid w:val="00F949BF"/>
    <w:rsid w:val="00F96AAF"/>
    <w:rsid w:val="00F96FD7"/>
    <w:rsid w:val="00FA00A6"/>
    <w:rsid w:val="00FA0607"/>
    <w:rsid w:val="00FA2B2B"/>
    <w:rsid w:val="00FA5C26"/>
    <w:rsid w:val="00FB228F"/>
    <w:rsid w:val="00FB78E7"/>
    <w:rsid w:val="00FC2092"/>
    <w:rsid w:val="00FC67F5"/>
    <w:rsid w:val="00FD2206"/>
    <w:rsid w:val="00FD6A4A"/>
    <w:rsid w:val="00FE4B98"/>
    <w:rsid w:val="00FF5B16"/>
    <w:rsid w:val="00FF71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DFABB2"/>
  <w15:docId w15:val="{6745FC1F-64D3-4F03-A911-ABF52A25A5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5F8F"/>
    <w:rPr>
      <w:lang w:val="en-GB"/>
    </w:rPr>
  </w:style>
  <w:style w:type="paragraph" w:styleId="Heading1">
    <w:name w:val="heading 1"/>
    <w:basedOn w:val="Normal"/>
    <w:next w:val="Normal"/>
    <w:link w:val="Heading1Char"/>
    <w:uiPriority w:val="9"/>
    <w:qFormat/>
    <w:rsid w:val="00CB1B26"/>
    <w:pPr>
      <w:keepNext/>
      <w:keepLines/>
      <w:numPr>
        <w:numId w:val="1"/>
      </w:numPr>
      <w:spacing w:before="240"/>
      <w:outlineLvl w:val="0"/>
    </w:pPr>
    <w:rPr>
      <w:rFonts w:asciiTheme="majorHAnsi" w:eastAsiaTheme="majorEastAsia" w:hAnsiTheme="majorHAnsi" w:cstheme="majorBidi"/>
      <w:b/>
      <w:sz w:val="32"/>
      <w:szCs w:val="32"/>
    </w:rPr>
  </w:style>
  <w:style w:type="paragraph" w:styleId="Heading2">
    <w:name w:val="heading 2"/>
    <w:basedOn w:val="Normal"/>
    <w:next w:val="BodyText"/>
    <w:link w:val="Heading2Char"/>
    <w:uiPriority w:val="9"/>
    <w:unhideWhenUsed/>
    <w:qFormat/>
    <w:rsid w:val="00384E87"/>
    <w:pPr>
      <w:keepNext/>
      <w:keepLines/>
      <w:numPr>
        <w:ilvl w:val="1"/>
        <w:numId w:val="1"/>
      </w:numPr>
      <w:spacing w:before="20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A575C8"/>
    <w:pPr>
      <w:keepNext/>
      <w:keepLines/>
      <w:numPr>
        <w:ilvl w:val="2"/>
        <w:numId w:val="1"/>
      </w:numPr>
      <w:spacing w:before="240"/>
      <w:outlineLvl w:val="2"/>
    </w:pPr>
    <w:rPr>
      <w:rFonts w:asciiTheme="majorHAnsi" w:eastAsiaTheme="majorEastAsia" w:hAnsiTheme="majorHAnsi" w:cstheme="majorBidi"/>
    </w:rPr>
  </w:style>
  <w:style w:type="paragraph" w:styleId="Heading4">
    <w:name w:val="heading 4"/>
    <w:basedOn w:val="Normal"/>
    <w:next w:val="Normal"/>
    <w:link w:val="Heading4Char"/>
    <w:uiPriority w:val="9"/>
    <w:semiHidden/>
    <w:unhideWhenUsed/>
    <w:qFormat/>
    <w:rsid w:val="00CB1B26"/>
    <w:pPr>
      <w:keepNext/>
      <w:keepLines/>
      <w:numPr>
        <w:ilvl w:val="3"/>
        <w:numId w:val="1"/>
      </w:numPr>
      <w:spacing w:before="4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semiHidden/>
    <w:unhideWhenUsed/>
    <w:qFormat/>
    <w:rsid w:val="00976ECE"/>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76ECE"/>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76ECE"/>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76EC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76EC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1B26"/>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384E87"/>
    <w:rPr>
      <w:rFonts w:asciiTheme="majorHAnsi" w:eastAsiaTheme="majorEastAsia" w:hAnsiTheme="majorHAnsi" w:cstheme="majorBidi"/>
      <w:b/>
      <w:bCs/>
      <w:sz w:val="28"/>
      <w:szCs w:val="28"/>
      <w:lang w:val="en-GB"/>
    </w:rPr>
  </w:style>
  <w:style w:type="character" w:customStyle="1" w:styleId="Heading3Char">
    <w:name w:val="Heading 3 Char"/>
    <w:basedOn w:val="DefaultParagraphFont"/>
    <w:link w:val="Heading3"/>
    <w:uiPriority w:val="9"/>
    <w:rsid w:val="00A575C8"/>
    <w:rPr>
      <w:rFonts w:asciiTheme="majorHAnsi" w:eastAsiaTheme="majorEastAsia" w:hAnsiTheme="majorHAnsi" w:cstheme="majorBidi"/>
    </w:rPr>
  </w:style>
  <w:style w:type="character" w:customStyle="1" w:styleId="Heading4Char">
    <w:name w:val="Heading 4 Char"/>
    <w:basedOn w:val="DefaultParagraphFont"/>
    <w:link w:val="Heading4"/>
    <w:uiPriority w:val="9"/>
    <w:semiHidden/>
    <w:rsid w:val="00CB1B26"/>
    <w:rPr>
      <w:rFonts w:asciiTheme="majorHAnsi" w:eastAsiaTheme="majorEastAsia" w:hAnsiTheme="majorHAnsi" w:cstheme="majorBidi"/>
      <w:i/>
      <w:iCs/>
    </w:rPr>
  </w:style>
  <w:style w:type="character" w:customStyle="1" w:styleId="Heading5Char">
    <w:name w:val="Heading 5 Char"/>
    <w:basedOn w:val="DefaultParagraphFont"/>
    <w:link w:val="Heading5"/>
    <w:uiPriority w:val="9"/>
    <w:semiHidden/>
    <w:rsid w:val="00976EC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76EC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76EC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76EC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76ECE"/>
    <w:rPr>
      <w:rFonts w:asciiTheme="majorHAnsi" w:eastAsiaTheme="majorEastAsia" w:hAnsiTheme="majorHAnsi" w:cstheme="majorBidi"/>
      <w:i/>
      <w:iCs/>
      <w:color w:val="272727" w:themeColor="text1" w:themeTint="D8"/>
      <w:sz w:val="21"/>
      <w:szCs w:val="21"/>
    </w:rPr>
  </w:style>
  <w:style w:type="paragraph" w:styleId="BodyText">
    <w:name w:val="Body Text"/>
    <w:basedOn w:val="Normal"/>
    <w:link w:val="BodyTextChar"/>
    <w:qFormat/>
    <w:rsid w:val="00976ECE"/>
    <w:pPr>
      <w:spacing w:before="180" w:after="180"/>
    </w:pPr>
  </w:style>
  <w:style w:type="character" w:customStyle="1" w:styleId="BodyTextChar">
    <w:name w:val="Body Text Char"/>
    <w:basedOn w:val="DefaultParagraphFont"/>
    <w:link w:val="BodyText"/>
    <w:rsid w:val="00976ECE"/>
    <w:rPr>
      <w:lang w:val="en-US"/>
    </w:rPr>
  </w:style>
  <w:style w:type="paragraph" w:customStyle="1" w:styleId="FirstParagraph">
    <w:name w:val="First Paragraph"/>
    <w:basedOn w:val="BodyText"/>
    <w:next w:val="BodyText"/>
    <w:qFormat/>
    <w:rsid w:val="00976ECE"/>
  </w:style>
  <w:style w:type="paragraph" w:styleId="FootnoteText">
    <w:name w:val="footnote text"/>
    <w:basedOn w:val="Normal"/>
    <w:link w:val="FootnoteTextChar"/>
    <w:uiPriority w:val="9"/>
    <w:unhideWhenUsed/>
    <w:qFormat/>
    <w:rsid w:val="00976ECE"/>
    <w:rPr>
      <w:sz w:val="20"/>
      <w:szCs w:val="20"/>
    </w:rPr>
  </w:style>
  <w:style w:type="character" w:customStyle="1" w:styleId="FootnoteTextChar">
    <w:name w:val="Footnote Text Char"/>
    <w:basedOn w:val="DefaultParagraphFont"/>
    <w:link w:val="FootnoteText"/>
    <w:uiPriority w:val="9"/>
    <w:rsid w:val="00976ECE"/>
    <w:rPr>
      <w:sz w:val="20"/>
      <w:szCs w:val="20"/>
    </w:rPr>
  </w:style>
  <w:style w:type="character" w:styleId="FootnoteReference">
    <w:name w:val="footnote reference"/>
    <w:basedOn w:val="DefaultParagraphFont"/>
    <w:unhideWhenUsed/>
    <w:rsid w:val="00976ECE"/>
    <w:rPr>
      <w:vertAlign w:val="superscript"/>
    </w:rPr>
  </w:style>
  <w:style w:type="character" w:styleId="CommentReference">
    <w:name w:val="annotation reference"/>
    <w:basedOn w:val="DefaultParagraphFont"/>
    <w:uiPriority w:val="99"/>
    <w:semiHidden/>
    <w:unhideWhenUsed/>
    <w:rsid w:val="00976ECE"/>
    <w:rPr>
      <w:sz w:val="16"/>
      <w:szCs w:val="16"/>
    </w:rPr>
  </w:style>
  <w:style w:type="paragraph" w:styleId="CommentText">
    <w:name w:val="annotation text"/>
    <w:basedOn w:val="Normal"/>
    <w:link w:val="CommentTextChar"/>
    <w:uiPriority w:val="99"/>
    <w:semiHidden/>
    <w:unhideWhenUsed/>
    <w:rsid w:val="00976ECE"/>
    <w:rPr>
      <w:sz w:val="20"/>
      <w:szCs w:val="20"/>
    </w:rPr>
  </w:style>
  <w:style w:type="character" w:customStyle="1" w:styleId="CommentTextChar">
    <w:name w:val="Comment Text Char"/>
    <w:basedOn w:val="DefaultParagraphFont"/>
    <w:link w:val="CommentText"/>
    <w:uiPriority w:val="99"/>
    <w:semiHidden/>
    <w:rsid w:val="00976ECE"/>
    <w:rPr>
      <w:sz w:val="20"/>
      <w:szCs w:val="20"/>
    </w:rPr>
  </w:style>
  <w:style w:type="paragraph" w:styleId="CommentSubject">
    <w:name w:val="annotation subject"/>
    <w:basedOn w:val="CommentText"/>
    <w:next w:val="CommentText"/>
    <w:link w:val="CommentSubjectChar"/>
    <w:uiPriority w:val="99"/>
    <w:semiHidden/>
    <w:unhideWhenUsed/>
    <w:rsid w:val="00976ECE"/>
    <w:rPr>
      <w:b/>
      <w:bCs/>
    </w:rPr>
  </w:style>
  <w:style w:type="character" w:customStyle="1" w:styleId="CommentSubjectChar">
    <w:name w:val="Comment Subject Char"/>
    <w:basedOn w:val="CommentTextChar"/>
    <w:link w:val="CommentSubject"/>
    <w:uiPriority w:val="99"/>
    <w:semiHidden/>
    <w:rsid w:val="00976ECE"/>
    <w:rPr>
      <w:b/>
      <w:bCs/>
      <w:sz w:val="20"/>
      <w:szCs w:val="20"/>
    </w:rPr>
  </w:style>
  <w:style w:type="paragraph" w:styleId="Caption">
    <w:name w:val="caption"/>
    <w:basedOn w:val="Normal"/>
    <w:next w:val="Normal"/>
    <w:uiPriority w:val="35"/>
    <w:unhideWhenUsed/>
    <w:qFormat/>
    <w:rsid w:val="00976ECE"/>
    <w:pPr>
      <w:spacing w:after="200"/>
    </w:pPr>
    <w:rPr>
      <w:i/>
      <w:iCs/>
      <w:color w:val="44546A" w:themeColor="text2"/>
      <w:sz w:val="18"/>
      <w:szCs w:val="18"/>
    </w:rPr>
  </w:style>
  <w:style w:type="character" w:styleId="PlaceholderText">
    <w:name w:val="Placeholder Text"/>
    <w:basedOn w:val="DefaultParagraphFont"/>
    <w:uiPriority w:val="99"/>
    <w:semiHidden/>
    <w:rsid w:val="00976ECE"/>
    <w:rPr>
      <w:color w:val="808080"/>
    </w:rPr>
  </w:style>
  <w:style w:type="paragraph" w:styleId="ListParagraph">
    <w:name w:val="List Paragraph"/>
    <w:basedOn w:val="Normal"/>
    <w:uiPriority w:val="34"/>
    <w:qFormat/>
    <w:rsid w:val="00976ECE"/>
    <w:pPr>
      <w:ind w:left="720"/>
      <w:contextualSpacing/>
    </w:pPr>
  </w:style>
  <w:style w:type="table" w:styleId="TableGrid">
    <w:name w:val="Table Grid"/>
    <w:basedOn w:val="TableNormal"/>
    <w:uiPriority w:val="39"/>
    <w:rsid w:val="00976E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976ECE"/>
  </w:style>
  <w:style w:type="paragraph" w:styleId="Header">
    <w:name w:val="header"/>
    <w:basedOn w:val="Normal"/>
    <w:link w:val="HeaderChar"/>
    <w:uiPriority w:val="99"/>
    <w:unhideWhenUsed/>
    <w:rsid w:val="00F949BF"/>
    <w:pPr>
      <w:tabs>
        <w:tab w:val="center" w:pos="4536"/>
        <w:tab w:val="right" w:pos="9072"/>
      </w:tabs>
    </w:pPr>
  </w:style>
  <w:style w:type="character" w:customStyle="1" w:styleId="HeaderChar">
    <w:name w:val="Header Char"/>
    <w:basedOn w:val="DefaultParagraphFont"/>
    <w:link w:val="Header"/>
    <w:uiPriority w:val="99"/>
    <w:rsid w:val="00F949BF"/>
  </w:style>
  <w:style w:type="paragraph" w:styleId="Footer">
    <w:name w:val="footer"/>
    <w:basedOn w:val="Normal"/>
    <w:link w:val="FooterChar"/>
    <w:uiPriority w:val="99"/>
    <w:unhideWhenUsed/>
    <w:rsid w:val="00F949BF"/>
    <w:pPr>
      <w:tabs>
        <w:tab w:val="center" w:pos="4536"/>
        <w:tab w:val="right" w:pos="9072"/>
      </w:tabs>
    </w:pPr>
  </w:style>
  <w:style w:type="character" w:customStyle="1" w:styleId="FooterChar">
    <w:name w:val="Footer Char"/>
    <w:basedOn w:val="DefaultParagraphFont"/>
    <w:link w:val="Footer"/>
    <w:uiPriority w:val="99"/>
    <w:rsid w:val="00F949BF"/>
  </w:style>
  <w:style w:type="paragraph" w:styleId="BalloonText">
    <w:name w:val="Balloon Text"/>
    <w:basedOn w:val="Normal"/>
    <w:link w:val="BalloonTextChar"/>
    <w:uiPriority w:val="99"/>
    <w:semiHidden/>
    <w:unhideWhenUsed/>
    <w:rsid w:val="0016467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64673"/>
    <w:rPr>
      <w:rFonts w:ascii="Segoe UI" w:hAnsi="Segoe UI" w:cs="Segoe UI"/>
      <w:sz w:val="18"/>
      <w:szCs w:val="18"/>
    </w:rPr>
  </w:style>
  <w:style w:type="paragraph" w:styleId="Bibliography">
    <w:name w:val="Bibliography"/>
    <w:basedOn w:val="Normal"/>
    <w:next w:val="Normal"/>
    <w:uiPriority w:val="37"/>
    <w:unhideWhenUsed/>
    <w:rsid w:val="00124231"/>
    <w:pPr>
      <w:spacing w:line="480" w:lineRule="auto"/>
      <w:ind w:left="720" w:hanging="720"/>
    </w:pPr>
  </w:style>
  <w:style w:type="character" w:styleId="PageNumber">
    <w:name w:val="page number"/>
    <w:basedOn w:val="DefaultParagraphFont"/>
    <w:uiPriority w:val="99"/>
    <w:semiHidden/>
    <w:unhideWhenUsed/>
    <w:rsid w:val="00EE169C"/>
  </w:style>
  <w:style w:type="table" w:styleId="GridTable5Dark-Accent5">
    <w:name w:val="Grid Table 5 Dark Accent 5"/>
    <w:basedOn w:val="TableNormal"/>
    <w:uiPriority w:val="50"/>
    <w:rsid w:val="0048287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3">
    <w:name w:val="Grid Table 5 Dark Accent 3"/>
    <w:basedOn w:val="TableNormal"/>
    <w:uiPriority w:val="50"/>
    <w:rsid w:val="005A7FF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4-Accent3">
    <w:name w:val="Grid Table 4 Accent 3"/>
    <w:basedOn w:val="TableNormal"/>
    <w:uiPriority w:val="49"/>
    <w:rsid w:val="005A7FF5"/>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urful">
    <w:name w:val="Grid Table 6 Colorful"/>
    <w:basedOn w:val="TableNormal"/>
    <w:uiPriority w:val="51"/>
    <w:rsid w:val="005A7FF5"/>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urful">
    <w:name w:val="List Table 7 Colorful"/>
    <w:basedOn w:val="TableNormal"/>
    <w:uiPriority w:val="52"/>
    <w:rsid w:val="005A7FF5"/>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
    <w:name w:val="Grid Table 4"/>
    <w:basedOn w:val="TableNormal"/>
    <w:uiPriority w:val="49"/>
    <w:rsid w:val="005A7FF5"/>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
    <w:name w:val="List Table 4"/>
    <w:basedOn w:val="TableNormal"/>
    <w:uiPriority w:val="49"/>
    <w:rsid w:val="005A7FF5"/>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
    <w:name w:val="List Table 3"/>
    <w:basedOn w:val="TableNormal"/>
    <w:uiPriority w:val="48"/>
    <w:rsid w:val="005A7FF5"/>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styleId="Hyperlink">
    <w:name w:val="Hyperlink"/>
    <w:basedOn w:val="DefaultParagraphFont"/>
    <w:uiPriority w:val="99"/>
    <w:unhideWhenUsed/>
    <w:rsid w:val="00AB6742"/>
    <w:rPr>
      <w:color w:val="0563C1" w:themeColor="hyperlink"/>
      <w:u w:val="single"/>
    </w:rPr>
  </w:style>
  <w:style w:type="character" w:customStyle="1" w:styleId="UnresolvedMention1">
    <w:name w:val="Unresolved Mention1"/>
    <w:basedOn w:val="DefaultParagraphFont"/>
    <w:uiPriority w:val="99"/>
    <w:semiHidden/>
    <w:unhideWhenUsed/>
    <w:rsid w:val="00AB6742"/>
    <w:rPr>
      <w:color w:val="605E5C"/>
      <w:shd w:val="clear" w:color="auto" w:fill="E1DFDD"/>
    </w:rPr>
  </w:style>
  <w:style w:type="paragraph" w:styleId="HTMLPreformatted">
    <w:name w:val="HTML Preformatted"/>
    <w:basedOn w:val="Normal"/>
    <w:link w:val="HTMLPreformattedChar"/>
    <w:uiPriority w:val="99"/>
    <w:unhideWhenUsed/>
    <w:rsid w:val="00AC4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AC40BF"/>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AC40BF"/>
    <w:rPr>
      <w:rFonts w:ascii="Courier New" w:eastAsia="Times New Roman" w:hAnsi="Courier New" w:cs="Courier New"/>
      <w:sz w:val="20"/>
      <w:szCs w:val="20"/>
    </w:rPr>
  </w:style>
  <w:style w:type="character" w:styleId="Strong">
    <w:name w:val="Strong"/>
    <w:basedOn w:val="DefaultParagraphFont"/>
    <w:uiPriority w:val="22"/>
    <w:qFormat/>
    <w:rsid w:val="00FD6A4A"/>
    <w:rPr>
      <w:b/>
      <w:bCs/>
    </w:rPr>
  </w:style>
  <w:style w:type="paragraph" w:styleId="NoSpacing">
    <w:name w:val="No Spacing"/>
    <w:link w:val="NoSpacingChar"/>
    <w:uiPriority w:val="1"/>
    <w:qFormat/>
    <w:rsid w:val="00125D20"/>
    <w:rPr>
      <w:rFonts w:eastAsiaTheme="minorEastAsia"/>
      <w:sz w:val="22"/>
      <w:szCs w:val="22"/>
      <w:lang w:val="de-AT" w:eastAsia="de-AT"/>
    </w:rPr>
  </w:style>
  <w:style w:type="character" w:customStyle="1" w:styleId="NoSpacingChar">
    <w:name w:val="No Spacing Char"/>
    <w:basedOn w:val="DefaultParagraphFont"/>
    <w:link w:val="NoSpacing"/>
    <w:uiPriority w:val="1"/>
    <w:rsid w:val="00125D20"/>
    <w:rPr>
      <w:rFonts w:eastAsiaTheme="minorEastAsia"/>
      <w:sz w:val="22"/>
      <w:szCs w:val="22"/>
      <w:lang w:val="de-AT" w:eastAsia="de-AT"/>
    </w:rPr>
  </w:style>
  <w:style w:type="paragraph" w:styleId="TOCHeading">
    <w:name w:val="TOC Heading"/>
    <w:basedOn w:val="Heading1"/>
    <w:next w:val="Normal"/>
    <w:uiPriority w:val="39"/>
    <w:unhideWhenUsed/>
    <w:qFormat/>
    <w:rsid w:val="00E867F2"/>
    <w:pPr>
      <w:numPr>
        <w:numId w:val="0"/>
      </w:numPr>
      <w:spacing w:line="259" w:lineRule="auto"/>
      <w:outlineLvl w:val="9"/>
    </w:pPr>
    <w:rPr>
      <w:b w:val="0"/>
      <w:color w:val="2F5496" w:themeColor="accent1" w:themeShade="BF"/>
      <w:lang w:eastAsia="en-GB"/>
    </w:rPr>
  </w:style>
  <w:style w:type="paragraph" w:styleId="TOC1">
    <w:name w:val="toc 1"/>
    <w:basedOn w:val="Normal"/>
    <w:next w:val="Normal"/>
    <w:autoRedefine/>
    <w:uiPriority w:val="39"/>
    <w:unhideWhenUsed/>
    <w:rsid w:val="00E867F2"/>
    <w:pPr>
      <w:spacing w:after="100"/>
    </w:pPr>
  </w:style>
  <w:style w:type="paragraph" w:styleId="TOC2">
    <w:name w:val="toc 2"/>
    <w:basedOn w:val="Normal"/>
    <w:next w:val="Normal"/>
    <w:autoRedefine/>
    <w:uiPriority w:val="39"/>
    <w:unhideWhenUsed/>
    <w:rsid w:val="00E867F2"/>
    <w:pPr>
      <w:spacing w:after="100"/>
      <w:ind w:left="240"/>
    </w:pPr>
  </w:style>
  <w:style w:type="paragraph" w:styleId="TOC3">
    <w:name w:val="toc 3"/>
    <w:basedOn w:val="Normal"/>
    <w:next w:val="Normal"/>
    <w:autoRedefine/>
    <w:uiPriority w:val="39"/>
    <w:unhideWhenUsed/>
    <w:rsid w:val="00E867F2"/>
    <w:pPr>
      <w:spacing w:after="100"/>
      <w:ind w:left="480"/>
    </w:pPr>
  </w:style>
  <w:style w:type="paragraph" w:styleId="TableofFigures">
    <w:name w:val="table of figures"/>
    <w:basedOn w:val="Normal"/>
    <w:next w:val="Normal"/>
    <w:uiPriority w:val="99"/>
    <w:unhideWhenUsed/>
    <w:rsid w:val="00E867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445521">
      <w:bodyDiv w:val="1"/>
      <w:marLeft w:val="0"/>
      <w:marRight w:val="0"/>
      <w:marTop w:val="0"/>
      <w:marBottom w:val="0"/>
      <w:divBdr>
        <w:top w:val="none" w:sz="0" w:space="0" w:color="auto"/>
        <w:left w:val="none" w:sz="0" w:space="0" w:color="auto"/>
        <w:bottom w:val="none" w:sz="0" w:space="0" w:color="auto"/>
        <w:right w:val="none" w:sz="0" w:space="0" w:color="auto"/>
      </w:divBdr>
    </w:div>
    <w:div w:id="133760541">
      <w:bodyDiv w:val="1"/>
      <w:marLeft w:val="0"/>
      <w:marRight w:val="0"/>
      <w:marTop w:val="0"/>
      <w:marBottom w:val="0"/>
      <w:divBdr>
        <w:top w:val="none" w:sz="0" w:space="0" w:color="auto"/>
        <w:left w:val="none" w:sz="0" w:space="0" w:color="auto"/>
        <w:bottom w:val="none" w:sz="0" w:space="0" w:color="auto"/>
        <w:right w:val="none" w:sz="0" w:space="0" w:color="auto"/>
      </w:divBdr>
    </w:div>
    <w:div w:id="144274749">
      <w:bodyDiv w:val="1"/>
      <w:marLeft w:val="0"/>
      <w:marRight w:val="0"/>
      <w:marTop w:val="0"/>
      <w:marBottom w:val="0"/>
      <w:divBdr>
        <w:top w:val="none" w:sz="0" w:space="0" w:color="auto"/>
        <w:left w:val="none" w:sz="0" w:space="0" w:color="auto"/>
        <w:bottom w:val="none" w:sz="0" w:space="0" w:color="auto"/>
        <w:right w:val="none" w:sz="0" w:space="0" w:color="auto"/>
      </w:divBdr>
    </w:div>
    <w:div w:id="183833948">
      <w:bodyDiv w:val="1"/>
      <w:marLeft w:val="0"/>
      <w:marRight w:val="0"/>
      <w:marTop w:val="0"/>
      <w:marBottom w:val="0"/>
      <w:divBdr>
        <w:top w:val="none" w:sz="0" w:space="0" w:color="auto"/>
        <w:left w:val="none" w:sz="0" w:space="0" w:color="auto"/>
        <w:bottom w:val="none" w:sz="0" w:space="0" w:color="auto"/>
        <w:right w:val="none" w:sz="0" w:space="0" w:color="auto"/>
      </w:divBdr>
    </w:div>
    <w:div w:id="242689888">
      <w:bodyDiv w:val="1"/>
      <w:marLeft w:val="0"/>
      <w:marRight w:val="0"/>
      <w:marTop w:val="0"/>
      <w:marBottom w:val="0"/>
      <w:divBdr>
        <w:top w:val="none" w:sz="0" w:space="0" w:color="auto"/>
        <w:left w:val="none" w:sz="0" w:space="0" w:color="auto"/>
        <w:bottom w:val="none" w:sz="0" w:space="0" w:color="auto"/>
        <w:right w:val="none" w:sz="0" w:space="0" w:color="auto"/>
      </w:divBdr>
    </w:div>
    <w:div w:id="396974934">
      <w:bodyDiv w:val="1"/>
      <w:marLeft w:val="0"/>
      <w:marRight w:val="0"/>
      <w:marTop w:val="0"/>
      <w:marBottom w:val="0"/>
      <w:divBdr>
        <w:top w:val="none" w:sz="0" w:space="0" w:color="auto"/>
        <w:left w:val="none" w:sz="0" w:space="0" w:color="auto"/>
        <w:bottom w:val="none" w:sz="0" w:space="0" w:color="auto"/>
        <w:right w:val="none" w:sz="0" w:space="0" w:color="auto"/>
      </w:divBdr>
    </w:div>
    <w:div w:id="401023321">
      <w:bodyDiv w:val="1"/>
      <w:marLeft w:val="0"/>
      <w:marRight w:val="0"/>
      <w:marTop w:val="0"/>
      <w:marBottom w:val="0"/>
      <w:divBdr>
        <w:top w:val="none" w:sz="0" w:space="0" w:color="auto"/>
        <w:left w:val="none" w:sz="0" w:space="0" w:color="auto"/>
        <w:bottom w:val="none" w:sz="0" w:space="0" w:color="auto"/>
        <w:right w:val="none" w:sz="0" w:space="0" w:color="auto"/>
      </w:divBdr>
    </w:div>
    <w:div w:id="456684316">
      <w:bodyDiv w:val="1"/>
      <w:marLeft w:val="0"/>
      <w:marRight w:val="0"/>
      <w:marTop w:val="0"/>
      <w:marBottom w:val="0"/>
      <w:divBdr>
        <w:top w:val="none" w:sz="0" w:space="0" w:color="auto"/>
        <w:left w:val="none" w:sz="0" w:space="0" w:color="auto"/>
        <w:bottom w:val="none" w:sz="0" w:space="0" w:color="auto"/>
        <w:right w:val="none" w:sz="0" w:space="0" w:color="auto"/>
      </w:divBdr>
    </w:div>
    <w:div w:id="580335666">
      <w:bodyDiv w:val="1"/>
      <w:marLeft w:val="0"/>
      <w:marRight w:val="0"/>
      <w:marTop w:val="0"/>
      <w:marBottom w:val="0"/>
      <w:divBdr>
        <w:top w:val="none" w:sz="0" w:space="0" w:color="auto"/>
        <w:left w:val="none" w:sz="0" w:space="0" w:color="auto"/>
        <w:bottom w:val="none" w:sz="0" w:space="0" w:color="auto"/>
        <w:right w:val="none" w:sz="0" w:space="0" w:color="auto"/>
      </w:divBdr>
    </w:div>
    <w:div w:id="597567949">
      <w:bodyDiv w:val="1"/>
      <w:marLeft w:val="0"/>
      <w:marRight w:val="0"/>
      <w:marTop w:val="0"/>
      <w:marBottom w:val="0"/>
      <w:divBdr>
        <w:top w:val="none" w:sz="0" w:space="0" w:color="auto"/>
        <w:left w:val="none" w:sz="0" w:space="0" w:color="auto"/>
        <w:bottom w:val="none" w:sz="0" w:space="0" w:color="auto"/>
        <w:right w:val="none" w:sz="0" w:space="0" w:color="auto"/>
      </w:divBdr>
    </w:div>
    <w:div w:id="616179479">
      <w:bodyDiv w:val="1"/>
      <w:marLeft w:val="0"/>
      <w:marRight w:val="0"/>
      <w:marTop w:val="0"/>
      <w:marBottom w:val="0"/>
      <w:divBdr>
        <w:top w:val="none" w:sz="0" w:space="0" w:color="auto"/>
        <w:left w:val="none" w:sz="0" w:space="0" w:color="auto"/>
        <w:bottom w:val="none" w:sz="0" w:space="0" w:color="auto"/>
        <w:right w:val="none" w:sz="0" w:space="0" w:color="auto"/>
      </w:divBdr>
    </w:div>
    <w:div w:id="619608468">
      <w:bodyDiv w:val="1"/>
      <w:marLeft w:val="0"/>
      <w:marRight w:val="0"/>
      <w:marTop w:val="0"/>
      <w:marBottom w:val="0"/>
      <w:divBdr>
        <w:top w:val="none" w:sz="0" w:space="0" w:color="auto"/>
        <w:left w:val="none" w:sz="0" w:space="0" w:color="auto"/>
        <w:bottom w:val="none" w:sz="0" w:space="0" w:color="auto"/>
        <w:right w:val="none" w:sz="0" w:space="0" w:color="auto"/>
      </w:divBdr>
    </w:div>
    <w:div w:id="623854862">
      <w:bodyDiv w:val="1"/>
      <w:marLeft w:val="0"/>
      <w:marRight w:val="0"/>
      <w:marTop w:val="0"/>
      <w:marBottom w:val="0"/>
      <w:divBdr>
        <w:top w:val="none" w:sz="0" w:space="0" w:color="auto"/>
        <w:left w:val="none" w:sz="0" w:space="0" w:color="auto"/>
        <w:bottom w:val="none" w:sz="0" w:space="0" w:color="auto"/>
        <w:right w:val="none" w:sz="0" w:space="0" w:color="auto"/>
      </w:divBdr>
    </w:div>
    <w:div w:id="732242594">
      <w:bodyDiv w:val="1"/>
      <w:marLeft w:val="0"/>
      <w:marRight w:val="0"/>
      <w:marTop w:val="0"/>
      <w:marBottom w:val="0"/>
      <w:divBdr>
        <w:top w:val="none" w:sz="0" w:space="0" w:color="auto"/>
        <w:left w:val="none" w:sz="0" w:space="0" w:color="auto"/>
        <w:bottom w:val="none" w:sz="0" w:space="0" w:color="auto"/>
        <w:right w:val="none" w:sz="0" w:space="0" w:color="auto"/>
      </w:divBdr>
    </w:div>
    <w:div w:id="841890336">
      <w:bodyDiv w:val="1"/>
      <w:marLeft w:val="0"/>
      <w:marRight w:val="0"/>
      <w:marTop w:val="0"/>
      <w:marBottom w:val="0"/>
      <w:divBdr>
        <w:top w:val="none" w:sz="0" w:space="0" w:color="auto"/>
        <w:left w:val="none" w:sz="0" w:space="0" w:color="auto"/>
        <w:bottom w:val="none" w:sz="0" w:space="0" w:color="auto"/>
        <w:right w:val="none" w:sz="0" w:space="0" w:color="auto"/>
      </w:divBdr>
    </w:div>
    <w:div w:id="846477423">
      <w:bodyDiv w:val="1"/>
      <w:marLeft w:val="0"/>
      <w:marRight w:val="0"/>
      <w:marTop w:val="0"/>
      <w:marBottom w:val="0"/>
      <w:divBdr>
        <w:top w:val="none" w:sz="0" w:space="0" w:color="auto"/>
        <w:left w:val="none" w:sz="0" w:space="0" w:color="auto"/>
        <w:bottom w:val="none" w:sz="0" w:space="0" w:color="auto"/>
        <w:right w:val="none" w:sz="0" w:space="0" w:color="auto"/>
      </w:divBdr>
    </w:div>
    <w:div w:id="852299013">
      <w:bodyDiv w:val="1"/>
      <w:marLeft w:val="0"/>
      <w:marRight w:val="0"/>
      <w:marTop w:val="0"/>
      <w:marBottom w:val="0"/>
      <w:divBdr>
        <w:top w:val="none" w:sz="0" w:space="0" w:color="auto"/>
        <w:left w:val="none" w:sz="0" w:space="0" w:color="auto"/>
        <w:bottom w:val="none" w:sz="0" w:space="0" w:color="auto"/>
        <w:right w:val="none" w:sz="0" w:space="0" w:color="auto"/>
      </w:divBdr>
    </w:div>
    <w:div w:id="943540199">
      <w:bodyDiv w:val="1"/>
      <w:marLeft w:val="0"/>
      <w:marRight w:val="0"/>
      <w:marTop w:val="0"/>
      <w:marBottom w:val="0"/>
      <w:divBdr>
        <w:top w:val="none" w:sz="0" w:space="0" w:color="auto"/>
        <w:left w:val="none" w:sz="0" w:space="0" w:color="auto"/>
        <w:bottom w:val="none" w:sz="0" w:space="0" w:color="auto"/>
        <w:right w:val="none" w:sz="0" w:space="0" w:color="auto"/>
      </w:divBdr>
    </w:div>
    <w:div w:id="1082021669">
      <w:bodyDiv w:val="1"/>
      <w:marLeft w:val="0"/>
      <w:marRight w:val="0"/>
      <w:marTop w:val="0"/>
      <w:marBottom w:val="0"/>
      <w:divBdr>
        <w:top w:val="none" w:sz="0" w:space="0" w:color="auto"/>
        <w:left w:val="none" w:sz="0" w:space="0" w:color="auto"/>
        <w:bottom w:val="none" w:sz="0" w:space="0" w:color="auto"/>
        <w:right w:val="none" w:sz="0" w:space="0" w:color="auto"/>
      </w:divBdr>
    </w:div>
    <w:div w:id="1209368140">
      <w:bodyDiv w:val="1"/>
      <w:marLeft w:val="0"/>
      <w:marRight w:val="0"/>
      <w:marTop w:val="0"/>
      <w:marBottom w:val="0"/>
      <w:divBdr>
        <w:top w:val="none" w:sz="0" w:space="0" w:color="auto"/>
        <w:left w:val="none" w:sz="0" w:space="0" w:color="auto"/>
        <w:bottom w:val="none" w:sz="0" w:space="0" w:color="auto"/>
        <w:right w:val="none" w:sz="0" w:space="0" w:color="auto"/>
      </w:divBdr>
    </w:div>
    <w:div w:id="1386762479">
      <w:bodyDiv w:val="1"/>
      <w:marLeft w:val="0"/>
      <w:marRight w:val="0"/>
      <w:marTop w:val="0"/>
      <w:marBottom w:val="0"/>
      <w:divBdr>
        <w:top w:val="none" w:sz="0" w:space="0" w:color="auto"/>
        <w:left w:val="none" w:sz="0" w:space="0" w:color="auto"/>
        <w:bottom w:val="none" w:sz="0" w:space="0" w:color="auto"/>
        <w:right w:val="none" w:sz="0" w:space="0" w:color="auto"/>
      </w:divBdr>
    </w:div>
    <w:div w:id="1400205304">
      <w:bodyDiv w:val="1"/>
      <w:marLeft w:val="0"/>
      <w:marRight w:val="0"/>
      <w:marTop w:val="0"/>
      <w:marBottom w:val="0"/>
      <w:divBdr>
        <w:top w:val="none" w:sz="0" w:space="0" w:color="auto"/>
        <w:left w:val="none" w:sz="0" w:space="0" w:color="auto"/>
        <w:bottom w:val="none" w:sz="0" w:space="0" w:color="auto"/>
        <w:right w:val="none" w:sz="0" w:space="0" w:color="auto"/>
      </w:divBdr>
    </w:div>
    <w:div w:id="1439259402">
      <w:bodyDiv w:val="1"/>
      <w:marLeft w:val="0"/>
      <w:marRight w:val="0"/>
      <w:marTop w:val="0"/>
      <w:marBottom w:val="0"/>
      <w:divBdr>
        <w:top w:val="none" w:sz="0" w:space="0" w:color="auto"/>
        <w:left w:val="none" w:sz="0" w:space="0" w:color="auto"/>
        <w:bottom w:val="none" w:sz="0" w:space="0" w:color="auto"/>
        <w:right w:val="none" w:sz="0" w:space="0" w:color="auto"/>
      </w:divBdr>
    </w:div>
    <w:div w:id="1444495882">
      <w:bodyDiv w:val="1"/>
      <w:marLeft w:val="0"/>
      <w:marRight w:val="0"/>
      <w:marTop w:val="0"/>
      <w:marBottom w:val="0"/>
      <w:divBdr>
        <w:top w:val="none" w:sz="0" w:space="0" w:color="auto"/>
        <w:left w:val="none" w:sz="0" w:space="0" w:color="auto"/>
        <w:bottom w:val="none" w:sz="0" w:space="0" w:color="auto"/>
        <w:right w:val="none" w:sz="0" w:space="0" w:color="auto"/>
      </w:divBdr>
    </w:div>
    <w:div w:id="1460026184">
      <w:bodyDiv w:val="1"/>
      <w:marLeft w:val="0"/>
      <w:marRight w:val="0"/>
      <w:marTop w:val="0"/>
      <w:marBottom w:val="0"/>
      <w:divBdr>
        <w:top w:val="none" w:sz="0" w:space="0" w:color="auto"/>
        <w:left w:val="none" w:sz="0" w:space="0" w:color="auto"/>
        <w:bottom w:val="none" w:sz="0" w:space="0" w:color="auto"/>
        <w:right w:val="none" w:sz="0" w:space="0" w:color="auto"/>
      </w:divBdr>
    </w:div>
    <w:div w:id="1478455082">
      <w:bodyDiv w:val="1"/>
      <w:marLeft w:val="0"/>
      <w:marRight w:val="0"/>
      <w:marTop w:val="0"/>
      <w:marBottom w:val="0"/>
      <w:divBdr>
        <w:top w:val="none" w:sz="0" w:space="0" w:color="auto"/>
        <w:left w:val="none" w:sz="0" w:space="0" w:color="auto"/>
        <w:bottom w:val="none" w:sz="0" w:space="0" w:color="auto"/>
        <w:right w:val="none" w:sz="0" w:space="0" w:color="auto"/>
      </w:divBdr>
    </w:div>
    <w:div w:id="1487822056">
      <w:bodyDiv w:val="1"/>
      <w:marLeft w:val="0"/>
      <w:marRight w:val="0"/>
      <w:marTop w:val="0"/>
      <w:marBottom w:val="0"/>
      <w:divBdr>
        <w:top w:val="none" w:sz="0" w:space="0" w:color="auto"/>
        <w:left w:val="none" w:sz="0" w:space="0" w:color="auto"/>
        <w:bottom w:val="none" w:sz="0" w:space="0" w:color="auto"/>
        <w:right w:val="none" w:sz="0" w:space="0" w:color="auto"/>
      </w:divBdr>
    </w:div>
    <w:div w:id="1508406390">
      <w:bodyDiv w:val="1"/>
      <w:marLeft w:val="0"/>
      <w:marRight w:val="0"/>
      <w:marTop w:val="0"/>
      <w:marBottom w:val="0"/>
      <w:divBdr>
        <w:top w:val="none" w:sz="0" w:space="0" w:color="auto"/>
        <w:left w:val="none" w:sz="0" w:space="0" w:color="auto"/>
        <w:bottom w:val="none" w:sz="0" w:space="0" w:color="auto"/>
        <w:right w:val="none" w:sz="0" w:space="0" w:color="auto"/>
      </w:divBdr>
    </w:div>
    <w:div w:id="1513760500">
      <w:bodyDiv w:val="1"/>
      <w:marLeft w:val="0"/>
      <w:marRight w:val="0"/>
      <w:marTop w:val="0"/>
      <w:marBottom w:val="0"/>
      <w:divBdr>
        <w:top w:val="none" w:sz="0" w:space="0" w:color="auto"/>
        <w:left w:val="none" w:sz="0" w:space="0" w:color="auto"/>
        <w:bottom w:val="none" w:sz="0" w:space="0" w:color="auto"/>
        <w:right w:val="none" w:sz="0" w:space="0" w:color="auto"/>
      </w:divBdr>
    </w:div>
    <w:div w:id="1673607194">
      <w:bodyDiv w:val="1"/>
      <w:marLeft w:val="0"/>
      <w:marRight w:val="0"/>
      <w:marTop w:val="0"/>
      <w:marBottom w:val="0"/>
      <w:divBdr>
        <w:top w:val="none" w:sz="0" w:space="0" w:color="auto"/>
        <w:left w:val="none" w:sz="0" w:space="0" w:color="auto"/>
        <w:bottom w:val="none" w:sz="0" w:space="0" w:color="auto"/>
        <w:right w:val="none" w:sz="0" w:space="0" w:color="auto"/>
      </w:divBdr>
    </w:div>
    <w:div w:id="1679968660">
      <w:bodyDiv w:val="1"/>
      <w:marLeft w:val="0"/>
      <w:marRight w:val="0"/>
      <w:marTop w:val="0"/>
      <w:marBottom w:val="0"/>
      <w:divBdr>
        <w:top w:val="none" w:sz="0" w:space="0" w:color="auto"/>
        <w:left w:val="none" w:sz="0" w:space="0" w:color="auto"/>
        <w:bottom w:val="none" w:sz="0" w:space="0" w:color="auto"/>
        <w:right w:val="none" w:sz="0" w:space="0" w:color="auto"/>
      </w:divBdr>
    </w:div>
    <w:div w:id="1802260433">
      <w:bodyDiv w:val="1"/>
      <w:marLeft w:val="0"/>
      <w:marRight w:val="0"/>
      <w:marTop w:val="0"/>
      <w:marBottom w:val="0"/>
      <w:divBdr>
        <w:top w:val="none" w:sz="0" w:space="0" w:color="auto"/>
        <w:left w:val="none" w:sz="0" w:space="0" w:color="auto"/>
        <w:bottom w:val="none" w:sz="0" w:space="0" w:color="auto"/>
        <w:right w:val="none" w:sz="0" w:space="0" w:color="auto"/>
      </w:divBdr>
    </w:div>
    <w:div w:id="1852796974">
      <w:bodyDiv w:val="1"/>
      <w:marLeft w:val="0"/>
      <w:marRight w:val="0"/>
      <w:marTop w:val="0"/>
      <w:marBottom w:val="0"/>
      <w:divBdr>
        <w:top w:val="none" w:sz="0" w:space="0" w:color="auto"/>
        <w:left w:val="none" w:sz="0" w:space="0" w:color="auto"/>
        <w:bottom w:val="none" w:sz="0" w:space="0" w:color="auto"/>
        <w:right w:val="none" w:sz="0" w:space="0" w:color="auto"/>
      </w:divBdr>
    </w:div>
    <w:div w:id="1893732336">
      <w:bodyDiv w:val="1"/>
      <w:marLeft w:val="0"/>
      <w:marRight w:val="0"/>
      <w:marTop w:val="0"/>
      <w:marBottom w:val="0"/>
      <w:divBdr>
        <w:top w:val="none" w:sz="0" w:space="0" w:color="auto"/>
        <w:left w:val="none" w:sz="0" w:space="0" w:color="auto"/>
        <w:bottom w:val="none" w:sz="0" w:space="0" w:color="auto"/>
        <w:right w:val="none" w:sz="0" w:space="0" w:color="auto"/>
      </w:divBdr>
    </w:div>
    <w:div w:id="1906334850">
      <w:bodyDiv w:val="1"/>
      <w:marLeft w:val="0"/>
      <w:marRight w:val="0"/>
      <w:marTop w:val="0"/>
      <w:marBottom w:val="0"/>
      <w:divBdr>
        <w:top w:val="none" w:sz="0" w:space="0" w:color="auto"/>
        <w:left w:val="none" w:sz="0" w:space="0" w:color="auto"/>
        <w:bottom w:val="none" w:sz="0" w:space="0" w:color="auto"/>
        <w:right w:val="none" w:sz="0" w:space="0" w:color="auto"/>
      </w:divBdr>
    </w:div>
    <w:div w:id="1989166392">
      <w:bodyDiv w:val="1"/>
      <w:marLeft w:val="0"/>
      <w:marRight w:val="0"/>
      <w:marTop w:val="0"/>
      <w:marBottom w:val="0"/>
      <w:divBdr>
        <w:top w:val="none" w:sz="0" w:space="0" w:color="auto"/>
        <w:left w:val="none" w:sz="0" w:space="0" w:color="auto"/>
        <w:bottom w:val="none" w:sz="0" w:space="0" w:color="auto"/>
        <w:right w:val="none" w:sz="0" w:space="0" w:color="auto"/>
      </w:divBdr>
    </w:div>
    <w:div w:id="2098402130">
      <w:bodyDiv w:val="1"/>
      <w:marLeft w:val="0"/>
      <w:marRight w:val="0"/>
      <w:marTop w:val="0"/>
      <w:marBottom w:val="0"/>
      <w:divBdr>
        <w:top w:val="none" w:sz="0" w:space="0" w:color="auto"/>
        <w:left w:val="none" w:sz="0" w:space="0" w:color="auto"/>
        <w:bottom w:val="none" w:sz="0" w:space="0" w:color="auto"/>
        <w:right w:val="none" w:sz="0" w:space="0" w:color="auto"/>
      </w:divBdr>
    </w:div>
    <w:div w:id="21422679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svg"/><Relationship Id="rId42" Type="http://schemas.openxmlformats.org/officeDocument/2006/relationships/image" Target="media/image35.svg"/><Relationship Id="rId47" Type="http://schemas.openxmlformats.org/officeDocument/2006/relationships/image" Target="media/image40.png"/><Relationship Id="rId63" Type="http://schemas.openxmlformats.org/officeDocument/2006/relationships/image" Target="media/image56.svg"/><Relationship Id="rId68" Type="http://schemas.openxmlformats.org/officeDocument/2006/relationships/image" Target="media/image61.png"/><Relationship Id="rId84" Type="http://schemas.openxmlformats.org/officeDocument/2006/relationships/customXml" Target="ink/ink6.xml"/><Relationship Id="rId89" Type="http://schemas.openxmlformats.org/officeDocument/2006/relationships/image" Target="media/image73.svg"/><Relationship Id="rId16" Type="http://schemas.openxmlformats.org/officeDocument/2006/relationships/image" Target="media/image9.png"/><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customXml" Target="ink/ink1.xml"/><Relationship Id="rId79" Type="http://schemas.openxmlformats.org/officeDocument/2006/relationships/image" Target="media/image67.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customXml" Target="ink/ink8.xml"/><Relationship Id="rId95" Type="http://schemas.openxmlformats.org/officeDocument/2006/relationships/image" Target="media/image7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svg"/><Relationship Id="rId64" Type="http://schemas.openxmlformats.org/officeDocument/2006/relationships/image" Target="media/image57.png"/><Relationship Id="rId69" Type="http://schemas.openxmlformats.org/officeDocument/2006/relationships/image" Target="media/image62.svg"/><Relationship Id="rId80" Type="http://schemas.openxmlformats.org/officeDocument/2006/relationships/customXml" Target="ink/ink4.xml"/><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svg"/><Relationship Id="rId33" Type="http://schemas.openxmlformats.org/officeDocument/2006/relationships/image" Target="media/image26.png"/><Relationship Id="rId38" Type="http://schemas.openxmlformats.org/officeDocument/2006/relationships/image" Target="media/image31.svg"/><Relationship Id="rId46" Type="http://schemas.openxmlformats.org/officeDocument/2006/relationships/image" Target="media/image39.svg"/><Relationship Id="rId59" Type="http://schemas.openxmlformats.org/officeDocument/2006/relationships/image" Target="media/image52.svg"/><Relationship Id="rId67" Type="http://schemas.openxmlformats.org/officeDocument/2006/relationships/image" Target="media/image60.svg"/><Relationship Id="rId103" Type="http://schemas.openxmlformats.org/officeDocument/2006/relationships/glossaryDocument" Target="glossary/document.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50.png"/><Relationship Id="rId83" Type="http://schemas.openxmlformats.org/officeDocument/2006/relationships/image" Target="media/image69.png"/><Relationship Id="rId88" Type="http://schemas.openxmlformats.org/officeDocument/2006/relationships/image" Target="media/image72.png"/><Relationship Id="rId91" Type="http://schemas.openxmlformats.org/officeDocument/2006/relationships/image" Target="media/image74.png"/><Relationship Id="rId96" Type="http://schemas.openxmlformats.org/officeDocument/2006/relationships/customXml" Target="ink/ink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image" Target="media/image29.svg"/><Relationship Id="rId49" Type="http://schemas.openxmlformats.org/officeDocument/2006/relationships/image" Target="media/image42.png"/><Relationship Id="rId57" Type="http://schemas.openxmlformats.org/officeDocument/2006/relationships/image" Target="media/image50.svg"/><Relationship Id="rId10" Type="http://schemas.openxmlformats.org/officeDocument/2006/relationships/image" Target="media/image3.png"/><Relationship Id="rId31" Type="http://schemas.openxmlformats.org/officeDocument/2006/relationships/image" Target="media/image24.svg"/><Relationship Id="rId44" Type="http://schemas.openxmlformats.org/officeDocument/2006/relationships/image" Target="media/image37.svg"/><Relationship Id="rId52" Type="http://schemas.openxmlformats.org/officeDocument/2006/relationships/image" Target="media/image45.svg"/><Relationship Id="rId60" Type="http://schemas.openxmlformats.org/officeDocument/2006/relationships/image" Target="media/image53.png"/><Relationship Id="rId65" Type="http://schemas.openxmlformats.org/officeDocument/2006/relationships/image" Target="media/image58.svg"/><Relationship Id="rId73" Type="http://schemas.openxmlformats.org/officeDocument/2006/relationships/image" Target="media/image66.svg"/><Relationship Id="rId78" Type="http://schemas.openxmlformats.org/officeDocument/2006/relationships/customXml" Target="ink/ink3.xml"/><Relationship Id="rId81" Type="http://schemas.openxmlformats.org/officeDocument/2006/relationships/image" Target="media/image68.png"/><Relationship Id="rId86" Type="http://schemas.openxmlformats.org/officeDocument/2006/relationships/customXml" Target="ink/ink7.xml"/><Relationship Id="rId94" Type="http://schemas.openxmlformats.org/officeDocument/2006/relationships/customXml" Target="ink/ink10.xml"/><Relationship Id="rId99" Type="http://schemas.openxmlformats.org/officeDocument/2006/relationships/image" Target="media/image79.svg"/><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sv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svg"/><Relationship Id="rId50" Type="http://schemas.openxmlformats.org/officeDocument/2006/relationships/image" Target="media/image43.svg"/><Relationship Id="rId55" Type="http://schemas.openxmlformats.org/officeDocument/2006/relationships/image" Target="media/image48.svg"/><Relationship Id="rId76" Type="http://schemas.openxmlformats.org/officeDocument/2006/relationships/customXml" Target="ink/ink2.xml"/><Relationship Id="rId97" Type="http://schemas.openxmlformats.org/officeDocument/2006/relationships/image" Target="media/image77.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svg"/><Relationship Id="rId92" Type="http://schemas.openxmlformats.org/officeDocument/2006/relationships/customXml" Target="ink/ink9.xml"/><Relationship Id="rId2" Type="http://schemas.openxmlformats.org/officeDocument/2006/relationships/numbering" Target="numbering.xml"/><Relationship Id="rId29" Type="http://schemas.openxmlformats.org/officeDocument/2006/relationships/image" Target="media/image22.svg"/><Relationship Id="rId24" Type="http://schemas.openxmlformats.org/officeDocument/2006/relationships/image" Target="media/image17.png"/><Relationship Id="rId40" Type="http://schemas.openxmlformats.org/officeDocument/2006/relationships/image" Target="media/image33.sv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1.png"/><Relationship Id="rId61" Type="http://schemas.openxmlformats.org/officeDocument/2006/relationships/image" Target="media/image54.svg"/><Relationship Id="rId82" Type="http://schemas.openxmlformats.org/officeDocument/2006/relationships/customXml" Target="ink/ink5.xml"/><Relationship Id="rId19" Type="http://schemas.openxmlformats.org/officeDocument/2006/relationships/image" Target="media/image12.sv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6.png"/><Relationship Id="rId100"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75.png"/><Relationship Id="rId98" Type="http://schemas.openxmlformats.org/officeDocument/2006/relationships/image" Target="media/image78.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 Type="http://schemas.openxmlformats.org/officeDocument/2006/relationships/hyperlink" Target="https://doi.org/10.1186/s40900-020-00208-3" TargetMode="External"/><Relationship Id="rId1" Type="http://schemas.openxmlformats.org/officeDocument/2006/relationships/hyperlink" Target="https://naturalsciences.ch/transdisciplinarity"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B4DEC1DAE0A4CF5BAA0B454CFDFF223"/>
        <w:category>
          <w:name w:val="General"/>
          <w:gallery w:val="placeholder"/>
        </w:category>
        <w:types>
          <w:type w:val="bbPlcHdr"/>
        </w:types>
        <w:behaviors>
          <w:behavior w:val="content"/>
        </w:behaviors>
        <w:guid w:val="{272C704B-A49A-4318-9688-3DCFD547788A}"/>
      </w:docPartPr>
      <w:docPartBody>
        <w:p w:rsidR="007659A2" w:rsidRDefault="00A81EBD" w:rsidP="00A81EBD">
          <w:pPr>
            <w:pStyle w:val="5B4DEC1DAE0A4CF5BAA0B454CFDFF223"/>
          </w:pPr>
          <w:r>
            <w:rPr>
              <w:rFonts w:asciiTheme="majorHAnsi" w:eastAsiaTheme="majorEastAsia" w:hAnsiTheme="majorHAnsi" w:cstheme="majorBidi"/>
              <w:color w:val="4472C4" w:themeColor="accent1"/>
              <w:sz w:val="88"/>
              <w:szCs w:val="88"/>
              <w:lang w:val="de-DE"/>
            </w:rPr>
            <w:t>[Dokumenttitel]</w:t>
          </w:r>
        </w:p>
      </w:docPartBody>
    </w:docPart>
    <w:docPart>
      <w:docPartPr>
        <w:name w:val="0F9B54422DA04D679FB64D64E0DADF50"/>
        <w:category>
          <w:name w:val="General"/>
          <w:gallery w:val="placeholder"/>
        </w:category>
        <w:types>
          <w:type w:val="bbPlcHdr"/>
        </w:types>
        <w:behaviors>
          <w:behavior w:val="content"/>
        </w:behaviors>
        <w:guid w:val="{A2961274-8207-440E-ACEC-4EA44F7807F6}"/>
      </w:docPartPr>
      <w:docPartBody>
        <w:p w:rsidR="007659A2" w:rsidRDefault="00A81EBD" w:rsidP="00A81EBD">
          <w:pPr>
            <w:pStyle w:val="0F9B54422DA04D679FB64D64E0DADF50"/>
          </w:pPr>
          <w:r>
            <w:rPr>
              <w:color w:val="2F5496" w:themeColor="accent1" w:themeShade="BF"/>
              <w:sz w:val="24"/>
              <w:szCs w:val="24"/>
              <w:lang w:val="de-DE"/>
            </w:rPr>
            <w:t>[Untertitel des Dokuments]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EFF" w:usb1="C000785B" w:usb2="00000009" w:usb3="00000000" w:csb0="000001FF" w:csb1="00000000"/>
  </w:font>
  <w:font w:name="STIXGeneral">
    <w:altName w:val="Times New Roman"/>
    <w:panose1 w:val="00000000000000000000"/>
    <w:charset w:val="00"/>
    <w:family w:val="auto"/>
    <w:notTrueType/>
    <w:pitch w:val="variable"/>
    <w:sig w:usb0="A00002FF" w:usb1="4203FDFF" w:usb2="02000020" w:usb3="00000000" w:csb0="800001FF" w:csb1="00000000"/>
  </w:font>
  <w:font w:name="Helvetica Neue">
    <w:altName w:val="Sylfaen"/>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6FF" w:usb1="420024FF" w:usb2="02000000" w:usb3="00000000" w:csb0="0000019F" w:csb1="00000000"/>
  </w:font>
  <w:font w:name="Open Sans">
    <w:panose1 w:val="020B0606030504020204"/>
    <w:charset w:val="00"/>
    <w:family w:val="swiss"/>
    <w:pitch w:val="variable"/>
    <w:sig w:usb0="E00002EF" w:usb1="4000205B" w:usb2="00000028"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EBD"/>
    <w:rsid w:val="002A35A5"/>
    <w:rsid w:val="006B0ADB"/>
    <w:rsid w:val="007659A2"/>
    <w:rsid w:val="00A81EB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B4DEC1DAE0A4CF5BAA0B454CFDFF223">
    <w:name w:val="5B4DEC1DAE0A4CF5BAA0B454CFDFF223"/>
    <w:rsid w:val="00A81EBD"/>
  </w:style>
  <w:style w:type="paragraph" w:customStyle="1" w:styleId="0F9B54422DA04D679FB64D64E0DADF50">
    <w:name w:val="0F9B54422DA04D679FB64D64E0DADF50"/>
    <w:rsid w:val="00A81EB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1T08:54:16.550"/>
    </inkml:context>
    <inkml:brush xml:id="br0">
      <inkml:brushProperty name="width" value="0.05" units="cm"/>
      <inkml:brushProperty name="height" value="0.05" units="cm"/>
      <inkml:brushProperty name="color" value="#FFC114"/>
    </inkml:brush>
  </inkml:definitions>
  <inkml:trace contextRef="#ctx0" brushRef="#br0">123 59 24575,'696'0'0,"-692"0"0,1 0 0,0 1 0,-1-1 0,0 1 0,1 0 0,-1 0 0,1 0 0,-1 1 0,0-1 0,0 1 0,0 0 0,0 1 0,0-1 0,0 1 0,-1-1 0,1 1 0,-1 0 0,0 0 0,0 1 0,0-1 0,3 5 0,-3-3 0,0 0 0,-1 0 0,0 0 0,0 0 0,0 0 0,-1 1 0,1-1 0,-1 0 0,0 1 0,-1-1 0,0 1 0,1 0 0,-2-1 0,1 1 0,-1-1 0,0 1 0,-2 6 0,-2 13 0,1 0 0,1 0 0,1 36 0,1-30 0,-7 47 0,5-51 0,-1 36 0,3-37 0,-6 39 0,4-37 0,3-23 0,0 0 0,-1 0 0,0 1 0,0-1 0,0 0 0,-3 8 0,3-12 0,0 1 0,0-1 0,0 1 0,0-1 0,0 0 0,-1 0 0,1 1 0,0-1 0,-1 0 0,1 0 0,-1 0 0,1 0 0,-1 0 0,1-1 0,-1 1 0,0 0 0,1-1 0,-1 1 0,0-1 0,0 0 0,1 1 0,-1-1 0,-3 0 0,-102-1 0,74 0 0,1 1 0,-1 1 0,-37 6 0,-217 55 0,258-58 0,1-2 0,-1 0 0,0-2 0,-38-4 0,65 4 0,0 0 0,0 0 0,0-1 0,0 1 0,0-1 0,0 0 0,0 0 0,0 1 0,0-1 0,0 0 0,1 0 0,-1-1 0,0 1 0,0 0 0,1-1 0,-1 1 0,1-1 0,-1 1 0,1-1 0,0 0 0,0 1 0,0-1 0,0 0 0,0 0 0,0 0 0,0 0 0,0 0 0,1 0 0,-1 0 0,1-3 0,-2-8 0,1 1 0,0-1 0,1 0 0,2-16 0,-1 18 0,0 0 0,-1-1 0,-2-13 0,-8-33 0,2 0 0,-1-98 0,8 136 0,-6-35 0,-1-21 0,9 65 19,0-1-1,1 1 0,0 0 1,1 0-1,0 0 1,9-17-1,-8 16-267,1 1 0,-1-1 0,-1 0 0,0 0 0,1-15 0,-4 14-6577</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11T08:56:11.708"/>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1 33,'104'-8,"5"0,-79 8,-6 2,0-3,1 0,44-8,-59 7,0 0,0 1,0 0,0 0,0 1,0 0,1 1,-1 0,0 1,0 0,0 0,0 1,15 7,-14-6,1 0,0-1,0-1,0 0,20 1,5 2,27 1,-60-5,1-1,-1 0,0 0,0 0,0-1,0 0,0 1,0-1,0-1,0 1,0-1,7-3,-5-1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11T08:55:53.360"/>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2,'42'0,"-16"-1,-1 1,1 1,44 8,-52-6,1 0,-1-2,29 0,-31-2,1 1,-1 1,0 1,0 0,22 6,41 11,-58-16,-1 2,0 0,31 13,-38-13,1-1,0 0,0-1,21 1,-11 0,16 0,1-2,78-6,11-12,-115 14,-3-1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1T08:54:12.753"/>
    </inkml:context>
    <inkml:brush xml:id="br0">
      <inkml:brushProperty name="width" value="0.05" units="cm"/>
      <inkml:brushProperty name="height" value="0.05" units="cm"/>
      <inkml:brushProperty name="color" value="#FFC114"/>
    </inkml:brush>
  </inkml:definitions>
  <inkml:trace contextRef="#ctx0" brushRef="#br0">19 1 24575,'1'67'0,"-13"95"0,7-108 0,2 0 0,5 57 0,1-17 0,-6 15 0,6 118 0,-2-221 0,0 1 0,0-1 0,1 0 0,0 0 0,3 7 0,-4-11 0,-1-1 0,1 1 0,-1-1 0,1 0 0,0 1 0,-1-1 0,1 0 0,0 0 0,0 0 0,0 0 0,0 1 0,0-1 0,0 0 0,0-1 0,0 1 0,0 0 0,1 0 0,-1 0 0,0-1 0,1 1 0,-1 0 0,0-1 0,1 0 0,-1 1 0,0-1 0,1 0 0,2 1 0,-3-2 0,0 0 0,1 1 0,-1-1 0,0 0 0,0 0 0,0 0 0,0 0 0,0 0 0,0 0 0,0 0 0,0 0 0,0 0 0,-1 0 0,1-1 0,0 1 0,-1 0 0,1 0 0,-1-1 0,1 1 0,-1-2 0,1 1 0,0 0 0,-1 0 0,1 0 0,0 0 0,0 0 0,0 0 0,0 1 0,1-1 0,-1 0 0,0 1 0,1-1 0,-1 1 0,3-3 0,64-20 0,-59 20 0,0 0 0,1 1 0,-1 1 0,18-3 0,27-8 0,-5 2 0,-42 10 0,1 0 0,-1-1 0,0 0 0,1 0 0,12-6 0,-7 3 0,0-1 0,1 2 0,-1-1 0,1 2 0,0 0 0,0 1 0,15-1 0,105 3 0,-60 2 0,-18-1 0,62-2 0,-116 0 0,0 1 0,0 0 0,1-1 0,-1 0 0,0 1 0,0-1 0,0 0 0,0 0 0,0 0 0,0 0 0,0-1 0,0 1 0,-1-1 0,1 1 0,0-1 0,-1 1 0,1-1 0,-1 0 0,0 0 0,1 1 0,-1-1 0,0 0 0,0 0 0,0-1 0,0 1 0,-1 0 0,1 0 0,-1 0 0,1 0 0,-1-5 0,2-7 0,-1-1 0,-1 0 0,-3-26 0,1 9 0,1 10 0,0 0 0,2 0 0,1 0 0,0 0 0,2 0 0,1 1 0,12-38 0,-11 41 0,-1 0 0,-1-1 0,-1 1 0,2-29 0,0 1 0,-3 27 34,-2-37 0,-1 43-273,1-1 0,0 1 1,1-1-1,0 1 0,5-20 0,-3 23-6587</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1T08:53:55.256"/>
    </inkml:context>
    <inkml:brush xml:id="br0">
      <inkml:brushProperty name="width" value="0.05" units="cm"/>
      <inkml:brushProperty name="height" value="0.05" units="cm"/>
      <inkml:brushProperty name="color" value="#FFC114"/>
    </inkml:brush>
  </inkml:definitions>
  <inkml:trace contextRef="#ctx0" brushRef="#br0">1 31 24575,'763'0'0,"-750"0"26,1-2 0,0 0 0,-1-1 0,19-5 0,28-6-1521,-48 13-5331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1T08:51:42.990"/>
    </inkml:context>
    <inkml:brush xml:id="br0">
      <inkml:brushProperty name="width" value="0.05" units="cm"/>
      <inkml:brushProperty name="height" value="0.05" units="cm"/>
      <inkml:brushProperty name="color" value="#008C3A"/>
    </inkml:brush>
  </inkml:definitions>
  <inkml:trace contextRef="#ctx0" brushRef="#br0">199 75 24575,'3'0'0,"32"1"0,0-2 0,0-1 0,0-1 0,49-13 0,-54 10 0,42-5 0,-38 7 0,27-5 0,90-1 0,-111 10 0,71-11 0,-106 10 0,-1 0 0,1 1 0,0-1 0,0 1 0,-1 0 0,1 1 0,0-1 0,0 1 0,-1 0 0,1 0 0,0 1 0,-1-1 0,1 1 0,-1 0 0,0 0 0,7 5 0,62 26 0,-35-26-1365,-26-6-5461</inkml:trace>
  <inkml:trace contextRef="#ctx0" brushRef="#br0" timeOffset="1823.32">122 61 24575,'-1'26'0,"-1"1"0,-7 29 0,-6 116 0,11-106 0,2-52 0,0-1 0,-1 1 0,-5 13 0,-5 23 0,-5 76 0,16-117 0,0-1 0,0 0 0,-1 0 0,0 0 0,-5 10 0,3-9 0,1 0 0,1 1 0,-4 13 0,5-16 0,1 0 0,0 1 0,0-1 0,1 1 0,-1-1 0,2 0 0,-1 1 0,3 10 0,-2-16 0,-1 0 0,1 1 0,0-1 0,1 0 0,-1 0 0,0 0 0,0 0 0,1 0 0,0 0 0,-1 0 0,1-1 0,0 1 0,0 0 0,0-1 0,0 0 0,0 1 0,0-1 0,0 0 0,0 0 0,0 0 0,1 0 0,-1 0 0,0-1 0,1 1 0,-1-1 0,1 1 0,-1-1 0,5 0 0,46 2 0,62-6 0,-59-3 0,-28 3 0,39 0 0,-31 3 0,64-9 0,-77 6 0,1 0 0,-1-1 0,1-1 0,-2-1 0,1-2 0,-1 0 0,26-15 0,-45 22-85,0 1 0,0-1-1,1 1 1,-1 0 0,1-1-1,-1 2 1,0-1 0,1 0-1,0 1 1,-1-1 0,1 1-1,-1 0 1,1 1 0,-1-1-1,5 1 1,1 2-6741</inkml:trace>
  <inkml:trace contextRef="#ctx0" brushRef="#br0" timeOffset="3180.56">1151 31 24575,'-1'53'0,"-10"57"0,-5-31 0,11-57 0,0 1 0,-3 39 0,6-39 0,-1 1 0,-1-1 0,-9 27 0,6-25 0,1 1 0,-3 29 0,5-30 0,0 0 0,-16 45 0,19-66 0,0-2 0,0 0 0,0 0 0,-1 0 0,1 0 0,-1 0 0,0 0 0,1 0 0,-1 0 0,0-1 0,0 1 0,0-1 0,0 0 0,0 1 0,0-1 0,-1 0 0,1 0 0,0 0 0,0 0 0,-1-1 0,1 1 0,-6 0 0,-22 10 0,12 0 0,-1-2 0,-1 0 0,1-1 0,-1-1 0,-38 8 0,50-12 17,0 0-1,1 0 1,-1 0 0,1 1-1,0 0 1,0 0-1,-10 9 1,8-6-391,0-1-1,-1 0 0,-12 6 1,10-7-6452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1T08:50:54.516"/>
    </inkml:context>
    <inkml:brush xml:id="br0">
      <inkml:brushProperty name="width" value="0.05" units="cm"/>
      <inkml:brushProperty name="height" value="0.05" units="cm"/>
      <inkml:brushProperty name="color" value="#E71224"/>
    </inkml:brush>
  </inkml:definitions>
  <inkml:trace contextRef="#ctx0" brushRef="#br0">105 0 24575,'1'1'0,"0"-1"0,0 1 0,0-1 0,-1 1 0,1 0 0,0-1 0,0 1 0,0 0 0,-1 0 0,1-1 0,0 1 0,-1 0 0,1 0 0,-1 0 0,1 0 0,-1 0 0,0 0 0,1 0 0,-1 0 0,0 0 0,1 0 0,-1 0 0,0 0 0,0 0 0,0 0 0,0 2 0,1 30 0,-2-23 0,-1 0 0,0 0 0,-1 0 0,-4 10 0,4-9 0,-1-1 0,2 1 0,-3 15 0,2 14 0,3-25 0,-1 0 0,-1 0 0,0 0 0,-1 0 0,-8 22 0,5-19 0,1 1 0,1 0 0,0 0 0,2 0 0,-1 28 0,1-16 0,1-22 0,-1 0 0,-1 0 0,1 0 0,-1 0 0,-7 14 0,6-17 0,1 0 0,1 0 0,-1 0 0,1 0 0,0 0 0,0 1 0,1-1 0,0 1 0,0-1 0,1 1 0,-1 0 0,2-1 0,0 9 0,0-12 0,0-1 0,1 1 0,0-1 0,-1 1 0,1-1 0,0 0 0,0 0 0,0 0 0,0 0 0,1 0 0,-1 0 0,0 0 0,1-1 0,-1 1 0,1-1 0,0 0 0,-1 0 0,1 0 0,0 0 0,0 0 0,0 0 0,5 0 0,9 1 0,0 0 0,26 0 0,-12 0 0,0 1 0,45 11 0,2 0 0,-18-4 0,73 7 0,-82-16 0,-32-2 0,0 2 0,1 0 0,28 6 0,-21-3 0,1-1 0,0-1 0,0-1 0,30-3 0,8 0 0,-59 2 0,-1 0 0,0-1 0,0 0 0,1 0 0,-1 0 0,10-4 0,-15 5 0,1-1 0,-1 1 0,1-1 0,-1 0 0,1 0 0,-1 0 0,0 0 0,1 0 0,-1 0 0,0 0 0,0 0 0,0-1 0,0 1 0,0 0 0,0-1 0,0 1 0,0 0 0,0-1 0,-1 1 0,1-1 0,-1 0 0,1 1 0,-1-1 0,1 1 0,-1-1 0,0 0 0,0 1 0,0-1 0,0-2 0,-5-255 0,5 188 0,1 58 0,1 0 0,0 0 0,1 0 0,0 0 0,9-20 0,-7 18 0,0 0 0,-1-1 0,4-22 0,6-26 0,2-1 0,-15 60 0,0 0 0,-1 0 0,0 0 0,0 0 0,0 1 0,-1-1 0,1 0 0,-1 0 0,0 1 0,-3-8 0,3 10-59,0 1 0,0-1-1,0 1 1,0-1-1,-1 1 1,1-1 0,0 1-1,-1 0 1,1 0 0,-1 0-1,0 0 1,1 0 0,-1 0-1,0 0 1,1 0 0,-1 1-1,0-1 1,0 1-1,0-1 1,1 1 0,-1 0-1,-3 0 1,-7-1-6767</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1T08:50:50.837"/>
    </inkml:context>
    <inkml:brush xml:id="br0">
      <inkml:brushProperty name="width" value="0.05" units="cm"/>
      <inkml:brushProperty name="height" value="0.05" units="cm"/>
      <inkml:brushProperty name="color" value="#E71224"/>
    </inkml:brush>
  </inkml:definitions>
  <inkml:trace contextRef="#ctx0" brushRef="#br0">1 33 24575,'104'2'0,"110"-4"0,-209 1 0,1 0 0,-1-1 0,1 1 0,-1-1 0,0 0 0,7-4 0,-7 3 0,0 1 0,0 0 0,0 0 0,0 0 0,1 1 0,10-2 0,26 1 0,67 5 0,-63 3 0,-35-4 0,0 0 0,0 0 0,0-2 0,1 1 0,-1-1 0,0-1 0,16-3 0,-12 2 19,0 1-1,0 0 1,0 1-1,0 1 1,23 3-1,30 1-1494,-55-5-5350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1T08:50:48.144"/>
    </inkml:context>
    <inkml:brush xml:id="br0">
      <inkml:brushProperty name="width" value="0.05" units="cm"/>
      <inkml:brushProperty name="height" value="0.05" units="cm"/>
      <inkml:brushProperty name="color" value="#E71224"/>
    </inkml:brush>
  </inkml:definitions>
  <inkml:trace contextRef="#ctx0" brushRef="#br0">40 50 24575,'408'0'0,"-287"-16"0,-102 16 0,-3 0 0,0 0 0,-1-1 0,1 0 0,-1-1 0,1-1 0,23-7 0,-21 5 0,0 1 0,0 1 0,1 0 0,0 2 0,-1 0 0,1 1 0,33 4 0,-51-3 0,1-1 0,-1 0 0,1 0 0,-1 1 0,0-1 0,1 1 0,-1-1 0,1 1 0,-1 0 0,0 0 0,0-1 0,1 1 0,-1 0 0,0 0 0,0 0 0,0 0 0,0 1 0,0-1 0,0 0 0,0 0 0,0 0 0,-1 1 0,1-1 0,0 0 0,-1 1 0,1-1 0,-1 1 0,1-1 0,-1 3 0,1 5 0,0-1 0,0 1 0,-1 0 0,-1 11 0,1 15 0,12 44 0,3 146 0,-14-177 0,9 70 0,-9-111 0,1 1 0,-1 1 0,0 0 0,-1-1 0,0 1 0,-1 13 0,1-20 0,-1 0 0,1-1 0,-1 1 0,1 0 0,-1 0 0,0-1 0,0 1 0,0-1 0,0 1 0,0-1 0,0 1 0,0-1 0,0 1 0,0-1 0,-1 0 0,1 0 0,-1 1 0,1-1 0,-1 0 0,1-1 0,-1 1 0,0 0 0,1 0 0,-1-1 0,0 1 0,1 0 0,-1-1 0,0 0 0,0 0 0,0 1 0,-3-1 0,-95 0 0,68-1 0,0 2 0,-1 0 0,-55 11 0,67-7 0,-1 0 0,0 1 0,-27 10 0,37-12 0,1 0 0,-1-1 0,0-1 0,-16 2 0,15-2 0,0 0 0,0 0 0,-21 8 0,-38 20 12,32-12-701,-50 15 1,80-31-6138</inkml:trace>
  <inkml:trace contextRef="#ctx0" brushRef="#br0" timeOffset="1020.97">9 79 24575,'12'290'0,"-7"25"0,-7-178 0,-2-86 120,3-47-255,0 0 0,0 0 0,0-1 0,0 1 0,0 0 0,-1 0 0,0-1 0,0 1 0,0-1 0,-3 5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11T08:56:00.767"/>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13,'30'0,"-8"1,1-2,0 0,37-7,-48 6,-1 1,1 0,-1 1,1 0,-1 1,1 1,-1 0,0 0,14 5,-9-3,1 0,-1-1,28 1,92 11,-30 0,-36-8,11 1,-21-9,-47 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11T08:55:36.381"/>
    </inkml:context>
    <inkml:brush xml:id="br0">
      <inkml:brushProperty name="width" value="0.3" units="cm"/>
      <inkml:brushProperty name="height" value="0.6" units="cm"/>
      <inkml:brushProperty name="color" value="#FFCC00"/>
      <inkml:brushProperty name="tip" value="rectangle"/>
      <inkml:brushProperty name="rasterOp" value="maskPen"/>
      <inkml:brushProperty name="ignorePressure" value="1"/>
    </inkml:brush>
  </inkml:definitions>
  <inkml:trace contextRef="#ctx0" brushRef="#br0">1 35,'44'-14,"67"1,-66 8,-1 2,65 5,-23 0,716-2,-789 1,1 1,-1 0,1 1,16 5,-16-4,0 0,1-1,24 2,87 9,-84-14,-11-1,0 2,56 8,-39 0,101 24,-123-28,0-1,1-1,0-1,-1-2,31-3,12 1,232 2,-288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24990B-D7AA-429D-A239-48C0C38EA0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57</Pages>
  <Words>13925</Words>
  <Characters>79376</Characters>
  <Application>Microsoft Office Word</Application>
  <DocSecurity>0</DocSecurity>
  <Lines>661</Lines>
  <Paragraphs>186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Social Innovation as Valuation and Outcome Category of SNSF Funded Research</vt:lpstr>
      <vt:lpstr/>
    </vt:vector>
  </TitlesOfParts>
  <Company>ZSI</Company>
  <LinksUpToDate>false</LinksUpToDate>
  <CharactersWithSpaces>93115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Social Innovation as Valuation and Outcome Category of SNSF Funded Research</dc:title>
  <dc:subject>Results of the quantitative analyses</dc:subject>
  <dc:creator>Utku B. Demir</dc:creator>
  <cp:keywords/>
  <dc:description/>
  <cp:lastModifiedBy>Utku B. Demir</cp:lastModifiedBy>
  <cp:revision>3</cp:revision>
  <cp:lastPrinted>2022-04-11T08:59:00Z</cp:lastPrinted>
  <dcterms:created xsi:type="dcterms:W3CDTF">2022-05-12T09:24:00Z</dcterms:created>
  <dcterms:modified xsi:type="dcterms:W3CDTF">2022-05-12T09:28:00Z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zotero-version="5.0.96.4"&gt;&lt;session id="RGkCOo71"/&gt;&lt;style id="http://www.zotero.org/styles/apa" locale="en-GB" hasBibliography="1" bibliographyStyleHasBeenSet="1"/&gt;&lt;prefs&gt;&lt;pref name="fieldType" value="Field"/&gt;&lt;/prefs&gt;&lt;/data&gt;</vt:lpwstr>
  </property>
  <property fmtid="{D5CDD505-2E9C-101B-9397-08002B2CF9AE}" pid="3" name="ZOTERO_PREF_2">
    <vt:lpwstr/>
  </property>
</Properties>
</file>