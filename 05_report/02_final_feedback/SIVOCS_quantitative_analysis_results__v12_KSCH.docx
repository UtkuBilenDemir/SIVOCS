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55AEAEF" w:rsidR="00976ECE" w:rsidRPr="00F96AAF" w:rsidRDefault="00976ECE" w:rsidP="00976ECE">
      <w:pPr>
        <w:pStyle w:val="Heading1"/>
      </w:pPr>
      <w:bookmarkStart w:id="0" w:name="_Ref100020354"/>
      <w:r w:rsidRPr="00F96AAF">
        <w:t>Introduction</w:t>
      </w:r>
      <w:bookmarkEnd w:id="0"/>
    </w:p>
    <w:p w14:paraId="7AC0388D" w14:textId="77777777" w:rsidR="00976ECE" w:rsidRPr="00F96AAF" w:rsidRDefault="00976ECE" w:rsidP="00976ECE"/>
    <w:p w14:paraId="7C7ECEF6" w14:textId="5024B8E7" w:rsidR="007B098D" w:rsidRPr="00F96AAF" w:rsidRDefault="00976ECE" w:rsidP="00976ECE">
      <w:pPr>
        <w:jc w:val="both"/>
      </w:pPr>
      <w:r w:rsidRPr="00F96AAF">
        <w:t xml:space="preserve">This chapter describes </w:t>
      </w:r>
      <w:ins w:id="1" w:author="xyz" w:date="2022-04-08T12:21:00Z">
        <w:r w:rsidR="00C154A1">
          <w:t xml:space="preserve">firstly </w:t>
        </w:r>
      </w:ins>
      <w:r w:rsidRPr="00F96AAF">
        <w:t>the key results of the analysis of the survey data gathered through online questionnaires</w:t>
      </w:r>
      <w:r w:rsidR="007B098D" w:rsidRPr="00F96AAF">
        <w:t xml:space="preserve">, </w:t>
      </w:r>
      <w:del w:id="2" w:author="xyz" w:date="2022-04-08T12:22:00Z">
        <w:r w:rsidR="007B098D" w:rsidRPr="00F96AAF" w:rsidDel="00C154A1">
          <w:delText>of the examined</w:delText>
        </w:r>
      </w:del>
      <w:ins w:id="3" w:author="xyz" w:date="2022-04-08T12:22:00Z">
        <w:r w:rsidR="00C154A1">
          <w:t>then statistically tests the</w:t>
        </w:r>
      </w:ins>
      <w:r w:rsidR="007B098D" w:rsidRPr="00F96AAF">
        <w:t xml:space="preserve"> hypotheses, and, lastly, </w:t>
      </w:r>
      <w:commentRangeStart w:id="4"/>
      <w:r w:rsidR="007B098D" w:rsidRPr="00F96AAF">
        <w:t>presents a statistical model to approximate the contribution of SNSF-funded projects to social innovation (SI)</w:t>
      </w:r>
      <w:r w:rsidRPr="00F96AAF">
        <w:t>.</w:t>
      </w:r>
      <w:commentRangeEnd w:id="4"/>
      <w:r w:rsidR="00C154A1">
        <w:rPr>
          <w:rStyle w:val="CommentReference"/>
        </w:rPr>
        <w:commentReference w:id="4"/>
      </w:r>
    </w:p>
    <w:p w14:paraId="6F835E83" w14:textId="77777777" w:rsidR="007B098D" w:rsidRPr="00F96AAF" w:rsidRDefault="007B098D" w:rsidP="00976ECE">
      <w:pPr>
        <w:jc w:val="both"/>
      </w:pPr>
    </w:p>
    <w:p w14:paraId="6DED649B" w14:textId="3F4C685B" w:rsidR="000D3436" w:rsidRPr="00F96AAF" w:rsidRDefault="00976ECE" w:rsidP="00976ECE">
      <w:pPr>
        <w:jc w:val="both"/>
      </w:pPr>
      <w:r w:rsidRPr="00F96AAF">
        <w:t xml:space="preserve">An invitation to participate in the survey </w:t>
      </w:r>
      <w:r w:rsidR="007B098D" w:rsidRPr="00F96AAF">
        <w:t>went out</w:t>
      </w:r>
      <w:r w:rsidRPr="00F96AAF">
        <w:t xml:space="preserve"> to roughly 1000 principal investigators who were selected based on an </w:t>
      </w:r>
      <w:r w:rsidRPr="00F96AAF">
        <w:rPr>
          <w:i/>
          <w:iCs/>
        </w:rPr>
        <w:t>informed sampling</w:t>
      </w:r>
      <w:r w:rsidRPr="00F96AAF">
        <w:t xml:space="preserve"> of </w:t>
      </w:r>
      <w:r w:rsidR="0048287F" w:rsidRPr="00F96AAF">
        <w:t>a corresponding</w:t>
      </w:r>
      <w:r w:rsidRPr="00F96AAF">
        <w:t xml:space="preserve"> number of </w:t>
      </w:r>
      <w:r w:rsidR="007B098D" w:rsidRPr="00F96AAF">
        <w:t xml:space="preserve">SNSF-funded </w:t>
      </w:r>
      <w:r w:rsidRPr="00F96AAF">
        <w:t>research projects.</w:t>
      </w:r>
    </w:p>
    <w:p w14:paraId="0E7622C2" w14:textId="557802C8" w:rsidR="00F6534D" w:rsidRPr="00F96AAF" w:rsidRDefault="00F6534D" w:rsidP="00976ECE">
      <w:pPr>
        <w:jc w:val="both"/>
      </w:pPr>
    </w:p>
    <w:p w14:paraId="780F97BB" w14:textId="714C30E4" w:rsidR="00F6534D" w:rsidRPr="00F96AAF" w:rsidRDefault="00F6534D" w:rsidP="00976ECE">
      <w:pPr>
        <w:jc w:val="both"/>
      </w:pPr>
      <w:r w:rsidRPr="00F96AAF">
        <w:t>T</w:t>
      </w:r>
      <w:r w:rsidR="009057DD" w:rsidRPr="00F96AAF">
        <w:t>o</w:t>
      </w:r>
      <w:r w:rsidRPr="00F96AAF">
        <w:t xml:space="preserve"> ensure a representative sample</w:t>
      </w:r>
      <w:r w:rsidR="009057DD" w:rsidRPr="00F96AAF">
        <w:t xml:space="preserve"> of projects</w:t>
      </w:r>
      <w:r w:rsidRPr="00F96AAF">
        <w:t>, the following criteria were taken into consideration:</w:t>
      </w:r>
    </w:p>
    <w:p w14:paraId="48D9DC56" w14:textId="3D3E8DD8" w:rsidR="00F6534D" w:rsidRPr="00F96AAF" w:rsidRDefault="00F6534D" w:rsidP="00F6534D">
      <w:pPr>
        <w:pStyle w:val="ListParagraph"/>
        <w:numPr>
          <w:ilvl w:val="0"/>
          <w:numId w:val="7"/>
        </w:numPr>
        <w:jc w:val="both"/>
        <w:rPr>
          <w:i/>
          <w:iCs/>
        </w:rPr>
      </w:pPr>
      <w:r w:rsidRPr="00F96AAF">
        <w:rPr>
          <w:i/>
          <w:iCs/>
        </w:rPr>
        <w:t>Gender</w:t>
      </w:r>
    </w:p>
    <w:p w14:paraId="23D47E33" w14:textId="5EEC4096" w:rsidR="00F6534D" w:rsidRPr="00F96AAF" w:rsidRDefault="00F6534D" w:rsidP="00F6534D">
      <w:pPr>
        <w:pStyle w:val="ListParagraph"/>
        <w:numPr>
          <w:ilvl w:val="0"/>
          <w:numId w:val="7"/>
        </w:numPr>
        <w:jc w:val="both"/>
      </w:pPr>
      <w:r w:rsidRPr="00F96AAF">
        <w:rPr>
          <w:i/>
          <w:iCs/>
        </w:rPr>
        <w:t>Scientific domain</w:t>
      </w:r>
    </w:p>
    <w:p w14:paraId="2A5C9E12" w14:textId="77777777" w:rsidR="00F53A25" w:rsidRPr="00F96AAF" w:rsidRDefault="00F53A25" w:rsidP="00F53A25">
      <w:pPr>
        <w:pStyle w:val="ListParagraph"/>
        <w:numPr>
          <w:ilvl w:val="0"/>
          <w:numId w:val="7"/>
        </w:numPr>
        <w:jc w:val="both"/>
        <w:rPr>
          <w:i/>
          <w:iCs/>
        </w:rPr>
      </w:pPr>
      <w:r w:rsidRPr="00F96AAF">
        <w:rPr>
          <w:i/>
          <w:iCs/>
        </w:rPr>
        <w:t>Institution Type</w:t>
      </w:r>
    </w:p>
    <w:p w14:paraId="23527050" w14:textId="7B94F94A" w:rsidR="00F53A25" w:rsidRPr="00F96AAF" w:rsidRDefault="00F53A25" w:rsidP="00F53A25">
      <w:pPr>
        <w:pStyle w:val="ListParagraph"/>
        <w:numPr>
          <w:ilvl w:val="0"/>
          <w:numId w:val="7"/>
        </w:numPr>
        <w:jc w:val="both"/>
      </w:pPr>
      <w:r w:rsidRPr="00F96AAF">
        <w:rPr>
          <w:i/>
          <w:iCs/>
        </w:rPr>
        <w:t>Funding instrument</w:t>
      </w:r>
      <w:r w:rsidRPr="00F96AAF">
        <w:rPr>
          <w:rStyle w:val="FootnoteReference"/>
          <w:i/>
          <w:iCs/>
        </w:rPr>
        <w:footnoteReference w:id="1"/>
      </w:r>
    </w:p>
    <w:p w14:paraId="6975F4F8" w14:textId="6D3FE066" w:rsidR="00F6534D" w:rsidRPr="00F96AAF" w:rsidRDefault="00537210" w:rsidP="00F6534D">
      <w:pPr>
        <w:pStyle w:val="ListParagraph"/>
        <w:numPr>
          <w:ilvl w:val="0"/>
          <w:numId w:val="7"/>
        </w:numPr>
        <w:jc w:val="both"/>
      </w:pPr>
      <w:r w:rsidRPr="00F96AAF">
        <w:rPr>
          <w:i/>
          <w:iCs/>
        </w:rPr>
        <w:t>Y</w:t>
      </w:r>
      <w:r w:rsidR="00F6534D" w:rsidRPr="00F96AAF">
        <w:rPr>
          <w:i/>
          <w:iCs/>
        </w:rPr>
        <w:t>ear</w:t>
      </w:r>
      <w:r w:rsidRPr="00F96AAF">
        <w:rPr>
          <w:i/>
          <w:iCs/>
        </w:rPr>
        <w:t xml:space="preserve"> of completion</w:t>
      </w:r>
    </w:p>
    <w:p w14:paraId="05E38BED" w14:textId="77777777" w:rsidR="000D3436" w:rsidRPr="00F96AAF" w:rsidRDefault="000D3436" w:rsidP="00976ECE">
      <w:pPr>
        <w:jc w:val="both"/>
      </w:pPr>
    </w:p>
    <w:p w14:paraId="469C29BD" w14:textId="594B4BE5" w:rsidR="00282E5A" w:rsidRPr="00F96AAF" w:rsidRDefault="009057DD" w:rsidP="00D87497">
      <w:pPr>
        <w:jc w:val="both"/>
      </w:pPr>
      <w:r w:rsidRPr="00F96AAF">
        <w:t xml:space="preserve">The last item, </w:t>
      </w:r>
      <w:proofErr w:type="spellStart"/>
      <w:r w:rsidRPr="00F96AAF">
        <w:t>i</w:t>
      </w:r>
      <w:proofErr w:type="spellEnd"/>
      <w:r w:rsidRPr="00F96AAF">
        <w:t xml:space="preserve">. e. the </w:t>
      </w:r>
      <w:r w:rsidRPr="00F96AAF">
        <w:rPr>
          <w:i/>
          <w:iCs/>
        </w:rPr>
        <w:t>year of completion</w:t>
      </w:r>
      <w:r w:rsidRPr="00F96AAF">
        <w:t>, was not a sampling criterion in the strict sense; its main purpose was to increase the number of insights to be gained from the survey participants. The specific time frame</w:t>
      </w:r>
      <w:ins w:id="5" w:author="xyz" w:date="2022-04-08T12:22:00Z">
        <w:r w:rsidR="00C154A1">
          <w:t xml:space="preserve"> of the scrutinised SNSF funded projects</w:t>
        </w:r>
      </w:ins>
      <w:r w:rsidR="00F53A25" w:rsidRPr="00F96AAF">
        <w:t xml:space="preserve"> (2015 to 2019)</w:t>
      </w:r>
      <w:r w:rsidRPr="00F96AAF">
        <w:t xml:space="preserve"> was jointly determined by the SNSF and the study team, based on the assumption that </w:t>
      </w:r>
      <w:r w:rsidR="0069508E" w:rsidRPr="00F96AAF">
        <w:t>the sampled</w:t>
      </w:r>
      <w:r w:rsidRPr="00F96AAF">
        <w:t xml:space="preserve"> </w:t>
      </w:r>
      <w:r w:rsidR="000D4722" w:rsidRPr="00F96AAF">
        <w:t>project</w:t>
      </w:r>
      <w:r w:rsidR="0069508E" w:rsidRPr="00F96AAF">
        <w:t>s</w:t>
      </w:r>
      <w:r w:rsidR="000D4722" w:rsidRPr="00F96AAF">
        <w:t xml:space="preserve"> </w:t>
      </w:r>
      <w:r w:rsidR="0069508E" w:rsidRPr="00F96AAF">
        <w:t>were</w:t>
      </w:r>
      <w:r w:rsidR="000D4722" w:rsidRPr="00F96AAF">
        <w:t xml:space="preserve"> recent enough that the interviewe</w:t>
      </w:r>
      <w:r w:rsidR="0069508E" w:rsidRPr="00F96AAF">
        <w:t xml:space="preserve">es </w:t>
      </w:r>
      <w:r w:rsidR="00EA251D" w:rsidRPr="00F96AAF">
        <w:t xml:space="preserve">would </w:t>
      </w:r>
      <w:r w:rsidR="000D4722" w:rsidRPr="00F96AAF">
        <w:t>remember the specifics</w:t>
      </w:r>
      <w:ins w:id="6" w:author="xyz" w:date="2022-04-08T12:23:00Z">
        <w:r w:rsidR="00C154A1">
          <w:t>,</w:t>
        </w:r>
      </w:ins>
      <w:r w:rsidR="000D4722" w:rsidRPr="00F96AAF">
        <w:t xml:space="preserve"> but long enough </w:t>
      </w:r>
      <w:r w:rsidR="00D91FF6" w:rsidRPr="00F96AAF">
        <w:t xml:space="preserve">in the past </w:t>
      </w:r>
      <w:r w:rsidR="000D4722" w:rsidRPr="00F96AAF">
        <w:t>that</w:t>
      </w:r>
      <w:del w:id="7" w:author="xyz" w:date="2022-04-08T12:23:00Z">
        <w:r w:rsidR="004A18BB" w:rsidRPr="00F96AAF" w:rsidDel="00C154A1">
          <w:delText>,</w:delText>
        </w:r>
      </w:del>
      <w:r w:rsidR="004A18BB" w:rsidRPr="00F96AAF">
        <w:t xml:space="preserve"> </w:t>
      </w:r>
      <w:del w:id="8" w:author="xyz" w:date="2022-04-08T12:23:00Z">
        <w:r w:rsidR="004A18BB" w:rsidRPr="00F96AAF" w:rsidDel="00C154A1">
          <w:delText>presently,</w:delText>
        </w:r>
        <w:r w:rsidR="000D4722" w:rsidRPr="00F96AAF" w:rsidDel="00C154A1">
          <w:delText xml:space="preserve"> </w:delText>
        </w:r>
      </w:del>
      <w:r w:rsidR="000D4722" w:rsidRPr="00F96AAF">
        <w:t>conclusions</w:t>
      </w:r>
      <w:r w:rsidRPr="00F96AAF">
        <w:t xml:space="preserve"> regarding </w:t>
      </w:r>
      <w:r w:rsidR="004A18BB" w:rsidRPr="00F96AAF">
        <w:t xml:space="preserve">potential </w:t>
      </w:r>
      <w:r w:rsidRPr="00F96AAF">
        <w:t xml:space="preserve">(non-academic) </w:t>
      </w:r>
      <w:r w:rsidRPr="00F96AAF">
        <w:rPr>
          <w:i/>
          <w:iCs/>
        </w:rPr>
        <w:t>project outcomes</w:t>
      </w:r>
      <w:r w:rsidR="000D4722" w:rsidRPr="00F96AAF">
        <w:t xml:space="preserve"> </w:t>
      </w:r>
      <w:r w:rsidR="004A18BB" w:rsidRPr="00F96AAF">
        <w:t>can</w:t>
      </w:r>
      <w:r w:rsidR="000D4722" w:rsidRPr="00F96AAF">
        <w:t xml:space="preserve"> be drawn.</w:t>
      </w:r>
    </w:p>
    <w:p w14:paraId="23551888" w14:textId="6FFA1E89" w:rsidR="00F6534D" w:rsidRPr="00F96AAF" w:rsidRDefault="00D87497" w:rsidP="00D87497">
      <w:pPr>
        <w:jc w:val="both"/>
      </w:pPr>
      <w:r w:rsidRPr="00F96AAF">
        <w:t xml:space="preserve">Similarly, it was deemed an acceptable compromise </w:t>
      </w:r>
      <w:r w:rsidR="004A18BB" w:rsidRPr="00F96AAF">
        <w:t>to have</w:t>
      </w:r>
      <w:r w:rsidRPr="00F96AAF">
        <w:t xml:space="preserve"> an over-representation of </w:t>
      </w:r>
      <w:commentRangeStart w:id="9"/>
      <w:proofErr w:type="spellStart"/>
      <w:r w:rsidRPr="00F96AAF">
        <w:rPr>
          <w:i/>
          <w:iCs/>
        </w:rPr>
        <w:t>Sinergia</w:t>
      </w:r>
      <w:proofErr w:type="spellEnd"/>
      <w:r w:rsidRPr="00F96AAF">
        <w:t xml:space="preserve"> </w:t>
      </w:r>
      <w:commentRangeEnd w:id="9"/>
      <w:r w:rsidR="00C154A1">
        <w:rPr>
          <w:rStyle w:val="CommentReference"/>
        </w:rPr>
        <w:commentReference w:id="9"/>
      </w:r>
      <w:r w:rsidRPr="00F96AAF">
        <w:t>projects.</w:t>
      </w:r>
      <w:r w:rsidR="000D4722" w:rsidRPr="00F96AAF">
        <w:t xml:space="preserve"> Projects belonging to this funding instrument tend to have a wider participation in terms of involved stakeholder groups than those belonging to a different </w:t>
      </w:r>
      <w:r w:rsidR="007B098D" w:rsidRPr="00F96AAF">
        <w:t xml:space="preserve">funding </w:t>
      </w:r>
      <w:r w:rsidR="000D4722" w:rsidRPr="00F96AAF">
        <w:t>instrument.</w:t>
      </w:r>
    </w:p>
    <w:p w14:paraId="633F0AFD" w14:textId="77777777" w:rsidR="000D4722" w:rsidRPr="00F96AAF" w:rsidRDefault="000D4722" w:rsidP="00D87497">
      <w:pPr>
        <w:jc w:val="both"/>
      </w:pPr>
    </w:p>
    <w:p w14:paraId="01457283" w14:textId="34092017" w:rsidR="00282E5A" w:rsidRPr="00F96AAF" w:rsidDel="00C154A1" w:rsidRDefault="00976ECE" w:rsidP="00976ECE">
      <w:pPr>
        <w:jc w:val="both"/>
        <w:rPr>
          <w:del w:id="10" w:author="xyz" w:date="2022-04-08T12:24:00Z"/>
        </w:rPr>
      </w:pPr>
      <w:r w:rsidRPr="00F96AAF">
        <w:t>The response rate amounted to 36</w:t>
      </w:r>
      <w:r w:rsidR="0048287F" w:rsidRPr="00F96AAF">
        <w:t> </w:t>
      </w:r>
      <w:r w:rsidRPr="00F96AAF">
        <w:t>%</w:t>
      </w:r>
      <w:r w:rsidR="00282E5A" w:rsidRPr="00F96AAF">
        <w:t xml:space="preserve">. The gender-related shares and the shares related to the </w:t>
      </w:r>
      <w:r w:rsidR="00F36434" w:rsidRPr="00F96AAF">
        <w:t>scientific domains</w:t>
      </w:r>
      <w:r w:rsidR="00282E5A" w:rsidRPr="00F96AAF">
        <w:t xml:space="preserve"> found in the sample are reflected </w:t>
      </w:r>
      <w:del w:id="11" w:author="xyz" w:date="2022-04-08T12:24:00Z">
        <w:r w:rsidR="00282E5A" w:rsidRPr="00F96AAF" w:rsidDel="00C154A1">
          <w:delText xml:space="preserve">in the </w:delText>
        </w:r>
      </w:del>
      <w:ins w:id="12" w:author="xyz" w:date="2022-04-08T12:24:00Z">
        <w:r w:rsidR="00C154A1">
          <w:t xml:space="preserve">among the </w:t>
        </w:r>
      </w:ins>
      <w:r w:rsidR="00282E5A" w:rsidRPr="00F96AAF">
        <w:t>survey respondents</w:t>
      </w:r>
      <w:r w:rsidR="000D3436" w:rsidRPr="00F96AAF">
        <w:t xml:space="preserve">. To be more specific, the share of female researchers </w:t>
      </w:r>
      <w:r w:rsidR="00282E5A" w:rsidRPr="00F96AAF">
        <w:t>is</w:t>
      </w:r>
      <w:r w:rsidR="000D3436" w:rsidRPr="00F96AAF">
        <w:t xml:space="preserve"> 21 % in case of the sample and 23 % in case of the survey respondents (</w:t>
      </w:r>
      <w:del w:id="13" w:author="xyz" w:date="2022-04-08T12:24:00Z">
        <w:r w:rsidR="000D3436" w:rsidRPr="00F96AAF" w:rsidDel="00C154A1">
          <w:delText>cf.</w:delText>
        </w:r>
      </w:del>
      <w:ins w:id="14" w:author="xyz" w:date="2022-04-08T12:24:00Z">
        <w:r w:rsidR="00C154A1">
          <w:t>see</w:t>
        </w:r>
      </w:ins>
      <w:r w:rsidR="000D3436" w:rsidRPr="00F96AAF">
        <w:t xml:space="preserve"> </w:t>
      </w:r>
      <w:r w:rsidR="005B7FF7" w:rsidRPr="00F96AAF">
        <w:fldChar w:fldCharType="begin"/>
      </w:r>
      <w:r w:rsidR="005B7FF7" w:rsidRPr="00F96AAF">
        <w:instrText xml:space="preserve"> REF _Ref97855061 \h  \* MERGEFORMAT </w:instrText>
      </w:r>
      <w:r w:rsidR="005B7FF7" w:rsidRPr="00F96AAF">
        <w:fldChar w:fldCharType="separate"/>
      </w:r>
      <w:r w:rsidR="00AA780D" w:rsidRPr="00F96AAF">
        <w:t xml:space="preserve">Table </w:t>
      </w:r>
      <w:r w:rsidR="00AA780D">
        <w:rPr>
          <w:noProof/>
        </w:rPr>
        <w:t>1</w:t>
      </w:r>
      <w:r w:rsidR="005B7FF7" w:rsidRPr="00F96AAF">
        <w:fldChar w:fldCharType="end"/>
      </w:r>
      <w:r w:rsidR="000D3436" w:rsidRPr="00F96AAF">
        <w:t>).</w:t>
      </w:r>
      <w:ins w:id="15" w:author="xyz" w:date="2022-04-08T12:24:00Z">
        <w:r w:rsidR="00C154A1">
          <w:t xml:space="preserve"> </w:t>
        </w:r>
      </w:ins>
    </w:p>
    <w:p w14:paraId="1CFCFCC0" w14:textId="172FE4BF" w:rsidR="00976ECE" w:rsidRPr="00F96AAF" w:rsidRDefault="000D3436" w:rsidP="00976ECE">
      <w:pPr>
        <w:jc w:val="both"/>
      </w:pPr>
      <w:r w:rsidRPr="00F96AAF">
        <w:t>The share of scientific domains varie</w:t>
      </w:r>
      <w:r w:rsidR="00282E5A" w:rsidRPr="00F96AAF">
        <w:t>s</w:t>
      </w:r>
      <w:r w:rsidRPr="00F96AAF">
        <w:t xml:space="preserve"> </w:t>
      </w:r>
      <w:r w:rsidR="00F6534D" w:rsidRPr="00F96AAF">
        <w:t xml:space="preserve">to a minor degree, </w:t>
      </w:r>
      <w:proofErr w:type="spellStart"/>
      <w:r w:rsidR="00F6534D" w:rsidRPr="00F96AAF">
        <w:t>i</w:t>
      </w:r>
      <w:proofErr w:type="spellEnd"/>
      <w:r w:rsidR="00F6534D" w:rsidRPr="00F96AAF">
        <w:t>. e.</w:t>
      </w:r>
      <w:r w:rsidRPr="00F96AAF">
        <w:t xml:space="preserve"> between 2-5 %, when comparing the sample and survey respondents</w:t>
      </w:r>
      <w:r w:rsidR="00F6534D" w:rsidRPr="00F96AAF">
        <w:t xml:space="preserve"> (</w:t>
      </w:r>
      <w:del w:id="16" w:author="xyz" w:date="2022-04-08T12:24:00Z">
        <w:r w:rsidR="00F6534D" w:rsidRPr="00F96AAF" w:rsidDel="00C154A1">
          <w:delText>cf.</w:delText>
        </w:r>
      </w:del>
      <w:ins w:id="17" w:author="xyz" w:date="2022-04-08T12:24:00Z">
        <w:r w:rsidR="00C154A1">
          <w:t>see</w:t>
        </w:r>
      </w:ins>
      <w:r w:rsidR="00F6534D" w:rsidRPr="00F96AAF">
        <w:t xml:space="preserve"> </w:t>
      </w:r>
      <w:r w:rsidR="00F6534D" w:rsidRPr="00F96AAF">
        <w:fldChar w:fldCharType="begin"/>
      </w:r>
      <w:r w:rsidR="00F6534D" w:rsidRPr="00F96AAF">
        <w:instrText xml:space="preserve"> REF _Ref97855104 \h </w:instrText>
      </w:r>
      <w:r w:rsidR="00F6534D" w:rsidRPr="00F96AAF">
        <w:fldChar w:fldCharType="separate"/>
      </w:r>
      <w:r w:rsidR="00AA780D" w:rsidRPr="00F96AAF">
        <w:t xml:space="preserve">Table </w:t>
      </w:r>
      <w:r w:rsidR="00AA780D">
        <w:rPr>
          <w:noProof/>
        </w:rPr>
        <w:t>2</w:t>
      </w:r>
      <w:r w:rsidR="00F6534D" w:rsidRPr="00F96AAF">
        <w:fldChar w:fldCharType="end"/>
      </w:r>
      <w:r w:rsidR="00F6534D" w:rsidRPr="00F96AAF">
        <w:t>). This means that</w:t>
      </w:r>
      <w:ins w:id="18" w:author="xyz" w:date="2022-04-08T12:25:00Z">
        <w:r w:rsidR="00C154A1">
          <w:t xml:space="preserve"> the scientific domain</w:t>
        </w:r>
      </w:ins>
      <w:r w:rsidR="00F6534D" w:rsidRPr="00F96AAF">
        <w:t xml:space="preserve"> </w:t>
      </w:r>
      <w:r w:rsidR="00F6534D" w:rsidRPr="00F96AAF">
        <w:rPr>
          <w:i/>
          <w:iCs/>
        </w:rPr>
        <w:t xml:space="preserve">Biology and Medicine </w:t>
      </w:r>
      <w:r w:rsidR="00F6534D" w:rsidRPr="00F96AAF">
        <w:t>was marginally underrepresented while the other two domains were slightly overrepresented</w:t>
      </w:r>
      <w:r w:rsidR="00F36434" w:rsidRPr="00F96AAF">
        <w:t>.</w:t>
      </w:r>
    </w:p>
    <w:p w14:paraId="59AD15F2" w14:textId="602FC1E6" w:rsidR="0048287F" w:rsidRPr="00F96AAF" w:rsidRDefault="0048287F" w:rsidP="00976ECE">
      <w:pPr>
        <w:jc w:val="both"/>
      </w:pPr>
    </w:p>
    <w:p w14:paraId="0A606BC8" w14:textId="1D37D3F0" w:rsidR="00CB1B26" w:rsidRPr="00F96AAF" w:rsidRDefault="00CB1B26" w:rsidP="00CB1B26">
      <w:pPr>
        <w:pStyle w:val="Caption"/>
        <w:keepNext/>
      </w:pPr>
      <w:bookmarkStart w:id="19" w:name="_Ref97855061"/>
      <w:r w:rsidRPr="00F96AAF">
        <w:lastRenderedPageBreak/>
        <w:t xml:space="preserve">Table </w:t>
      </w:r>
      <w:r w:rsidRPr="00F96AAF">
        <w:fldChar w:fldCharType="begin"/>
      </w:r>
      <w:r w:rsidRPr="00F96AAF">
        <w:instrText xml:space="preserve"> SEQ Table \* ARABIC </w:instrText>
      </w:r>
      <w:r w:rsidRPr="00F96AAF">
        <w:fldChar w:fldCharType="separate"/>
      </w:r>
      <w:r w:rsidR="00706803">
        <w:rPr>
          <w:noProof/>
        </w:rPr>
        <w:t>1</w:t>
      </w:r>
      <w:r w:rsidRPr="00F96AAF">
        <w:fldChar w:fldCharType="end"/>
      </w:r>
      <w:bookmarkEnd w:id="19"/>
      <w:r w:rsidRPr="00F96AAF">
        <w:t>: Comparison of the sample and survey respondents</w:t>
      </w:r>
      <w:r w:rsidRPr="00F96AAF">
        <w:rPr>
          <w:noProof/>
        </w:rPr>
        <w:t xml:space="preserve"> in terms of gender</w:t>
      </w:r>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F96AAF"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F96AAF" w:rsidRDefault="00350493" w:rsidP="00F53A25">
            <w:pPr>
              <w:keepNext/>
              <w:keepLines/>
              <w:rPr>
                <w:color w:val="auto"/>
              </w:rPr>
            </w:pPr>
            <w:r w:rsidRPr="00F96AAF">
              <w:rPr>
                <w:color w:val="auto"/>
              </w:rPr>
              <w:t>Gender</w:t>
            </w:r>
          </w:p>
        </w:tc>
        <w:tc>
          <w:tcPr>
            <w:tcW w:w="1134" w:type="dxa"/>
            <w:vAlign w:val="bottom"/>
          </w:tcPr>
          <w:p w14:paraId="7256AEC0" w14:textId="77777777" w:rsidR="0048287F" w:rsidRPr="00F96AAF"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F96AAF">
              <w:rPr>
                <w:color w:val="auto"/>
              </w:rPr>
              <w:t>Sample</w:t>
            </w:r>
          </w:p>
          <w:p w14:paraId="243AA39D" w14:textId="241D6A4C" w:rsidR="00787E16" w:rsidRPr="00F96AAF"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F96AAF">
              <w:rPr>
                <w:color w:val="auto"/>
                <w:sz w:val="20"/>
                <w:szCs w:val="20"/>
              </w:rPr>
              <w:t>(n = 1002)</w:t>
            </w:r>
          </w:p>
        </w:tc>
        <w:tc>
          <w:tcPr>
            <w:tcW w:w="1134" w:type="dxa"/>
            <w:vAlign w:val="bottom"/>
          </w:tcPr>
          <w:p w14:paraId="33783731" w14:textId="3F6EF977" w:rsidR="00787E16" w:rsidRPr="00F96AAF"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F96AAF">
              <w:rPr>
                <w:color w:val="auto"/>
              </w:rPr>
              <w:t>Respon</w:t>
            </w:r>
            <w:r w:rsidR="00350493" w:rsidRPr="00F96AAF">
              <w:rPr>
                <w:color w:val="auto"/>
              </w:rPr>
              <w:softHyphen/>
            </w:r>
            <w:r w:rsidRPr="00F96AAF">
              <w:rPr>
                <w:color w:val="auto"/>
              </w:rPr>
              <w:t>d</w:t>
            </w:r>
            <w:r w:rsidR="00787E16" w:rsidRPr="00F96AAF">
              <w:rPr>
                <w:color w:val="auto"/>
              </w:rPr>
              <w:t>ents</w:t>
            </w:r>
          </w:p>
          <w:p w14:paraId="78A37BEC" w14:textId="25EA16C3" w:rsidR="0048287F" w:rsidRPr="00F96AAF"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F96AAF">
              <w:rPr>
                <w:color w:val="auto"/>
                <w:sz w:val="20"/>
                <w:szCs w:val="20"/>
              </w:rPr>
              <w:t>(n = 361)</w:t>
            </w:r>
          </w:p>
        </w:tc>
        <w:tc>
          <w:tcPr>
            <w:tcW w:w="5306" w:type="dxa"/>
            <w:vAlign w:val="bottom"/>
          </w:tcPr>
          <w:p w14:paraId="75C9115E" w14:textId="57ABEDFB" w:rsidR="0048287F" w:rsidRPr="00F96AAF"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F96AAF">
              <w:rPr>
                <w:color w:val="auto"/>
              </w:rPr>
              <w:t>Visualisation</w:t>
            </w:r>
          </w:p>
        </w:tc>
      </w:tr>
      <w:tr w:rsidR="005A7FF5" w:rsidRPr="00F96AAF"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F96AAF" w:rsidRDefault="0048287F" w:rsidP="005A7FF5">
            <w:pPr>
              <w:rPr>
                <w:i/>
                <w:iCs/>
              </w:rPr>
            </w:pPr>
            <w:r w:rsidRPr="00F96AAF">
              <w:rPr>
                <w:i/>
                <w:iCs/>
              </w:rPr>
              <w:t>Female</w:t>
            </w:r>
          </w:p>
        </w:tc>
        <w:tc>
          <w:tcPr>
            <w:tcW w:w="1134" w:type="dxa"/>
            <w:vAlign w:val="center"/>
          </w:tcPr>
          <w:p w14:paraId="227ABD6D" w14:textId="7D01EF29" w:rsidR="0048287F" w:rsidRPr="00F96AAF"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F96AAF">
              <w:t>21 %</w:t>
            </w:r>
          </w:p>
        </w:tc>
        <w:tc>
          <w:tcPr>
            <w:tcW w:w="1134" w:type="dxa"/>
            <w:vAlign w:val="center"/>
          </w:tcPr>
          <w:p w14:paraId="59C1C57B" w14:textId="647EA17B" w:rsidR="0048287F" w:rsidRPr="00F96AAF"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F96AAF">
              <w:t>23 %</w:t>
            </w:r>
          </w:p>
        </w:tc>
        <w:tc>
          <w:tcPr>
            <w:tcW w:w="5306" w:type="dxa"/>
            <w:vMerge w:val="restart"/>
          </w:tcPr>
          <w:p w14:paraId="79C1D313" w14:textId="5672EA6C" w:rsidR="0048287F" w:rsidRPr="00F96AAF"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F96AAF">
              <w:rPr>
                <w:noProof/>
                <w:lang w:val="de-AT"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1102" cy="1198152"/>
                          </a:xfrm>
                          <a:prstGeom prst="rect">
                            <a:avLst/>
                          </a:prstGeom>
                        </pic:spPr>
                      </pic:pic>
                    </a:graphicData>
                  </a:graphic>
                </wp:inline>
              </w:drawing>
            </w:r>
          </w:p>
        </w:tc>
      </w:tr>
      <w:tr w:rsidR="00350493" w:rsidRPr="00F96AAF"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F96AAF" w:rsidRDefault="0048287F" w:rsidP="005A7FF5">
            <w:pPr>
              <w:rPr>
                <w:i/>
                <w:iCs/>
              </w:rPr>
            </w:pPr>
            <w:r w:rsidRPr="00F96AAF">
              <w:rPr>
                <w:i/>
                <w:iCs/>
              </w:rPr>
              <w:t>Male</w:t>
            </w:r>
          </w:p>
        </w:tc>
        <w:tc>
          <w:tcPr>
            <w:tcW w:w="1134" w:type="dxa"/>
            <w:vAlign w:val="center"/>
          </w:tcPr>
          <w:p w14:paraId="25CA711C" w14:textId="7F0DEC53" w:rsidR="0048287F" w:rsidRPr="00F96AAF"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F96AAF">
              <w:t>79 %</w:t>
            </w:r>
          </w:p>
        </w:tc>
        <w:tc>
          <w:tcPr>
            <w:tcW w:w="1134" w:type="dxa"/>
            <w:vAlign w:val="center"/>
          </w:tcPr>
          <w:p w14:paraId="6261FF75" w14:textId="42293A04" w:rsidR="0048287F" w:rsidRPr="00F96AAF"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F96AAF">
              <w:t>77 %</w:t>
            </w:r>
          </w:p>
        </w:tc>
        <w:tc>
          <w:tcPr>
            <w:tcW w:w="5306" w:type="dxa"/>
            <w:vMerge/>
          </w:tcPr>
          <w:p w14:paraId="649225DC" w14:textId="77777777" w:rsidR="0048287F" w:rsidRPr="00F96AAF"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F96AAF" w:rsidRDefault="00350493"/>
    <w:p w14:paraId="04ED946D" w14:textId="77777777" w:rsidR="00CB1B26" w:rsidRPr="00F96AAF" w:rsidRDefault="00CB1B26"/>
    <w:p w14:paraId="5DABD9BB" w14:textId="256D5903" w:rsidR="00CB1B26" w:rsidRPr="00F96AAF" w:rsidRDefault="00CB1B26" w:rsidP="00CB1B26">
      <w:pPr>
        <w:pStyle w:val="Caption"/>
        <w:keepNext/>
      </w:pPr>
      <w:bookmarkStart w:id="20" w:name="_Ref97855104"/>
      <w:bookmarkStart w:id="21" w:name="_Ref97855111"/>
      <w:r w:rsidRPr="00F96AAF">
        <w:t xml:space="preserve">Table </w:t>
      </w:r>
      <w:r w:rsidRPr="00F96AAF">
        <w:fldChar w:fldCharType="begin"/>
      </w:r>
      <w:r w:rsidRPr="00F96AAF">
        <w:instrText xml:space="preserve"> SEQ Table \* ARABIC </w:instrText>
      </w:r>
      <w:r w:rsidRPr="00F96AAF">
        <w:fldChar w:fldCharType="separate"/>
      </w:r>
      <w:r w:rsidR="00706803">
        <w:rPr>
          <w:noProof/>
        </w:rPr>
        <w:t>2</w:t>
      </w:r>
      <w:r w:rsidRPr="00F96AAF">
        <w:fldChar w:fldCharType="end"/>
      </w:r>
      <w:bookmarkEnd w:id="20"/>
      <w:r w:rsidRPr="00F96AAF">
        <w:t>: Comparison of the sample and survey respondents in terms of scientific domains</w:t>
      </w:r>
      <w:bookmarkEnd w:id="21"/>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F96AAF"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F96AAF" w:rsidRDefault="00350493" w:rsidP="009057DD">
            <w:pPr>
              <w:keepNext/>
              <w:keepLines/>
            </w:pPr>
            <w:r w:rsidRPr="00F96AAF">
              <w:t>Scientific Domain</w:t>
            </w:r>
          </w:p>
        </w:tc>
        <w:tc>
          <w:tcPr>
            <w:tcW w:w="1148" w:type="dxa"/>
            <w:gridSpan w:val="2"/>
            <w:vAlign w:val="bottom"/>
          </w:tcPr>
          <w:p w14:paraId="62F431B6" w14:textId="77777777"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F96AAF">
              <w:t>Sample</w:t>
            </w:r>
          </w:p>
          <w:p w14:paraId="340F8D72" w14:textId="4D240F6C"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F96AAF">
              <w:rPr>
                <w:sz w:val="20"/>
                <w:szCs w:val="20"/>
              </w:rPr>
              <w:t>(n = 1002)</w:t>
            </w:r>
          </w:p>
        </w:tc>
        <w:tc>
          <w:tcPr>
            <w:tcW w:w="1148" w:type="dxa"/>
            <w:gridSpan w:val="3"/>
            <w:vAlign w:val="bottom"/>
          </w:tcPr>
          <w:p w14:paraId="7B70892F" w14:textId="77777777"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F96AAF">
              <w:t>Respon</w:t>
            </w:r>
            <w:r w:rsidRPr="00F96AAF">
              <w:softHyphen/>
              <w:t>dents</w:t>
            </w:r>
          </w:p>
          <w:p w14:paraId="53B21FB6" w14:textId="274BBFF2"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F96AAF">
              <w:rPr>
                <w:sz w:val="20"/>
                <w:szCs w:val="20"/>
              </w:rPr>
              <w:t>(n = 361)</w:t>
            </w:r>
          </w:p>
        </w:tc>
        <w:tc>
          <w:tcPr>
            <w:tcW w:w="5298" w:type="dxa"/>
            <w:vAlign w:val="bottom"/>
          </w:tcPr>
          <w:p w14:paraId="1C0DAC11" w14:textId="200F61BC" w:rsidR="00350493" w:rsidRPr="00F96AAF"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F96AAF">
              <w:t>Visualisation</w:t>
            </w:r>
          </w:p>
        </w:tc>
      </w:tr>
      <w:tr w:rsidR="00350493" w:rsidRPr="00F96AAF"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F96AAF" w:rsidRDefault="00350493" w:rsidP="005A7FF5">
            <w:pPr>
              <w:rPr>
                <w:i/>
                <w:iCs/>
              </w:rPr>
            </w:pPr>
            <w:r w:rsidRPr="00F96AAF">
              <w:rPr>
                <w:i/>
                <w:iCs/>
              </w:rPr>
              <w:t>Biology and Medicine</w:t>
            </w:r>
          </w:p>
        </w:tc>
        <w:tc>
          <w:tcPr>
            <w:tcW w:w="1134" w:type="dxa"/>
            <w:gridSpan w:val="2"/>
            <w:vAlign w:val="center"/>
          </w:tcPr>
          <w:p w14:paraId="30CAAE07" w14:textId="100B1D73"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35 %</w:t>
            </w:r>
          </w:p>
        </w:tc>
        <w:tc>
          <w:tcPr>
            <w:tcW w:w="1134" w:type="dxa"/>
            <w:vAlign w:val="center"/>
          </w:tcPr>
          <w:p w14:paraId="6A8319AF" w14:textId="2E524494"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30 %</w:t>
            </w:r>
          </w:p>
        </w:tc>
        <w:tc>
          <w:tcPr>
            <w:tcW w:w="5306" w:type="dxa"/>
            <w:gridSpan w:val="2"/>
            <w:vMerge w:val="restart"/>
          </w:tcPr>
          <w:p w14:paraId="427D31EE" w14:textId="6A06E61D" w:rsidR="00350493" w:rsidRPr="00F96AAF"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F96AAF">
              <w:rPr>
                <w:noProof/>
                <w:lang w:val="de-AT"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6758" cy="2231307"/>
                          </a:xfrm>
                          <a:prstGeom prst="rect">
                            <a:avLst/>
                          </a:prstGeom>
                        </pic:spPr>
                      </pic:pic>
                    </a:graphicData>
                  </a:graphic>
                </wp:inline>
              </w:drawing>
            </w:r>
          </w:p>
        </w:tc>
      </w:tr>
      <w:tr w:rsidR="00350493" w:rsidRPr="00F96AAF"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F96AAF" w:rsidRDefault="00350493" w:rsidP="005A7FF5">
            <w:pPr>
              <w:rPr>
                <w:i/>
                <w:iCs/>
              </w:rPr>
            </w:pPr>
            <w:r w:rsidRPr="00F96AAF">
              <w:rPr>
                <w:i/>
                <w:iCs/>
              </w:rPr>
              <w:t>Humanities and Social Sciences</w:t>
            </w:r>
          </w:p>
        </w:tc>
        <w:tc>
          <w:tcPr>
            <w:tcW w:w="1134" w:type="dxa"/>
            <w:gridSpan w:val="2"/>
            <w:vAlign w:val="center"/>
          </w:tcPr>
          <w:p w14:paraId="3EBF8707" w14:textId="0A82C4E5" w:rsidR="00350493" w:rsidRPr="00F96AAF"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F96AAF">
              <w:t>32 %</w:t>
            </w:r>
          </w:p>
        </w:tc>
        <w:tc>
          <w:tcPr>
            <w:tcW w:w="1134" w:type="dxa"/>
            <w:vAlign w:val="center"/>
          </w:tcPr>
          <w:p w14:paraId="54ABF9B3" w14:textId="4C94612C" w:rsidR="00350493" w:rsidRPr="00F96AAF"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F96AAF">
              <w:t>35 %</w:t>
            </w:r>
          </w:p>
        </w:tc>
        <w:tc>
          <w:tcPr>
            <w:tcW w:w="5306" w:type="dxa"/>
            <w:gridSpan w:val="2"/>
            <w:vMerge/>
          </w:tcPr>
          <w:p w14:paraId="64971FEB" w14:textId="77777777" w:rsidR="00350493" w:rsidRPr="00F96AAF"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F96AAF"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F96AAF" w:rsidRDefault="00350493" w:rsidP="005A7FF5">
            <w:pPr>
              <w:rPr>
                <w:i/>
                <w:iCs/>
              </w:rPr>
            </w:pPr>
            <w:r w:rsidRPr="00F96AAF">
              <w:rPr>
                <w:i/>
                <w:iCs/>
              </w:rPr>
              <w:t>Math., Nature, and Engineering Sciences</w:t>
            </w:r>
          </w:p>
        </w:tc>
        <w:tc>
          <w:tcPr>
            <w:tcW w:w="1134" w:type="dxa"/>
            <w:gridSpan w:val="2"/>
            <w:vAlign w:val="center"/>
          </w:tcPr>
          <w:p w14:paraId="64268405" w14:textId="1F08E676"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33 %</w:t>
            </w:r>
          </w:p>
        </w:tc>
        <w:tc>
          <w:tcPr>
            <w:tcW w:w="1134" w:type="dxa"/>
            <w:vAlign w:val="center"/>
          </w:tcPr>
          <w:p w14:paraId="34A3A2A3" w14:textId="0CE68678"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35 %</w:t>
            </w:r>
          </w:p>
        </w:tc>
        <w:tc>
          <w:tcPr>
            <w:tcW w:w="5306" w:type="dxa"/>
            <w:gridSpan w:val="2"/>
            <w:vMerge/>
          </w:tcPr>
          <w:p w14:paraId="04A3137F" w14:textId="77777777" w:rsidR="00350493" w:rsidRPr="00F96AAF"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232E7E5B" w14:textId="2FABCDC3" w:rsidR="0048287F" w:rsidRPr="00F96AAF" w:rsidRDefault="0048287F" w:rsidP="00976ECE">
      <w:pPr>
        <w:jc w:val="both"/>
      </w:pPr>
    </w:p>
    <w:p w14:paraId="0A403F26" w14:textId="77777777" w:rsidR="00976ECE" w:rsidRPr="00F96AAF" w:rsidRDefault="00976ECE" w:rsidP="00976ECE">
      <w:pPr>
        <w:jc w:val="both"/>
      </w:pPr>
    </w:p>
    <w:p w14:paraId="5DC34CB3" w14:textId="77777777" w:rsidR="00976ECE" w:rsidRPr="00F96AAF" w:rsidRDefault="00976ECE" w:rsidP="00976ECE">
      <w:pPr>
        <w:pStyle w:val="Heading1"/>
      </w:pPr>
      <w:commentRangeStart w:id="22"/>
      <w:r w:rsidRPr="00F96AAF">
        <w:t>Methodology</w:t>
      </w:r>
      <w:commentRangeEnd w:id="22"/>
      <w:r w:rsidR="007A141A">
        <w:rPr>
          <w:rStyle w:val="CommentReference"/>
          <w:rFonts w:asciiTheme="minorHAnsi" w:eastAsiaTheme="minorHAnsi" w:hAnsiTheme="minorHAnsi" w:cstheme="minorBidi"/>
          <w:b w:val="0"/>
        </w:rPr>
        <w:commentReference w:id="22"/>
      </w:r>
    </w:p>
    <w:p w14:paraId="28625C33" w14:textId="0D70E162" w:rsidR="00976ECE" w:rsidRPr="00F96AAF" w:rsidRDefault="00976ECE" w:rsidP="007A141A">
      <w:pPr>
        <w:jc w:val="both"/>
      </w:pPr>
    </w:p>
    <w:p w14:paraId="1ABC2236" w14:textId="27F31739" w:rsidR="00F53A25" w:rsidRPr="00F96AAF" w:rsidRDefault="00976ECE" w:rsidP="00976ECE">
      <w:pPr>
        <w:jc w:val="both"/>
      </w:pPr>
      <w:commentRangeStart w:id="23"/>
      <w:r w:rsidRPr="00F96AAF">
        <w:t xml:space="preserve">The </w:t>
      </w:r>
      <w:r w:rsidR="00F53A25" w:rsidRPr="00F96AAF">
        <w:t xml:space="preserve">main challenge of exploring SI in connection with SNSF-funded research projects lies in the operationalisation of SI concepts found in scientific literature. </w:t>
      </w:r>
      <w:r w:rsidR="00F377DC" w:rsidRPr="00F96AAF">
        <w:t>To meet this challenge, we conducted a</w:t>
      </w:r>
      <w:r w:rsidR="00F53A25" w:rsidRPr="00F96AAF">
        <w:t xml:space="preserve">n </w:t>
      </w:r>
      <w:r w:rsidRPr="00F96AAF">
        <w:t xml:space="preserve">extensive literature research </w:t>
      </w:r>
      <w:r w:rsidR="00F53A25" w:rsidRPr="00F96AAF">
        <w:t xml:space="preserve">to determine the primary variables that contribute to or support SI. Through a series of expert </w:t>
      </w:r>
      <w:r w:rsidR="005B7FF7" w:rsidRPr="00F96AAF">
        <w:t>workshops</w:t>
      </w:r>
      <w:r w:rsidR="00F53A25" w:rsidRPr="00F96AAF">
        <w:t>, th</w:t>
      </w:r>
      <w:r w:rsidR="007B33F7" w:rsidRPr="00F96AAF">
        <w:t>ose</w:t>
      </w:r>
      <w:r w:rsidR="00F53A25" w:rsidRPr="00F96AAF">
        <w:t xml:space="preserve"> variables were then operationalised to make it possible to gauge </w:t>
      </w:r>
      <w:r w:rsidR="007B33F7" w:rsidRPr="00F96AAF">
        <w:t>them</w:t>
      </w:r>
      <w:r w:rsidR="00F53A25" w:rsidRPr="00F96AAF">
        <w:t xml:space="preserve"> through online questionnaire</w:t>
      </w:r>
      <w:r w:rsidR="007B33F7" w:rsidRPr="00F96AAF">
        <w:t>s</w:t>
      </w:r>
      <w:r w:rsidR="00F53A25" w:rsidRPr="00F96AAF">
        <w:t>.</w:t>
      </w:r>
      <w:commentRangeEnd w:id="23"/>
      <w:r w:rsidR="00C154A1">
        <w:rPr>
          <w:rStyle w:val="CommentReference"/>
        </w:rPr>
        <w:commentReference w:id="23"/>
      </w:r>
    </w:p>
    <w:p w14:paraId="71AEECC6" w14:textId="77777777" w:rsidR="00F53A25" w:rsidRPr="00F96AAF" w:rsidRDefault="00F53A25" w:rsidP="00976ECE">
      <w:pPr>
        <w:jc w:val="both"/>
      </w:pPr>
    </w:p>
    <w:p w14:paraId="6077DCF4" w14:textId="12F27782" w:rsidR="00976ECE" w:rsidRPr="00F96AAF" w:rsidRDefault="00976ECE" w:rsidP="00976ECE">
      <w:pPr>
        <w:jc w:val="both"/>
      </w:pPr>
      <w:r w:rsidRPr="00F96AAF">
        <w:t>Th</w:t>
      </w:r>
      <w:r w:rsidR="00464305" w:rsidRPr="00F96AAF">
        <w:t>e</w:t>
      </w:r>
      <w:r w:rsidRPr="00F96AAF">
        <w:t xml:space="preserve"> </w:t>
      </w:r>
      <w:r w:rsidR="00464305" w:rsidRPr="00F96AAF">
        <w:t xml:space="preserve">study’s </w:t>
      </w:r>
      <w:r w:rsidRPr="00F96AAF">
        <w:t xml:space="preserve">overall methodological approach is described in previous chapters. This section focuses on the detailed description of methods applied, assumptions made, and decisions taken </w:t>
      </w:r>
      <w:r w:rsidR="005B7FF7" w:rsidRPr="00F96AAF">
        <w:t>specifically in</w:t>
      </w:r>
      <w:r w:rsidRPr="00F96AAF">
        <w:t xml:space="preserve"> the </w:t>
      </w:r>
      <w:r w:rsidR="005B7FF7" w:rsidRPr="00F96AAF">
        <w:t xml:space="preserve">context of the </w:t>
      </w:r>
      <w:r w:rsidRPr="00F96AAF">
        <w:t>survey data</w:t>
      </w:r>
      <w:r w:rsidR="005B7FF7" w:rsidRPr="00F96AAF">
        <w:t xml:space="preserve"> analysis</w:t>
      </w:r>
      <w:r w:rsidRPr="00F96AAF">
        <w:t>.</w:t>
      </w:r>
    </w:p>
    <w:p w14:paraId="716460F8" w14:textId="77777777" w:rsidR="00976ECE" w:rsidRPr="00F96AAF" w:rsidRDefault="00976ECE" w:rsidP="00976ECE"/>
    <w:p w14:paraId="32E8EC40" w14:textId="66943619" w:rsidR="00976ECE" w:rsidRPr="00F96AAF" w:rsidRDefault="00F53A25" w:rsidP="00976ECE">
      <w:pPr>
        <w:jc w:val="both"/>
      </w:pPr>
      <w:proofErr w:type="gramStart"/>
      <w:r w:rsidRPr="00F96AAF">
        <w:t>The vast majority of</w:t>
      </w:r>
      <w:proofErr w:type="gramEnd"/>
      <w:r w:rsidRPr="00F96AAF">
        <w:t xml:space="preserve"> </w:t>
      </w:r>
      <w:r w:rsidR="00976ECE" w:rsidRPr="00F96AAF">
        <w:t xml:space="preserve">survey questions </w:t>
      </w:r>
      <w:r w:rsidRPr="00F96AAF">
        <w:t>was</w:t>
      </w:r>
      <w:r w:rsidR="00976ECE" w:rsidRPr="00F96AAF">
        <w:t xml:space="preserve"> posed to test specific hypotheses. While some </w:t>
      </w:r>
      <w:r w:rsidRPr="00F96AAF">
        <w:t xml:space="preserve">questions </w:t>
      </w:r>
      <w:r w:rsidR="00976ECE" w:rsidRPr="00F96AAF">
        <w:t xml:space="preserve">served to test whether responses were </w:t>
      </w:r>
      <w:r w:rsidR="00D46FCA" w:rsidRPr="00F96AAF">
        <w:t>s</w:t>
      </w:r>
      <w:r w:rsidR="00976ECE" w:rsidRPr="00F96AAF">
        <w:t xml:space="preserve">ignificantly different between scientific </w:t>
      </w:r>
      <w:r w:rsidR="00976ECE" w:rsidRPr="00F96AAF">
        <w:lastRenderedPageBreak/>
        <w:t>domains</w:t>
      </w:r>
      <w:r w:rsidR="00976ECE" w:rsidRPr="00F96AAF">
        <w:rPr>
          <w:rStyle w:val="FootnoteReference"/>
        </w:rPr>
        <w:footnoteReference w:id="2"/>
      </w:r>
      <w:r w:rsidR="00976ECE" w:rsidRPr="00F96AAF">
        <w:t>, others served to examine relations/correlations between different variables covered by the survey questions.</w:t>
      </w:r>
    </w:p>
    <w:p w14:paraId="2CBC2B4B" w14:textId="77777777" w:rsidR="00976ECE" w:rsidRPr="00F96AAF" w:rsidRDefault="00976ECE" w:rsidP="00976ECE">
      <w:pPr>
        <w:jc w:val="both"/>
      </w:pPr>
    </w:p>
    <w:p w14:paraId="49D5A021" w14:textId="63D6643E" w:rsidR="00976ECE" w:rsidRPr="00F96AAF" w:rsidRDefault="00E550E5" w:rsidP="00976ECE">
      <w:pPr>
        <w:jc w:val="both"/>
        <w:rPr>
          <w:highlight w:val="yellow"/>
        </w:rPr>
      </w:pPr>
      <w:r w:rsidRPr="00F96AAF">
        <w:rPr>
          <w:highlight w:val="yellow"/>
        </w:rPr>
        <w:t>Some of the variables showed too little variation for hypothesis testing (e.</w:t>
      </w:r>
      <w:r w:rsidR="006D42B3" w:rsidRPr="00F96AAF">
        <w:rPr>
          <w:highlight w:val="yellow"/>
        </w:rPr>
        <w:t> </w:t>
      </w:r>
      <w:r w:rsidRPr="00F96AAF">
        <w:rPr>
          <w:highlight w:val="yellow"/>
        </w:rPr>
        <w:t xml:space="preserve">g. </w:t>
      </w:r>
      <w:r w:rsidR="00C52740" w:rsidRPr="00F96AAF">
        <w:rPr>
          <w:highlight w:val="yellow"/>
        </w:rPr>
        <w:t xml:space="preserve">high </w:t>
      </w:r>
      <w:r w:rsidRPr="00F96AAF">
        <w:rPr>
          <w:highlight w:val="yellow"/>
        </w:rPr>
        <w:t>similarity in age groups of the respondents</w:t>
      </w:r>
      <w:r w:rsidR="00730077" w:rsidRPr="00F96AAF">
        <w:rPr>
          <w:highlight w:val="yellow"/>
        </w:rPr>
        <w:t xml:space="preserve"> </w:t>
      </w:r>
      <w:r w:rsidR="00C52740" w:rsidRPr="00F96AAF">
        <w:rPr>
          <w:highlight w:val="yellow"/>
        </w:rPr>
        <w:t>makes the variable ineligible to base hypothesis on</w:t>
      </w:r>
      <w:r w:rsidRPr="00F96AAF">
        <w:rPr>
          <w:highlight w:val="yellow"/>
        </w:rPr>
        <w:t>)</w:t>
      </w:r>
      <w:r w:rsidR="00976ECE" w:rsidRPr="00F96AAF">
        <w:rPr>
          <w:highlight w:val="yellow"/>
        </w:rPr>
        <w:t xml:space="preserve">. </w:t>
      </w:r>
      <w:proofErr w:type="gramStart"/>
      <w:r w:rsidR="00976ECE" w:rsidRPr="00F96AAF">
        <w:rPr>
          <w:highlight w:val="yellow"/>
        </w:rPr>
        <w:t xml:space="preserve">That </w:t>
      </w:r>
      <w:r w:rsidR="00164673" w:rsidRPr="00F96AAF">
        <w:rPr>
          <w:highlight w:val="yellow"/>
        </w:rPr>
        <w:t xml:space="preserve">being </w:t>
      </w:r>
      <w:r w:rsidR="00976ECE" w:rsidRPr="00F96AAF">
        <w:rPr>
          <w:highlight w:val="yellow"/>
        </w:rPr>
        <w:t>said, the</w:t>
      </w:r>
      <w:proofErr w:type="gramEnd"/>
      <w:r w:rsidR="00976ECE" w:rsidRPr="00F96AAF">
        <w:rPr>
          <w:highlight w:val="yellow"/>
        </w:rPr>
        <w:t xml:space="preserve"> vast majority of hypotheses could be tested based on the survey results.</w:t>
      </w:r>
    </w:p>
    <w:p w14:paraId="236D018F" w14:textId="77777777" w:rsidR="00976ECE" w:rsidRPr="00F96AAF" w:rsidRDefault="00976ECE" w:rsidP="00976ECE">
      <w:pPr>
        <w:rPr>
          <w:highlight w:val="yellow"/>
        </w:rPr>
      </w:pPr>
    </w:p>
    <w:p w14:paraId="27E1902F" w14:textId="20C9B03E" w:rsidR="00976ECE" w:rsidRPr="00F96AAF" w:rsidDel="00C154A1" w:rsidRDefault="00976ECE" w:rsidP="00976ECE">
      <w:pPr>
        <w:jc w:val="both"/>
        <w:rPr>
          <w:del w:id="24" w:author="xyz" w:date="2022-04-08T12:30:00Z"/>
          <w:highlight w:val="yellow"/>
        </w:rPr>
      </w:pPr>
      <w:r w:rsidRPr="00F96AAF">
        <w:rPr>
          <w:highlight w:val="yellow"/>
        </w:rPr>
        <w:t xml:space="preserve">Before </w:t>
      </w:r>
      <w:r w:rsidR="00D04536" w:rsidRPr="00F96AAF">
        <w:rPr>
          <w:highlight w:val="yellow"/>
        </w:rPr>
        <w:t>conducting</w:t>
      </w:r>
      <w:r w:rsidRPr="00F96AAF">
        <w:rPr>
          <w:highlight w:val="yellow"/>
        </w:rPr>
        <w:t xml:space="preserve"> statistical tests, the </w:t>
      </w:r>
      <w:del w:id="25" w:author="xyz" w:date="2022-04-08T12:28:00Z">
        <w:r w:rsidRPr="00F96AAF" w:rsidDel="00C154A1">
          <w:rPr>
            <w:highlight w:val="yellow"/>
          </w:rPr>
          <w:delText xml:space="preserve">distributions </w:delText>
        </w:r>
      </w:del>
      <w:ins w:id="26" w:author="xyz" w:date="2022-04-08T12:28:00Z">
        <w:r w:rsidR="00C154A1">
          <w:rPr>
            <w:highlight w:val="yellow"/>
          </w:rPr>
          <w:t>frequencies of the surveyed items</w:t>
        </w:r>
      </w:ins>
      <w:del w:id="27" w:author="xyz" w:date="2022-04-08T12:28:00Z">
        <w:r w:rsidRPr="00F96AAF" w:rsidDel="00C154A1">
          <w:rPr>
            <w:highlight w:val="yellow"/>
          </w:rPr>
          <w:delText>of the survey questions</w:delText>
        </w:r>
      </w:del>
      <w:r w:rsidRPr="00F96AAF">
        <w:rPr>
          <w:highlight w:val="yellow"/>
        </w:rPr>
        <w:t xml:space="preserve"> were considered to decide </w:t>
      </w:r>
      <w:ins w:id="28" w:author="xyz" w:date="2022-04-08T12:28:00Z">
        <w:r w:rsidR="00C154A1">
          <w:rPr>
            <w:highlight w:val="yellow"/>
          </w:rPr>
          <w:t xml:space="preserve">on </w:t>
        </w:r>
      </w:ins>
      <w:r w:rsidRPr="00F96AAF">
        <w:rPr>
          <w:highlight w:val="yellow"/>
        </w:rPr>
        <w:t xml:space="preserve">the appropriate hypothesis testing methods. </w:t>
      </w:r>
      <w:ins w:id="29" w:author="xyz" w:date="2022-04-08T12:29:00Z">
        <w:r w:rsidR="00C154A1">
          <w:rPr>
            <w:highlight w:val="yellow"/>
          </w:rPr>
          <w:t>W</w:t>
        </w:r>
        <w:r w:rsidR="00C154A1" w:rsidRPr="00F96AAF">
          <w:rPr>
            <w:highlight w:val="yellow"/>
          </w:rPr>
          <w:t>e used non-parametric statistical tests</w:t>
        </w:r>
        <w:r w:rsidR="00C154A1">
          <w:rPr>
            <w:highlight w:val="yellow"/>
          </w:rPr>
          <w:t xml:space="preserve">, because the </w:t>
        </w:r>
      </w:ins>
      <w:del w:id="30" w:author="xyz" w:date="2022-04-08T12:29:00Z">
        <w:r w:rsidR="008209B3" w:rsidRPr="00F96AAF" w:rsidDel="00C154A1">
          <w:rPr>
            <w:highlight w:val="yellow"/>
          </w:rPr>
          <w:delText xml:space="preserve">The </w:delText>
        </w:r>
      </w:del>
      <w:r w:rsidR="008209B3" w:rsidRPr="00F96AAF">
        <w:rPr>
          <w:highlight w:val="yellow"/>
        </w:rPr>
        <w:t>responses to the survey items were not normally distributed</w:t>
      </w:r>
      <w:del w:id="31" w:author="xyz" w:date="2022-04-08T12:29:00Z">
        <w:r w:rsidR="008209B3" w:rsidRPr="00F96AAF" w:rsidDel="00C154A1">
          <w:rPr>
            <w:highlight w:val="yellow"/>
          </w:rPr>
          <w:delText>, thus</w:delText>
        </w:r>
      </w:del>
      <w:del w:id="32" w:author="xyz" w:date="2022-04-08T12:28:00Z">
        <w:r w:rsidR="008209B3" w:rsidRPr="00F96AAF" w:rsidDel="00C154A1">
          <w:rPr>
            <w:highlight w:val="yellow"/>
          </w:rPr>
          <w:delText xml:space="preserve"> we</w:delText>
        </w:r>
        <w:r w:rsidR="006016E3" w:rsidRPr="00F96AAF" w:rsidDel="00C154A1">
          <w:rPr>
            <w:highlight w:val="yellow"/>
          </w:rPr>
          <w:delText xml:space="preserve"> used non-parametric statistical tests</w:delText>
        </w:r>
      </w:del>
      <w:r w:rsidR="006016E3" w:rsidRPr="00F96AAF">
        <w:rPr>
          <w:highlight w:val="yellow"/>
        </w:rPr>
        <w:t xml:space="preserve">. </w:t>
      </w:r>
      <w:del w:id="33" w:author="xyz" w:date="2022-04-08T12:29:00Z">
        <w:r w:rsidR="00187FA6" w:rsidRPr="00F96AAF" w:rsidDel="00C154A1">
          <w:rPr>
            <w:highlight w:val="yellow"/>
          </w:rPr>
          <w:delText xml:space="preserve"> We used </w:delText>
        </w:r>
      </w:del>
      <w:r w:rsidR="00187FA6" w:rsidRPr="00F96AAF">
        <w:rPr>
          <w:highlight w:val="yellow"/>
        </w:rPr>
        <w:t xml:space="preserve">Spearman correlations </w:t>
      </w:r>
      <w:ins w:id="34" w:author="xyz" w:date="2022-04-08T12:29:00Z">
        <w:r w:rsidR="00C154A1">
          <w:rPr>
            <w:highlight w:val="yellow"/>
          </w:rPr>
          <w:t xml:space="preserve">were employed </w:t>
        </w:r>
      </w:ins>
      <w:r w:rsidR="00187FA6" w:rsidRPr="00F96AAF">
        <w:rPr>
          <w:highlight w:val="yellow"/>
        </w:rPr>
        <w:t xml:space="preserve">for testing associations between variables </w:t>
      </w:r>
      <w:commentRangeStart w:id="35"/>
      <w:r w:rsidR="00187FA6" w:rsidRPr="00F96AAF">
        <w:rPr>
          <w:highlight w:val="yellow"/>
        </w:rPr>
        <w:t xml:space="preserve">and … </w:t>
      </w:r>
      <w:commentRangeEnd w:id="35"/>
      <w:r w:rsidR="00C154A1">
        <w:rPr>
          <w:rStyle w:val="CommentReference"/>
        </w:rPr>
        <w:commentReference w:id="35"/>
      </w:r>
      <w:r w:rsidR="00187FA6" w:rsidRPr="00F96AAF">
        <w:rPr>
          <w:highlight w:val="yellow"/>
        </w:rPr>
        <w:t>to test for differences between variables.</w:t>
      </w:r>
      <w:ins w:id="36" w:author="xyz" w:date="2022-04-08T12:30:00Z">
        <w:r w:rsidR="00C154A1">
          <w:rPr>
            <w:highlight w:val="yellow"/>
          </w:rPr>
          <w:t xml:space="preserve"> </w:t>
        </w:r>
      </w:ins>
    </w:p>
    <w:p w14:paraId="13652E9F" w14:textId="5AC493FD" w:rsidR="00976ECE" w:rsidRPr="00F96AAF" w:rsidRDefault="00976ECE" w:rsidP="00976ECE">
      <w:pPr>
        <w:jc w:val="both"/>
        <w:rPr>
          <w:highlight w:val="yellow"/>
        </w:rPr>
      </w:pPr>
      <w:r w:rsidRPr="00F96AAF">
        <w:rPr>
          <w:highlight w:val="yellow"/>
        </w:rPr>
        <w:t xml:space="preserve">For the analysis, the hypothesis testing, as well as the visualisation of results, the statistical programming language R was used, as well as </w:t>
      </w:r>
      <w:del w:id="37" w:author="xyz" w:date="2022-04-08T12:30:00Z">
        <w:r w:rsidRPr="00F96AAF" w:rsidDel="00C154A1">
          <w:rPr>
            <w:highlight w:val="yellow"/>
          </w:rPr>
          <w:delText xml:space="preserve">the </w:delText>
        </w:r>
      </w:del>
      <w:r w:rsidRPr="00F96AAF">
        <w:rPr>
          <w:highlight w:val="yellow"/>
        </w:rPr>
        <w:t>occasional Python script</w:t>
      </w:r>
      <w:r w:rsidR="00C52740" w:rsidRPr="00F96AAF">
        <w:rPr>
          <w:highlight w:val="yellow"/>
        </w:rPr>
        <w:t>ing</w:t>
      </w:r>
      <w:r w:rsidRPr="00F96AAF">
        <w:rPr>
          <w:highlight w:val="yellow"/>
        </w:rPr>
        <w:t>.</w:t>
      </w:r>
    </w:p>
    <w:p w14:paraId="2BBA518B" w14:textId="77777777" w:rsidR="00976ECE" w:rsidRPr="00F96AAF" w:rsidRDefault="00976ECE" w:rsidP="00976ECE">
      <w:pPr>
        <w:jc w:val="both"/>
        <w:rPr>
          <w:highlight w:val="yellow"/>
        </w:rPr>
      </w:pPr>
    </w:p>
    <w:p w14:paraId="25D71BC9" w14:textId="03C8D137" w:rsidR="00976ECE" w:rsidRPr="00F96AAF" w:rsidRDefault="00C93BD6" w:rsidP="00976ECE">
      <w:pPr>
        <w:jc w:val="both"/>
        <w:rPr>
          <w:highlight w:val="yellow"/>
        </w:rPr>
      </w:pPr>
      <w:r w:rsidRPr="00F96AAF">
        <w:rPr>
          <w:highlight w:val="yellow"/>
        </w:rPr>
        <w:t>Considering the rich number of the SI aspects, and in relation, to t</w:t>
      </w:r>
      <w:r w:rsidR="00875597" w:rsidRPr="00F96AAF">
        <w:rPr>
          <w:highlight w:val="yellow"/>
        </w:rPr>
        <w:t>he wide scope of the survey questions</w:t>
      </w:r>
      <w:r w:rsidRPr="00F96AAF">
        <w:rPr>
          <w:highlight w:val="yellow"/>
        </w:rPr>
        <w:t xml:space="preserve">, survey results have produced a </w:t>
      </w:r>
      <w:proofErr w:type="gramStart"/>
      <w:r w:rsidRPr="00F96AAF">
        <w:rPr>
          <w:highlight w:val="yellow"/>
        </w:rPr>
        <w:t>fairly large</w:t>
      </w:r>
      <w:proofErr w:type="gramEnd"/>
      <w:r w:rsidRPr="00F96AAF">
        <w:rPr>
          <w:highlight w:val="yellow"/>
        </w:rPr>
        <w:t xml:space="preserve"> dataset with a high number of features. </w:t>
      </w:r>
      <w:r w:rsidR="00976ECE" w:rsidRPr="00F96AAF">
        <w:rPr>
          <w:highlight w:val="yellow"/>
        </w:rPr>
        <w:t xml:space="preserve">For the </w:t>
      </w:r>
      <w:commentRangeStart w:id="38"/>
      <w:r w:rsidR="00976ECE" w:rsidRPr="00F96AAF">
        <w:rPr>
          <w:highlight w:val="yellow"/>
        </w:rPr>
        <w:t>model building</w:t>
      </w:r>
      <w:commentRangeEnd w:id="38"/>
      <w:r w:rsidR="00C154A1">
        <w:rPr>
          <w:rStyle w:val="CommentReference"/>
        </w:rPr>
        <w:commentReference w:id="38"/>
      </w:r>
      <w:r w:rsidR="00976ECE" w:rsidRPr="00F96AAF">
        <w:rPr>
          <w:highlight w:val="yellow"/>
        </w:rPr>
        <w:t xml:space="preserve">, </w:t>
      </w:r>
      <w:r w:rsidRPr="00F96AAF">
        <w:rPr>
          <w:highlight w:val="yellow"/>
        </w:rPr>
        <w:t xml:space="preserve">an </w:t>
      </w:r>
      <w:r w:rsidR="00976ECE" w:rsidRPr="00F96AAF">
        <w:rPr>
          <w:highlight w:val="yellow"/>
        </w:rPr>
        <w:t xml:space="preserve">extensive dimension reduction process comprising </w:t>
      </w:r>
      <w:r w:rsidR="00976ECE" w:rsidRPr="00F96AAF">
        <w:rPr>
          <w:i/>
          <w:iCs/>
          <w:highlight w:val="yellow"/>
        </w:rPr>
        <w:t>Principal Feature Analysis</w:t>
      </w:r>
      <w:r w:rsidR="00976ECE" w:rsidRPr="00F96AAF">
        <w:rPr>
          <w:highlight w:val="yellow"/>
        </w:rPr>
        <w:t xml:space="preserve"> (PFA</w:t>
      </w:r>
      <w:r w:rsidR="00124231" w:rsidRPr="00F96AAF">
        <w:rPr>
          <w:highlight w:val="yellow"/>
        </w:rPr>
        <w:fldChar w:fldCharType="begin"/>
      </w:r>
      <w:r w:rsidR="00B67D26" w:rsidRPr="00F96AAF">
        <w:rPr>
          <w:highlight w:val="yellow"/>
        </w:rPr>
        <w:instrText xml:space="preserve"> ADDIN ZOTERO_ITEM CSL_CITATION {"citationID":"CvnSfgfv","properties":{"formattedCitation":"(Lu et al., 2007)","plainCitation":"(Lu et al., 2007)","noteIndex":0},"citationItems":[{"id":12024,"uris":["http://zotero.org/groups/551660/items/8YAVRUKV"],"uri":["http://zotero.org/groups/551660/items/8YAVRUKV"],"itemData":{"id":12024,"type":"paper-conference","container-title":"Proceedings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rsidR="00124231" w:rsidRPr="00F96AAF">
        <w:rPr>
          <w:highlight w:val="yellow"/>
        </w:rPr>
        <w:fldChar w:fldCharType="separate"/>
      </w:r>
      <w:r w:rsidR="00B67D26" w:rsidRPr="00F96AAF">
        <w:rPr>
          <w:noProof/>
          <w:highlight w:val="yellow"/>
        </w:rPr>
        <w:t>(Lu et al., 2007)</w:t>
      </w:r>
      <w:r w:rsidR="00124231" w:rsidRPr="00F96AAF">
        <w:rPr>
          <w:highlight w:val="yellow"/>
        </w:rPr>
        <w:fldChar w:fldCharType="end"/>
      </w:r>
      <w:r w:rsidR="00976ECE" w:rsidRPr="00F96AAF">
        <w:rPr>
          <w:highlight w:val="yellow"/>
        </w:rPr>
        <w:t>)</w:t>
      </w:r>
      <w:r w:rsidR="001E5497" w:rsidRPr="00F96AAF">
        <w:rPr>
          <w:highlight w:val="yellow"/>
        </w:rPr>
        <w:t xml:space="preserve"> was applied to determine</w:t>
      </w:r>
      <w:r w:rsidR="00B3249F" w:rsidRPr="00F96AAF">
        <w:rPr>
          <w:highlight w:val="yellow"/>
        </w:rPr>
        <w:t xml:space="preserve"> feature importance in order to eliminate</w:t>
      </w:r>
      <w:r w:rsidR="001E5497" w:rsidRPr="00F96AAF">
        <w:rPr>
          <w:highlight w:val="yellow"/>
        </w:rPr>
        <w:t xml:space="preserve"> the least </w:t>
      </w:r>
      <w:r w:rsidR="001E5497" w:rsidRPr="00F96AAF">
        <w:rPr>
          <w:i/>
          <w:iCs/>
          <w:highlight w:val="yellow"/>
        </w:rPr>
        <w:t>important</w:t>
      </w:r>
      <w:r w:rsidR="001E5497" w:rsidRPr="00F96AAF">
        <w:rPr>
          <w:highlight w:val="yellow"/>
        </w:rPr>
        <w:t xml:space="preserve"> </w:t>
      </w:r>
      <w:r w:rsidR="00B3249F" w:rsidRPr="00F96AAF">
        <w:rPr>
          <w:highlight w:val="yellow"/>
        </w:rPr>
        <w:t>ones</w:t>
      </w:r>
      <w:ins w:id="39" w:author="xyz" w:date="2022-04-08T12:31:00Z">
        <w:r w:rsidR="00C154A1">
          <w:rPr>
            <w:highlight w:val="yellow"/>
          </w:rPr>
          <w:t>.</w:t>
        </w:r>
      </w:ins>
      <w:del w:id="40" w:author="xyz" w:date="2022-04-08T12:31:00Z">
        <w:r w:rsidR="00976ECE" w:rsidRPr="00F96AAF" w:rsidDel="00C154A1">
          <w:rPr>
            <w:highlight w:val="yellow"/>
          </w:rPr>
          <w:delText>,</w:delText>
        </w:r>
      </w:del>
      <w:r w:rsidR="00976ECE" w:rsidRPr="00F96AAF">
        <w:rPr>
          <w:highlight w:val="yellow"/>
        </w:rPr>
        <w:t xml:space="preserve"> </w:t>
      </w:r>
      <w:ins w:id="41" w:author="xyz" w:date="2022-04-08T12:31:00Z">
        <w:r w:rsidR="00C154A1">
          <w:rPr>
            <w:highlight w:val="yellow"/>
          </w:rPr>
          <w:t>F</w:t>
        </w:r>
      </w:ins>
      <w:del w:id="42" w:author="xyz" w:date="2022-04-08T12:31:00Z">
        <w:r w:rsidR="00B3249F" w:rsidRPr="00F96AAF" w:rsidDel="00C154A1">
          <w:rPr>
            <w:highlight w:val="yellow"/>
          </w:rPr>
          <w:delText>f</w:delText>
        </w:r>
      </w:del>
      <w:r w:rsidR="00B3249F" w:rsidRPr="00F96AAF">
        <w:rPr>
          <w:highlight w:val="yellow"/>
        </w:rPr>
        <w:t xml:space="preserve">urthermore, </w:t>
      </w:r>
      <w:r w:rsidR="00976ECE" w:rsidRPr="00F96AAF">
        <w:rPr>
          <w:i/>
          <w:iCs/>
          <w:highlight w:val="yellow"/>
        </w:rPr>
        <w:t>Explanatory</w:t>
      </w:r>
      <w:r w:rsidR="00976ECE" w:rsidRPr="00F96AAF">
        <w:rPr>
          <w:highlight w:val="yellow"/>
        </w:rPr>
        <w:t xml:space="preserve"> and </w:t>
      </w:r>
      <w:r w:rsidR="00976ECE" w:rsidRPr="00F96AAF">
        <w:rPr>
          <w:i/>
          <w:iCs/>
          <w:highlight w:val="yellow"/>
        </w:rPr>
        <w:t>Confirmatory Factor Analysis</w:t>
      </w:r>
      <w:r w:rsidR="00976ECE" w:rsidRPr="00F96AAF">
        <w:rPr>
          <w:highlight w:val="yellow"/>
        </w:rPr>
        <w:t xml:space="preserve"> (EFA, CFA) </w:t>
      </w:r>
      <w:r w:rsidR="00B3249F" w:rsidRPr="00F96AAF">
        <w:rPr>
          <w:highlight w:val="yellow"/>
        </w:rPr>
        <w:t xml:space="preserve">methods were used to represent </w:t>
      </w:r>
      <w:r w:rsidRPr="00F96AAF">
        <w:rPr>
          <w:highlight w:val="yellow"/>
        </w:rPr>
        <w:t>a</w:t>
      </w:r>
      <w:r w:rsidR="00B3249F" w:rsidRPr="00F96AAF">
        <w:rPr>
          <w:highlight w:val="yellow"/>
        </w:rPr>
        <w:t xml:space="preserve"> large number of features in</w:t>
      </w:r>
      <w:r w:rsidRPr="00F96AAF">
        <w:rPr>
          <w:highlight w:val="yellow"/>
        </w:rPr>
        <w:t xml:space="preserve"> a</w:t>
      </w:r>
      <w:r w:rsidR="00B3249F" w:rsidRPr="00F96AAF">
        <w:rPr>
          <w:highlight w:val="yellow"/>
        </w:rPr>
        <w:t xml:space="preserve"> fewer number of factors.</w:t>
      </w:r>
      <w:r w:rsidR="00976ECE" w:rsidRPr="00F96AAF">
        <w:rPr>
          <w:highlight w:val="yellow"/>
        </w:rPr>
        <w:t xml:space="preserve"> </w:t>
      </w:r>
      <w:r w:rsidR="00875597" w:rsidRPr="00F96AAF">
        <w:rPr>
          <w:highlight w:val="yellow"/>
        </w:rPr>
        <w:t>The representative model produced by the factor analysis process has been used as a basis to</w:t>
      </w:r>
      <w:r w:rsidR="00976ECE" w:rsidRPr="00F96AAF">
        <w:rPr>
          <w:highlight w:val="yellow"/>
        </w:rPr>
        <w:t xml:space="preserve"> create an </w:t>
      </w:r>
      <w:r w:rsidR="00976ECE" w:rsidRPr="00F96AAF">
        <w:rPr>
          <w:i/>
          <w:iCs/>
          <w:highlight w:val="yellow"/>
        </w:rPr>
        <w:t>SI-Index</w:t>
      </w:r>
      <w:r w:rsidR="00976ECE" w:rsidRPr="00F96AAF">
        <w:rPr>
          <w:highlight w:val="yellow"/>
        </w:rPr>
        <w:t xml:space="preserve"> that categorises the examined projects in terms of their contribution to SI.</w:t>
      </w:r>
    </w:p>
    <w:p w14:paraId="4851C323" w14:textId="50519929" w:rsidR="00976ECE" w:rsidRPr="00F96AAF" w:rsidRDefault="00976ECE" w:rsidP="00976ECE">
      <w:pPr>
        <w:rPr>
          <w:highlight w:val="yellow"/>
        </w:rPr>
      </w:pPr>
    </w:p>
    <w:p w14:paraId="656D8F63" w14:textId="3529DD29" w:rsidR="00C93BD6" w:rsidRPr="00F96AAF" w:rsidRDefault="00C93BD6" w:rsidP="00976ECE">
      <w:commentRangeStart w:id="43"/>
      <w:r w:rsidRPr="00F96AAF">
        <w:rPr>
          <w:highlight w:val="yellow"/>
        </w:rPr>
        <w:t xml:space="preserve">The final hypothesis </w:t>
      </w:r>
      <w:r w:rsidR="00D07D7F" w:rsidRPr="00F96AAF">
        <w:rPr>
          <w:highlight w:val="yellow"/>
        </w:rPr>
        <w:t xml:space="preserve">of the study concerns with the comparison of the SI-Index created through our modelling process and the </w:t>
      </w:r>
      <w:r w:rsidR="0080711D" w:rsidRPr="00F96AAF">
        <w:rPr>
          <w:highlight w:val="yellow"/>
        </w:rPr>
        <w:t xml:space="preserve">contribution to </w:t>
      </w:r>
      <w:r w:rsidR="00D07D7F" w:rsidRPr="00F96AAF">
        <w:rPr>
          <w:highlight w:val="yellow"/>
        </w:rPr>
        <w:t xml:space="preserve">SI-Rating </w:t>
      </w:r>
      <w:r w:rsidR="00A42C35" w:rsidRPr="00F96AAF">
        <w:rPr>
          <w:highlight w:val="yellow"/>
        </w:rPr>
        <w:t>entered</w:t>
      </w:r>
      <w:r w:rsidR="00D07D7F" w:rsidRPr="00F96AAF">
        <w:rPr>
          <w:highlight w:val="yellow"/>
        </w:rPr>
        <w:t xml:space="preserve"> by each survey respondent </w:t>
      </w:r>
      <w:r w:rsidR="00A42C35" w:rsidRPr="00F96AAF">
        <w:rPr>
          <w:highlight w:val="yellow"/>
        </w:rPr>
        <w:t>for</w:t>
      </w:r>
      <w:r w:rsidR="00D07D7F" w:rsidRPr="00F96AAF">
        <w:rPr>
          <w:highlight w:val="yellow"/>
        </w:rPr>
        <w:t xml:space="preserve"> their project (for a detailed analysis of the survey question, see </w:t>
      </w:r>
      <w:r w:rsidR="00E763FC" w:rsidRPr="00F96AAF">
        <w:rPr>
          <w:highlight w:val="yellow"/>
        </w:rPr>
        <w:t>Section</w:t>
      </w:r>
      <w:r w:rsidR="00A42C35" w:rsidRPr="00F96AAF">
        <w:rPr>
          <w:highlight w:val="yellow"/>
        </w:rPr>
        <w:t xml:space="preserve"> </w:t>
      </w:r>
      <w:r w:rsidR="00E763FC" w:rsidRPr="00F96AAF">
        <w:rPr>
          <w:highlight w:val="yellow"/>
        </w:rPr>
        <w:fldChar w:fldCharType="begin"/>
      </w:r>
      <w:r w:rsidR="00E763FC" w:rsidRPr="00F96AAF">
        <w:rPr>
          <w:highlight w:val="yellow"/>
        </w:rPr>
        <w:instrText xml:space="preserve"> REF _Ref97234792 \r \h </w:instrText>
      </w:r>
      <w:r w:rsidR="006D42B3" w:rsidRPr="00F96AAF">
        <w:rPr>
          <w:highlight w:val="yellow"/>
        </w:rPr>
        <w:instrText xml:space="preserve"> \* MERGEFORMAT </w:instrText>
      </w:r>
      <w:r w:rsidR="00E763FC" w:rsidRPr="00F96AAF">
        <w:rPr>
          <w:highlight w:val="yellow"/>
        </w:rPr>
      </w:r>
      <w:r w:rsidR="00E763FC" w:rsidRPr="00F96AAF">
        <w:rPr>
          <w:highlight w:val="yellow"/>
        </w:rPr>
        <w:fldChar w:fldCharType="separate"/>
      </w:r>
      <w:r w:rsidR="00AA780D">
        <w:rPr>
          <w:highlight w:val="yellow"/>
        </w:rPr>
        <w:t>3.2.3</w:t>
      </w:r>
      <w:r w:rsidR="00E763FC" w:rsidRPr="00F96AAF">
        <w:rPr>
          <w:highlight w:val="yellow"/>
        </w:rPr>
        <w:fldChar w:fldCharType="end"/>
      </w:r>
      <w:r w:rsidR="00A42C35" w:rsidRPr="00F96AAF">
        <w:rPr>
          <w:highlight w:val="yellow"/>
        </w:rPr>
        <w:t>:</w:t>
      </w:r>
      <w:r w:rsidR="00E763FC" w:rsidRPr="00F96AAF">
        <w:rPr>
          <w:highlight w:val="yellow"/>
        </w:rPr>
        <w:t xml:space="preserve"> </w:t>
      </w:r>
      <w:r w:rsidR="00E763FC" w:rsidRPr="00F96AAF">
        <w:rPr>
          <w:highlight w:val="yellow"/>
        </w:rPr>
        <w:fldChar w:fldCharType="begin"/>
      </w:r>
      <w:r w:rsidR="00E763FC" w:rsidRPr="00F96AAF">
        <w:rPr>
          <w:highlight w:val="yellow"/>
        </w:rPr>
        <w:instrText xml:space="preserve"> REF _Ref97234792 \h </w:instrText>
      </w:r>
      <w:r w:rsidR="006D42B3" w:rsidRPr="00F96AAF">
        <w:rPr>
          <w:highlight w:val="yellow"/>
        </w:rPr>
        <w:instrText xml:space="preserve"> \* MERGEFORMAT </w:instrText>
      </w:r>
      <w:r w:rsidR="00E763FC" w:rsidRPr="00F96AAF">
        <w:rPr>
          <w:highlight w:val="yellow"/>
        </w:rPr>
      </w:r>
      <w:r w:rsidR="00E763FC" w:rsidRPr="00F96AAF">
        <w:rPr>
          <w:highlight w:val="yellow"/>
        </w:rPr>
        <w:fldChar w:fldCharType="separate"/>
      </w:r>
      <w:r w:rsidR="00AA780D" w:rsidRPr="00AA780D">
        <w:rPr>
          <w:highlight w:val="yellow"/>
        </w:rPr>
        <w:t>Project’s contribution to SI (</w:t>
      </w:r>
      <w:r w:rsidR="00AA780D" w:rsidRPr="00F96AAF">
        <w:t>self-assessment)</w:t>
      </w:r>
      <w:r w:rsidR="00E763FC" w:rsidRPr="00F96AAF">
        <w:rPr>
          <w:highlight w:val="yellow"/>
        </w:rPr>
        <w:fldChar w:fldCharType="end"/>
      </w:r>
      <w:r w:rsidR="00A42C35" w:rsidRPr="00F96AAF">
        <w:rPr>
          <w:highlight w:val="yellow"/>
        </w:rPr>
        <w:t xml:space="preserve">).  </w:t>
      </w:r>
      <w:r w:rsidR="00514792" w:rsidRPr="00F96AAF">
        <w:rPr>
          <w:highlight w:val="yellow"/>
        </w:rPr>
        <w:t>The ambition for the comparison is to find out if there is any significant over- or understatement regarding the self-assessed SI-Rating.</w:t>
      </w:r>
      <w:commentRangeEnd w:id="43"/>
      <w:r w:rsidR="00C154A1">
        <w:rPr>
          <w:rStyle w:val="CommentReference"/>
        </w:rPr>
        <w:commentReference w:id="43"/>
      </w:r>
    </w:p>
    <w:p w14:paraId="10D29947" w14:textId="0F85BCA0" w:rsidR="001A68F3" w:rsidRPr="00F96AAF" w:rsidRDefault="001A68F3" w:rsidP="00976ECE"/>
    <w:p w14:paraId="2B389BFB" w14:textId="77777777" w:rsidR="007A141A" w:rsidRDefault="007A141A">
      <w:pPr>
        <w:rPr>
          <w:rFonts w:asciiTheme="majorHAnsi" w:eastAsiaTheme="majorEastAsia" w:hAnsiTheme="majorHAnsi" w:cstheme="majorBidi"/>
          <w:b/>
          <w:sz w:val="32"/>
          <w:szCs w:val="32"/>
        </w:rPr>
      </w:pPr>
      <w:bookmarkStart w:id="44" w:name="_Ref97252433"/>
      <w:r>
        <w:br w:type="page"/>
      </w:r>
    </w:p>
    <w:p w14:paraId="0BAC06F7" w14:textId="4953B44C" w:rsidR="0056510B" w:rsidRPr="00F96AAF" w:rsidRDefault="001A68F3" w:rsidP="006D42B3">
      <w:pPr>
        <w:pStyle w:val="Heading1"/>
        <w:ind w:left="431" w:hanging="431"/>
      </w:pPr>
      <w:r w:rsidRPr="00F96AAF">
        <w:lastRenderedPageBreak/>
        <w:t xml:space="preserve">Analysis of </w:t>
      </w:r>
      <w:r w:rsidR="0056510B" w:rsidRPr="00F96AAF">
        <w:t>the survey questions</w:t>
      </w:r>
      <w:bookmarkEnd w:id="44"/>
    </w:p>
    <w:p w14:paraId="2198DE2F" w14:textId="64DCE517" w:rsidR="00503ED3" w:rsidRPr="00F96AAF" w:rsidRDefault="00503ED3" w:rsidP="007A141A"/>
    <w:p w14:paraId="094D99F8" w14:textId="5C6C91EF" w:rsidR="006D42B3" w:rsidRPr="00F96AAF" w:rsidRDefault="006D42B3" w:rsidP="007A141A">
      <w:pPr>
        <w:keepNext/>
        <w:keepLines/>
        <w:spacing w:after="240"/>
      </w:pPr>
      <w:r w:rsidRPr="00F96AAF">
        <w:t xml:space="preserve">This section is structured along the </w:t>
      </w:r>
      <w:del w:id="45" w:author="xyz" w:date="2022-04-08T12:31:00Z">
        <w:r w:rsidRPr="00F96AAF" w:rsidDel="00BE581E">
          <w:delText xml:space="preserve">groups </w:delText>
        </w:r>
      </w:del>
      <w:ins w:id="46" w:author="xyz" w:date="2022-04-08T12:31:00Z">
        <w:r w:rsidR="00BE581E">
          <w:t>thematic grouping</w:t>
        </w:r>
        <w:r w:rsidR="00BE581E" w:rsidRPr="00F96AAF">
          <w:t xml:space="preserve"> </w:t>
        </w:r>
      </w:ins>
      <w:r w:rsidRPr="00F96AAF">
        <w:t>of the online survey:</w:t>
      </w:r>
    </w:p>
    <w:p w14:paraId="4666AC9D" w14:textId="7CA8C5FA" w:rsidR="006D42B3" w:rsidRPr="00F96AAF" w:rsidRDefault="006D42B3" w:rsidP="007A141A">
      <w:pPr>
        <w:pStyle w:val="ListParagraph"/>
        <w:numPr>
          <w:ilvl w:val="0"/>
          <w:numId w:val="8"/>
        </w:numPr>
        <w:ind w:left="714" w:hanging="357"/>
      </w:pPr>
      <w:r w:rsidRPr="00F96AAF">
        <w:t>“Demographic” data</w:t>
      </w:r>
    </w:p>
    <w:p w14:paraId="6951017F" w14:textId="77777777" w:rsidR="006D42B3" w:rsidRPr="00F96AAF" w:rsidRDefault="006D42B3" w:rsidP="007A141A">
      <w:pPr>
        <w:pStyle w:val="ListParagraph"/>
        <w:numPr>
          <w:ilvl w:val="0"/>
          <w:numId w:val="8"/>
        </w:numPr>
        <w:ind w:left="714" w:hanging="357"/>
      </w:pPr>
      <w:r w:rsidRPr="00F96AAF">
        <w:t>Self-assessment</w:t>
      </w:r>
    </w:p>
    <w:p w14:paraId="30D163ED" w14:textId="5E1392C2" w:rsidR="006D42B3" w:rsidRPr="00F96AAF" w:rsidRDefault="006D42B3" w:rsidP="007A141A">
      <w:pPr>
        <w:pStyle w:val="ListParagraph"/>
        <w:numPr>
          <w:ilvl w:val="0"/>
          <w:numId w:val="8"/>
        </w:numPr>
        <w:ind w:left="714" w:hanging="357"/>
      </w:pPr>
      <w:r w:rsidRPr="00F96AAF">
        <w:t xml:space="preserve">Intention and </w:t>
      </w:r>
      <w:r w:rsidR="003B7B18" w:rsidRPr="00F96AAF">
        <w:t>agency</w:t>
      </w:r>
    </w:p>
    <w:p w14:paraId="027B63E1" w14:textId="23A2CCEE" w:rsidR="006D42B3" w:rsidRPr="00F96AAF" w:rsidRDefault="003B7B18" w:rsidP="007A141A">
      <w:pPr>
        <w:pStyle w:val="ListParagraph"/>
        <w:numPr>
          <w:ilvl w:val="0"/>
          <w:numId w:val="8"/>
        </w:numPr>
        <w:ind w:left="714" w:hanging="357"/>
      </w:pPr>
      <w:r w:rsidRPr="00F96AAF">
        <w:t>Transdisciplinary aspects</w:t>
      </w:r>
    </w:p>
    <w:p w14:paraId="61F344FA" w14:textId="77777777" w:rsidR="006D42B3" w:rsidRPr="00F96AAF" w:rsidRDefault="006D42B3" w:rsidP="007A141A">
      <w:pPr>
        <w:pStyle w:val="ListParagraph"/>
        <w:numPr>
          <w:ilvl w:val="0"/>
          <w:numId w:val="8"/>
        </w:numPr>
        <w:ind w:left="714" w:hanging="357"/>
      </w:pPr>
      <w:r w:rsidRPr="00F96AAF">
        <w:t>Regulatory framework</w:t>
      </w:r>
    </w:p>
    <w:p w14:paraId="71C0131C" w14:textId="3F68702F" w:rsidR="006D42B3" w:rsidRPr="00F96AAF" w:rsidRDefault="006D42B3" w:rsidP="007A141A">
      <w:pPr>
        <w:pStyle w:val="ListParagraph"/>
        <w:numPr>
          <w:ilvl w:val="0"/>
          <w:numId w:val="8"/>
        </w:numPr>
        <w:ind w:left="714" w:hanging="357"/>
      </w:pPr>
      <w:r w:rsidRPr="00F96AAF">
        <w:t>Outcome</w:t>
      </w:r>
      <w:r w:rsidR="003B7B18" w:rsidRPr="00F96AAF">
        <w:t>-orientation</w:t>
      </w:r>
    </w:p>
    <w:p w14:paraId="37DFABD4" w14:textId="29A429C9" w:rsidR="006D42B3" w:rsidRPr="00F96AAF" w:rsidRDefault="006D42B3" w:rsidP="007A141A">
      <w:pPr>
        <w:pStyle w:val="ListParagraph"/>
        <w:numPr>
          <w:ilvl w:val="0"/>
          <w:numId w:val="8"/>
        </w:numPr>
        <w:ind w:left="714" w:hanging="357"/>
      </w:pPr>
      <w:r w:rsidRPr="00F96AAF">
        <w:t>Dissemination and exploitation</w:t>
      </w:r>
    </w:p>
    <w:p w14:paraId="19E3BA7F" w14:textId="78FF4D1A" w:rsidR="006D42B3" w:rsidRDefault="006D42B3" w:rsidP="007A141A"/>
    <w:p w14:paraId="753DD8CD" w14:textId="0F7A7943" w:rsidR="007A141A" w:rsidRDefault="007A141A" w:rsidP="007A141A">
      <w:pPr>
        <w:jc w:val="both"/>
      </w:pPr>
      <w:r>
        <w:t xml:space="preserve">Correspondingly, the analysis results for each of these groups are presented </w:t>
      </w:r>
      <w:del w:id="47" w:author="xyz" w:date="2022-04-08T12:32:00Z">
        <w:r w:rsidDel="00BE581E">
          <w:delText xml:space="preserve">in </w:delText>
        </w:r>
      </w:del>
      <w:r>
        <w:t>individual</w:t>
      </w:r>
      <w:ins w:id="48" w:author="xyz" w:date="2022-04-08T12:32:00Z">
        <w:r w:rsidR="00BE581E">
          <w:t xml:space="preserve">ly in the </w:t>
        </w:r>
      </w:ins>
      <w:del w:id="49" w:author="xyz" w:date="2022-04-08T12:32:00Z">
        <w:r w:rsidDel="00BE581E">
          <w:delText xml:space="preserve"> sections</w:delText>
        </w:r>
      </w:del>
      <w:ins w:id="50" w:author="xyz" w:date="2022-04-08T12:32:00Z">
        <w:r w:rsidR="00BE581E">
          <w:t>following sections and sub-sections</w:t>
        </w:r>
      </w:ins>
      <w:r>
        <w:t>.</w:t>
      </w:r>
    </w:p>
    <w:p w14:paraId="4AA631BA" w14:textId="77777777" w:rsidR="007A141A" w:rsidRPr="00F96AAF" w:rsidRDefault="007A141A" w:rsidP="007A141A">
      <w:pPr>
        <w:jc w:val="both"/>
      </w:pPr>
    </w:p>
    <w:p w14:paraId="13261F2B" w14:textId="48D1A60A" w:rsidR="00503ED3" w:rsidRPr="00F96AAF" w:rsidRDefault="00503ED3" w:rsidP="00503ED3">
      <w:pPr>
        <w:pStyle w:val="Heading2"/>
      </w:pPr>
      <w:r w:rsidRPr="00F96AAF">
        <w:t>Age/ Academic Age</w:t>
      </w:r>
    </w:p>
    <w:p w14:paraId="293ED5DA" w14:textId="402A2B6A" w:rsidR="006D42B3" w:rsidRPr="00F96AAF" w:rsidRDefault="00BE581E" w:rsidP="006D42B3">
      <w:pPr>
        <w:pStyle w:val="BodyText"/>
        <w:jc w:val="both"/>
      </w:pPr>
      <w:ins w:id="51" w:author="xyz" w:date="2022-04-08T12:32:00Z">
        <w:r>
          <w:t xml:space="preserve">Since we were targeting </w:t>
        </w:r>
      </w:ins>
      <w:ins w:id="52" w:author="xyz" w:date="2022-04-08T12:33:00Z">
        <w:r>
          <w:t>Principal</w:t>
        </w:r>
      </w:ins>
      <w:ins w:id="53" w:author="xyz" w:date="2022-04-08T12:32:00Z">
        <w:r>
          <w:t xml:space="preserve"> </w:t>
        </w:r>
      </w:ins>
      <w:ins w:id="54" w:author="xyz" w:date="2022-04-08T12:33:00Z">
        <w:r>
          <w:t>Investigators</w:t>
        </w:r>
      </w:ins>
      <w:ins w:id="55" w:author="xyz" w:date="2022-04-08T12:32:00Z">
        <w:r>
          <w:t xml:space="preserve"> (PIs)</w:t>
        </w:r>
      </w:ins>
      <w:ins w:id="56" w:author="xyz" w:date="2022-04-08T12:33:00Z">
        <w:r>
          <w:t xml:space="preserve"> of SNSF funded projects, u</w:t>
        </w:r>
      </w:ins>
      <w:del w:id="57" w:author="xyz" w:date="2022-04-08T12:33:00Z">
        <w:r w:rsidR="006D42B3" w:rsidRPr="00F96AAF" w:rsidDel="00BE581E">
          <w:delText>U</w:delText>
        </w:r>
      </w:del>
      <w:r w:rsidR="006D42B3" w:rsidRPr="00F96AAF">
        <w:t>nsurprisingly</w:t>
      </w:r>
      <w:del w:id="58" w:author="xyz" w:date="2022-04-08T12:33:00Z">
        <w:r w:rsidR="006D42B3" w:rsidRPr="00F96AAF" w:rsidDel="00BE581E">
          <w:delText>,</w:delText>
        </w:r>
      </w:del>
      <w:r w:rsidR="006D42B3" w:rsidRPr="00F96AAF">
        <w:t xml:space="preserve"> </w:t>
      </w:r>
      <w:proofErr w:type="gramStart"/>
      <w:r w:rsidR="006D42B3" w:rsidRPr="00F96AAF">
        <w:t>the vast majority of</w:t>
      </w:r>
      <w:proofErr w:type="gramEnd"/>
      <w:r w:rsidR="006D42B3" w:rsidRPr="00F96AAF">
        <w:t xml:space="preserve"> respondents (~ 95 %) are in their forties, fifties, or sixties (see </w:t>
      </w:r>
      <w:r w:rsidR="006D42B3" w:rsidRPr="00F96AAF">
        <w:fldChar w:fldCharType="begin"/>
      </w:r>
      <w:r w:rsidR="006D42B3" w:rsidRPr="00F96AAF">
        <w:instrText xml:space="preserve"> REF _Ref97263832 \h </w:instrText>
      </w:r>
      <w:r w:rsidR="006D42B3" w:rsidRPr="00F96AAF">
        <w:fldChar w:fldCharType="separate"/>
      </w:r>
      <w:r w:rsidR="00AA780D" w:rsidRPr="00F96AAF">
        <w:t xml:space="preserve">Figure </w:t>
      </w:r>
      <w:r w:rsidR="00AA780D">
        <w:rPr>
          <w:noProof/>
        </w:rPr>
        <w:t>1</w:t>
      </w:r>
      <w:r w:rsidR="006D42B3" w:rsidRPr="00F96AAF">
        <w:fldChar w:fldCharType="end"/>
      </w:r>
      <w:r w:rsidR="006D42B3" w:rsidRPr="00F96AAF">
        <w:t xml:space="preserve">). The </w:t>
      </w:r>
      <w:r w:rsidR="006D42B3" w:rsidRPr="00F96AAF">
        <w:rPr>
          <w:i/>
          <w:iCs/>
        </w:rPr>
        <w:t>fifties</w:t>
      </w:r>
      <w:r w:rsidR="006D42B3" w:rsidRPr="00F96AAF">
        <w:t xml:space="preserve"> </w:t>
      </w:r>
      <w:r w:rsidR="00D06E10" w:rsidRPr="00F96AAF">
        <w:t xml:space="preserve">category </w:t>
      </w:r>
      <w:r w:rsidR="006D42B3" w:rsidRPr="00F96AAF">
        <w:t xml:space="preserve">is the most frequently selected </w:t>
      </w:r>
      <w:r w:rsidR="00D06E10" w:rsidRPr="00F96AAF">
        <w:t>one</w:t>
      </w:r>
      <w:r w:rsidR="006D42B3" w:rsidRPr="00F96AAF">
        <w:t xml:space="preserve"> (159), followed by the </w:t>
      </w:r>
      <w:r w:rsidR="006D42B3" w:rsidRPr="00F96AAF">
        <w:rPr>
          <w:i/>
          <w:iCs/>
        </w:rPr>
        <w:t>sixties</w:t>
      </w:r>
      <w:r w:rsidR="006D42B3" w:rsidRPr="00F96AAF">
        <w:t xml:space="preserve"> (106), and the </w:t>
      </w:r>
      <w:r w:rsidR="006D42B3" w:rsidRPr="00F96AAF">
        <w:rPr>
          <w:i/>
          <w:iCs/>
        </w:rPr>
        <w:t>forties</w:t>
      </w:r>
      <w:r w:rsidR="006D42B3" w:rsidRPr="00F96AAF">
        <w:t xml:space="preserve"> (77).</w:t>
      </w:r>
    </w:p>
    <w:p w14:paraId="2DDBA8D2" w14:textId="17FB7327" w:rsidR="006D42B3" w:rsidRPr="00F96AAF" w:rsidRDefault="006D42B3" w:rsidP="006D42B3">
      <w:pPr>
        <w:pStyle w:val="BodyText"/>
        <w:jc w:val="both"/>
      </w:pPr>
      <w:r w:rsidRPr="00F96AAF">
        <w:t xml:space="preserve">While the </w:t>
      </w:r>
      <w:r w:rsidRPr="00F96AAF">
        <w:rPr>
          <w:i/>
          <w:iCs/>
        </w:rPr>
        <w:t>nominal</w:t>
      </w:r>
      <w:r w:rsidRPr="00F96AAF">
        <w:t xml:space="preserve"> </w:t>
      </w:r>
      <w:r w:rsidRPr="00F96AAF">
        <w:rPr>
          <w:i/>
          <w:iCs/>
        </w:rPr>
        <w:t>age</w:t>
      </w:r>
      <w:r w:rsidRPr="00F96AAF">
        <w:t xml:space="preserve"> distribution resembles a </w:t>
      </w:r>
      <w:r w:rsidRPr="00F96AAF">
        <w:rPr>
          <w:i/>
          <w:iCs/>
        </w:rPr>
        <w:t>normal distribution</w:t>
      </w:r>
      <w:r w:rsidRPr="00F96AAF">
        <w:t xml:space="preserve">, the </w:t>
      </w:r>
      <w:r w:rsidRPr="00F96AAF">
        <w:rPr>
          <w:i/>
          <w:iCs/>
        </w:rPr>
        <w:t>academic age</w:t>
      </w:r>
      <w:r w:rsidRPr="00F96AAF">
        <w:t xml:space="preserve"> </w:t>
      </w:r>
      <w:r w:rsidR="002730E7" w:rsidRPr="00F96AAF">
        <w:t>is highly</w:t>
      </w:r>
      <w:r w:rsidRPr="00F96AAF">
        <w:t xml:space="preserve"> skewed towards the upper end: nearly 90 % of respondents belong to the “&gt;</w:t>
      </w:r>
      <w:r w:rsidR="002730E7" w:rsidRPr="00F96AAF">
        <w:t> </w:t>
      </w:r>
      <w:r w:rsidRPr="00F96AAF">
        <w:t>15 years” category</w:t>
      </w:r>
      <w:ins w:id="59" w:author="xyz" w:date="2022-04-08T12:33:00Z">
        <w:r w:rsidR="00BE581E">
          <w:t xml:space="preserve"> of experienced academics/scholars</w:t>
        </w:r>
      </w:ins>
      <w:r w:rsidRPr="00F96AAF">
        <w:t xml:space="preserve">. Additional answer categories would have allowed a more nuanced analysis. </w:t>
      </w:r>
      <w:r w:rsidR="002730E7" w:rsidRPr="00F96AAF">
        <w:t>As it stands</w:t>
      </w:r>
      <w:r w:rsidRPr="00F96AAF">
        <w:t>, this variable has limited value and</w:t>
      </w:r>
      <w:r w:rsidR="002730E7" w:rsidRPr="00F96AAF">
        <w:t xml:space="preserve">, </w:t>
      </w:r>
      <w:r w:rsidRPr="00F96AAF">
        <w:t>consequen</w:t>
      </w:r>
      <w:r w:rsidR="002730E7" w:rsidRPr="00F96AAF">
        <w:t xml:space="preserve">tly, </w:t>
      </w:r>
      <w:r w:rsidRPr="00F96AAF">
        <w:t>was not used in the hypothesis testing.</w:t>
      </w:r>
    </w:p>
    <w:p w14:paraId="38867F53" w14:textId="016094F9" w:rsidR="00503ED3" w:rsidRPr="00F96AAF" w:rsidRDefault="00503ED3" w:rsidP="00503ED3">
      <w:pPr>
        <w:pStyle w:val="Caption"/>
        <w:keepNext/>
      </w:pPr>
      <w:bookmarkStart w:id="60" w:name="_Ref97263832"/>
      <w:r w:rsidRPr="00F96AAF">
        <w:t xml:space="preserve">Figure </w:t>
      </w:r>
      <w:r w:rsidR="00EB0606">
        <w:fldChar w:fldCharType="begin"/>
      </w:r>
      <w:r w:rsidR="00EB0606">
        <w:instrText xml:space="preserve"> SEQ Figure \* ARABIC </w:instrText>
      </w:r>
      <w:r w:rsidR="00EB0606">
        <w:fldChar w:fldCharType="separate"/>
      </w:r>
      <w:r w:rsidR="001664E4">
        <w:rPr>
          <w:noProof/>
        </w:rPr>
        <w:t>1</w:t>
      </w:r>
      <w:r w:rsidR="00EB0606">
        <w:fldChar w:fldCharType="end"/>
      </w:r>
      <w:bookmarkEnd w:id="60"/>
      <w:r w:rsidRPr="00F96AAF">
        <w:t xml:space="preserve">: Distribution of </w:t>
      </w:r>
      <w:r w:rsidR="006D42B3" w:rsidRPr="00F96AAF">
        <w:t xml:space="preserve">nominal </w:t>
      </w:r>
      <w:r w:rsidRPr="00F96AAF">
        <w:t>age and academic age among the respondents</w:t>
      </w:r>
      <w:r w:rsidR="006D42B3" w:rsidRPr="00F96AAF">
        <w:t xml:space="preserve"> (n = 361)</w:t>
      </w:r>
    </w:p>
    <w:p w14:paraId="1ACF70AA" w14:textId="1B4E539C" w:rsidR="00503ED3" w:rsidRPr="00F96AAF" w:rsidRDefault="00503ED3" w:rsidP="00503ED3">
      <w:pPr>
        <w:pStyle w:val="Caption"/>
        <w:keepNext/>
      </w:pPr>
      <w:r w:rsidRPr="00F96AAF">
        <w:rPr>
          <w:noProof/>
          <w:lang w:val="de-AT"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1510" cy="2865755"/>
                    </a:xfrm>
                    <a:prstGeom prst="rect">
                      <a:avLst/>
                    </a:prstGeom>
                  </pic:spPr>
                </pic:pic>
              </a:graphicData>
            </a:graphic>
          </wp:inline>
        </w:drawing>
      </w:r>
    </w:p>
    <w:p w14:paraId="2321F79C" w14:textId="705790BA" w:rsidR="00503ED3" w:rsidRPr="00F96AAF" w:rsidRDefault="00503ED3" w:rsidP="008B52D3">
      <w:pPr>
        <w:pStyle w:val="BodyText"/>
      </w:pPr>
    </w:p>
    <w:p w14:paraId="6A58237B" w14:textId="525625E3" w:rsidR="00391D3C" w:rsidRPr="00F96AAF" w:rsidRDefault="00391D3C" w:rsidP="008B52D3">
      <w:pPr>
        <w:pStyle w:val="BodyText"/>
      </w:pPr>
    </w:p>
    <w:p w14:paraId="4DF84723" w14:textId="48CDE31B" w:rsidR="00391D3C" w:rsidRPr="00F96AAF" w:rsidRDefault="00391D3C" w:rsidP="008B52D3">
      <w:pPr>
        <w:pStyle w:val="BodyText"/>
      </w:pPr>
    </w:p>
    <w:p w14:paraId="3E39BC28" w14:textId="77777777" w:rsidR="00391D3C" w:rsidRPr="00F96AAF" w:rsidRDefault="00391D3C" w:rsidP="008B52D3">
      <w:pPr>
        <w:pStyle w:val="BodyText"/>
      </w:pPr>
    </w:p>
    <w:p w14:paraId="70DC8EE7" w14:textId="79CC55B9" w:rsidR="008B52D3" w:rsidRPr="00F96AAF" w:rsidRDefault="008B52D3" w:rsidP="008B52D3">
      <w:pPr>
        <w:pStyle w:val="Caption"/>
        <w:keepNext/>
      </w:pPr>
      <w:r w:rsidRPr="00F96AAF">
        <w:t xml:space="preserve">Table </w:t>
      </w:r>
      <w:r w:rsidRPr="00F96AAF">
        <w:fldChar w:fldCharType="begin"/>
      </w:r>
      <w:r w:rsidRPr="00F96AAF">
        <w:instrText xml:space="preserve"> SEQ Table \* ARABIC </w:instrText>
      </w:r>
      <w:r w:rsidRPr="00F96AAF">
        <w:fldChar w:fldCharType="separate"/>
      </w:r>
      <w:r w:rsidR="00706803">
        <w:rPr>
          <w:noProof/>
        </w:rPr>
        <w:t>3</w:t>
      </w:r>
      <w:r w:rsidRPr="00F96AAF">
        <w:fldChar w:fldCharType="end"/>
      </w:r>
      <w:r w:rsidRPr="00F96AAF">
        <w:t>: Distribution of age among the respondents (n = 361)</w:t>
      </w:r>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F96AAF" w14:paraId="5BE5B5C5" w14:textId="77777777" w:rsidTr="00D5646F">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F96AAF" w:rsidRDefault="008B52D3" w:rsidP="00D5646F">
            <w:pPr>
              <w:pStyle w:val="BodyText"/>
              <w:keepNext/>
              <w:keepLines/>
            </w:pPr>
            <w:r w:rsidRPr="00F96AAF">
              <w:t>response</w:t>
            </w:r>
          </w:p>
        </w:tc>
        <w:tc>
          <w:tcPr>
            <w:tcW w:w="1666" w:type="dxa"/>
            <w:noWrap/>
            <w:vAlign w:val="bottom"/>
            <w:hideMark/>
          </w:tcPr>
          <w:p w14:paraId="2AC9C59B" w14:textId="11852AD7" w:rsidR="008B52D3" w:rsidRPr="00F96AAF" w:rsidRDefault="008B52D3" w:rsidP="00D5646F">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666" w:type="dxa"/>
            <w:noWrap/>
            <w:vAlign w:val="bottom"/>
            <w:hideMark/>
          </w:tcPr>
          <w:p w14:paraId="19AEA467" w14:textId="01208DE4" w:rsidR="008B52D3" w:rsidRPr="00F96AAF" w:rsidRDefault="008B52D3" w:rsidP="00D5646F">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8B52D3" w:rsidRPr="00F96AAF" w14:paraId="7728241E"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67B22CE" w14:textId="22C3BC83" w:rsidR="008B52D3" w:rsidRPr="00F96AAF" w:rsidRDefault="008B52D3" w:rsidP="008B52D3">
            <w:pPr>
              <w:pStyle w:val="BodyText"/>
              <w:keepNext/>
              <w:keepLines/>
            </w:pPr>
            <w:r w:rsidRPr="00F96AAF">
              <w:t>39 or younger</w:t>
            </w:r>
          </w:p>
        </w:tc>
        <w:tc>
          <w:tcPr>
            <w:tcW w:w="1666" w:type="dxa"/>
            <w:noWrap/>
            <w:hideMark/>
          </w:tcPr>
          <w:p w14:paraId="0CF30351"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4</w:t>
            </w:r>
          </w:p>
        </w:tc>
        <w:tc>
          <w:tcPr>
            <w:tcW w:w="1666" w:type="dxa"/>
            <w:noWrap/>
            <w:hideMark/>
          </w:tcPr>
          <w:p w14:paraId="61D30308" w14:textId="58F00DC9"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1.11 %</w:t>
            </w:r>
          </w:p>
        </w:tc>
      </w:tr>
      <w:tr w:rsidR="008B52D3" w:rsidRPr="00F96AAF" w14:paraId="5D45F55E"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59FE8769" w14:textId="4A23AF27" w:rsidR="008B52D3" w:rsidRPr="00F96AAF" w:rsidRDefault="008B52D3" w:rsidP="008B52D3">
            <w:pPr>
              <w:pStyle w:val="BodyText"/>
              <w:keepNext/>
              <w:keepLines/>
            </w:pPr>
            <w:r w:rsidRPr="00F96AAF">
              <w:t>40 to 49</w:t>
            </w:r>
          </w:p>
        </w:tc>
        <w:tc>
          <w:tcPr>
            <w:tcW w:w="1666" w:type="dxa"/>
            <w:noWrap/>
            <w:hideMark/>
          </w:tcPr>
          <w:p w14:paraId="149DB25F" w14:textId="77777777"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77</w:t>
            </w:r>
          </w:p>
        </w:tc>
        <w:tc>
          <w:tcPr>
            <w:tcW w:w="1666" w:type="dxa"/>
            <w:noWrap/>
            <w:hideMark/>
          </w:tcPr>
          <w:p w14:paraId="00D09738" w14:textId="1FCEF278"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21.45 %</w:t>
            </w:r>
          </w:p>
        </w:tc>
      </w:tr>
      <w:tr w:rsidR="008B52D3" w:rsidRPr="00F96AAF" w14:paraId="27D3EDF6"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5FE2EF90" w14:textId="56034289" w:rsidR="008B52D3" w:rsidRPr="00F96AAF" w:rsidRDefault="008B52D3" w:rsidP="008B52D3">
            <w:pPr>
              <w:pStyle w:val="BodyText"/>
              <w:keepNext/>
              <w:keepLines/>
            </w:pPr>
            <w:r w:rsidRPr="00F96AAF">
              <w:t>50 to 59</w:t>
            </w:r>
          </w:p>
        </w:tc>
        <w:tc>
          <w:tcPr>
            <w:tcW w:w="1666" w:type="dxa"/>
            <w:noWrap/>
            <w:hideMark/>
          </w:tcPr>
          <w:p w14:paraId="200D5981"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159</w:t>
            </w:r>
          </w:p>
        </w:tc>
        <w:tc>
          <w:tcPr>
            <w:tcW w:w="1666" w:type="dxa"/>
            <w:noWrap/>
            <w:hideMark/>
          </w:tcPr>
          <w:p w14:paraId="3B2F7CCF" w14:textId="37A38E1F"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44.29 %</w:t>
            </w:r>
          </w:p>
        </w:tc>
      </w:tr>
      <w:tr w:rsidR="008B52D3" w:rsidRPr="00F96AAF" w14:paraId="40A90754"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5CCB44" w14:textId="561C53AA" w:rsidR="008B52D3" w:rsidRPr="00F96AAF" w:rsidRDefault="008B52D3" w:rsidP="008B52D3">
            <w:pPr>
              <w:pStyle w:val="BodyText"/>
              <w:keepNext/>
              <w:keepLines/>
            </w:pPr>
            <w:r w:rsidRPr="00F96AAF">
              <w:t>60 to 69</w:t>
            </w:r>
          </w:p>
        </w:tc>
        <w:tc>
          <w:tcPr>
            <w:tcW w:w="1666" w:type="dxa"/>
            <w:noWrap/>
            <w:hideMark/>
          </w:tcPr>
          <w:p w14:paraId="6AEE9B75" w14:textId="77777777"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106</w:t>
            </w:r>
          </w:p>
        </w:tc>
        <w:tc>
          <w:tcPr>
            <w:tcW w:w="1666" w:type="dxa"/>
            <w:noWrap/>
            <w:hideMark/>
          </w:tcPr>
          <w:p w14:paraId="5ECEDAB4" w14:textId="762213C9"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29.53 %</w:t>
            </w:r>
          </w:p>
        </w:tc>
      </w:tr>
      <w:tr w:rsidR="008B52D3" w:rsidRPr="00F96AAF" w14:paraId="71E3DF32"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F8AF67C" w14:textId="17C28F0E" w:rsidR="008B52D3" w:rsidRPr="00F96AAF" w:rsidRDefault="008B52D3" w:rsidP="008B52D3">
            <w:pPr>
              <w:pStyle w:val="BodyText"/>
              <w:keepNext/>
              <w:keepLines/>
            </w:pPr>
            <w:r w:rsidRPr="00F96AAF">
              <w:t>70 or older</w:t>
            </w:r>
          </w:p>
        </w:tc>
        <w:tc>
          <w:tcPr>
            <w:tcW w:w="1666" w:type="dxa"/>
            <w:noWrap/>
            <w:hideMark/>
          </w:tcPr>
          <w:p w14:paraId="011ECC24"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13</w:t>
            </w:r>
          </w:p>
        </w:tc>
        <w:tc>
          <w:tcPr>
            <w:tcW w:w="1666" w:type="dxa"/>
            <w:noWrap/>
            <w:hideMark/>
          </w:tcPr>
          <w:p w14:paraId="158A336F" w14:textId="4F223911"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3.62% </w:t>
            </w:r>
          </w:p>
        </w:tc>
      </w:tr>
      <w:tr w:rsidR="008B52D3" w:rsidRPr="00F96AAF" w14:paraId="40EE63D6"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587DBAEC" w14:textId="2C8BBE4F" w:rsidR="008B52D3" w:rsidRPr="00F96AAF" w:rsidRDefault="008B52D3" w:rsidP="008B52D3">
            <w:pPr>
              <w:pStyle w:val="BodyText"/>
              <w:keepNext/>
              <w:keepLines/>
              <w:rPr>
                <w:i/>
                <w:iCs/>
              </w:rPr>
            </w:pPr>
            <w:r w:rsidRPr="00F96AAF">
              <w:rPr>
                <w:i/>
                <w:iCs/>
              </w:rPr>
              <w:t>no response</w:t>
            </w:r>
          </w:p>
        </w:tc>
        <w:tc>
          <w:tcPr>
            <w:tcW w:w="1666" w:type="dxa"/>
            <w:noWrap/>
          </w:tcPr>
          <w:p w14:paraId="6A78E54B" w14:textId="5E8AA1FB"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rPr>
                <w:i/>
                <w:iCs/>
              </w:rPr>
            </w:pPr>
            <w:r w:rsidRPr="00F96AAF">
              <w:rPr>
                <w:i/>
                <w:iCs/>
              </w:rPr>
              <w:t>2</w:t>
            </w:r>
          </w:p>
        </w:tc>
        <w:tc>
          <w:tcPr>
            <w:tcW w:w="1666" w:type="dxa"/>
            <w:noWrap/>
          </w:tcPr>
          <w:p w14:paraId="3B016E39" w14:textId="77777777"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534EBAFC" w14:textId="08BF050C" w:rsidR="00404177" w:rsidRPr="00F96AAF" w:rsidRDefault="00404177" w:rsidP="00503ED3">
      <w:pPr>
        <w:pStyle w:val="BodyText"/>
      </w:pPr>
    </w:p>
    <w:p w14:paraId="0BE1D516" w14:textId="77777777" w:rsidR="00503ED3" w:rsidRPr="00F96AAF" w:rsidRDefault="00503ED3" w:rsidP="00503ED3"/>
    <w:p w14:paraId="5E76461F" w14:textId="2D065213" w:rsidR="00976ECE" w:rsidRPr="00F96AAF" w:rsidRDefault="00976ECE" w:rsidP="00A31260">
      <w:pPr>
        <w:pStyle w:val="Heading2"/>
      </w:pPr>
      <w:bookmarkStart w:id="61" w:name="_Ref100020311"/>
      <w:r w:rsidRPr="00F96AAF">
        <w:t xml:space="preserve">Familiarity with </w:t>
      </w:r>
      <w:proofErr w:type="spellStart"/>
      <w:r w:rsidR="007D298A" w:rsidRPr="00F96AAF">
        <w:t>transdisciplinarity</w:t>
      </w:r>
      <w:proofErr w:type="spellEnd"/>
      <w:r w:rsidR="007D298A" w:rsidRPr="00F96AAF">
        <w:t xml:space="preserve"> research and </w:t>
      </w:r>
      <w:r w:rsidRPr="00F96AAF">
        <w:t>SI</w:t>
      </w:r>
      <w:bookmarkEnd w:id="61"/>
    </w:p>
    <w:p w14:paraId="7A6CFD0F" w14:textId="77777777" w:rsidR="00976ECE" w:rsidRPr="00F96AAF" w:rsidRDefault="00976ECE" w:rsidP="00976ECE"/>
    <w:p w14:paraId="66722EAF" w14:textId="668771F3" w:rsidR="00CA4D5F" w:rsidRPr="00F96AAF" w:rsidRDefault="00CA4D5F" w:rsidP="00976ECE">
      <w:r w:rsidRPr="00F96AAF">
        <w:t>This group of questions comprises three self-assessment</w:t>
      </w:r>
      <w:r w:rsidR="00385C1D" w:rsidRPr="00F96AAF">
        <w:t xml:space="preserve"> items</w:t>
      </w:r>
      <w:r w:rsidRPr="00F96AAF">
        <w:t>:</w:t>
      </w:r>
    </w:p>
    <w:p w14:paraId="528AF86F" w14:textId="77777777" w:rsidR="000A7AEA" w:rsidRPr="00F96AAF" w:rsidRDefault="00CA4D5F" w:rsidP="00CA4D5F">
      <w:pPr>
        <w:pStyle w:val="ListParagraph"/>
        <w:numPr>
          <w:ilvl w:val="0"/>
          <w:numId w:val="9"/>
        </w:numPr>
      </w:pPr>
      <w:r w:rsidRPr="00F96AAF">
        <w:t xml:space="preserve">the respondent’s </w:t>
      </w:r>
      <w:r w:rsidR="000A7AEA" w:rsidRPr="00F96AAF">
        <w:t>experience with transdisciplinary research,</w:t>
      </w:r>
    </w:p>
    <w:p w14:paraId="613B7126" w14:textId="72F42F14" w:rsidR="00CA4D5F" w:rsidRPr="00F96AAF" w:rsidRDefault="000A7AEA" w:rsidP="00CA4D5F">
      <w:pPr>
        <w:pStyle w:val="ListParagraph"/>
        <w:numPr>
          <w:ilvl w:val="0"/>
          <w:numId w:val="9"/>
        </w:numPr>
      </w:pPr>
      <w:r w:rsidRPr="00F96AAF">
        <w:t xml:space="preserve">their </w:t>
      </w:r>
      <w:r w:rsidR="00CA4D5F" w:rsidRPr="00F96AAF">
        <w:t>familiarity with the concept of SI,</w:t>
      </w:r>
      <w:r w:rsidRPr="00F96AAF">
        <w:t xml:space="preserve"> and</w:t>
      </w:r>
    </w:p>
    <w:p w14:paraId="21AD004A" w14:textId="1EA6723B" w:rsidR="00CA4D5F" w:rsidRPr="00F96AAF" w:rsidRDefault="00CA4D5F" w:rsidP="00C154A1">
      <w:pPr>
        <w:pStyle w:val="ListParagraph"/>
        <w:numPr>
          <w:ilvl w:val="0"/>
          <w:numId w:val="9"/>
        </w:numPr>
      </w:pPr>
      <w:r w:rsidRPr="00F96AAF">
        <w:t xml:space="preserve">their </w:t>
      </w:r>
      <w:ins w:id="62" w:author="xyz" w:date="2022-04-08T12:34:00Z">
        <w:r w:rsidR="00BE581E">
          <w:t xml:space="preserve">assumed </w:t>
        </w:r>
      </w:ins>
      <w:r w:rsidRPr="00F96AAF">
        <w:t>project’s contribution to SI.</w:t>
      </w:r>
    </w:p>
    <w:p w14:paraId="7D10BBC7" w14:textId="77777777" w:rsidR="00CA4D5F" w:rsidRPr="00F96AAF" w:rsidRDefault="00CA4D5F" w:rsidP="00CA4D5F">
      <w:pPr>
        <w:jc w:val="both"/>
      </w:pPr>
    </w:p>
    <w:p w14:paraId="21F09E58" w14:textId="68D513D6" w:rsidR="00CA4D5F" w:rsidRPr="00F96AAF" w:rsidRDefault="00CA4D5F" w:rsidP="00CA4D5F">
      <w:pPr>
        <w:jc w:val="both"/>
      </w:pPr>
      <w:r w:rsidRPr="00F96AAF">
        <w:t>These variables will be vital in the hypothesis testing, as they reflect the respondent’s view o</w:t>
      </w:r>
      <w:r w:rsidR="007D298A" w:rsidRPr="00F96AAF">
        <w:t>n</w:t>
      </w:r>
      <w:r w:rsidRPr="00F96AAF">
        <w:t xml:space="preserve"> their own competencies</w:t>
      </w:r>
      <w:r w:rsidR="007D298A" w:rsidRPr="00F96AAF">
        <w:t xml:space="preserve"> and achievements</w:t>
      </w:r>
      <w:r w:rsidRPr="00F96AAF">
        <w:t xml:space="preserve">, </w:t>
      </w:r>
      <w:r w:rsidR="007D298A" w:rsidRPr="00F96AAF">
        <w:t xml:space="preserve">a self-assessment that </w:t>
      </w:r>
      <w:r w:rsidRPr="00F96AAF">
        <w:t>can then be contrasted with their responses on other potential key factors</w:t>
      </w:r>
      <w:r w:rsidR="007D298A" w:rsidRPr="00F96AAF">
        <w:t>,</w:t>
      </w:r>
      <w:r w:rsidRPr="00F96AAF">
        <w:t xml:space="preserve"> such as the project’s non-academic outcomes or the inclusion of non-academic actors</w:t>
      </w:r>
      <w:ins w:id="63" w:author="xyz" w:date="2022-04-08T12:34:00Z">
        <w:r w:rsidR="00BE581E">
          <w:t xml:space="preserve"> in their SNSF funded projects</w:t>
        </w:r>
      </w:ins>
      <w:r w:rsidRPr="00F96AAF">
        <w:t>.</w:t>
      </w:r>
      <w:r w:rsidR="007D298A" w:rsidRPr="00F96AAF">
        <w:t xml:space="preserve"> More </w:t>
      </w:r>
      <w:ins w:id="64" w:author="xyz" w:date="2022-04-08T12:35:00Z">
        <w:r w:rsidR="00BE581E">
          <w:t xml:space="preserve">information </w:t>
        </w:r>
      </w:ins>
      <w:r w:rsidR="007D298A" w:rsidRPr="00F96AAF">
        <w:t xml:space="preserve">on the testing of </w:t>
      </w:r>
      <w:ins w:id="65" w:author="xyz" w:date="2022-04-08T12:34:00Z">
        <w:r w:rsidR="00BE581E">
          <w:t xml:space="preserve">the </w:t>
        </w:r>
      </w:ins>
      <w:r w:rsidR="007D298A" w:rsidRPr="00F96AAF">
        <w:t xml:space="preserve">hypotheses </w:t>
      </w:r>
      <w:ins w:id="66" w:author="xyz" w:date="2022-04-08T12:34:00Z">
        <w:r w:rsidR="00BE581E">
          <w:t xml:space="preserve">can be found </w:t>
        </w:r>
      </w:ins>
      <w:r w:rsidR="007D298A" w:rsidRPr="00F96AAF">
        <w:t xml:space="preserve">in </w:t>
      </w:r>
      <w:del w:id="67" w:author="xyz" w:date="2022-04-08T12:35:00Z">
        <w:r w:rsidR="007D298A" w:rsidRPr="00F96AAF" w:rsidDel="00BE581E">
          <w:delText xml:space="preserve">the next </w:delText>
        </w:r>
      </w:del>
      <w:r w:rsidR="007D298A" w:rsidRPr="00BE581E">
        <w:rPr>
          <w:highlight w:val="yellow"/>
          <w:rPrChange w:id="68" w:author="xyz" w:date="2022-04-08T12:35:00Z">
            <w:rPr/>
          </w:rPrChange>
        </w:rPr>
        <w:t>chapter</w:t>
      </w:r>
      <w:ins w:id="69" w:author="xyz" w:date="2022-04-08T12:35:00Z">
        <w:r w:rsidR="00BE581E" w:rsidRPr="00BE581E">
          <w:rPr>
            <w:highlight w:val="yellow"/>
            <w:rPrChange w:id="70" w:author="xyz" w:date="2022-04-08T12:35:00Z">
              <w:rPr/>
            </w:rPrChange>
          </w:rPr>
          <w:t xml:space="preserve"> 4</w:t>
        </w:r>
      </w:ins>
      <w:r w:rsidR="007D298A" w:rsidRPr="00BE581E">
        <w:rPr>
          <w:highlight w:val="yellow"/>
          <w:rPrChange w:id="71" w:author="xyz" w:date="2022-04-08T12:35:00Z">
            <w:rPr/>
          </w:rPrChange>
        </w:rPr>
        <w:t>;</w:t>
      </w:r>
      <w:r w:rsidR="007D298A" w:rsidRPr="00F96AAF">
        <w:t xml:space="preserve"> this chapter </w:t>
      </w:r>
      <w:del w:id="72" w:author="xyz" w:date="2022-04-08T12:35:00Z">
        <w:r w:rsidR="007D298A" w:rsidRPr="00F96AAF" w:rsidDel="00BE581E">
          <w:delText>will focus on</w:delText>
        </w:r>
      </w:del>
      <w:ins w:id="73" w:author="xyz" w:date="2022-04-08T12:35:00Z">
        <w:r w:rsidR="00BE581E">
          <w:t>shows first the results of the</w:t>
        </w:r>
      </w:ins>
      <w:r w:rsidR="007D298A" w:rsidRPr="00F96AAF">
        <w:t xml:space="preserve"> descriptive statistics.</w:t>
      </w:r>
    </w:p>
    <w:p w14:paraId="1891E753" w14:textId="77777777" w:rsidR="00A575C8" w:rsidRPr="00F96AAF" w:rsidRDefault="00A575C8" w:rsidP="00A575C8">
      <w:pPr>
        <w:jc w:val="both"/>
      </w:pPr>
    </w:p>
    <w:p w14:paraId="5793D4C0" w14:textId="6F4C9E8A" w:rsidR="00235C2A" w:rsidRPr="00F96AAF" w:rsidRDefault="003979C8" w:rsidP="003979C8">
      <w:pPr>
        <w:jc w:val="both"/>
      </w:pPr>
      <w:r w:rsidRPr="00F96AAF">
        <w:t xml:space="preserve">The first variable to analyse in this group of question is </w:t>
      </w:r>
      <w:r w:rsidRPr="00F96AAF">
        <w:rPr>
          <w:i/>
          <w:iCs/>
        </w:rPr>
        <w:t>experience with</w:t>
      </w:r>
      <w:r w:rsidRPr="00F96AAF">
        <w:t xml:space="preserve"> </w:t>
      </w:r>
      <w:r w:rsidRPr="00F96AAF">
        <w:rPr>
          <w:i/>
          <w:iCs/>
        </w:rPr>
        <w:t>transdisciplinar</w:t>
      </w:r>
      <w:r w:rsidR="009B51B3" w:rsidRPr="00F96AAF">
        <w:rPr>
          <w:i/>
          <w:iCs/>
        </w:rPr>
        <w:t>y research</w:t>
      </w:r>
      <w:r w:rsidRPr="00F96AAF">
        <w:t xml:space="preserve">. </w:t>
      </w:r>
      <w:r w:rsidR="00546A01" w:rsidRPr="00F96AAF">
        <w:t>T</w:t>
      </w:r>
      <w:r w:rsidR="00FB228F" w:rsidRPr="00F96AAF">
        <w:t xml:space="preserve">here are several ways to approach the </w:t>
      </w:r>
      <w:commentRangeStart w:id="74"/>
      <w:r w:rsidR="00FB228F" w:rsidRPr="00F96AAF">
        <w:t>concept</w:t>
      </w:r>
      <w:r w:rsidR="00546A01" w:rsidRPr="00F96AAF">
        <w:t xml:space="preserve"> </w:t>
      </w:r>
      <w:ins w:id="75" w:author="xyz" w:date="2022-04-08T13:13:00Z">
        <w:r w:rsidR="00604819">
          <w:t xml:space="preserve">of </w:t>
        </w:r>
        <w:proofErr w:type="spellStart"/>
        <w:r w:rsidR="00604819">
          <w:t>transdisciplinarity</w:t>
        </w:r>
        <w:commentRangeEnd w:id="74"/>
        <w:proofErr w:type="spellEnd"/>
        <w:r w:rsidR="00604819">
          <w:rPr>
            <w:rStyle w:val="CommentReference"/>
          </w:rPr>
          <w:commentReference w:id="74"/>
        </w:r>
        <w:r w:rsidR="00604819">
          <w:t xml:space="preserve">. </w:t>
        </w:r>
      </w:ins>
      <w:del w:id="76" w:author="xyz" w:date="2022-04-08T13:13:00Z">
        <w:r w:rsidR="00546A01" w:rsidRPr="00F96AAF" w:rsidDel="00604819">
          <w:delText>but</w:delText>
        </w:r>
        <w:r w:rsidR="00FB228F" w:rsidRPr="00F96AAF" w:rsidDel="00604819">
          <w:delText xml:space="preserve">, </w:delText>
        </w:r>
        <w:r w:rsidR="00546A01" w:rsidRPr="00F96AAF" w:rsidDel="00604819">
          <w:delText xml:space="preserve">in </w:delText>
        </w:r>
      </w:del>
      <w:ins w:id="77" w:author="xyz" w:date="2022-04-08T13:13:00Z">
        <w:r w:rsidR="00604819">
          <w:t xml:space="preserve">In </w:t>
        </w:r>
      </w:ins>
      <w:r w:rsidR="00546A01" w:rsidRPr="00F96AAF">
        <w:t>the context of this study</w:t>
      </w:r>
      <w:del w:id="78" w:author="xyz" w:date="2022-04-08T13:14:00Z">
        <w:r w:rsidR="00546A01" w:rsidRPr="00F96AAF" w:rsidDel="00604819">
          <w:delText xml:space="preserve">, </w:delText>
        </w:r>
        <w:r w:rsidR="00DB4E42" w:rsidRPr="00F96AAF" w:rsidDel="00604819">
          <w:delText xml:space="preserve">it </w:delText>
        </w:r>
        <w:r w:rsidR="00546A01" w:rsidRPr="00F96AAF" w:rsidDel="00604819">
          <w:delText>may be</w:delText>
        </w:r>
        <w:r w:rsidR="00DB4E42" w:rsidRPr="00F96AAF" w:rsidDel="00604819">
          <w:delText xml:space="preserve"> helpful</w:delText>
        </w:r>
      </w:del>
      <w:ins w:id="79" w:author="xyz" w:date="2022-04-08T13:14:00Z">
        <w:r w:rsidR="00604819">
          <w:t xml:space="preserve"> we</w:t>
        </w:r>
      </w:ins>
      <w:r w:rsidR="00DB4E42" w:rsidRPr="00F96AAF">
        <w:t xml:space="preserve"> </w:t>
      </w:r>
      <w:r w:rsidR="00546A01" w:rsidRPr="00F96AAF">
        <w:t xml:space="preserve">refer to the </w:t>
      </w:r>
      <w:r w:rsidR="00235C2A" w:rsidRPr="00F96AAF">
        <w:t xml:space="preserve">Swiss Academy of Sciences </w:t>
      </w:r>
      <w:r w:rsidR="00546A01" w:rsidRPr="00F96AAF">
        <w:t>who understand</w:t>
      </w:r>
      <w:ins w:id="80" w:author="xyz" w:date="2022-04-08T13:14:00Z">
        <w:r w:rsidR="00604819">
          <w:t>s</w:t>
        </w:r>
      </w:ins>
      <w:r w:rsidR="00AB6742" w:rsidRPr="00F96AAF">
        <w:rPr>
          <w:rStyle w:val="FootnoteReference"/>
        </w:rPr>
        <w:footnoteReference w:id="3"/>
      </w:r>
      <w:r w:rsidR="00235C2A" w:rsidRPr="00F96AAF">
        <w:t xml:space="preserve"> </w:t>
      </w:r>
      <w:r w:rsidR="00235C2A" w:rsidRPr="00F96AAF">
        <w:rPr>
          <w:i/>
          <w:iCs/>
        </w:rPr>
        <w:t>transdisciplinary research</w:t>
      </w:r>
      <w:r w:rsidR="00235C2A" w:rsidRPr="00F96AAF">
        <w:t xml:space="preserve"> as research linking “[…] </w:t>
      </w:r>
      <w:r w:rsidR="00235C2A" w:rsidRPr="00F96AAF">
        <w:rPr>
          <w:i/>
          <w:iCs/>
        </w:rPr>
        <w:t>societal problem solving with scientific knowledge production in a process of co-producing knowledge</w:t>
      </w:r>
      <w:r w:rsidR="00235C2A" w:rsidRPr="00F96AAF">
        <w:t>.”</w:t>
      </w:r>
    </w:p>
    <w:p w14:paraId="2C0E4D84" w14:textId="77777777" w:rsidR="00235C2A" w:rsidRPr="00F96AAF" w:rsidRDefault="00235C2A" w:rsidP="003979C8">
      <w:pPr>
        <w:jc w:val="both"/>
      </w:pPr>
    </w:p>
    <w:p w14:paraId="13E89E7E" w14:textId="4F650E85" w:rsidR="003979C8" w:rsidRPr="00F96AAF" w:rsidRDefault="008D6862" w:rsidP="003979C8">
      <w:pPr>
        <w:jc w:val="both"/>
      </w:pPr>
      <w:r w:rsidRPr="00F96AAF">
        <w:t xml:space="preserve">Scholarly </w:t>
      </w:r>
      <w:commentRangeStart w:id="81"/>
      <w:r w:rsidRPr="00F96AAF">
        <w:t xml:space="preserve">literature </w:t>
      </w:r>
      <w:commentRangeEnd w:id="81"/>
      <w:r w:rsidR="00604819">
        <w:rPr>
          <w:rStyle w:val="CommentReference"/>
        </w:rPr>
        <w:commentReference w:id="81"/>
      </w:r>
      <w:r w:rsidRPr="00F96AAF">
        <w:t xml:space="preserve">goes as far as stating that </w:t>
      </w:r>
      <w:r w:rsidRPr="00F96AAF">
        <w:rPr>
          <w:i/>
          <w:iCs/>
        </w:rPr>
        <w:t>transdisciplinary aspects</w:t>
      </w:r>
      <w:r w:rsidRPr="00F96AAF">
        <w:t xml:space="preserve"> are central (and necessary) to SI-related research. Thus, it could be argued that </w:t>
      </w:r>
      <w:proofErr w:type="spellStart"/>
      <w:r w:rsidR="003979C8" w:rsidRPr="00F96AAF">
        <w:rPr>
          <w:i/>
          <w:iCs/>
        </w:rPr>
        <w:t>transdisciplinarity</w:t>
      </w:r>
      <w:proofErr w:type="spellEnd"/>
      <w:r w:rsidR="003979C8" w:rsidRPr="00F96AAF">
        <w:t xml:space="preserve"> </w:t>
      </w:r>
      <w:r w:rsidR="00546A01" w:rsidRPr="00F96AAF">
        <w:t>ought to</w:t>
      </w:r>
      <w:r w:rsidRPr="00F96AAF">
        <w:t xml:space="preserve"> be regarded as a </w:t>
      </w:r>
      <w:r w:rsidR="00FB228F" w:rsidRPr="00F96AAF">
        <w:t xml:space="preserve">potentially </w:t>
      </w:r>
      <w:r w:rsidR="003979C8" w:rsidRPr="00F96AAF">
        <w:t xml:space="preserve">important indicator for SI-relevant outcomes. </w:t>
      </w:r>
      <w:r w:rsidRPr="00F96AAF">
        <w:t xml:space="preserve">In contrast to this notion, however, </w:t>
      </w:r>
      <w:r w:rsidR="003979C8" w:rsidRPr="00F96AAF">
        <w:t xml:space="preserve">our theoretical framework does </w:t>
      </w:r>
      <w:r w:rsidR="003979C8" w:rsidRPr="00F96AAF">
        <w:rPr>
          <w:u w:val="single"/>
        </w:rPr>
        <w:t>not</w:t>
      </w:r>
      <w:r w:rsidR="003979C8" w:rsidRPr="00F96AAF">
        <w:t xml:space="preserve"> consider </w:t>
      </w:r>
      <w:r w:rsidR="003979C8" w:rsidRPr="00F96AAF">
        <w:rPr>
          <w:i/>
          <w:iCs/>
        </w:rPr>
        <w:t>transdisciplinary involvement</w:t>
      </w:r>
      <w:r w:rsidR="003979C8" w:rsidRPr="00F96AAF">
        <w:t xml:space="preserve"> </w:t>
      </w:r>
      <w:proofErr w:type="gramStart"/>
      <w:r w:rsidR="003979C8" w:rsidRPr="00F96AAF">
        <w:t xml:space="preserve">a necessary </w:t>
      </w:r>
      <w:r w:rsidR="003979C8" w:rsidRPr="00F96AAF">
        <w:rPr>
          <w:u w:val="single"/>
        </w:rPr>
        <w:t>prerequisite</w:t>
      </w:r>
      <w:proofErr w:type="gramEnd"/>
      <w:r w:rsidR="003979C8" w:rsidRPr="00F96AAF">
        <w:t xml:space="preserve"> for research projects to contribute to SI</w:t>
      </w:r>
      <w:r w:rsidR="00546A01" w:rsidRPr="00F96AAF">
        <w:t>. That said,</w:t>
      </w:r>
      <w:r w:rsidRPr="00F96AAF">
        <w:t xml:space="preserve"> </w:t>
      </w:r>
      <w:r w:rsidR="003979C8" w:rsidRPr="00F96AAF">
        <w:t xml:space="preserve">we </w:t>
      </w:r>
      <w:r w:rsidR="00546A01" w:rsidRPr="00F96AAF">
        <w:t xml:space="preserve">still </w:t>
      </w:r>
      <w:r w:rsidR="003979C8" w:rsidRPr="00F96AAF">
        <w:t>expect it to be more influential than other factors (</w:t>
      </w:r>
      <w:r w:rsidRPr="00F96AAF">
        <w:t xml:space="preserve">for a more detailed exploration, </w:t>
      </w:r>
      <w:r w:rsidR="003979C8" w:rsidRPr="00F96AAF">
        <w:t xml:space="preserve">see Section </w:t>
      </w:r>
      <w:r w:rsidR="003979C8" w:rsidRPr="00F96AAF">
        <w:fldChar w:fldCharType="begin"/>
      </w:r>
      <w:r w:rsidR="003979C8" w:rsidRPr="00F96AAF">
        <w:instrText xml:space="preserve"> REF _Ref96529991 \r \h </w:instrText>
      </w:r>
      <w:r w:rsidR="003979C8" w:rsidRPr="00F96AAF">
        <w:fldChar w:fldCharType="separate"/>
      </w:r>
      <w:r w:rsidR="00AA780D">
        <w:t>3.2.1</w:t>
      </w:r>
      <w:r w:rsidR="003979C8" w:rsidRPr="00F96AAF">
        <w:fldChar w:fldCharType="end"/>
      </w:r>
      <w:r w:rsidR="003979C8" w:rsidRPr="00F96AAF">
        <w:t>).</w:t>
      </w:r>
    </w:p>
    <w:p w14:paraId="611CB71D" w14:textId="25A9C235" w:rsidR="00924D8F" w:rsidRPr="00F96AAF" w:rsidRDefault="00924D8F" w:rsidP="003979C8">
      <w:pPr>
        <w:jc w:val="both"/>
      </w:pPr>
    </w:p>
    <w:p w14:paraId="7C8C2997" w14:textId="095469D5" w:rsidR="00924D8F" w:rsidRPr="00F96AAF" w:rsidRDefault="008C7964" w:rsidP="003979C8">
      <w:pPr>
        <w:jc w:val="both"/>
      </w:pPr>
      <w:r w:rsidRPr="00F96AAF">
        <w:t xml:space="preserve">When asked about their </w:t>
      </w:r>
      <w:r w:rsidRPr="00F96AAF">
        <w:rPr>
          <w:b/>
          <w:bCs/>
          <w:i/>
          <w:iCs/>
        </w:rPr>
        <w:t>experience with transdisciplinary research</w:t>
      </w:r>
      <w:r w:rsidRPr="00F96AAF">
        <w:t xml:space="preserve">, 48 % of respondents stated that they are </w:t>
      </w:r>
      <w:r w:rsidR="006660A6" w:rsidRPr="00F96AAF">
        <w:t xml:space="preserve">indeed </w:t>
      </w:r>
      <w:r w:rsidRPr="00F96AAF">
        <w:t xml:space="preserve">experienced (7 and above on a 0-10 scale; 10 being the maximum), 26 % </w:t>
      </w:r>
      <w:ins w:id="82" w:author="xyz" w:date="2022-04-08T13:15:00Z">
        <w:r w:rsidR="00604819">
          <w:t xml:space="preserve">replied </w:t>
        </w:r>
      </w:ins>
      <w:r w:rsidRPr="00F96AAF">
        <w:t>to be somewhat experienced, and another 26 % that they were not experienced (3 and below</w:t>
      </w:r>
      <w:ins w:id="83" w:author="xyz" w:date="2022-04-08T13:14:00Z">
        <w:r w:rsidR="00604819">
          <w:t>; 0 being the minimum</w:t>
        </w:r>
      </w:ins>
      <w:r w:rsidRPr="00F96AAF">
        <w:t xml:space="preserve">). </w:t>
      </w:r>
      <w:r w:rsidRPr="00F96AAF">
        <w:fldChar w:fldCharType="begin"/>
      </w:r>
      <w:r w:rsidRPr="00F96AAF">
        <w:instrText xml:space="preserve"> REF _Ref97894079 \h </w:instrText>
      </w:r>
      <w:r w:rsidRPr="00F96AAF">
        <w:fldChar w:fldCharType="separate"/>
      </w:r>
      <w:r w:rsidR="00AA780D" w:rsidRPr="00F96AAF">
        <w:t xml:space="preserve">Figure </w:t>
      </w:r>
      <w:r w:rsidR="00AA780D">
        <w:rPr>
          <w:noProof/>
        </w:rPr>
        <w:t>2</w:t>
      </w:r>
      <w:r w:rsidRPr="00F96AAF">
        <w:fldChar w:fldCharType="end"/>
      </w:r>
      <w:r w:rsidRPr="00F96AAF">
        <w:t xml:space="preserve"> </w:t>
      </w:r>
      <w:r w:rsidR="000F4DD3" w:rsidRPr="00F96AAF">
        <w:t xml:space="preserve">(first row) </w:t>
      </w:r>
      <w:r w:rsidRPr="00F96AAF">
        <w:t>provides a visual overview on this distribution,</w:t>
      </w:r>
      <w:r w:rsidR="006660A6" w:rsidRPr="00F96AAF">
        <w:t xml:space="preserve"> while</w:t>
      </w:r>
      <w:r w:rsidRPr="00F96AAF">
        <w:t xml:space="preserve"> </w:t>
      </w:r>
      <w:del w:id="84" w:author="xyz" w:date="2022-04-08T13:17:00Z">
        <w:r w:rsidR="006660A6" w:rsidRPr="00F96AAF" w:rsidDel="00604819">
          <w:fldChar w:fldCharType="begin"/>
        </w:r>
        <w:r w:rsidR="006660A6" w:rsidRPr="00F96AAF" w:rsidDel="00604819">
          <w:delInstrText xml:space="preserve"> REF _Ref98379667 \h </w:delInstrText>
        </w:r>
        <w:r w:rsidR="006660A6" w:rsidRPr="00F96AAF" w:rsidDel="00604819">
          <w:fldChar w:fldCharType="separate"/>
        </w:r>
        <w:r w:rsidR="00AA780D" w:rsidRPr="00F96AAF" w:rsidDel="00604819">
          <w:delText xml:space="preserve">Table </w:delText>
        </w:r>
        <w:r w:rsidR="00AA780D" w:rsidDel="00604819">
          <w:rPr>
            <w:noProof/>
          </w:rPr>
          <w:delText>5</w:delText>
        </w:r>
        <w:r w:rsidR="006660A6" w:rsidRPr="00F96AAF" w:rsidDel="00604819">
          <w:fldChar w:fldCharType="end"/>
        </w:r>
        <w:r w:rsidR="006660A6" w:rsidRPr="00F96AAF" w:rsidDel="00604819">
          <w:delText xml:space="preserve"> </w:delText>
        </w:r>
      </w:del>
      <w:ins w:id="85" w:author="xyz" w:date="2022-04-08T13:17:00Z">
        <w:r w:rsidR="00604819" w:rsidRPr="00F96AAF">
          <w:fldChar w:fldCharType="begin"/>
        </w:r>
        <w:r w:rsidR="00604819" w:rsidRPr="00F96AAF">
          <w:instrText xml:space="preserve"> REF _Ref98379667 \h </w:instrText>
        </w:r>
      </w:ins>
      <w:r w:rsidR="00604819">
        <w:instrText xml:space="preserve"> \* MERGEFORMAT </w:instrText>
      </w:r>
      <w:ins w:id="86" w:author="xyz" w:date="2022-04-08T13:17:00Z">
        <w:r w:rsidR="00604819" w:rsidRPr="00F96AAF">
          <w:fldChar w:fldCharType="separate"/>
        </w:r>
        <w:r w:rsidR="00604819" w:rsidRPr="00F96AAF">
          <w:t>T</w:t>
        </w:r>
        <w:r w:rsidR="00604819" w:rsidRPr="00604819">
          <w:rPr>
            <w:highlight w:val="yellow"/>
            <w:rPrChange w:id="87" w:author="xyz" w:date="2022-04-08T13:17:00Z">
              <w:rPr/>
            </w:rPrChange>
          </w:rPr>
          <w:t xml:space="preserve">able </w:t>
        </w:r>
        <w:r w:rsidR="00604819" w:rsidRPr="00604819">
          <w:rPr>
            <w:noProof/>
            <w:highlight w:val="yellow"/>
            <w:rPrChange w:id="88" w:author="xyz" w:date="2022-04-08T13:17:00Z">
              <w:rPr>
                <w:noProof/>
              </w:rPr>
            </w:rPrChange>
          </w:rPr>
          <w:t>4</w:t>
        </w:r>
        <w:r w:rsidR="00604819" w:rsidRPr="00F96AAF">
          <w:fldChar w:fldCharType="end"/>
        </w:r>
        <w:r w:rsidR="00604819" w:rsidRPr="00F96AAF">
          <w:t xml:space="preserve"> </w:t>
        </w:r>
      </w:ins>
      <w:r w:rsidR="00546A01" w:rsidRPr="00F96AAF">
        <w:t xml:space="preserve">(left columns) </w:t>
      </w:r>
      <w:r w:rsidR="006660A6" w:rsidRPr="00F96AAF">
        <w:t>details all</w:t>
      </w:r>
      <w:r w:rsidRPr="00F96AAF">
        <w:t xml:space="preserve"> the responses in each category separately.</w:t>
      </w:r>
      <w:r w:rsidR="00014424" w:rsidRPr="00F96AAF">
        <w:t xml:space="preserve"> The latter also shows that, out of 361 overall survey participants, 352 chose to answer this </w:t>
      </w:r>
      <w:proofErr w:type="gramStart"/>
      <w:r w:rsidR="00014424" w:rsidRPr="00F96AAF">
        <w:t>particular question</w:t>
      </w:r>
      <w:proofErr w:type="gramEnd"/>
      <w:r w:rsidR="00014424" w:rsidRPr="00F96AAF">
        <w:t xml:space="preserve">, while 9 </w:t>
      </w:r>
      <w:del w:id="89" w:author="xyz" w:date="2022-04-08T13:15:00Z">
        <w:r w:rsidR="00014424" w:rsidRPr="00F96AAF" w:rsidDel="00604819">
          <w:delText>chose not to.</w:delText>
        </w:r>
      </w:del>
      <w:ins w:id="90" w:author="xyz" w:date="2022-04-08T13:15:00Z">
        <w:r w:rsidR="00604819">
          <w:t xml:space="preserve">refrained from </w:t>
        </w:r>
        <w:proofErr w:type="spellStart"/>
        <w:r w:rsidR="00604819">
          <w:t>ansering</w:t>
        </w:r>
        <w:proofErr w:type="spellEnd"/>
        <w:r w:rsidR="00604819">
          <w:t>.</w:t>
        </w:r>
      </w:ins>
    </w:p>
    <w:p w14:paraId="392933D7" w14:textId="77777777" w:rsidR="00A21687" w:rsidRPr="00F96AAF" w:rsidRDefault="00A21687" w:rsidP="003979C8">
      <w:pPr>
        <w:jc w:val="both"/>
      </w:pPr>
    </w:p>
    <w:p w14:paraId="770732EE" w14:textId="6A39D39D" w:rsidR="00BA1A0B" w:rsidRPr="00F96AAF" w:rsidRDefault="00BA1A0B" w:rsidP="00CA4D5F">
      <w:pPr>
        <w:jc w:val="both"/>
      </w:pPr>
    </w:p>
    <w:p w14:paraId="23CAEFCE" w14:textId="77777777" w:rsidR="00CA4D5F" w:rsidRPr="00F96AAF" w:rsidRDefault="00CA4D5F" w:rsidP="00976ECE"/>
    <w:p w14:paraId="3460895A" w14:textId="1CF49AD2" w:rsidR="00976ECE" w:rsidRPr="00F96AAF" w:rsidRDefault="00BC670B" w:rsidP="000940EF">
      <w:pPr>
        <w:pStyle w:val="Caption"/>
        <w:keepNext/>
      </w:pPr>
      <w:bookmarkStart w:id="91" w:name="_Ref97894079"/>
      <w:bookmarkStart w:id="92" w:name="_Ref97894083"/>
      <w:r w:rsidRPr="00F96AAF">
        <w:t xml:space="preserve">Figure </w:t>
      </w:r>
      <w:r w:rsidR="00EB0606">
        <w:fldChar w:fldCharType="begin"/>
      </w:r>
      <w:r w:rsidR="00EB0606">
        <w:instrText xml:space="preserve"> SEQ Figure \* ARABIC </w:instrText>
      </w:r>
      <w:r w:rsidR="00EB0606">
        <w:fldChar w:fldCharType="separate"/>
      </w:r>
      <w:r w:rsidR="001664E4">
        <w:rPr>
          <w:noProof/>
        </w:rPr>
        <w:t>2</w:t>
      </w:r>
      <w:r w:rsidR="00EB0606">
        <w:fldChar w:fldCharType="end"/>
      </w:r>
      <w:bookmarkEnd w:id="91"/>
      <w:r w:rsidRPr="00F96AAF">
        <w:t xml:space="preserve">: SI-familiarity, familiarity with </w:t>
      </w:r>
      <w:proofErr w:type="spellStart"/>
      <w:r w:rsidR="00EE551F" w:rsidRPr="00F96AAF">
        <w:t>transdisciplinarity</w:t>
      </w:r>
      <w:proofErr w:type="spellEnd"/>
      <w:r w:rsidR="00CA4D5F" w:rsidRPr="00F96AAF">
        <w:t>,</w:t>
      </w:r>
      <w:r w:rsidR="00EE551F" w:rsidRPr="00F96AAF">
        <w:t xml:space="preserve"> and </w:t>
      </w:r>
      <w:r w:rsidR="00A575C8" w:rsidRPr="00F96AAF">
        <w:t xml:space="preserve">project’s </w:t>
      </w:r>
      <w:r w:rsidR="00EE551F" w:rsidRPr="00F96AAF">
        <w:t>contribution to SI (self-assessment)</w:t>
      </w:r>
      <w:r w:rsidR="00EE551F" w:rsidRPr="00F96AAF">
        <w:rPr>
          <w:noProof/>
          <w:lang w:val="de-AT"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22638" cy="1910715"/>
                    </a:xfrm>
                    <a:prstGeom prst="rect">
                      <a:avLst/>
                    </a:prstGeom>
                  </pic:spPr>
                </pic:pic>
              </a:graphicData>
            </a:graphic>
          </wp:inline>
        </w:drawing>
      </w:r>
      <w:bookmarkEnd w:id="92"/>
      <w:r w:rsidR="00EE551F" w:rsidRPr="00F96AAF" w:rsidDel="00EE551F">
        <w:rPr>
          <w:noProof/>
          <w:lang w:eastAsia="de-DE"/>
        </w:rPr>
        <w:t xml:space="preserve"> </w:t>
      </w:r>
    </w:p>
    <w:p w14:paraId="0427B948" w14:textId="2C5721E1" w:rsidR="00D804C6" w:rsidRPr="00F96AAF" w:rsidRDefault="00D804C6" w:rsidP="00976ECE"/>
    <w:p w14:paraId="25BB75B4" w14:textId="04C635DC" w:rsidR="004913A2" w:rsidRPr="00F96AAF" w:rsidRDefault="004913A2" w:rsidP="00976ECE"/>
    <w:p w14:paraId="40554704" w14:textId="36326036" w:rsidR="004913A2" w:rsidRPr="00F96AAF" w:rsidDel="00604819" w:rsidRDefault="004913A2" w:rsidP="004913A2">
      <w:pPr>
        <w:pStyle w:val="Caption"/>
        <w:keepNext/>
        <w:rPr>
          <w:del w:id="93" w:author="xyz" w:date="2022-04-08T13:16:00Z"/>
        </w:rPr>
      </w:pPr>
      <w:del w:id="94" w:author="xyz" w:date="2022-04-08T13:16:00Z">
        <w:r w:rsidRPr="00F96AAF" w:rsidDel="00604819">
          <w:delText xml:space="preserve">Table </w:delText>
        </w:r>
        <w:r w:rsidR="00696021" w:rsidRPr="00F96AAF" w:rsidDel="00604819">
          <w:fldChar w:fldCharType="begin"/>
        </w:r>
        <w:r w:rsidR="00696021" w:rsidRPr="00F96AAF" w:rsidDel="00604819">
          <w:delInstrText xml:space="preserve"> SEQ Table \* ARABIC </w:delInstrText>
        </w:r>
        <w:r w:rsidR="00696021" w:rsidRPr="00F96AAF" w:rsidDel="00604819">
          <w:fldChar w:fldCharType="separate"/>
        </w:r>
        <w:r w:rsidR="00706803" w:rsidDel="00604819">
          <w:rPr>
            <w:noProof/>
          </w:rPr>
          <w:delText>4</w:delText>
        </w:r>
        <w:r w:rsidR="00696021" w:rsidRPr="00F96AAF" w:rsidDel="00604819">
          <w:rPr>
            <w:noProof/>
          </w:rPr>
          <w:fldChar w:fldCharType="end"/>
        </w:r>
        <w:r w:rsidRPr="00F96AAF" w:rsidDel="00604819">
          <w:delText xml:space="preserve">: Self-assessment in terms of transdisciplinary experience, familiarity with SI, project's contribution to </w:delText>
        </w:r>
        <w:commentRangeStart w:id="95"/>
        <w:r w:rsidRPr="00F96AAF" w:rsidDel="00604819">
          <w:delText>SI</w:delText>
        </w:r>
        <w:commentRangeEnd w:id="95"/>
        <w:r w:rsidR="007A141A" w:rsidDel="00604819">
          <w:rPr>
            <w:rStyle w:val="CommentReference"/>
            <w:i w:val="0"/>
            <w:iCs w:val="0"/>
            <w:color w:val="auto"/>
          </w:rPr>
          <w:commentReference w:id="95"/>
        </w:r>
      </w:del>
    </w:p>
    <w:tbl>
      <w:tblPr>
        <w:tblW w:w="9242" w:type="dxa"/>
        <w:jc w:val="center"/>
        <w:tblLook w:val="04A0" w:firstRow="1" w:lastRow="0" w:firstColumn="1" w:lastColumn="0" w:noHBand="0" w:noVBand="1"/>
      </w:tblPr>
      <w:tblGrid>
        <w:gridCol w:w="1232"/>
        <w:gridCol w:w="1318"/>
        <w:gridCol w:w="1479"/>
        <w:gridCol w:w="1072"/>
        <w:gridCol w:w="1379"/>
        <w:gridCol w:w="1383"/>
        <w:gridCol w:w="1379"/>
      </w:tblGrid>
      <w:tr w:rsidR="0048588D" w:rsidRPr="00F96AAF" w:rsidDel="00604819" w14:paraId="68A76E12" w14:textId="2FC810FA" w:rsidTr="000227AE">
        <w:trPr>
          <w:trHeight w:val="247"/>
          <w:jc w:val="center"/>
          <w:del w:id="96" w:author="xyz" w:date="2022-04-08T13:16:00Z"/>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14:paraId="6E92B35C" w14:textId="45A1C94A" w:rsidR="0048588D" w:rsidRPr="00F96AAF" w:rsidDel="00604819" w:rsidRDefault="0048588D" w:rsidP="0048588D">
            <w:pPr>
              <w:rPr>
                <w:del w:id="97" w:author="xyz" w:date="2022-04-08T13:16:00Z"/>
                <w:rFonts w:ascii="Calibri" w:eastAsia="Times New Roman" w:hAnsi="Calibri" w:cs="Calibri"/>
                <w:b/>
                <w:bCs/>
                <w:sz w:val="20"/>
                <w:szCs w:val="20"/>
                <w:lang w:eastAsia="en-GB"/>
              </w:rPr>
            </w:pPr>
            <w:del w:id="98" w:author="xyz" w:date="2022-04-08T13:16:00Z">
              <w:r w:rsidRPr="00F96AAF" w:rsidDel="00604819">
                <w:rPr>
                  <w:rFonts w:ascii="Calibri" w:eastAsia="Times New Roman" w:hAnsi="Calibri" w:cs="Calibri"/>
                  <w:b/>
                  <w:bCs/>
                  <w:sz w:val="20"/>
                  <w:szCs w:val="20"/>
                  <w:lang w:eastAsia="en-GB"/>
                </w:rPr>
                <w:delText>response</w:delText>
              </w:r>
            </w:del>
          </w:p>
        </w:tc>
        <w:tc>
          <w:tcPr>
            <w:tcW w:w="2797" w:type="dxa"/>
            <w:gridSpan w:val="2"/>
            <w:tcBorders>
              <w:top w:val="nil"/>
              <w:left w:val="nil"/>
              <w:bottom w:val="single" w:sz="4" w:space="0" w:color="auto"/>
              <w:right w:val="single" w:sz="4" w:space="0" w:color="auto"/>
            </w:tcBorders>
            <w:vAlign w:val="bottom"/>
          </w:tcPr>
          <w:p w14:paraId="43B72B7F" w14:textId="6AB3F545" w:rsidR="0048588D" w:rsidRPr="00F96AAF" w:rsidDel="00604819" w:rsidRDefault="0048588D" w:rsidP="0048588D">
            <w:pPr>
              <w:jc w:val="center"/>
              <w:rPr>
                <w:del w:id="99" w:author="xyz" w:date="2022-04-08T13:16:00Z"/>
                <w:rFonts w:ascii="Calibri" w:eastAsia="Times New Roman" w:hAnsi="Calibri" w:cs="Calibri"/>
                <w:b/>
                <w:bCs/>
                <w:sz w:val="20"/>
                <w:szCs w:val="20"/>
                <w:lang w:eastAsia="en-GB"/>
              </w:rPr>
            </w:pPr>
            <w:del w:id="100" w:author="xyz" w:date="2022-04-08T13:16:00Z">
              <w:r w:rsidRPr="00F96AAF" w:rsidDel="00604819">
                <w:rPr>
                  <w:rFonts w:ascii="Calibri" w:eastAsia="Times New Roman" w:hAnsi="Calibri" w:cs="Calibri"/>
                  <w:b/>
                  <w:bCs/>
                  <w:sz w:val="20"/>
                  <w:szCs w:val="20"/>
                  <w:lang w:eastAsia="en-GB"/>
                </w:rPr>
                <w:delText>transdisciplinary experience</w:delText>
              </w:r>
            </w:del>
          </w:p>
          <w:p w14:paraId="0CF7CCBB" w14:textId="55EA94C8" w:rsidR="0048588D" w:rsidRPr="00F96AAF" w:rsidDel="00604819" w:rsidRDefault="0048588D" w:rsidP="0048588D">
            <w:pPr>
              <w:jc w:val="center"/>
              <w:rPr>
                <w:del w:id="101" w:author="xyz" w:date="2022-04-08T13:16:00Z"/>
                <w:rFonts w:ascii="Calibri" w:eastAsia="Times New Roman" w:hAnsi="Calibri" w:cs="Calibri"/>
                <w:sz w:val="20"/>
                <w:szCs w:val="20"/>
                <w:lang w:eastAsia="en-GB"/>
              </w:rPr>
            </w:pPr>
            <w:del w:id="102" w:author="xyz" w:date="2022-04-08T13:16:00Z">
              <w:r w:rsidRPr="00F96AAF" w:rsidDel="00604819">
                <w:rPr>
                  <w:rFonts w:ascii="Calibri" w:eastAsia="Times New Roman" w:hAnsi="Calibri" w:cs="Calibri"/>
                  <w:sz w:val="16"/>
                  <w:szCs w:val="16"/>
                  <w:lang w:eastAsia="en-GB"/>
                </w:rPr>
                <w:delText>(n = 352)</w:delText>
              </w:r>
            </w:del>
          </w:p>
        </w:tc>
        <w:tc>
          <w:tcPr>
            <w:tcW w:w="2451" w:type="dxa"/>
            <w:gridSpan w:val="2"/>
            <w:tcBorders>
              <w:top w:val="nil"/>
              <w:left w:val="nil"/>
              <w:bottom w:val="single" w:sz="4" w:space="0" w:color="auto"/>
              <w:right w:val="single" w:sz="4" w:space="0" w:color="auto"/>
            </w:tcBorders>
            <w:vAlign w:val="bottom"/>
          </w:tcPr>
          <w:p w14:paraId="7B05004E" w14:textId="235AAF00" w:rsidR="0048588D" w:rsidRPr="00F96AAF" w:rsidDel="00604819" w:rsidRDefault="0048588D" w:rsidP="0048588D">
            <w:pPr>
              <w:jc w:val="center"/>
              <w:rPr>
                <w:del w:id="103" w:author="xyz" w:date="2022-04-08T13:16:00Z"/>
                <w:rFonts w:ascii="Calibri" w:eastAsia="Times New Roman" w:hAnsi="Calibri" w:cs="Calibri"/>
                <w:b/>
                <w:bCs/>
                <w:sz w:val="20"/>
                <w:szCs w:val="20"/>
                <w:lang w:eastAsia="en-GB"/>
              </w:rPr>
            </w:pPr>
            <w:del w:id="104" w:author="xyz" w:date="2022-04-08T13:16:00Z">
              <w:r w:rsidRPr="00F96AAF" w:rsidDel="00604819">
                <w:rPr>
                  <w:rFonts w:ascii="Calibri" w:eastAsia="Times New Roman" w:hAnsi="Calibri" w:cs="Calibri"/>
                  <w:b/>
                  <w:bCs/>
                  <w:sz w:val="20"/>
                  <w:szCs w:val="20"/>
                  <w:lang w:eastAsia="en-GB"/>
                </w:rPr>
                <w:delText>familiarity with SI</w:delText>
              </w:r>
            </w:del>
          </w:p>
          <w:p w14:paraId="1975E299" w14:textId="18C2BBD7" w:rsidR="0048588D" w:rsidRPr="00F96AAF" w:rsidDel="00604819" w:rsidRDefault="0048588D" w:rsidP="0048588D">
            <w:pPr>
              <w:jc w:val="center"/>
              <w:rPr>
                <w:del w:id="105" w:author="xyz" w:date="2022-04-08T13:16:00Z"/>
                <w:rFonts w:ascii="Calibri" w:eastAsia="Times New Roman" w:hAnsi="Calibri" w:cs="Calibri"/>
                <w:sz w:val="20"/>
                <w:szCs w:val="20"/>
                <w:lang w:eastAsia="en-GB"/>
              </w:rPr>
            </w:pPr>
            <w:del w:id="106" w:author="xyz" w:date="2022-04-08T13:16:00Z">
              <w:r w:rsidRPr="00F96AAF" w:rsidDel="00604819">
                <w:rPr>
                  <w:rFonts w:ascii="Calibri" w:eastAsia="Times New Roman" w:hAnsi="Calibri" w:cs="Calibri"/>
                  <w:sz w:val="16"/>
                  <w:szCs w:val="16"/>
                  <w:lang w:eastAsia="en-GB"/>
                </w:rPr>
                <w:delText>(n = 360)</w:delText>
              </w:r>
            </w:del>
          </w:p>
        </w:tc>
        <w:tc>
          <w:tcPr>
            <w:tcW w:w="2762" w:type="dxa"/>
            <w:gridSpan w:val="2"/>
            <w:tcBorders>
              <w:top w:val="nil"/>
              <w:left w:val="nil"/>
              <w:bottom w:val="single" w:sz="4" w:space="0" w:color="auto"/>
              <w:right w:val="single" w:sz="4" w:space="0" w:color="auto"/>
            </w:tcBorders>
            <w:vAlign w:val="bottom"/>
          </w:tcPr>
          <w:p w14:paraId="178D8E34" w14:textId="5EA95F0B" w:rsidR="0048588D" w:rsidRPr="00F96AAF" w:rsidDel="00604819" w:rsidRDefault="0048588D" w:rsidP="0048588D">
            <w:pPr>
              <w:jc w:val="center"/>
              <w:rPr>
                <w:del w:id="107" w:author="xyz" w:date="2022-04-08T13:16:00Z"/>
                <w:rFonts w:ascii="Arial" w:eastAsia="Times New Roman" w:hAnsi="Arial" w:cs="Arial"/>
                <w:b/>
                <w:bCs/>
                <w:sz w:val="20"/>
                <w:szCs w:val="20"/>
                <w:lang w:eastAsia="en-GB"/>
              </w:rPr>
            </w:pPr>
            <w:del w:id="108" w:author="xyz" w:date="2022-04-08T13:16:00Z">
              <w:r w:rsidRPr="00F96AAF" w:rsidDel="00604819">
                <w:rPr>
                  <w:rFonts w:ascii="Arial" w:eastAsia="Times New Roman" w:hAnsi="Arial" w:cs="Arial"/>
                  <w:b/>
                  <w:bCs/>
                  <w:sz w:val="20"/>
                  <w:szCs w:val="20"/>
                  <w:lang w:eastAsia="en-GB"/>
                </w:rPr>
                <w:delText>project's contribution to SI</w:delText>
              </w:r>
            </w:del>
          </w:p>
          <w:p w14:paraId="5A82D80E" w14:textId="556F7428" w:rsidR="0048588D" w:rsidRPr="00F96AAF" w:rsidDel="00604819" w:rsidRDefault="0048588D" w:rsidP="0048588D">
            <w:pPr>
              <w:jc w:val="center"/>
              <w:rPr>
                <w:del w:id="109" w:author="xyz" w:date="2022-04-08T13:16:00Z"/>
                <w:rFonts w:ascii="Arial" w:eastAsia="Times New Roman" w:hAnsi="Arial" w:cs="Arial"/>
                <w:sz w:val="20"/>
                <w:szCs w:val="20"/>
                <w:lang w:eastAsia="en-GB"/>
              </w:rPr>
            </w:pPr>
            <w:del w:id="110" w:author="xyz" w:date="2022-04-08T13:16:00Z">
              <w:r w:rsidRPr="00F96AAF" w:rsidDel="00604819">
                <w:rPr>
                  <w:rFonts w:ascii="Arial" w:eastAsia="Times New Roman" w:hAnsi="Arial" w:cs="Arial"/>
                  <w:sz w:val="16"/>
                  <w:szCs w:val="16"/>
                  <w:lang w:eastAsia="en-GB"/>
                </w:rPr>
                <w:delText>(n = 112)</w:delText>
              </w:r>
            </w:del>
          </w:p>
        </w:tc>
      </w:tr>
      <w:tr w:rsidR="000227AE" w:rsidRPr="00F96AAF" w:rsidDel="00604819" w14:paraId="5F20BB18" w14:textId="25A97644" w:rsidTr="000227AE">
        <w:trPr>
          <w:trHeight w:val="216"/>
          <w:jc w:val="center"/>
          <w:del w:id="111" w:author="xyz" w:date="2022-04-08T13:16:00Z"/>
        </w:trPr>
        <w:tc>
          <w:tcPr>
            <w:tcW w:w="1232" w:type="dxa"/>
            <w:tcBorders>
              <w:top w:val="nil"/>
              <w:left w:val="single" w:sz="4" w:space="0" w:color="auto"/>
              <w:bottom w:val="single" w:sz="4" w:space="0" w:color="auto"/>
              <w:right w:val="single" w:sz="4" w:space="0" w:color="auto"/>
            </w:tcBorders>
            <w:shd w:val="clear" w:color="auto" w:fill="auto"/>
            <w:noWrap/>
            <w:vAlign w:val="center"/>
          </w:tcPr>
          <w:p w14:paraId="4B028472" w14:textId="2940169F" w:rsidR="000227AE" w:rsidRPr="00F96AAF" w:rsidDel="00604819" w:rsidRDefault="000227AE" w:rsidP="000227AE">
            <w:pPr>
              <w:jc w:val="center"/>
              <w:rPr>
                <w:del w:id="112" w:author="xyz" w:date="2022-04-08T13:16:00Z"/>
                <w:rFonts w:ascii="Calibri" w:eastAsia="Times New Roman" w:hAnsi="Calibri" w:cs="Calibri"/>
                <w:b/>
                <w:bCs/>
                <w:i/>
                <w:iCs/>
                <w:sz w:val="16"/>
                <w:szCs w:val="16"/>
                <w:lang w:eastAsia="en-GB"/>
              </w:rPr>
            </w:pPr>
            <w:del w:id="113" w:author="xyz" w:date="2022-04-08T13:16:00Z">
              <w:r w:rsidRPr="00F96AAF" w:rsidDel="00604819">
                <w:rPr>
                  <w:rFonts w:ascii="Calibri" w:eastAsia="Times New Roman" w:hAnsi="Calibri" w:cs="Calibri"/>
                  <w:b/>
                  <w:bCs/>
                  <w:i/>
                  <w:iCs/>
                  <w:sz w:val="16"/>
                  <w:szCs w:val="16"/>
                  <w:lang w:eastAsia="en-GB"/>
                </w:rPr>
                <w:delText>0..lowest</w:delText>
              </w:r>
            </w:del>
          </w:p>
          <w:p w14:paraId="557E6A18" w14:textId="1AB09666" w:rsidR="000227AE" w:rsidRPr="00F96AAF" w:rsidDel="00604819" w:rsidRDefault="000227AE" w:rsidP="000227AE">
            <w:pPr>
              <w:jc w:val="center"/>
              <w:rPr>
                <w:del w:id="114" w:author="xyz" w:date="2022-04-08T13:16:00Z"/>
                <w:rFonts w:ascii="Calibri" w:eastAsia="Times New Roman" w:hAnsi="Calibri" w:cs="Calibri"/>
                <w:b/>
                <w:bCs/>
                <w:i/>
                <w:iCs/>
                <w:sz w:val="16"/>
                <w:szCs w:val="16"/>
                <w:lang w:eastAsia="en-GB"/>
              </w:rPr>
            </w:pPr>
            <w:del w:id="115" w:author="xyz" w:date="2022-04-08T13:16:00Z">
              <w:r w:rsidRPr="00F96AAF" w:rsidDel="00604819">
                <w:rPr>
                  <w:rFonts w:ascii="Calibri" w:eastAsia="Times New Roman" w:hAnsi="Calibri" w:cs="Calibri"/>
                  <w:b/>
                  <w:bCs/>
                  <w:i/>
                  <w:iCs/>
                  <w:sz w:val="16"/>
                  <w:szCs w:val="16"/>
                  <w:lang w:eastAsia="en-GB"/>
                </w:rPr>
                <w:delText>10..highest</w:delText>
              </w:r>
            </w:del>
          </w:p>
        </w:tc>
        <w:tc>
          <w:tcPr>
            <w:tcW w:w="1318" w:type="dxa"/>
            <w:tcBorders>
              <w:top w:val="nil"/>
              <w:left w:val="nil"/>
              <w:bottom w:val="single" w:sz="4" w:space="0" w:color="auto"/>
              <w:right w:val="nil"/>
            </w:tcBorders>
            <w:vAlign w:val="bottom"/>
          </w:tcPr>
          <w:p w14:paraId="05DB6323" w14:textId="03868938" w:rsidR="000227AE" w:rsidRPr="00F96AAF" w:rsidDel="00604819" w:rsidRDefault="000227AE" w:rsidP="000227AE">
            <w:pPr>
              <w:ind w:right="258"/>
              <w:jc w:val="center"/>
              <w:rPr>
                <w:del w:id="116" w:author="xyz" w:date="2022-04-08T13:16:00Z"/>
                <w:rFonts w:ascii="Calibri" w:eastAsia="Times New Roman" w:hAnsi="Calibri" w:cs="Calibri"/>
                <w:b/>
                <w:bCs/>
                <w:sz w:val="20"/>
                <w:szCs w:val="20"/>
                <w:lang w:eastAsia="en-GB"/>
              </w:rPr>
            </w:pPr>
            <w:del w:id="117" w:author="xyz" w:date="2022-04-08T13:16:00Z">
              <w:r w:rsidRPr="00F96AAF" w:rsidDel="00604819">
                <w:rPr>
                  <w:rFonts w:ascii="Calibri" w:eastAsia="Times New Roman" w:hAnsi="Calibri" w:cs="Calibri"/>
                  <w:b/>
                  <w:bCs/>
                  <w:sz w:val="20"/>
                  <w:szCs w:val="20"/>
                  <w:lang w:eastAsia="en-GB"/>
                </w:rPr>
                <w:delText>abs</w:delText>
              </w:r>
            </w:del>
          </w:p>
        </w:tc>
        <w:tc>
          <w:tcPr>
            <w:tcW w:w="1479" w:type="dxa"/>
            <w:tcBorders>
              <w:top w:val="nil"/>
              <w:left w:val="nil"/>
              <w:bottom w:val="single" w:sz="4" w:space="0" w:color="auto"/>
              <w:right w:val="single" w:sz="4" w:space="0" w:color="auto"/>
            </w:tcBorders>
            <w:shd w:val="clear" w:color="auto" w:fill="auto"/>
            <w:vAlign w:val="bottom"/>
          </w:tcPr>
          <w:p w14:paraId="6DB90C88" w14:textId="5B4AEBBB" w:rsidR="000227AE" w:rsidRPr="00F96AAF" w:rsidDel="00604819" w:rsidRDefault="000227AE" w:rsidP="000227AE">
            <w:pPr>
              <w:ind w:right="410"/>
              <w:jc w:val="center"/>
              <w:rPr>
                <w:del w:id="118" w:author="xyz" w:date="2022-04-08T13:16:00Z"/>
                <w:b/>
                <w:bCs/>
                <w:sz w:val="18"/>
                <w:szCs w:val="18"/>
              </w:rPr>
            </w:pPr>
            <w:del w:id="119" w:author="xyz" w:date="2022-04-08T13:16:00Z">
              <w:r w:rsidRPr="00F96AAF" w:rsidDel="00604819">
                <w:rPr>
                  <w:b/>
                  <w:bCs/>
                  <w:sz w:val="18"/>
                  <w:szCs w:val="18"/>
                </w:rPr>
                <w:delText>%</w:delText>
              </w:r>
            </w:del>
          </w:p>
        </w:tc>
        <w:tc>
          <w:tcPr>
            <w:tcW w:w="1072" w:type="dxa"/>
            <w:tcBorders>
              <w:top w:val="nil"/>
              <w:left w:val="nil"/>
              <w:bottom w:val="single" w:sz="4" w:space="0" w:color="auto"/>
              <w:right w:val="nil"/>
            </w:tcBorders>
            <w:vAlign w:val="bottom"/>
          </w:tcPr>
          <w:p w14:paraId="4F97C9C1" w14:textId="64423C39" w:rsidR="000227AE" w:rsidRPr="00F96AAF" w:rsidDel="00604819" w:rsidRDefault="000227AE" w:rsidP="000227AE">
            <w:pPr>
              <w:jc w:val="center"/>
              <w:rPr>
                <w:del w:id="120" w:author="xyz" w:date="2022-04-08T13:16:00Z"/>
                <w:rFonts w:ascii="Calibri" w:eastAsia="Times New Roman" w:hAnsi="Calibri" w:cs="Calibri"/>
                <w:b/>
                <w:bCs/>
                <w:sz w:val="20"/>
                <w:szCs w:val="20"/>
                <w:lang w:eastAsia="en-GB"/>
              </w:rPr>
            </w:pPr>
            <w:del w:id="121" w:author="xyz" w:date="2022-04-08T13:16:00Z">
              <w:r w:rsidRPr="00F96AAF" w:rsidDel="00604819">
                <w:rPr>
                  <w:rFonts w:ascii="Calibri" w:eastAsia="Times New Roman" w:hAnsi="Calibri" w:cs="Calibri"/>
                  <w:b/>
                  <w:bCs/>
                  <w:sz w:val="20"/>
                  <w:szCs w:val="20"/>
                  <w:lang w:eastAsia="en-GB"/>
                </w:rPr>
                <w:delText>abs</w:delText>
              </w:r>
            </w:del>
          </w:p>
        </w:tc>
        <w:tc>
          <w:tcPr>
            <w:tcW w:w="1379" w:type="dxa"/>
            <w:tcBorders>
              <w:top w:val="nil"/>
              <w:left w:val="nil"/>
              <w:bottom w:val="single" w:sz="4" w:space="0" w:color="auto"/>
              <w:right w:val="single" w:sz="4" w:space="0" w:color="auto"/>
            </w:tcBorders>
            <w:shd w:val="clear" w:color="auto" w:fill="auto"/>
            <w:vAlign w:val="bottom"/>
          </w:tcPr>
          <w:p w14:paraId="6F22BA3C" w14:textId="048FF40E" w:rsidR="000227AE" w:rsidRPr="00F96AAF" w:rsidDel="00604819" w:rsidRDefault="000227AE" w:rsidP="000227AE">
            <w:pPr>
              <w:jc w:val="center"/>
              <w:rPr>
                <w:del w:id="122" w:author="xyz" w:date="2022-04-08T13:16:00Z"/>
                <w:rFonts w:ascii="Calibri" w:eastAsia="Times New Roman" w:hAnsi="Calibri" w:cs="Calibri"/>
                <w:b/>
                <w:bCs/>
                <w:sz w:val="20"/>
                <w:szCs w:val="20"/>
                <w:lang w:eastAsia="en-GB"/>
              </w:rPr>
            </w:pPr>
            <w:del w:id="123" w:author="xyz" w:date="2022-04-08T13:16:00Z">
              <w:r w:rsidRPr="00F96AAF" w:rsidDel="00604819">
                <w:rPr>
                  <w:b/>
                  <w:bCs/>
                  <w:sz w:val="18"/>
                  <w:szCs w:val="18"/>
                </w:rPr>
                <w:delText>%</w:delText>
              </w:r>
            </w:del>
          </w:p>
        </w:tc>
        <w:tc>
          <w:tcPr>
            <w:tcW w:w="1383" w:type="dxa"/>
            <w:tcBorders>
              <w:top w:val="nil"/>
              <w:left w:val="nil"/>
              <w:bottom w:val="single" w:sz="4" w:space="0" w:color="auto"/>
              <w:right w:val="nil"/>
            </w:tcBorders>
            <w:vAlign w:val="bottom"/>
          </w:tcPr>
          <w:p w14:paraId="39159B26" w14:textId="0C0E9DCE" w:rsidR="000227AE" w:rsidRPr="00F96AAF" w:rsidDel="00604819" w:rsidRDefault="000227AE" w:rsidP="000227AE">
            <w:pPr>
              <w:jc w:val="center"/>
              <w:rPr>
                <w:del w:id="124" w:author="xyz" w:date="2022-04-08T13:16:00Z"/>
                <w:rFonts w:ascii="Arial" w:eastAsia="Times New Roman" w:hAnsi="Arial" w:cs="Arial"/>
                <w:b/>
                <w:bCs/>
                <w:sz w:val="20"/>
                <w:szCs w:val="20"/>
                <w:lang w:eastAsia="en-GB"/>
              </w:rPr>
            </w:pPr>
            <w:del w:id="125" w:author="xyz" w:date="2022-04-08T13:16:00Z">
              <w:r w:rsidRPr="00F96AAF" w:rsidDel="00604819">
                <w:rPr>
                  <w:rFonts w:ascii="Calibri" w:eastAsia="Times New Roman" w:hAnsi="Calibri" w:cs="Calibri"/>
                  <w:b/>
                  <w:bCs/>
                  <w:sz w:val="20"/>
                  <w:szCs w:val="20"/>
                  <w:lang w:eastAsia="en-GB"/>
                </w:rPr>
                <w:delText>abs</w:delText>
              </w:r>
            </w:del>
          </w:p>
        </w:tc>
        <w:tc>
          <w:tcPr>
            <w:tcW w:w="1379" w:type="dxa"/>
            <w:tcBorders>
              <w:top w:val="nil"/>
              <w:left w:val="nil"/>
              <w:bottom w:val="single" w:sz="4" w:space="0" w:color="auto"/>
              <w:right w:val="single" w:sz="4" w:space="0" w:color="auto"/>
            </w:tcBorders>
            <w:shd w:val="clear" w:color="auto" w:fill="auto"/>
            <w:vAlign w:val="bottom"/>
          </w:tcPr>
          <w:p w14:paraId="224F8151" w14:textId="55688454" w:rsidR="000227AE" w:rsidRPr="00F96AAF" w:rsidDel="00604819" w:rsidRDefault="000227AE" w:rsidP="000227AE">
            <w:pPr>
              <w:jc w:val="center"/>
              <w:rPr>
                <w:del w:id="126" w:author="xyz" w:date="2022-04-08T13:16:00Z"/>
                <w:rFonts w:ascii="Arial" w:eastAsia="Times New Roman" w:hAnsi="Arial" w:cs="Arial"/>
                <w:b/>
                <w:bCs/>
                <w:sz w:val="20"/>
                <w:szCs w:val="20"/>
                <w:lang w:eastAsia="en-GB"/>
              </w:rPr>
            </w:pPr>
            <w:del w:id="127" w:author="xyz" w:date="2022-04-08T13:16:00Z">
              <w:r w:rsidRPr="00F96AAF" w:rsidDel="00604819">
                <w:rPr>
                  <w:b/>
                  <w:bCs/>
                  <w:sz w:val="18"/>
                  <w:szCs w:val="18"/>
                </w:rPr>
                <w:delText>%</w:delText>
              </w:r>
            </w:del>
          </w:p>
        </w:tc>
      </w:tr>
      <w:tr w:rsidR="000227AE" w:rsidRPr="00F96AAF" w:rsidDel="00604819" w14:paraId="5C036286" w14:textId="67D3D38B" w:rsidTr="00C154A1">
        <w:trPr>
          <w:trHeight w:val="276"/>
          <w:jc w:val="center"/>
          <w:del w:id="128" w:author="xyz" w:date="2022-04-08T13:16:00Z"/>
        </w:trPr>
        <w:tc>
          <w:tcPr>
            <w:tcW w:w="1232" w:type="dxa"/>
            <w:tcBorders>
              <w:top w:val="nil"/>
              <w:left w:val="single" w:sz="4" w:space="0" w:color="auto"/>
              <w:bottom w:val="nil"/>
              <w:right w:val="single" w:sz="4" w:space="0" w:color="auto"/>
            </w:tcBorders>
            <w:shd w:val="clear" w:color="000000" w:fill="E88888"/>
            <w:noWrap/>
            <w:vAlign w:val="bottom"/>
            <w:hideMark/>
          </w:tcPr>
          <w:p w14:paraId="7A369256" w14:textId="712AC9D2" w:rsidR="000227AE" w:rsidRPr="00F96AAF" w:rsidDel="00604819" w:rsidRDefault="000227AE" w:rsidP="00992A67">
            <w:pPr>
              <w:jc w:val="center"/>
              <w:rPr>
                <w:del w:id="129" w:author="xyz" w:date="2022-04-08T13:16:00Z"/>
                <w:rFonts w:ascii="Calibri" w:eastAsia="Times New Roman" w:hAnsi="Calibri" w:cs="Calibri"/>
                <w:color w:val="9C0006"/>
                <w:sz w:val="20"/>
                <w:szCs w:val="20"/>
                <w:lang w:eastAsia="en-GB"/>
              </w:rPr>
            </w:pPr>
            <w:del w:id="130" w:author="xyz" w:date="2022-04-08T13:16:00Z">
              <w:r w:rsidRPr="00F96AAF" w:rsidDel="00604819">
                <w:rPr>
                  <w:rFonts w:ascii="Calibri" w:eastAsia="Times New Roman" w:hAnsi="Calibri" w:cs="Calibri"/>
                  <w:color w:val="9C0006"/>
                  <w:sz w:val="20"/>
                  <w:szCs w:val="20"/>
                  <w:lang w:eastAsia="en-GB"/>
                </w:rPr>
                <w:delText>0</w:delText>
              </w:r>
            </w:del>
          </w:p>
        </w:tc>
        <w:tc>
          <w:tcPr>
            <w:tcW w:w="1318" w:type="dxa"/>
            <w:tcBorders>
              <w:top w:val="nil"/>
              <w:left w:val="nil"/>
              <w:bottom w:val="nil"/>
              <w:right w:val="nil"/>
            </w:tcBorders>
            <w:vAlign w:val="bottom"/>
          </w:tcPr>
          <w:p w14:paraId="0833361B" w14:textId="118D6332" w:rsidR="000227AE" w:rsidRPr="00F96AAF" w:rsidDel="00604819" w:rsidRDefault="000227AE" w:rsidP="000227AE">
            <w:pPr>
              <w:ind w:right="258"/>
              <w:jc w:val="right"/>
              <w:rPr>
                <w:del w:id="131" w:author="xyz" w:date="2022-04-08T13:16:00Z"/>
                <w:rFonts w:ascii="Calibri" w:eastAsia="Times New Roman" w:hAnsi="Calibri" w:cs="Calibri"/>
                <w:sz w:val="20"/>
                <w:szCs w:val="20"/>
                <w:lang w:eastAsia="en-GB"/>
              </w:rPr>
            </w:pPr>
            <w:del w:id="132" w:author="xyz" w:date="2022-04-08T13:16:00Z">
              <w:r w:rsidRPr="00F96AAF" w:rsidDel="00604819">
                <w:rPr>
                  <w:rFonts w:ascii="Calibri" w:eastAsia="Times New Roman" w:hAnsi="Calibri" w:cs="Calibri"/>
                  <w:sz w:val="20"/>
                  <w:szCs w:val="20"/>
                  <w:lang w:eastAsia="en-GB"/>
                </w:rPr>
                <w:delText>19</w:delText>
              </w:r>
            </w:del>
          </w:p>
        </w:tc>
        <w:tc>
          <w:tcPr>
            <w:tcW w:w="1479" w:type="dxa"/>
            <w:tcBorders>
              <w:top w:val="nil"/>
              <w:left w:val="nil"/>
              <w:bottom w:val="nil"/>
              <w:right w:val="single" w:sz="4" w:space="0" w:color="auto"/>
            </w:tcBorders>
            <w:shd w:val="clear" w:color="auto" w:fill="auto"/>
            <w:noWrap/>
            <w:vAlign w:val="center"/>
          </w:tcPr>
          <w:p w14:paraId="1A98D95E" w14:textId="7808EB2D" w:rsidR="000227AE" w:rsidRPr="00F96AAF" w:rsidDel="00604819" w:rsidRDefault="000227AE" w:rsidP="000227AE">
            <w:pPr>
              <w:ind w:right="410"/>
              <w:jc w:val="right"/>
              <w:rPr>
                <w:del w:id="133" w:author="xyz" w:date="2022-04-08T13:16:00Z"/>
                <w:rFonts w:ascii="Calibri" w:eastAsia="Times New Roman" w:hAnsi="Calibri" w:cs="Calibri"/>
                <w:sz w:val="18"/>
                <w:szCs w:val="18"/>
                <w:lang w:eastAsia="en-GB"/>
              </w:rPr>
            </w:pPr>
            <w:del w:id="134" w:author="xyz" w:date="2022-04-08T13:16:00Z">
              <w:r w:rsidRPr="00F96AAF" w:rsidDel="00604819">
                <w:rPr>
                  <w:sz w:val="18"/>
                  <w:szCs w:val="18"/>
                </w:rPr>
                <w:delText>5.26 %</w:delText>
              </w:r>
            </w:del>
          </w:p>
        </w:tc>
        <w:tc>
          <w:tcPr>
            <w:tcW w:w="1072" w:type="dxa"/>
            <w:tcBorders>
              <w:top w:val="nil"/>
              <w:left w:val="nil"/>
              <w:bottom w:val="nil"/>
              <w:right w:val="nil"/>
            </w:tcBorders>
            <w:vAlign w:val="bottom"/>
          </w:tcPr>
          <w:p w14:paraId="324A5783" w14:textId="0933280B" w:rsidR="000227AE" w:rsidRPr="00F96AAF" w:rsidDel="00604819" w:rsidRDefault="000227AE" w:rsidP="000227AE">
            <w:pPr>
              <w:ind w:right="321"/>
              <w:jc w:val="right"/>
              <w:rPr>
                <w:del w:id="135" w:author="xyz" w:date="2022-04-08T13:16:00Z"/>
                <w:rFonts w:ascii="Calibri" w:eastAsia="Times New Roman" w:hAnsi="Calibri" w:cs="Calibri"/>
                <w:sz w:val="20"/>
                <w:szCs w:val="20"/>
                <w:lang w:eastAsia="en-GB"/>
              </w:rPr>
            </w:pPr>
            <w:del w:id="136" w:author="xyz" w:date="2022-04-08T13:16:00Z">
              <w:r w:rsidRPr="00F96AAF" w:rsidDel="00604819">
                <w:rPr>
                  <w:rFonts w:ascii="Calibri" w:eastAsia="Times New Roman" w:hAnsi="Calibri" w:cs="Calibri"/>
                  <w:sz w:val="20"/>
                  <w:szCs w:val="20"/>
                  <w:lang w:eastAsia="en-GB"/>
                </w:rPr>
                <w:delText>116</w:delText>
              </w:r>
            </w:del>
          </w:p>
        </w:tc>
        <w:tc>
          <w:tcPr>
            <w:tcW w:w="1379" w:type="dxa"/>
            <w:tcBorders>
              <w:top w:val="nil"/>
              <w:left w:val="nil"/>
              <w:bottom w:val="nil"/>
              <w:right w:val="single" w:sz="4" w:space="0" w:color="auto"/>
            </w:tcBorders>
            <w:shd w:val="clear" w:color="auto" w:fill="auto"/>
            <w:noWrap/>
            <w:vAlign w:val="center"/>
          </w:tcPr>
          <w:p w14:paraId="74D7A2D1" w14:textId="677FA224" w:rsidR="000227AE" w:rsidRPr="00F96AAF" w:rsidDel="00604819" w:rsidRDefault="000227AE" w:rsidP="000227AE">
            <w:pPr>
              <w:ind w:right="321"/>
              <w:jc w:val="right"/>
              <w:rPr>
                <w:del w:id="137" w:author="xyz" w:date="2022-04-08T13:16:00Z"/>
                <w:rFonts w:ascii="Calibri" w:eastAsia="Times New Roman" w:hAnsi="Calibri" w:cs="Calibri"/>
                <w:sz w:val="18"/>
                <w:szCs w:val="18"/>
                <w:lang w:eastAsia="en-GB"/>
              </w:rPr>
            </w:pPr>
            <w:del w:id="138" w:author="xyz" w:date="2022-04-08T13:16:00Z">
              <w:r w:rsidRPr="00F96AAF" w:rsidDel="00604819">
                <w:rPr>
                  <w:sz w:val="18"/>
                  <w:szCs w:val="18"/>
                </w:rPr>
                <w:delText>32.22%</w:delText>
              </w:r>
            </w:del>
          </w:p>
        </w:tc>
        <w:tc>
          <w:tcPr>
            <w:tcW w:w="1383" w:type="dxa"/>
            <w:tcBorders>
              <w:top w:val="nil"/>
              <w:left w:val="nil"/>
              <w:bottom w:val="nil"/>
              <w:right w:val="nil"/>
            </w:tcBorders>
            <w:vAlign w:val="bottom"/>
          </w:tcPr>
          <w:p w14:paraId="1D652C8B" w14:textId="267C3DA2" w:rsidR="000227AE" w:rsidRPr="00F96AAF" w:rsidDel="00604819" w:rsidRDefault="000227AE" w:rsidP="000227AE">
            <w:pPr>
              <w:ind w:right="241"/>
              <w:jc w:val="right"/>
              <w:rPr>
                <w:del w:id="139" w:author="xyz" w:date="2022-04-08T13:16:00Z"/>
                <w:rFonts w:ascii="Calibri" w:eastAsia="Times New Roman" w:hAnsi="Calibri" w:cs="Calibri"/>
                <w:sz w:val="20"/>
                <w:szCs w:val="20"/>
                <w:lang w:eastAsia="en-GB"/>
              </w:rPr>
            </w:pPr>
            <w:del w:id="140" w:author="xyz" w:date="2022-04-08T13:16:00Z">
              <w:r w:rsidRPr="00F96AAF" w:rsidDel="00604819">
                <w:rPr>
                  <w:rFonts w:ascii="Calibri" w:eastAsia="Times New Roman" w:hAnsi="Calibri" w:cs="Calibri"/>
                  <w:sz w:val="20"/>
                  <w:szCs w:val="20"/>
                  <w:lang w:eastAsia="en-GB"/>
                </w:rPr>
                <w:delText>5</w:delText>
              </w:r>
            </w:del>
          </w:p>
        </w:tc>
        <w:tc>
          <w:tcPr>
            <w:tcW w:w="1379" w:type="dxa"/>
            <w:tcBorders>
              <w:top w:val="nil"/>
              <w:left w:val="nil"/>
              <w:bottom w:val="nil"/>
              <w:right w:val="single" w:sz="4" w:space="0" w:color="auto"/>
            </w:tcBorders>
            <w:shd w:val="clear" w:color="auto" w:fill="auto"/>
            <w:noWrap/>
            <w:vAlign w:val="center"/>
          </w:tcPr>
          <w:p w14:paraId="0F8E2A8F" w14:textId="6CC54ACF" w:rsidR="000227AE" w:rsidRPr="00F96AAF" w:rsidDel="00604819" w:rsidRDefault="000227AE" w:rsidP="000227AE">
            <w:pPr>
              <w:ind w:right="241"/>
              <w:jc w:val="right"/>
              <w:rPr>
                <w:del w:id="141" w:author="xyz" w:date="2022-04-08T13:16:00Z"/>
                <w:rFonts w:ascii="Calibri" w:eastAsia="Times New Roman" w:hAnsi="Calibri" w:cs="Calibri"/>
                <w:sz w:val="18"/>
                <w:szCs w:val="18"/>
                <w:lang w:eastAsia="en-GB"/>
              </w:rPr>
            </w:pPr>
            <w:del w:id="142" w:author="xyz" w:date="2022-04-08T13:16:00Z">
              <w:r w:rsidRPr="00F96AAF" w:rsidDel="00604819">
                <w:rPr>
                  <w:sz w:val="18"/>
                  <w:szCs w:val="18"/>
                </w:rPr>
                <w:delText>4.46%</w:delText>
              </w:r>
            </w:del>
          </w:p>
        </w:tc>
      </w:tr>
      <w:tr w:rsidR="000227AE" w:rsidRPr="00F96AAF" w:rsidDel="00604819" w14:paraId="65CDEA09" w14:textId="1CC70F61" w:rsidTr="00C154A1">
        <w:trPr>
          <w:trHeight w:val="276"/>
          <w:jc w:val="center"/>
          <w:del w:id="143" w:author="xyz" w:date="2022-04-08T13:16:00Z"/>
        </w:trPr>
        <w:tc>
          <w:tcPr>
            <w:tcW w:w="1232" w:type="dxa"/>
            <w:tcBorders>
              <w:top w:val="nil"/>
              <w:left w:val="single" w:sz="4" w:space="0" w:color="auto"/>
              <w:bottom w:val="nil"/>
              <w:right w:val="single" w:sz="4" w:space="0" w:color="auto"/>
            </w:tcBorders>
            <w:shd w:val="clear" w:color="000000" w:fill="EFABAB"/>
            <w:noWrap/>
            <w:vAlign w:val="bottom"/>
            <w:hideMark/>
          </w:tcPr>
          <w:p w14:paraId="08E79FD3" w14:textId="44676E83" w:rsidR="000227AE" w:rsidRPr="00F96AAF" w:rsidDel="00604819" w:rsidRDefault="000227AE" w:rsidP="00992A67">
            <w:pPr>
              <w:jc w:val="center"/>
              <w:rPr>
                <w:del w:id="144" w:author="xyz" w:date="2022-04-08T13:16:00Z"/>
                <w:rFonts w:ascii="Calibri" w:eastAsia="Times New Roman" w:hAnsi="Calibri" w:cs="Calibri"/>
                <w:color w:val="9C0006"/>
                <w:sz w:val="20"/>
                <w:szCs w:val="20"/>
                <w:lang w:eastAsia="en-GB"/>
              </w:rPr>
            </w:pPr>
            <w:del w:id="145" w:author="xyz" w:date="2022-04-08T13:16:00Z">
              <w:r w:rsidRPr="00F96AAF" w:rsidDel="00604819">
                <w:rPr>
                  <w:rFonts w:ascii="Calibri" w:eastAsia="Times New Roman" w:hAnsi="Calibri" w:cs="Calibri"/>
                  <w:color w:val="9C0006"/>
                  <w:sz w:val="20"/>
                  <w:szCs w:val="20"/>
                  <w:lang w:eastAsia="en-GB"/>
                </w:rPr>
                <w:delText>1</w:delText>
              </w:r>
            </w:del>
          </w:p>
        </w:tc>
        <w:tc>
          <w:tcPr>
            <w:tcW w:w="1318" w:type="dxa"/>
            <w:tcBorders>
              <w:top w:val="nil"/>
              <w:left w:val="nil"/>
              <w:bottom w:val="nil"/>
              <w:right w:val="nil"/>
            </w:tcBorders>
            <w:vAlign w:val="bottom"/>
          </w:tcPr>
          <w:p w14:paraId="777A9597" w14:textId="4F076A76" w:rsidR="000227AE" w:rsidRPr="00F96AAF" w:rsidDel="00604819" w:rsidRDefault="000227AE" w:rsidP="000227AE">
            <w:pPr>
              <w:ind w:right="258"/>
              <w:jc w:val="right"/>
              <w:rPr>
                <w:del w:id="146" w:author="xyz" w:date="2022-04-08T13:16:00Z"/>
                <w:rFonts w:ascii="Calibri" w:eastAsia="Times New Roman" w:hAnsi="Calibri" w:cs="Calibri"/>
                <w:sz w:val="20"/>
                <w:szCs w:val="20"/>
                <w:lang w:eastAsia="en-GB"/>
              </w:rPr>
            </w:pPr>
            <w:del w:id="147" w:author="xyz" w:date="2022-04-08T13:16:00Z">
              <w:r w:rsidRPr="00F96AAF" w:rsidDel="00604819">
                <w:rPr>
                  <w:rFonts w:ascii="Calibri" w:eastAsia="Times New Roman" w:hAnsi="Calibri" w:cs="Calibri"/>
                  <w:sz w:val="20"/>
                  <w:szCs w:val="20"/>
                  <w:lang w:eastAsia="en-GB"/>
                </w:rPr>
                <w:delText>17</w:delText>
              </w:r>
            </w:del>
          </w:p>
        </w:tc>
        <w:tc>
          <w:tcPr>
            <w:tcW w:w="1479" w:type="dxa"/>
            <w:tcBorders>
              <w:top w:val="nil"/>
              <w:left w:val="nil"/>
              <w:bottom w:val="nil"/>
              <w:right w:val="single" w:sz="4" w:space="0" w:color="auto"/>
            </w:tcBorders>
            <w:shd w:val="clear" w:color="auto" w:fill="auto"/>
            <w:noWrap/>
            <w:vAlign w:val="center"/>
          </w:tcPr>
          <w:p w14:paraId="38EB1FC5" w14:textId="18E85A69" w:rsidR="000227AE" w:rsidRPr="00F96AAF" w:rsidDel="00604819" w:rsidRDefault="000227AE" w:rsidP="000227AE">
            <w:pPr>
              <w:ind w:right="410"/>
              <w:jc w:val="right"/>
              <w:rPr>
                <w:del w:id="148" w:author="xyz" w:date="2022-04-08T13:16:00Z"/>
                <w:rFonts w:ascii="Calibri" w:eastAsia="Times New Roman" w:hAnsi="Calibri" w:cs="Calibri"/>
                <w:sz w:val="18"/>
                <w:szCs w:val="18"/>
                <w:lang w:eastAsia="en-GB"/>
              </w:rPr>
            </w:pPr>
            <w:del w:id="149" w:author="xyz" w:date="2022-04-08T13:16:00Z">
              <w:r w:rsidRPr="00F96AAF" w:rsidDel="00604819">
                <w:rPr>
                  <w:sz w:val="18"/>
                  <w:szCs w:val="18"/>
                </w:rPr>
                <w:delText>4.71 %</w:delText>
              </w:r>
            </w:del>
          </w:p>
        </w:tc>
        <w:tc>
          <w:tcPr>
            <w:tcW w:w="1072" w:type="dxa"/>
            <w:tcBorders>
              <w:top w:val="nil"/>
              <w:left w:val="nil"/>
              <w:bottom w:val="nil"/>
              <w:right w:val="nil"/>
            </w:tcBorders>
            <w:vAlign w:val="bottom"/>
          </w:tcPr>
          <w:p w14:paraId="0C0DD671" w14:textId="24E13FE5" w:rsidR="000227AE" w:rsidRPr="00F96AAF" w:rsidDel="00604819" w:rsidRDefault="000227AE" w:rsidP="000227AE">
            <w:pPr>
              <w:ind w:right="321"/>
              <w:jc w:val="right"/>
              <w:rPr>
                <w:del w:id="150" w:author="xyz" w:date="2022-04-08T13:16:00Z"/>
                <w:rFonts w:ascii="Calibri" w:eastAsia="Times New Roman" w:hAnsi="Calibri" w:cs="Calibri"/>
                <w:sz w:val="20"/>
                <w:szCs w:val="20"/>
                <w:lang w:eastAsia="en-GB"/>
              </w:rPr>
            </w:pPr>
            <w:del w:id="151" w:author="xyz" w:date="2022-04-08T13:16:00Z">
              <w:r w:rsidRPr="00F96AAF" w:rsidDel="00604819">
                <w:rPr>
                  <w:rFonts w:ascii="Calibri" w:eastAsia="Times New Roman" w:hAnsi="Calibri" w:cs="Calibri"/>
                  <w:sz w:val="20"/>
                  <w:szCs w:val="20"/>
                  <w:lang w:eastAsia="en-GB"/>
                </w:rPr>
                <w:delText>36</w:delText>
              </w:r>
            </w:del>
          </w:p>
        </w:tc>
        <w:tc>
          <w:tcPr>
            <w:tcW w:w="1379" w:type="dxa"/>
            <w:tcBorders>
              <w:top w:val="nil"/>
              <w:left w:val="nil"/>
              <w:bottom w:val="nil"/>
              <w:right w:val="single" w:sz="4" w:space="0" w:color="auto"/>
            </w:tcBorders>
            <w:shd w:val="clear" w:color="auto" w:fill="auto"/>
            <w:noWrap/>
            <w:vAlign w:val="center"/>
          </w:tcPr>
          <w:p w14:paraId="2F2E924C" w14:textId="382A718B" w:rsidR="000227AE" w:rsidRPr="00F96AAF" w:rsidDel="00604819" w:rsidRDefault="000227AE" w:rsidP="000227AE">
            <w:pPr>
              <w:ind w:right="321"/>
              <w:jc w:val="right"/>
              <w:rPr>
                <w:del w:id="152" w:author="xyz" w:date="2022-04-08T13:16:00Z"/>
                <w:rFonts w:ascii="Calibri" w:eastAsia="Times New Roman" w:hAnsi="Calibri" w:cs="Calibri"/>
                <w:sz w:val="18"/>
                <w:szCs w:val="18"/>
                <w:lang w:eastAsia="en-GB"/>
              </w:rPr>
            </w:pPr>
            <w:del w:id="153" w:author="xyz" w:date="2022-04-08T13:16:00Z">
              <w:r w:rsidRPr="00F96AAF" w:rsidDel="00604819">
                <w:rPr>
                  <w:sz w:val="18"/>
                  <w:szCs w:val="18"/>
                </w:rPr>
                <w:delText>10.00%</w:delText>
              </w:r>
            </w:del>
          </w:p>
        </w:tc>
        <w:tc>
          <w:tcPr>
            <w:tcW w:w="1383" w:type="dxa"/>
            <w:tcBorders>
              <w:top w:val="nil"/>
              <w:left w:val="nil"/>
              <w:bottom w:val="nil"/>
              <w:right w:val="nil"/>
            </w:tcBorders>
            <w:vAlign w:val="bottom"/>
          </w:tcPr>
          <w:p w14:paraId="0EFBC397" w14:textId="4F52ADB3" w:rsidR="000227AE" w:rsidRPr="00F96AAF" w:rsidDel="00604819" w:rsidRDefault="000227AE" w:rsidP="000227AE">
            <w:pPr>
              <w:ind w:right="241"/>
              <w:jc w:val="right"/>
              <w:rPr>
                <w:del w:id="154" w:author="xyz" w:date="2022-04-08T13:16:00Z"/>
                <w:rFonts w:ascii="Calibri" w:eastAsia="Times New Roman" w:hAnsi="Calibri" w:cs="Calibri"/>
                <w:sz w:val="20"/>
                <w:szCs w:val="20"/>
                <w:lang w:eastAsia="en-GB"/>
              </w:rPr>
            </w:pPr>
            <w:del w:id="155" w:author="xyz" w:date="2022-04-08T13:16:00Z">
              <w:r w:rsidRPr="00F96AAF" w:rsidDel="00604819">
                <w:rPr>
                  <w:rFonts w:ascii="Calibri" w:eastAsia="Times New Roman" w:hAnsi="Calibri" w:cs="Calibri"/>
                  <w:sz w:val="20"/>
                  <w:szCs w:val="20"/>
                  <w:lang w:eastAsia="en-GB"/>
                </w:rPr>
                <w:delText>3</w:delText>
              </w:r>
            </w:del>
          </w:p>
        </w:tc>
        <w:tc>
          <w:tcPr>
            <w:tcW w:w="1379" w:type="dxa"/>
            <w:tcBorders>
              <w:top w:val="nil"/>
              <w:left w:val="nil"/>
              <w:bottom w:val="nil"/>
              <w:right w:val="single" w:sz="4" w:space="0" w:color="auto"/>
            </w:tcBorders>
            <w:shd w:val="clear" w:color="auto" w:fill="auto"/>
            <w:noWrap/>
            <w:vAlign w:val="center"/>
          </w:tcPr>
          <w:p w14:paraId="28AF3D43" w14:textId="3F32D94C" w:rsidR="000227AE" w:rsidRPr="00F96AAF" w:rsidDel="00604819" w:rsidRDefault="000227AE" w:rsidP="000227AE">
            <w:pPr>
              <w:ind w:right="241"/>
              <w:jc w:val="right"/>
              <w:rPr>
                <w:del w:id="156" w:author="xyz" w:date="2022-04-08T13:16:00Z"/>
                <w:rFonts w:ascii="Calibri" w:eastAsia="Times New Roman" w:hAnsi="Calibri" w:cs="Calibri"/>
                <w:sz w:val="18"/>
                <w:szCs w:val="18"/>
                <w:lang w:eastAsia="en-GB"/>
              </w:rPr>
            </w:pPr>
            <w:del w:id="157" w:author="xyz" w:date="2022-04-08T13:16:00Z">
              <w:r w:rsidRPr="00F96AAF" w:rsidDel="00604819">
                <w:rPr>
                  <w:sz w:val="18"/>
                  <w:szCs w:val="18"/>
                </w:rPr>
                <w:delText>2.68%</w:delText>
              </w:r>
            </w:del>
          </w:p>
        </w:tc>
      </w:tr>
      <w:tr w:rsidR="000227AE" w:rsidRPr="00F96AAF" w:rsidDel="00604819" w14:paraId="6EB75D78" w14:textId="02815442" w:rsidTr="00C154A1">
        <w:trPr>
          <w:trHeight w:val="276"/>
          <w:jc w:val="center"/>
          <w:del w:id="158" w:author="xyz" w:date="2022-04-08T13:16:00Z"/>
        </w:trPr>
        <w:tc>
          <w:tcPr>
            <w:tcW w:w="1232" w:type="dxa"/>
            <w:tcBorders>
              <w:top w:val="nil"/>
              <w:left w:val="single" w:sz="4" w:space="0" w:color="auto"/>
              <w:bottom w:val="nil"/>
              <w:right w:val="single" w:sz="4" w:space="0" w:color="auto"/>
            </w:tcBorders>
            <w:shd w:val="clear" w:color="000000" w:fill="F1B9B9"/>
            <w:noWrap/>
            <w:vAlign w:val="bottom"/>
            <w:hideMark/>
          </w:tcPr>
          <w:p w14:paraId="27984C0A" w14:textId="1BA5BCC1" w:rsidR="000227AE" w:rsidRPr="00F96AAF" w:rsidDel="00604819" w:rsidRDefault="000227AE" w:rsidP="00992A67">
            <w:pPr>
              <w:jc w:val="center"/>
              <w:rPr>
                <w:del w:id="159" w:author="xyz" w:date="2022-04-08T13:16:00Z"/>
                <w:rFonts w:ascii="Calibri" w:eastAsia="Times New Roman" w:hAnsi="Calibri" w:cs="Calibri"/>
                <w:color w:val="9C0006"/>
                <w:sz w:val="20"/>
                <w:szCs w:val="20"/>
                <w:lang w:eastAsia="en-GB"/>
              </w:rPr>
            </w:pPr>
            <w:del w:id="160" w:author="xyz" w:date="2022-04-08T13:16:00Z">
              <w:r w:rsidRPr="00F96AAF" w:rsidDel="00604819">
                <w:rPr>
                  <w:rFonts w:ascii="Calibri" w:eastAsia="Times New Roman" w:hAnsi="Calibri" w:cs="Calibri"/>
                  <w:color w:val="9C0006"/>
                  <w:sz w:val="20"/>
                  <w:szCs w:val="20"/>
                  <w:lang w:eastAsia="en-GB"/>
                </w:rPr>
                <w:delText>2</w:delText>
              </w:r>
            </w:del>
          </w:p>
        </w:tc>
        <w:tc>
          <w:tcPr>
            <w:tcW w:w="1318" w:type="dxa"/>
            <w:tcBorders>
              <w:top w:val="nil"/>
              <w:left w:val="nil"/>
              <w:bottom w:val="nil"/>
              <w:right w:val="nil"/>
            </w:tcBorders>
            <w:vAlign w:val="bottom"/>
          </w:tcPr>
          <w:p w14:paraId="3B6E67E3" w14:textId="4046FAA6" w:rsidR="000227AE" w:rsidRPr="00F96AAF" w:rsidDel="00604819" w:rsidRDefault="000227AE" w:rsidP="000227AE">
            <w:pPr>
              <w:ind w:right="258"/>
              <w:jc w:val="right"/>
              <w:rPr>
                <w:del w:id="161" w:author="xyz" w:date="2022-04-08T13:16:00Z"/>
                <w:rFonts w:ascii="Calibri" w:eastAsia="Times New Roman" w:hAnsi="Calibri" w:cs="Calibri"/>
                <w:sz w:val="20"/>
                <w:szCs w:val="20"/>
                <w:lang w:eastAsia="en-GB"/>
              </w:rPr>
            </w:pPr>
            <w:del w:id="162" w:author="xyz" w:date="2022-04-08T13:16:00Z">
              <w:r w:rsidRPr="00F96AAF" w:rsidDel="00604819">
                <w:rPr>
                  <w:rFonts w:ascii="Calibri" w:eastAsia="Times New Roman" w:hAnsi="Calibri" w:cs="Calibri"/>
                  <w:sz w:val="20"/>
                  <w:szCs w:val="20"/>
                  <w:lang w:eastAsia="en-GB"/>
                </w:rPr>
                <w:delText>26</w:delText>
              </w:r>
            </w:del>
          </w:p>
        </w:tc>
        <w:tc>
          <w:tcPr>
            <w:tcW w:w="1479" w:type="dxa"/>
            <w:tcBorders>
              <w:top w:val="nil"/>
              <w:left w:val="nil"/>
              <w:bottom w:val="nil"/>
              <w:right w:val="single" w:sz="4" w:space="0" w:color="auto"/>
            </w:tcBorders>
            <w:shd w:val="clear" w:color="auto" w:fill="auto"/>
            <w:noWrap/>
            <w:vAlign w:val="center"/>
          </w:tcPr>
          <w:p w14:paraId="18A9DD46" w14:textId="77642574" w:rsidR="000227AE" w:rsidRPr="00F96AAF" w:rsidDel="00604819" w:rsidRDefault="000227AE" w:rsidP="000227AE">
            <w:pPr>
              <w:ind w:right="410"/>
              <w:jc w:val="right"/>
              <w:rPr>
                <w:del w:id="163" w:author="xyz" w:date="2022-04-08T13:16:00Z"/>
                <w:rFonts w:ascii="Calibri" w:eastAsia="Times New Roman" w:hAnsi="Calibri" w:cs="Calibri"/>
                <w:sz w:val="18"/>
                <w:szCs w:val="18"/>
                <w:lang w:eastAsia="en-GB"/>
              </w:rPr>
            </w:pPr>
            <w:del w:id="164" w:author="xyz" w:date="2022-04-08T13:16:00Z">
              <w:r w:rsidRPr="00F96AAF" w:rsidDel="00604819">
                <w:rPr>
                  <w:sz w:val="18"/>
                  <w:szCs w:val="18"/>
                </w:rPr>
                <w:delText>7.20 %</w:delText>
              </w:r>
            </w:del>
          </w:p>
        </w:tc>
        <w:tc>
          <w:tcPr>
            <w:tcW w:w="1072" w:type="dxa"/>
            <w:tcBorders>
              <w:top w:val="nil"/>
              <w:left w:val="nil"/>
              <w:bottom w:val="nil"/>
              <w:right w:val="nil"/>
            </w:tcBorders>
            <w:vAlign w:val="bottom"/>
          </w:tcPr>
          <w:p w14:paraId="35EDE8A2" w14:textId="57FDC674" w:rsidR="000227AE" w:rsidRPr="00F96AAF" w:rsidDel="00604819" w:rsidRDefault="000227AE" w:rsidP="000227AE">
            <w:pPr>
              <w:ind w:right="321"/>
              <w:jc w:val="right"/>
              <w:rPr>
                <w:del w:id="165" w:author="xyz" w:date="2022-04-08T13:16:00Z"/>
                <w:rFonts w:ascii="Calibri" w:eastAsia="Times New Roman" w:hAnsi="Calibri" w:cs="Calibri"/>
                <w:sz w:val="20"/>
                <w:szCs w:val="20"/>
                <w:lang w:eastAsia="en-GB"/>
              </w:rPr>
            </w:pPr>
            <w:del w:id="166" w:author="xyz" w:date="2022-04-08T13:16:00Z">
              <w:r w:rsidRPr="00F96AAF" w:rsidDel="00604819">
                <w:rPr>
                  <w:rFonts w:ascii="Calibri" w:eastAsia="Times New Roman" w:hAnsi="Calibri" w:cs="Calibri"/>
                  <w:sz w:val="20"/>
                  <w:szCs w:val="20"/>
                  <w:lang w:eastAsia="en-GB"/>
                </w:rPr>
                <w:delText>33</w:delText>
              </w:r>
            </w:del>
          </w:p>
        </w:tc>
        <w:tc>
          <w:tcPr>
            <w:tcW w:w="1379" w:type="dxa"/>
            <w:tcBorders>
              <w:top w:val="nil"/>
              <w:left w:val="nil"/>
              <w:bottom w:val="nil"/>
              <w:right w:val="single" w:sz="4" w:space="0" w:color="auto"/>
            </w:tcBorders>
            <w:shd w:val="clear" w:color="auto" w:fill="auto"/>
            <w:noWrap/>
            <w:vAlign w:val="center"/>
          </w:tcPr>
          <w:p w14:paraId="479A7E67" w14:textId="20832FA5" w:rsidR="000227AE" w:rsidRPr="00F96AAF" w:rsidDel="00604819" w:rsidRDefault="000227AE" w:rsidP="000227AE">
            <w:pPr>
              <w:ind w:right="321"/>
              <w:jc w:val="right"/>
              <w:rPr>
                <w:del w:id="167" w:author="xyz" w:date="2022-04-08T13:16:00Z"/>
                <w:rFonts w:ascii="Calibri" w:eastAsia="Times New Roman" w:hAnsi="Calibri" w:cs="Calibri"/>
                <w:sz w:val="18"/>
                <w:szCs w:val="18"/>
                <w:lang w:eastAsia="en-GB"/>
              </w:rPr>
            </w:pPr>
            <w:del w:id="168" w:author="xyz" w:date="2022-04-08T13:16:00Z">
              <w:r w:rsidRPr="00F96AAF" w:rsidDel="00604819">
                <w:rPr>
                  <w:sz w:val="18"/>
                  <w:szCs w:val="18"/>
                </w:rPr>
                <w:delText>9.17%</w:delText>
              </w:r>
            </w:del>
          </w:p>
        </w:tc>
        <w:tc>
          <w:tcPr>
            <w:tcW w:w="1383" w:type="dxa"/>
            <w:tcBorders>
              <w:top w:val="nil"/>
              <w:left w:val="nil"/>
              <w:bottom w:val="nil"/>
              <w:right w:val="nil"/>
            </w:tcBorders>
            <w:vAlign w:val="bottom"/>
          </w:tcPr>
          <w:p w14:paraId="58010B68" w14:textId="63C7A355" w:rsidR="000227AE" w:rsidRPr="00F96AAF" w:rsidDel="00604819" w:rsidRDefault="000227AE" w:rsidP="000227AE">
            <w:pPr>
              <w:ind w:right="241"/>
              <w:jc w:val="right"/>
              <w:rPr>
                <w:del w:id="169" w:author="xyz" w:date="2022-04-08T13:16:00Z"/>
                <w:rFonts w:ascii="Calibri" w:eastAsia="Times New Roman" w:hAnsi="Calibri" w:cs="Calibri"/>
                <w:sz w:val="20"/>
                <w:szCs w:val="20"/>
                <w:lang w:eastAsia="en-GB"/>
              </w:rPr>
            </w:pPr>
            <w:del w:id="170" w:author="xyz" w:date="2022-04-08T13:16:00Z">
              <w:r w:rsidRPr="00F96AAF" w:rsidDel="00604819">
                <w:rPr>
                  <w:rFonts w:ascii="Calibri" w:eastAsia="Times New Roman" w:hAnsi="Calibri" w:cs="Calibri"/>
                  <w:sz w:val="20"/>
                  <w:szCs w:val="20"/>
                  <w:lang w:eastAsia="en-GB"/>
                </w:rPr>
                <w:delText>12</w:delText>
              </w:r>
            </w:del>
          </w:p>
        </w:tc>
        <w:tc>
          <w:tcPr>
            <w:tcW w:w="1379" w:type="dxa"/>
            <w:tcBorders>
              <w:top w:val="nil"/>
              <w:left w:val="nil"/>
              <w:bottom w:val="nil"/>
              <w:right w:val="single" w:sz="4" w:space="0" w:color="auto"/>
            </w:tcBorders>
            <w:shd w:val="clear" w:color="auto" w:fill="auto"/>
            <w:noWrap/>
            <w:vAlign w:val="center"/>
          </w:tcPr>
          <w:p w14:paraId="0CF00332" w14:textId="1A4920F0" w:rsidR="000227AE" w:rsidRPr="00F96AAF" w:rsidDel="00604819" w:rsidRDefault="000227AE" w:rsidP="000227AE">
            <w:pPr>
              <w:ind w:right="241"/>
              <w:jc w:val="right"/>
              <w:rPr>
                <w:del w:id="171" w:author="xyz" w:date="2022-04-08T13:16:00Z"/>
                <w:rFonts w:ascii="Calibri" w:eastAsia="Times New Roman" w:hAnsi="Calibri" w:cs="Calibri"/>
                <w:sz w:val="18"/>
                <w:szCs w:val="18"/>
                <w:lang w:eastAsia="en-GB"/>
              </w:rPr>
            </w:pPr>
            <w:del w:id="172" w:author="xyz" w:date="2022-04-08T13:16:00Z">
              <w:r w:rsidRPr="00F96AAF" w:rsidDel="00604819">
                <w:rPr>
                  <w:sz w:val="18"/>
                  <w:szCs w:val="18"/>
                </w:rPr>
                <w:delText>10.71%</w:delText>
              </w:r>
            </w:del>
          </w:p>
        </w:tc>
      </w:tr>
      <w:tr w:rsidR="000227AE" w:rsidRPr="00F96AAF" w:rsidDel="00604819" w14:paraId="18E74CD3" w14:textId="7FD898F0" w:rsidTr="00C154A1">
        <w:trPr>
          <w:trHeight w:val="276"/>
          <w:jc w:val="center"/>
          <w:del w:id="173" w:author="xyz" w:date="2022-04-08T13:16:00Z"/>
        </w:trPr>
        <w:tc>
          <w:tcPr>
            <w:tcW w:w="1232" w:type="dxa"/>
            <w:tcBorders>
              <w:top w:val="nil"/>
              <w:left w:val="single" w:sz="4" w:space="0" w:color="auto"/>
              <w:bottom w:val="nil"/>
              <w:right w:val="single" w:sz="4" w:space="0" w:color="auto"/>
            </w:tcBorders>
            <w:shd w:val="clear" w:color="000000" w:fill="F6D2D2"/>
            <w:noWrap/>
            <w:vAlign w:val="bottom"/>
            <w:hideMark/>
          </w:tcPr>
          <w:p w14:paraId="0B89A94D" w14:textId="368A1CE0" w:rsidR="000227AE" w:rsidRPr="00F96AAF" w:rsidDel="00604819" w:rsidRDefault="000227AE" w:rsidP="00992A67">
            <w:pPr>
              <w:jc w:val="center"/>
              <w:rPr>
                <w:del w:id="174" w:author="xyz" w:date="2022-04-08T13:16:00Z"/>
                <w:rFonts w:ascii="Calibri" w:eastAsia="Times New Roman" w:hAnsi="Calibri" w:cs="Calibri"/>
                <w:color w:val="9C0006"/>
                <w:sz w:val="20"/>
                <w:szCs w:val="20"/>
                <w:lang w:eastAsia="en-GB"/>
              </w:rPr>
            </w:pPr>
            <w:del w:id="175" w:author="xyz" w:date="2022-04-08T13:16:00Z">
              <w:r w:rsidRPr="00F96AAF" w:rsidDel="00604819">
                <w:rPr>
                  <w:rFonts w:ascii="Calibri" w:eastAsia="Times New Roman" w:hAnsi="Calibri" w:cs="Calibri"/>
                  <w:color w:val="9C0006"/>
                  <w:sz w:val="20"/>
                  <w:szCs w:val="20"/>
                  <w:lang w:eastAsia="en-GB"/>
                </w:rPr>
                <w:delText>3</w:delText>
              </w:r>
            </w:del>
          </w:p>
        </w:tc>
        <w:tc>
          <w:tcPr>
            <w:tcW w:w="1318" w:type="dxa"/>
            <w:tcBorders>
              <w:top w:val="nil"/>
              <w:left w:val="nil"/>
              <w:bottom w:val="nil"/>
              <w:right w:val="nil"/>
            </w:tcBorders>
            <w:vAlign w:val="bottom"/>
          </w:tcPr>
          <w:p w14:paraId="768A92F6" w14:textId="6B82A05B" w:rsidR="000227AE" w:rsidRPr="00F96AAF" w:rsidDel="00604819" w:rsidRDefault="000227AE" w:rsidP="000227AE">
            <w:pPr>
              <w:ind w:right="258"/>
              <w:jc w:val="right"/>
              <w:rPr>
                <w:del w:id="176" w:author="xyz" w:date="2022-04-08T13:16:00Z"/>
                <w:rFonts w:ascii="Calibri" w:eastAsia="Times New Roman" w:hAnsi="Calibri" w:cs="Calibri"/>
                <w:sz w:val="20"/>
                <w:szCs w:val="20"/>
                <w:lang w:eastAsia="en-GB"/>
              </w:rPr>
            </w:pPr>
            <w:del w:id="177" w:author="xyz" w:date="2022-04-08T13:16:00Z">
              <w:r w:rsidRPr="00F96AAF" w:rsidDel="00604819">
                <w:rPr>
                  <w:rFonts w:ascii="Calibri" w:eastAsia="Times New Roman" w:hAnsi="Calibri" w:cs="Calibri"/>
                  <w:sz w:val="20"/>
                  <w:szCs w:val="20"/>
                  <w:lang w:eastAsia="en-GB"/>
                </w:rPr>
                <w:delText>31</w:delText>
              </w:r>
            </w:del>
          </w:p>
        </w:tc>
        <w:tc>
          <w:tcPr>
            <w:tcW w:w="1479" w:type="dxa"/>
            <w:tcBorders>
              <w:top w:val="nil"/>
              <w:left w:val="nil"/>
              <w:bottom w:val="nil"/>
              <w:right w:val="single" w:sz="4" w:space="0" w:color="auto"/>
            </w:tcBorders>
            <w:shd w:val="clear" w:color="auto" w:fill="auto"/>
            <w:noWrap/>
            <w:vAlign w:val="center"/>
          </w:tcPr>
          <w:p w14:paraId="3B30A73F" w14:textId="1F0AD118" w:rsidR="000227AE" w:rsidRPr="00F96AAF" w:rsidDel="00604819" w:rsidRDefault="000227AE" w:rsidP="000227AE">
            <w:pPr>
              <w:ind w:right="410"/>
              <w:jc w:val="right"/>
              <w:rPr>
                <w:del w:id="178" w:author="xyz" w:date="2022-04-08T13:16:00Z"/>
                <w:rFonts w:ascii="Calibri" w:eastAsia="Times New Roman" w:hAnsi="Calibri" w:cs="Calibri"/>
                <w:sz w:val="18"/>
                <w:szCs w:val="18"/>
                <w:lang w:eastAsia="en-GB"/>
              </w:rPr>
            </w:pPr>
            <w:del w:id="179" w:author="xyz" w:date="2022-04-08T13:16:00Z">
              <w:r w:rsidRPr="00F96AAF" w:rsidDel="00604819">
                <w:rPr>
                  <w:sz w:val="18"/>
                  <w:szCs w:val="18"/>
                </w:rPr>
                <w:delText>8.59 %</w:delText>
              </w:r>
            </w:del>
          </w:p>
        </w:tc>
        <w:tc>
          <w:tcPr>
            <w:tcW w:w="1072" w:type="dxa"/>
            <w:tcBorders>
              <w:top w:val="nil"/>
              <w:left w:val="nil"/>
              <w:bottom w:val="nil"/>
              <w:right w:val="nil"/>
            </w:tcBorders>
            <w:vAlign w:val="bottom"/>
          </w:tcPr>
          <w:p w14:paraId="0E90FED0" w14:textId="7D043CB6" w:rsidR="000227AE" w:rsidRPr="00F96AAF" w:rsidDel="00604819" w:rsidRDefault="000227AE" w:rsidP="000227AE">
            <w:pPr>
              <w:ind w:right="321"/>
              <w:jc w:val="right"/>
              <w:rPr>
                <w:del w:id="180" w:author="xyz" w:date="2022-04-08T13:16:00Z"/>
                <w:rFonts w:ascii="Calibri" w:eastAsia="Times New Roman" w:hAnsi="Calibri" w:cs="Calibri"/>
                <w:sz w:val="20"/>
                <w:szCs w:val="20"/>
                <w:lang w:eastAsia="en-GB"/>
              </w:rPr>
            </w:pPr>
            <w:del w:id="181" w:author="xyz" w:date="2022-04-08T13:16:00Z">
              <w:r w:rsidRPr="00F96AAF" w:rsidDel="00604819">
                <w:rPr>
                  <w:rFonts w:ascii="Calibri" w:eastAsia="Times New Roman" w:hAnsi="Calibri" w:cs="Calibri"/>
                  <w:sz w:val="20"/>
                  <w:szCs w:val="20"/>
                  <w:lang w:eastAsia="en-GB"/>
                </w:rPr>
                <w:delText>37</w:delText>
              </w:r>
            </w:del>
          </w:p>
        </w:tc>
        <w:tc>
          <w:tcPr>
            <w:tcW w:w="1379" w:type="dxa"/>
            <w:tcBorders>
              <w:top w:val="nil"/>
              <w:left w:val="nil"/>
              <w:bottom w:val="nil"/>
              <w:right w:val="single" w:sz="4" w:space="0" w:color="auto"/>
            </w:tcBorders>
            <w:shd w:val="clear" w:color="auto" w:fill="auto"/>
            <w:noWrap/>
            <w:vAlign w:val="center"/>
          </w:tcPr>
          <w:p w14:paraId="548CDF2C" w14:textId="019AD012" w:rsidR="000227AE" w:rsidRPr="00F96AAF" w:rsidDel="00604819" w:rsidRDefault="000227AE" w:rsidP="000227AE">
            <w:pPr>
              <w:ind w:right="321"/>
              <w:jc w:val="right"/>
              <w:rPr>
                <w:del w:id="182" w:author="xyz" w:date="2022-04-08T13:16:00Z"/>
                <w:rFonts w:ascii="Calibri" w:eastAsia="Times New Roman" w:hAnsi="Calibri" w:cs="Calibri"/>
                <w:sz w:val="18"/>
                <w:szCs w:val="18"/>
                <w:lang w:eastAsia="en-GB"/>
              </w:rPr>
            </w:pPr>
            <w:del w:id="183" w:author="xyz" w:date="2022-04-08T13:16:00Z">
              <w:r w:rsidRPr="00F96AAF" w:rsidDel="00604819">
                <w:rPr>
                  <w:sz w:val="18"/>
                  <w:szCs w:val="18"/>
                </w:rPr>
                <w:delText>10.28%</w:delText>
              </w:r>
            </w:del>
          </w:p>
        </w:tc>
        <w:tc>
          <w:tcPr>
            <w:tcW w:w="1383" w:type="dxa"/>
            <w:tcBorders>
              <w:top w:val="nil"/>
              <w:left w:val="nil"/>
              <w:bottom w:val="nil"/>
              <w:right w:val="nil"/>
            </w:tcBorders>
            <w:vAlign w:val="bottom"/>
          </w:tcPr>
          <w:p w14:paraId="4386F188" w14:textId="2B2D02FB" w:rsidR="000227AE" w:rsidRPr="00F96AAF" w:rsidDel="00604819" w:rsidRDefault="000227AE" w:rsidP="000227AE">
            <w:pPr>
              <w:ind w:right="241"/>
              <w:jc w:val="right"/>
              <w:rPr>
                <w:del w:id="184" w:author="xyz" w:date="2022-04-08T13:16:00Z"/>
                <w:rFonts w:ascii="Calibri" w:eastAsia="Times New Roman" w:hAnsi="Calibri" w:cs="Calibri"/>
                <w:sz w:val="20"/>
                <w:szCs w:val="20"/>
                <w:lang w:eastAsia="en-GB"/>
              </w:rPr>
            </w:pPr>
            <w:del w:id="185" w:author="xyz" w:date="2022-04-08T13:16:00Z">
              <w:r w:rsidRPr="00F96AAF" w:rsidDel="00604819">
                <w:rPr>
                  <w:rFonts w:ascii="Calibri" w:eastAsia="Times New Roman" w:hAnsi="Calibri" w:cs="Calibri"/>
                  <w:sz w:val="20"/>
                  <w:szCs w:val="20"/>
                  <w:lang w:eastAsia="en-GB"/>
                </w:rPr>
                <w:delText>13</w:delText>
              </w:r>
            </w:del>
          </w:p>
        </w:tc>
        <w:tc>
          <w:tcPr>
            <w:tcW w:w="1379" w:type="dxa"/>
            <w:tcBorders>
              <w:top w:val="nil"/>
              <w:left w:val="nil"/>
              <w:bottom w:val="nil"/>
              <w:right w:val="single" w:sz="4" w:space="0" w:color="auto"/>
            </w:tcBorders>
            <w:shd w:val="clear" w:color="auto" w:fill="auto"/>
            <w:noWrap/>
            <w:vAlign w:val="center"/>
          </w:tcPr>
          <w:p w14:paraId="3B5A792B" w14:textId="1454449B" w:rsidR="000227AE" w:rsidRPr="00F96AAF" w:rsidDel="00604819" w:rsidRDefault="000227AE" w:rsidP="000227AE">
            <w:pPr>
              <w:ind w:right="241"/>
              <w:jc w:val="right"/>
              <w:rPr>
                <w:del w:id="186" w:author="xyz" w:date="2022-04-08T13:16:00Z"/>
                <w:rFonts w:ascii="Calibri" w:eastAsia="Times New Roman" w:hAnsi="Calibri" w:cs="Calibri"/>
                <w:sz w:val="18"/>
                <w:szCs w:val="18"/>
                <w:lang w:eastAsia="en-GB"/>
              </w:rPr>
            </w:pPr>
            <w:del w:id="187" w:author="xyz" w:date="2022-04-08T13:16:00Z">
              <w:r w:rsidRPr="00F96AAF" w:rsidDel="00604819">
                <w:rPr>
                  <w:sz w:val="18"/>
                  <w:szCs w:val="18"/>
                </w:rPr>
                <w:delText>11.61%</w:delText>
              </w:r>
            </w:del>
          </w:p>
        </w:tc>
      </w:tr>
      <w:tr w:rsidR="000227AE" w:rsidRPr="00F96AAF" w:rsidDel="00604819" w14:paraId="0B733D98" w14:textId="6610C62D" w:rsidTr="00C154A1">
        <w:trPr>
          <w:trHeight w:val="276"/>
          <w:jc w:val="center"/>
          <w:del w:id="188"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7C7B0B32" w14:textId="33703CF4" w:rsidR="000227AE" w:rsidRPr="00F96AAF" w:rsidDel="00604819" w:rsidRDefault="000227AE" w:rsidP="00992A67">
            <w:pPr>
              <w:jc w:val="center"/>
              <w:rPr>
                <w:del w:id="189" w:author="xyz" w:date="2022-04-08T13:16:00Z"/>
                <w:rFonts w:ascii="Calibri" w:eastAsia="Times New Roman" w:hAnsi="Calibri" w:cs="Calibri"/>
                <w:sz w:val="20"/>
                <w:szCs w:val="20"/>
                <w:lang w:eastAsia="en-GB"/>
              </w:rPr>
            </w:pPr>
            <w:del w:id="190" w:author="xyz" w:date="2022-04-08T13:16:00Z">
              <w:r w:rsidRPr="00F96AAF" w:rsidDel="00604819">
                <w:rPr>
                  <w:rFonts w:ascii="Calibri" w:eastAsia="Times New Roman" w:hAnsi="Calibri" w:cs="Calibri"/>
                  <w:sz w:val="20"/>
                  <w:szCs w:val="20"/>
                  <w:lang w:eastAsia="en-GB"/>
                </w:rPr>
                <w:delText>4</w:delText>
              </w:r>
            </w:del>
          </w:p>
        </w:tc>
        <w:tc>
          <w:tcPr>
            <w:tcW w:w="1318" w:type="dxa"/>
            <w:tcBorders>
              <w:top w:val="nil"/>
              <w:left w:val="nil"/>
              <w:bottom w:val="nil"/>
              <w:right w:val="nil"/>
            </w:tcBorders>
            <w:vAlign w:val="bottom"/>
          </w:tcPr>
          <w:p w14:paraId="2DD6298E" w14:textId="73DF2997" w:rsidR="000227AE" w:rsidRPr="00F96AAF" w:rsidDel="00604819" w:rsidRDefault="000227AE" w:rsidP="000227AE">
            <w:pPr>
              <w:ind w:right="258"/>
              <w:jc w:val="right"/>
              <w:rPr>
                <w:del w:id="191" w:author="xyz" w:date="2022-04-08T13:16:00Z"/>
                <w:rFonts w:ascii="Calibri" w:eastAsia="Times New Roman" w:hAnsi="Calibri" w:cs="Calibri"/>
                <w:sz w:val="20"/>
                <w:szCs w:val="20"/>
                <w:lang w:eastAsia="en-GB"/>
              </w:rPr>
            </w:pPr>
            <w:del w:id="192" w:author="xyz" w:date="2022-04-08T13:16:00Z">
              <w:r w:rsidRPr="00F96AAF" w:rsidDel="00604819">
                <w:rPr>
                  <w:rFonts w:ascii="Calibri" w:eastAsia="Times New Roman" w:hAnsi="Calibri" w:cs="Calibri"/>
                  <w:sz w:val="20"/>
                  <w:szCs w:val="20"/>
                  <w:lang w:eastAsia="en-GB"/>
                </w:rPr>
                <w:delText>21</w:delText>
              </w:r>
            </w:del>
          </w:p>
        </w:tc>
        <w:tc>
          <w:tcPr>
            <w:tcW w:w="1479" w:type="dxa"/>
            <w:tcBorders>
              <w:top w:val="nil"/>
              <w:left w:val="nil"/>
              <w:bottom w:val="nil"/>
              <w:right w:val="single" w:sz="4" w:space="0" w:color="auto"/>
            </w:tcBorders>
            <w:shd w:val="clear" w:color="auto" w:fill="auto"/>
            <w:noWrap/>
            <w:vAlign w:val="center"/>
          </w:tcPr>
          <w:p w14:paraId="1769877C" w14:textId="10C4FD68" w:rsidR="000227AE" w:rsidRPr="00F96AAF" w:rsidDel="00604819" w:rsidRDefault="000227AE" w:rsidP="000227AE">
            <w:pPr>
              <w:ind w:right="410"/>
              <w:jc w:val="right"/>
              <w:rPr>
                <w:del w:id="193" w:author="xyz" w:date="2022-04-08T13:16:00Z"/>
                <w:rFonts w:ascii="Calibri" w:eastAsia="Times New Roman" w:hAnsi="Calibri" w:cs="Calibri"/>
                <w:sz w:val="18"/>
                <w:szCs w:val="18"/>
                <w:lang w:eastAsia="en-GB"/>
              </w:rPr>
            </w:pPr>
            <w:del w:id="194" w:author="xyz" w:date="2022-04-08T13:16:00Z">
              <w:r w:rsidRPr="00F96AAF" w:rsidDel="00604819">
                <w:rPr>
                  <w:sz w:val="18"/>
                  <w:szCs w:val="18"/>
                </w:rPr>
                <w:delText>5.82 %</w:delText>
              </w:r>
            </w:del>
          </w:p>
        </w:tc>
        <w:tc>
          <w:tcPr>
            <w:tcW w:w="1072" w:type="dxa"/>
            <w:tcBorders>
              <w:top w:val="nil"/>
              <w:left w:val="nil"/>
              <w:bottom w:val="nil"/>
              <w:right w:val="nil"/>
            </w:tcBorders>
            <w:vAlign w:val="bottom"/>
          </w:tcPr>
          <w:p w14:paraId="7A9577E2" w14:textId="703A40DE" w:rsidR="000227AE" w:rsidRPr="00F96AAF" w:rsidDel="00604819" w:rsidRDefault="000227AE" w:rsidP="000227AE">
            <w:pPr>
              <w:ind w:right="321"/>
              <w:jc w:val="right"/>
              <w:rPr>
                <w:del w:id="195" w:author="xyz" w:date="2022-04-08T13:16:00Z"/>
                <w:rFonts w:ascii="Calibri" w:eastAsia="Times New Roman" w:hAnsi="Calibri" w:cs="Calibri"/>
                <w:sz w:val="20"/>
                <w:szCs w:val="20"/>
                <w:lang w:eastAsia="en-GB"/>
              </w:rPr>
            </w:pPr>
            <w:del w:id="196" w:author="xyz" w:date="2022-04-08T13:16:00Z">
              <w:r w:rsidRPr="00F96AAF" w:rsidDel="00604819">
                <w:rPr>
                  <w:rFonts w:ascii="Calibri" w:eastAsia="Times New Roman" w:hAnsi="Calibri" w:cs="Calibri"/>
                  <w:sz w:val="20"/>
                  <w:szCs w:val="20"/>
                  <w:lang w:eastAsia="en-GB"/>
                </w:rPr>
                <w:delText>25</w:delText>
              </w:r>
            </w:del>
          </w:p>
        </w:tc>
        <w:tc>
          <w:tcPr>
            <w:tcW w:w="1379" w:type="dxa"/>
            <w:tcBorders>
              <w:top w:val="nil"/>
              <w:left w:val="nil"/>
              <w:bottom w:val="nil"/>
              <w:right w:val="single" w:sz="4" w:space="0" w:color="auto"/>
            </w:tcBorders>
            <w:shd w:val="clear" w:color="auto" w:fill="auto"/>
            <w:noWrap/>
            <w:vAlign w:val="center"/>
          </w:tcPr>
          <w:p w14:paraId="467F5F83" w14:textId="33816573" w:rsidR="000227AE" w:rsidRPr="00F96AAF" w:rsidDel="00604819" w:rsidRDefault="000227AE" w:rsidP="000227AE">
            <w:pPr>
              <w:ind w:right="321"/>
              <w:jc w:val="right"/>
              <w:rPr>
                <w:del w:id="197" w:author="xyz" w:date="2022-04-08T13:16:00Z"/>
                <w:rFonts w:ascii="Calibri" w:eastAsia="Times New Roman" w:hAnsi="Calibri" w:cs="Calibri"/>
                <w:sz w:val="18"/>
                <w:szCs w:val="18"/>
                <w:lang w:eastAsia="en-GB"/>
              </w:rPr>
            </w:pPr>
            <w:del w:id="198" w:author="xyz" w:date="2022-04-08T13:16:00Z">
              <w:r w:rsidRPr="00F96AAF" w:rsidDel="00604819">
                <w:rPr>
                  <w:sz w:val="18"/>
                  <w:szCs w:val="18"/>
                </w:rPr>
                <w:delText>6.94%</w:delText>
              </w:r>
            </w:del>
          </w:p>
        </w:tc>
        <w:tc>
          <w:tcPr>
            <w:tcW w:w="1383" w:type="dxa"/>
            <w:tcBorders>
              <w:top w:val="nil"/>
              <w:left w:val="nil"/>
              <w:bottom w:val="nil"/>
              <w:right w:val="nil"/>
            </w:tcBorders>
            <w:vAlign w:val="bottom"/>
          </w:tcPr>
          <w:p w14:paraId="59D91E67" w14:textId="061DBE4E" w:rsidR="000227AE" w:rsidRPr="00F96AAF" w:rsidDel="00604819" w:rsidRDefault="000227AE" w:rsidP="000227AE">
            <w:pPr>
              <w:ind w:right="241"/>
              <w:jc w:val="right"/>
              <w:rPr>
                <w:del w:id="199" w:author="xyz" w:date="2022-04-08T13:16:00Z"/>
                <w:rFonts w:ascii="Calibri" w:eastAsia="Times New Roman" w:hAnsi="Calibri" w:cs="Calibri"/>
                <w:sz w:val="20"/>
                <w:szCs w:val="20"/>
                <w:lang w:eastAsia="en-GB"/>
              </w:rPr>
            </w:pPr>
            <w:del w:id="200" w:author="xyz" w:date="2022-04-08T13:16:00Z">
              <w:r w:rsidRPr="00F96AAF" w:rsidDel="00604819">
                <w:rPr>
                  <w:rFonts w:ascii="Calibri" w:eastAsia="Times New Roman" w:hAnsi="Calibri" w:cs="Calibri"/>
                  <w:sz w:val="20"/>
                  <w:szCs w:val="20"/>
                  <w:lang w:eastAsia="en-GB"/>
                </w:rPr>
                <w:delText>7</w:delText>
              </w:r>
            </w:del>
          </w:p>
        </w:tc>
        <w:tc>
          <w:tcPr>
            <w:tcW w:w="1379" w:type="dxa"/>
            <w:tcBorders>
              <w:top w:val="nil"/>
              <w:left w:val="nil"/>
              <w:bottom w:val="nil"/>
              <w:right w:val="single" w:sz="4" w:space="0" w:color="auto"/>
            </w:tcBorders>
            <w:shd w:val="clear" w:color="auto" w:fill="auto"/>
            <w:noWrap/>
            <w:vAlign w:val="center"/>
          </w:tcPr>
          <w:p w14:paraId="1F7FF8A9" w14:textId="14323B11" w:rsidR="000227AE" w:rsidRPr="00F96AAF" w:rsidDel="00604819" w:rsidRDefault="000227AE" w:rsidP="000227AE">
            <w:pPr>
              <w:ind w:right="241"/>
              <w:jc w:val="right"/>
              <w:rPr>
                <w:del w:id="201" w:author="xyz" w:date="2022-04-08T13:16:00Z"/>
                <w:rFonts w:ascii="Calibri" w:eastAsia="Times New Roman" w:hAnsi="Calibri" w:cs="Calibri"/>
                <w:sz w:val="18"/>
                <w:szCs w:val="18"/>
                <w:lang w:eastAsia="en-GB"/>
              </w:rPr>
            </w:pPr>
            <w:del w:id="202" w:author="xyz" w:date="2022-04-08T13:16:00Z">
              <w:r w:rsidRPr="00F96AAF" w:rsidDel="00604819">
                <w:rPr>
                  <w:sz w:val="18"/>
                  <w:szCs w:val="18"/>
                </w:rPr>
                <w:delText>6.25%</w:delText>
              </w:r>
            </w:del>
          </w:p>
        </w:tc>
      </w:tr>
      <w:tr w:rsidR="000227AE" w:rsidRPr="00F96AAF" w:rsidDel="00604819" w14:paraId="0FF47519" w14:textId="0275FCC8" w:rsidTr="00C154A1">
        <w:trPr>
          <w:trHeight w:val="276"/>
          <w:jc w:val="center"/>
          <w:del w:id="203"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5F0EADA9" w14:textId="2C8FA5BC" w:rsidR="000227AE" w:rsidRPr="00F96AAF" w:rsidDel="00604819" w:rsidRDefault="000227AE" w:rsidP="00992A67">
            <w:pPr>
              <w:jc w:val="center"/>
              <w:rPr>
                <w:del w:id="204" w:author="xyz" w:date="2022-04-08T13:16:00Z"/>
                <w:rFonts w:ascii="Calibri" w:eastAsia="Times New Roman" w:hAnsi="Calibri" w:cs="Calibri"/>
                <w:sz w:val="20"/>
                <w:szCs w:val="20"/>
                <w:lang w:eastAsia="en-GB"/>
              </w:rPr>
            </w:pPr>
            <w:del w:id="205" w:author="xyz" w:date="2022-04-08T13:16:00Z">
              <w:r w:rsidRPr="00F96AAF" w:rsidDel="00604819">
                <w:rPr>
                  <w:rFonts w:ascii="Calibri" w:eastAsia="Times New Roman" w:hAnsi="Calibri" w:cs="Calibri"/>
                  <w:sz w:val="20"/>
                  <w:szCs w:val="20"/>
                  <w:lang w:eastAsia="en-GB"/>
                </w:rPr>
                <w:delText>5</w:delText>
              </w:r>
            </w:del>
          </w:p>
        </w:tc>
        <w:tc>
          <w:tcPr>
            <w:tcW w:w="1318" w:type="dxa"/>
            <w:tcBorders>
              <w:top w:val="nil"/>
              <w:left w:val="nil"/>
              <w:bottom w:val="nil"/>
              <w:right w:val="nil"/>
            </w:tcBorders>
            <w:vAlign w:val="bottom"/>
          </w:tcPr>
          <w:p w14:paraId="34679CB7" w14:textId="1DD5DAAA" w:rsidR="000227AE" w:rsidRPr="00F96AAF" w:rsidDel="00604819" w:rsidRDefault="000227AE" w:rsidP="000227AE">
            <w:pPr>
              <w:ind w:right="258"/>
              <w:jc w:val="right"/>
              <w:rPr>
                <w:del w:id="206" w:author="xyz" w:date="2022-04-08T13:16:00Z"/>
                <w:rFonts w:ascii="Calibri" w:eastAsia="Times New Roman" w:hAnsi="Calibri" w:cs="Calibri"/>
                <w:sz w:val="20"/>
                <w:szCs w:val="20"/>
                <w:lang w:eastAsia="en-GB"/>
              </w:rPr>
            </w:pPr>
            <w:del w:id="207" w:author="xyz" w:date="2022-04-08T13:16:00Z">
              <w:r w:rsidRPr="00F96AAF" w:rsidDel="00604819">
                <w:rPr>
                  <w:rFonts w:ascii="Calibri" w:eastAsia="Times New Roman" w:hAnsi="Calibri" w:cs="Calibri"/>
                  <w:sz w:val="20"/>
                  <w:szCs w:val="20"/>
                  <w:lang w:eastAsia="en-GB"/>
                </w:rPr>
                <w:delText>37</w:delText>
              </w:r>
            </w:del>
          </w:p>
        </w:tc>
        <w:tc>
          <w:tcPr>
            <w:tcW w:w="1479" w:type="dxa"/>
            <w:tcBorders>
              <w:top w:val="nil"/>
              <w:left w:val="nil"/>
              <w:bottom w:val="nil"/>
              <w:right w:val="single" w:sz="4" w:space="0" w:color="auto"/>
            </w:tcBorders>
            <w:shd w:val="clear" w:color="auto" w:fill="auto"/>
            <w:noWrap/>
            <w:vAlign w:val="center"/>
          </w:tcPr>
          <w:p w14:paraId="51290423" w14:textId="1BE03FE8" w:rsidR="000227AE" w:rsidRPr="00F96AAF" w:rsidDel="00604819" w:rsidRDefault="000227AE" w:rsidP="000227AE">
            <w:pPr>
              <w:ind w:right="410"/>
              <w:jc w:val="right"/>
              <w:rPr>
                <w:del w:id="208" w:author="xyz" w:date="2022-04-08T13:16:00Z"/>
                <w:rFonts w:ascii="Calibri" w:eastAsia="Times New Roman" w:hAnsi="Calibri" w:cs="Calibri"/>
                <w:sz w:val="18"/>
                <w:szCs w:val="18"/>
                <w:lang w:eastAsia="en-GB"/>
              </w:rPr>
            </w:pPr>
            <w:del w:id="209" w:author="xyz" w:date="2022-04-08T13:16:00Z">
              <w:r w:rsidRPr="00F96AAF" w:rsidDel="00604819">
                <w:rPr>
                  <w:sz w:val="18"/>
                  <w:szCs w:val="18"/>
                </w:rPr>
                <w:delText>10.25 %</w:delText>
              </w:r>
            </w:del>
          </w:p>
        </w:tc>
        <w:tc>
          <w:tcPr>
            <w:tcW w:w="1072" w:type="dxa"/>
            <w:tcBorders>
              <w:top w:val="nil"/>
              <w:left w:val="nil"/>
              <w:bottom w:val="nil"/>
              <w:right w:val="nil"/>
            </w:tcBorders>
            <w:vAlign w:val="bottom"/>
          </w:tcPr>
          <w:p w14:paraId="4ED03389" w14:textId="05005A3D" w:rsidR="000227AE" w:rsidRPr="00F96AAF" w:rsidDel="00604819" w:rsidRDefault="000227AE" w:rsidP="000227AE">
            <w:pPr>
              <w:ind w:right="321"/>
              <w:jc w:val="right"/>
              <w:rPr>
                <w:del w:id="210" w:author="xyz" w:date="2022-04-08T13:16:00Z"/>
                <w:rFonts w:ascii="Calibri" w:eastAsia="Times New Roman" w:hAnsi="Calibri" w:cs="Calibri"/>
                <w:sz w:val="20"/>
                <w:szCs w:val="20"/>
                <w:lang w:eastAsia="en-GB"/>
              </w:rPr>
            </w:pPr>
            <w:del w:id="211" w:author="xyz" w:date="2022-04-08T13:16:00Z">
              <w:r w:rsidRPr="00F96AAF" w:rsidDel="00604819">
                <w:rPr>
                  <w:rFonts w:ascii="Calibri" w:eastAsia="Times New Roman" w:hAnsi="Calibri" w:cs="Calibri"/>
                  <w:sz w:val="20"/>
                  <w:szCs w:val="20"/>
                  <w:lang w:eastAsia="en-GB"/>
                </w:rPr>
                <w:delText>37</w:delText>
              </w:r>
            </w:del>
          </w:p>
        </w:tc>
        <w:tc>
          <w:tcPr>
            <w:tcW w:w="1379" w:type="dxa"/>
            <w:tcBorders>
              <w:top w:val="nil"/>
              <w:left w:val="nil"/>
              <w:bottom w:val="nil"/>
              <w:right w:val="single" w:sz="4" w:space="0" w:color="auto"/>
            </w:tcBorders>
            <w:shd w:val="clear" w:color="auto" w:fill="auto"/>
            <w:noWrap/>
            <w:vAlign w:val="center"/>
          </w:tcPr>
          <w:p w14:paraId="2D908117" w14:textId="04E66020" w:rsidR="000227AE" w:rsidRPr="00F96AAF" w:rsidDel="00604819" w:rsidRDefault="000227AE" w:rsidP="000227AE">
            <w:pPr>
              <w:ind w:right="321"/>
              <w:jc w:val="right"/>
              <w:rPr>
                <w:del w:id="212" w:author="xyz" w:date="2022-04-08T13:16:00Z"/>
                <w:rFonts w:ascii="Calibri" w:eastAsia="Times New Roman" w:hAnsi="Calibri" w:cs="Calibri"/>
                <w:sz w:val="18"/>
                <w:szCs w:val="18"/>
                <w:lang w:eastAsia="en-GB"/>
              </w:rPr>
            </w:pPr>
            <w:del w:id="213" w:author="xyz" w:date="2022-04-08T13:16:00Z">
              <w:r w:rsidRPr="00F96AAF" w:rsidDel="00604819">
                <w:rPr>
                  <w:sz w:val="18"/>
                  <w:szCs w:val="18"/>
                </w:rPr>
                <w:delText>10.28%</w:delText>
              </w:r>
            </w:del>
          </w:p>
        </w:tc>
        <w:tc>
          <w:tcPr>
            <w:tcW w:w="1383" w:type="dxa"/>
            <w:tcBorders>
              <w:top w:val="nil"/>
              <w:left w:val="nil"/>
              <w:bottom w:val="nil"/>
              <w:right w:val="nil"/>
            </w:tcBorders>
            <w:vAlign w:val="bottom"/>
          </w:tcPr>
          <w:p w14:paraId="5F30CFE4" w14:textId="1502513F" w:rsidR="000227AE" w:rsidRPr="00F96AAF" w:rsidDel="00604819" w:rsidRDefault="000227AE" w:rsidP="000227AE">
            <w:pPr>
              <w:ind w:right="241"/>
              <w:jc w:val="right"/>
              <w:rPr>
                <w:del w:id="214" w:author="xyz" w:date="2022-04-08T13:16:00Z"/>
                <w:rFonts w:ascii="Calibri" w:eastAsia="Times New Roman" w:hAnsi="Calibri" w:cs="Calibri"/>
                <w:sz w:val="20"/>
                <w:szCs w:val="20"/>
                <w:lang w:eastAsia="en-GB"/>
              </w:rPr>
            </w:pPr>
            <w:del w:id="215" w:author="xyz" w:date="2022-04-08T13:16:00Z">
              <w:r w:rsidRPr="00F96AAF" w:rsidDel="00604819">
                <w:rPr>
                  <w:rFonts w:ascii="Calibri" w:eastAsia="Times New Roman" w:hAnsi="Calibri" w:cs="Calibri"/>
                  <w:sz w:val="20"/>
                  <w:szCs w:val="20"/>
                  <w:lang w:eastAsia="en-GB"/>
                </w:rPr>
                <w:delText>13</w:delText>
              </w:r>
            </w:del>
          </w:p>
        </w:tc>
        <w:tc>
          <w:tcPr>
            <w:tcW w:w="1379" w:type="dxa"/>
            <w:tcBorders>
              <w:top w:val="nil"/>
              <w:left w:val="nil"/>
              <w:bottom w:val="nil"/>
              <w:right w:val="single" w:sz="4" w:space="0" w:color="auto"/>
            </w:tcBorders>
            <w:shd w:val="clear" w:color="auto" w:fill="auto"/>
            <w:noWrap/>
            <w:vAlign w:val="center"/>
          </w:tcPr>
          <w:p w14:paraId="1BB5290C" w14:textId="5DDD00D6" w:rsidR="000227AE" w:rsidRPr="00F96AAF" w:rsidDel="00604819" w:rsidRDefault="000227AE" w:rsidP="000227AE">
            <w:pPr>
              <w:ind w:right="241"/>
              <w:jc w:val="right"/>
              <w:rPr>
                <w:del w:id="216" w:author="xyz" w:date="2022-04-08T13:16:00Z"/>
                <w:rFonts w:ascii="Calibri" w:eastAsia="Times New Roman" w:hAnsi="Calibri" w:cs="Calibri"/>
                <w:sz w:val="18"/>
                <w:szCs w:val="18"/>
                <w:lang w:eastAsia="en-GB"/>
              </w:rPr>
            </w:pPr>
            <w:del w:id="217" w:author="xyz" w:date="2022-04-08T13:16:00Z">
              <w:r w:rsidRPr="00F96AAF" w:rsidDel="00604819">
                <w:rPr>
                  <w:sz w:val="18"/>
                  <w:szCs w:val="18"/>
                </w:rPr>
                <w:delText>11.61%</w:delText>
              </w:r>
            </w:del>
          </w:p>
        </w:tc>
      </w:tr>
      <w:tr w:rsidR="000227AE" w:rsidRPr="00F96AAF" w:rsidDel="00604819" w14:paraId="5ACD2DD1" w14:textId="702CE344" w:rsidTr="00C154A1">
        <w:trPr>
          <w:trHeight w:val="276"/>
          <w:jc w:val="center"/>
          <w:del w:id="218"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303CFB5A" w14:textId="036F3729" w:rsidR="000227AE" w:rsidRPr="00F96AAF" w:rsidDel="00604819" w:rsidRDefault="000227AE" w:rsidP="00992A67">
            <w:pPr>
              <w:jc w:val="center"/>
              <w:rPr>
                <w:del w:id="219" w:author="xyz" w:date="2022-04-08T13:16:00Z"/>
                <w:rFonts w:ascii="Calibri" w:eastAsia="Times New Roman" w:hAnsi="Calibri" w:cs="Calibri"/>
                <w:sz w:val="20"/>
                <w:szCs w:val="20"/>
                <w:lang w:eastAsia="en-GB"/>
              </w:rPr>
            </w:pPr>
            <w:del w:id="220" w:author="xyz" w:date="2022-04-08T13:16:00Z">
              <w:r w:rsidRPr="00F96AAF" w:rsidDel="00604819">
                <w:rPr>
                  <w:rFonts w:ascii="Calibri" w:eastAsia="Times New Roman" w:hAnsi="Calibri" w:cs="Calibri"/>
                  <w:sz w:val="20"/>
                  <w:szCs w:val="20"/>
                  <w:lang w:eastAsia="en-GB"/>
                </w:rPr>
                <w:delText>6</w:delText>
              </w:r>
            </w:del>
          </w:p>
        </w:tc>
        <w:tc>
          <w:tcPr>
            <w:tcW w:w="1318" w:type="dxa"/>
            <w:tcBorders>
              <w:top w:val="nil"/>
              <w:left w:val="nil"/>
              <w:bottom w:val="nil"/>
              <w:right w:val="nil"/>
            </w:tcBorders>
            <w:vAlign w:val="bottom"/>
          </w:tcPr>
          <w:p w14:paraId="7936F5E2" w14:textId="5CA3E3B5" w:rsidR="000227AE" w:rsidRPr="00F96AAF" w:rsidDel="00604819" w:rsidRDefault="000227AE" w:rsidP="000227AE">
            <w:pPr>
              <w:ind w:right="258"/>
              <w:jc w:val="right"/>
              <w:rPr>
                <w:del w:id="221" w:author="xyz" w:date="2022-04-08T13:16:00Z"/>
                <w:rFonts w:ascii="Calibri" w:eastAsia="Times New Roman" w:hAnsi="Calibri" w:cs="Calibri"/>
                <w:sz w:val="20"/>
                <w:szCs w:val="20"/>
                <w:lang w:eastAsia="en-GB"/>
              </w:rPr>
            </w:pPr>
            <w:del w:id="222" w:author="xyz" w:date="2022-04-08T13:16:00Z">
              <w:r w:rsidRPr="00F96AAF" w:rsidDel="00604819">
                <w:rPr>
                  <w:rFonts w:ascii="Calibri" w:eastAsia="Times New Roman" w:hAnsi="Calibri" w:cs="Calibri"/>
                  <w:sz w:val="20"/>
                  <w:szCs w:val="20"/>
                  <w:lang w:eastAsia="en-GB"/>
                </w:rPr>
                <w:delText>32</w:delText>
              </w:r>
            </w:del>
          </w:p>
        </w:tc>
        <w:tc>
          <w:tcPr>
            <w:tcW w:w="1479" w:type="dxa"/>
            <w:tcBorders>
              <w:top w:val="nil"/>
              <w:left w:val="nil"/>
              <w:bottom w:val="nil"/>
              <w:right w:val="single" w:sz="4" w:space="0" w:color="auto"/>
            </w:tcBorders>
            <w:shd w:val="clear" w:color="auto" w:fill="auto"/>
            <w:noWrap/>
            <w:vAlign w:val="center"/>
          </w:tcPr>
          <w:p w14:paraId="2E83792C" w14:textId="7FCBEDE9" w:rsidR="000227AE" w:rsidRPr="00F96AAF" w:rsidDel="00604819" w:rsidRDefault="000227AE" w:rsidP="000227AE">
            <w:pPr>
              <w:ind w:right="410"/>
              <w:jc w:val="right"/>
              <w:rPr>
                <w:del w:id="223" w:author="xyz" w:date="2022-04-08T13:16:00Z"/>
                <w:rFonts w:ascii="Calibri" w:eastAsia="Times New Roman" w:hAnsi="Calibri" w:cs="Calibri"/>
                <w:sz w:val="18"/>
                <w:szCs w:val="18"/>
                <w:lang w:eastAsia="en-GB"/>
              </w:rPr>
            </w:pPr>
            <w:del w:id="224" w:author="xyz" w:date="2022-04-08T13:16:00Z">
              <w:r w:rsidRPr="00F96AAF" w:rsidDel="00604819">
                <w:rPr>
                  <w:sz w:val="18"/>
                  <w:szCs w:val="18"/>
                </w:rPr>
                <w:delText>8.86 %</w:delText>
              </w:r>
            </w:del>
          </w:p>
        </w:tc>
        <w:tc>
          <w:tcPr>
            <w:tcW w:w="1072" w:type="dxa"/>
            <w:tcBorders>
              <w:top w:val="nil"/>
              <w:left w:val="nil"/>
              <w:bottom w:val="nil"/>
              <w:right w:val="nil"/>
            </w:tcBorders>
            <w:vAlign w:val="bottom"/>
          </w:tcPr>
          <w:p w14:paraId="0DA72769" w14:textId="4D72FBE7" w:rsidR="000227AE" w:rsidRPr="00F96AAF" w:rsidDel="00604819" w:rsidRDefault="000227AE" w:rsidP="000227AE">
            <w:pPr>
              <w:ind w:right="321"/>
              <w:jc w:val="right"/>
              <w:rPr>
                <w:del w:id="225" w:author="xyz" w:date="2022-04-08T13:16:00Z"/>
                <w:rFonts w:ascii="Calibri" w:eastAsia="Times New Roman" w:hAnsi="Calibri" w:cs="Calibri"/>
                <w:sz w:val="20"/>
                <w:szCs w:val="20"/>
                <w:lang w:eastAsia="en-GB"/>
              </w:rPr>
            </w:pPr>
            <w:del w:id="226" w:author="xyz" w:date="2022-04-08T13:16:00Z">
              <w:r w:rsidRPr="00F96AAF" w:rsidDel="00604819">
                <w:rPr>
                  <w:rFonts w:ascii="Calibri" w:eastAsia="Times New Roman" w:hAnsi="Calibri" w:cs="Calibri"/>
                  <w:sz w:val="20"/>
                  <w:szCs w:val="20"/>
                  <w:lang w:eastAsia="en-GB"/>
                </w:rPr>
                <w:delText>17</w:delText>
              </w:r>
            </w:del>
          </w:p>
        </w:tc>
        <w:tc>
          <w:tcPr>
            <w:tcW w:w="1379" w:type="dxa"/>
            <w:tcBorders>
              <w:top w:val="nil"/>
              <w:left w:val="nil"/>
              <w:bottom w:val="nil"/>
              <w:right w:val="single" w:sz="4" w:space="0" w:color="auto"/>
            </w:tcBorders>
            <w:shd w:val="clear" w:color="auto" w:fill="auto"/>
            <w:noWrap/>
            <w:vAlign w:val="center"/>
          </w:tcPr>
          <w:p w14:paraId="04CC5FC9" w14:textId="01BBCEB8" w:rsidR="000227AE" w:rsidRPr="00F96AAF" w:rsidDel="00604819" w:rsidRDefault="000227AE" w:rsidP="000227AE">
            <w:pPr>
              <w:ind w:right="321"/>
              <w:jc w:val="right"/>
              <w:rPr>
                <w:del w:id="227" w:author="xyz" w:date="2022-04-08T13:16:00Z"/>
                <w:rFonts w:ascii="Calibri" w:eastAsia="Times New Roman" w:hAnsi="Calibri" w:cs="Calibri"/>
                <w:sz w:val="18"/>
                <w:szCs w:val="18"/>
                <w:lang w:eastAsia="en-GB"/>
              </w:rPr>
            </w:pPr>
            <w:del w:id="228" w:author="xyz" w:date="2022-04-08T13:16:00Z">
              <w:r w:rsidRPr="00F96AAF" w:rsidDel="00604819">
                <w:rPr>
                  <w:sz w:val="18"/>
                  <w:szCs w:val="18"/>
                </w:rPr>
                <w:delText>4.72%</w:delText>
              </w:r>
            </w:del>
          </w:p>
        </w:tc>
        <w:tc>
          <w:tcPr>
            <w:tcW w:w="1383" w:type="dxa"/>
            <w:tcBorders>
              <w:top w:val="nil"/>
              <w:left w:val="nil"/>
              <w:bottom w:val="nil"/>
              <w:right w:val="nil"/>
            </w:tcBorders>
            <w:vAlign w:val="bottom"/>
          </w:tcPr>
          <w:p w14:paraId="2D03EC47" w14:textId="1CF60B3D" w:rsidR="000227AE" w:rsidRPr="00F96AAF" w:rsidDel="00604819" w:rsidRDefault="000227AE" w:rsidP="000227AE">
            <w:pPr>
              <w:ind w:right="241"/>
              <w:jc w:val="right"/>
              <w:rPr>
                <w:del w:id="229" w:author="xyz" w:date="2022-04-08T13:16:00Z"/>
                <w:rFonts w:ascii="Calibri" w:eastAsia="Times New Roman" w:hAnsi="Calibri" w:cs="Calibri"/>
                <w:sz w:val="20"/>
                <w:szCs w:val="20"/>
                <w:lang w:eastAsia="en-GB"/>
              </w:rPr>
            </w:pPr>
            <w:del w:id="230" w:author="xyz" w:date="2022-04-08T13:16:00Z">
              <w:r w:rsidRPr="00F96AAF" w:rsidDel="00604819">
                <w:rPr>
                  <w:rFonts w:ascii="Calibri" w:eastAsia="Times New Roman" w:hAnsi="Calibri" w:cs="Calibri"/>
                  <w:sz w:val="20"/>
                  <w:szCs w:val="20"/>
                  <w:lang w:eastAsia="en-GB"/>
                </w:rPr>
                <w:delText>8</w:delText>
              </w:r>
            </w:del>
          </w:p>
        </w:tc>
        <w:tc>
          <w:tcPr>
            <w:tcW w:w="1379" w:type="dxa"/>
            <w:tcBorders>
              <w:top w:val="nil"/>
              <w:left w:val="nil"/>
              <w:bottom w:val="nil"/>
              <w:right w:val="single" w:sz="4" w:space="0" w:color="auto"/>
            </w:tcBorders>
            <w:shd w:val="clear" w:color="auto" w:fill="auto"/>
            <w:noWrap/>
            <w:vAlign w:val="center"/>
          </w:tcPr>
          <w:p w14:paraId="2F834A7B" w14:textId="4A711B30" w:rsidR="000227AE" w:rsidRPr="00F96AAF" w:rsidDel="00604819" w:rsidRDefault="000227AE" w:rsidP="000227AE">
            <w:pPr>
              <w:ind w:right="241"/>
              <w:jc w:val="right"/>
              <w:rPr>
                <w:del w:id="231" w:author="xyz" w:date="2022-04-08T13:16:00Z"/>
                <w:rFonts w:ascii="Calibri" w:eastAsia="Times New Roman" w:hAnsi="Calibri" w:cs="Calibri"/>
                <w:sz w:val="18"/>
                <w:szCs w:val="18"/>
                <w:lang w:eastAsia="en-GB"/>
              </w:rPr>
            </w:pPr>
            <w:del w:id="232" w:author="xyz" w:date="2022-04-08T13:16:00Z">
              <w:r w:rsidRPr="00F96AAF" w:rsidDel="00604819">
                <w:rPr>
                  <w:sz w:val="18"/>
                  <w:szCs w:val="18"/>
                </w:rPr>
                <w:delText>7.14%</w:delText>
              </w:r>
            </w:del>
          </w:p>
        </w:tc>
      </w:tr>
      <w:tr w:rsidR="000227AE" w:rsidRPr="00F96AAF" w:rsidDel="00604819" w14:paraId="772E3AF1" w14:textId="6BD6ECD2" w:rsidTr="00C154A1">
        <w:trPr>
          <w:trHeight w:val="276"/>
          <w:jc w:val="center"/>
          <w:del w:id="233"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0C63A2AA" w14:textId="051797F3" w:rsidR="000227AE" w:rsidRPr="00F96AAF" w:rsidDel="00604819" w:rsidRDefault="000227AE" w:rsidP="00992A67">
            <w:pPr>
              <w:jc w:val="center"/>
              <w:rPr>
                <w:del w:id="234" w:author="xyz" w:date="2022-04-08T13:16:00Z"/>
                <w:rFonts w:ascii="Calibri" w:eastAsia="Times New Roman" w:hAnsi="Calibri" w:cs="Calibri"/>
                <w:color w:val="006100"/>
                <w:sz w:val="20"/>
                <w:szCs w:val="20"/>
                <w:lang w:eastAsia="en-GB"/>
              </w:rPr>
            </w:pPr>
            <w:del w:id="235" w:author="xyz" w:date="2022-04-08T13:16:00Z">
              <w:r w:rsidRPr="00F96AAF" w:rsidDel="00604819">
                <w:rPr>
                  <w:rFonts w:ascii="Calibri" w:eastAsia="Times New Roman" w:hAnsi="Calibri" w:cs="Calibri"/>
                  <w:color w:val="006100"/>
                  <w:sz w:val="20"/>
                  <w:szCs w:val="20"/>
                  <w:lang w:eastAsia="en-GB"/>
                </w:rPr>
                <w:delText>7</w:delText>
              </w:r>
            </w:del>
          </w:p>
        </w:tc>
        <w:tc>
          <w:tcPr>
            <w:tcW w:w="1318" w:type="dxa"/>
            <w:tcBorders>
              <w:top w:val="nil"/>
              <w:left w:val="nil"/>
              <w:bottom w:val="nil"/>
              <w:right w:val="nil"/>
            </w:tcBorders>
            <w:vAlign w:val="bottom"/>
          </w:tcPr>
          <w:p w14:paraId="77FB3D99" w14:textId="752CFCA5" w:rsidR="000227AE" w:rsidRPr="00F96AAF" w:rsidDel="00604819" w:rsidRDefault="000227AE" w:rsidP="000227AE">
            <w:pPr>
              <w:ind w:right="258"/>
              <w:jc w:val="right"/>
              <w:rPr>
                <w:del w:id="236" w:author="xyz" w:date="2022-04-08T13:16:00Z"/>
                <w:rFonts w:ascii="Calibri" w:eastAsia="Times New Roman" w:hAnsi="Calibri" w:cs="Calibri"/>
                <w:sz w:val="20"/>
                <w:szCs w:val="20"/>
                <w:lang w:eastAsia="en-GB"/>
              </w:rPr>
            </w:pPr>
            <w:del w:id="237" w:author="xyz" w:date="2022-04-08T13:16:00Z">
              <w:r w:rsidRPr="00F96AAF" w:rsidDel="00604819">
                <w:rPr>
                  <w:rFonts w:ascii="Calibri" w:eastAsia="Times New Roman" w:hAnsi="Calibri" w:cs="Calibri"/>
                  <w:sz w:val="20"/>
                  <w:szCs w:val="20"/>
                  <w:lang w:eastAsia="en-GB"/>
                </w:rPr>
                <w:delText>58</w:delText>
              </w:r>
            </w:del>
          </w:p>
        </w:tc>
        <w:tc>
          <w:tcPr>
            <w:tcW w:w="1479" w:type="dxa"/>
            <w:tcBorders>
              <w:top w:val="nil"/>
              <w:left w:val="nil"/>
              <w:bottom w:val="nil"/>
              <w:right w:val="single" w:sz="4" w:space="0" w:color="auto"/>
            </w:tcBorders>
            <w:shd w:val="clear" w:color="auto" w:fill="auto"/>
            <w:noWrap/>
            <w:vAlign w:val="center"/>
          </w:tcPr>
          <w:p w14:paraId="65641146" w14:textId="4D16DBDF" w:rsidR="000227AE" w:rsidRPr="00F96AAF" w:rsidDel="00604819" w:rsidRDefault="000227AE" w:rsidP="000227AE">
            <w:pPr>
              <w:ind w:right="410"/>
              <w:jc w:val="right"/>
              <w:rPr>
                <w:del w:id="238" w:author="xyz" w:date="2022-04-08T13:16:00Z"/>
                <w:rFonts w:ascii="Calibri" w:eastAsia="Times New Roman" w:hAnsi="Calibri" w:cs="Calibri"/>
                <w:sz w:val="18"/>
                <w:szCs w:val="18"/>
                <w:lang w:eastAsia="en-GB"/>
              </w:rPr>
            </w:pPr>
            <w:del w:id="239" w:author="xyz" w:date="2022-04-08T13:16:00Z">
              <w:r w:rsidRPr="00F96AAF" w:rsidDel="00604819">
                <w:rPr>
                  <w:sz w:val="18"/>
                  <w:szCs w:val="18"/>
                </w:rPr>
                <w:delText>16.07 %</w:delText>
              </w:r>
            </w:del>
          </w:p>
        </w:tc>
        <w:tc>
          <w:tcPr>
            <w:tcW w:w="1072" w:type="dxa"/>
            <w:tcBorders>
              <w:top w:val="nil"/>
              <w:left w:val="nil"/>
              <w:bottom w:val="nil"/>
              <w:right w:val="nil"/>
            </w:tcBorders>
            <w:vAlign w:val="bottom"/>
          </w:tcPr>
          <w:p w14:paraId="650D022A" w14:textId="00FDE9A9" w:rsidR="000227AE" w:rsidRPr="00F96AAF" w:rsidDel="00604819" w:rsidRDefault="000227AE" w:rsidP="000227AE">
            <w:pPr>
              <w:ind w:right="321"/>
              <w:jc w:val="right"/>
              <w:rPr>
                <w:del w:id="240" w:author="xyz" w:date="2022-04-08T13:16:00Z"/>
                <w:rFonts w:ascii="Calibri" w:eastAsia="Times New Roman" w:hAnsi="Calibri" w:cs="Calibri"/>
                <w:sz w:val="20"/>
                <w:szCs w:val="20"/>
                <w:lang w:eastAsia="en-GB"/>
              </w:rPr>
            </w:pPr>
            <w:del w:id="241" w:author="xyz" w:date="2022-04-08T13:16:00Z">
              <w:r w:rsidRPr="00F96AAF" w:rsidDel="00604819">
                <w:rPr>
                  <w:rFonts w:ascii="Calibri" w:eastAsia="Times New Roman" w:hAnsi="Calibri" w:cs="Calibri"/>
                  <w:sz w:val="20"/>
                  <w:szCs w:val="20"/>
                  <w:lang w:eastAsia="en-GB"/>
                </w:rPr>
                <w:delText>19</w:delText>
              </w:r>
            </w:del>
          </w:p>
        </w:tc>
        <w:tc>
          <w:tcPr>
            <w:tcW w:w="1379" w:type="dxa"/>
            <w:tcBorders>
              <w:top w:val="nil"/>
              <w:left w:val="nil"/>
              <w:bottom w:val="nil"/>
              <w:right w:val="single" w:sz="4" w:space="0" w:color="auto"/>
            </w:tcBorders>
            <w:shd w:val="clear" w:color="auto" w:fill="auto"/>
            <w:noWrap/>
            <w:vAlign w:val="center"/>
          </w:tcPr>
          <w:p w14:paraId="4AF78924" w14:textId="2E383339" w:rsidR="000227AE" w:rsidRPr="00F96AAF" w:rsidDel="00604819" w:rsidRDefault="000227AE" w:rsidP="000227AE">
            <w:pPr>
              <w:ind w:right="321"/>
              <w:jc w:val="right"/>
              <w:rPr>
                <w:del w:id="242" w:author="xyz" w:date="2022-04-08T13:16:00Z"/>
                <w:rFonts w:ascii="Calibri" w:eastAsia="Times New Roman" w:hAnsi="Calibri" w:cs="Calibri"/>
                <w:sz w:val="18"/>
                <w:szCs w:val="18"/>
                <w:lang w:eastAsia="en-GB"/>
              </w:rPr>
            </w:pPr>
            <w:del w:id="243" w:author="xyz" w:date="2022-04-08T13:16:00Z">
              <w:r w:rsidRPr="00F96AAF" w:rsidDel="00604819">
                <w:rPr>
                  <w:sz w:val="18"/>
                  <w:szCs w:val="18"/>
                </w:rPr>
                <w:delText>5.28%</w:delText>
              </w:r>
            </w:del>
          </w:p>
        </w:tc>
        <w:tc>
          <w:tcPr>
            <w:tcW w:w="1383" w:type="dxa"/>
            <w:tcBorders>
              <w:top w:val="nil"/>
              <w:left w:val="nil"/>
              <w:bottom w:val="nil"/>
              <w:right w:val="nil"/>
            </w:tcBorders>
            <w:vAlign w:val="bottom"/>
          </w:tcPr>
          <w:p w14:paraId="3E07EA7E" w14:textId="3D11E55D" w:rsidR="000227AE" w:rsidRPr="00F96AAF" w:rsidDel="00604819" w:rsidRDefault="000227AE" w:rsidP="000227AE">
            <w:pPr>
              <w:ind w:right="241"/>
              <w:jc w:val="right"/>
              <w:rPr>
                <w:del w:id="244" w:author="xyz" w:date="2022-04-08T13:16:00Z"/>
                <w:rFonts w:ascii="Calibri" w:eastAsia="Times New Roman" w:hAnsi="Calibri" w:cs="Calibri"/>
                <w:sz w:val="20"/>
                <w:szCs w:val="20"/>
                <w:lang w:eastAsia="en-GB"/>
              </w:rPr>
            </w:pPr>
            <w:del w:id="245" w:author="xyz" w:date="2022-04-08T13:16:00Z">
              <w:r w:rsidRPr="00F96AAF" w:rsidDel="00604819">
                <w:rPr>
                  <w:rFonts w:ascii="Calibri" w:eastAsia="Times New Roman" w:hAnsi="Calibri" w:cs="Calibri"/>
                  <w:sz w:val="20"/>
                  <w:szCs w:val="20"/>
                  <w:lang w:eastAsia="en-GB"/>
                </w:rPr>
                <w:delText>17</w:delText>
              </w:r>
            </w:del>
          </w:p>
        </w:tc>
        <w:tc>
          <w:tcPr>
            <w:tcW w:w="1379" w:type="dxa"/>
            <w:tcBorders>
              <w:top w:val="nil"/>
              <w:left w:val="nil"/>
              <w:bottom w:val="nil"/>
              <w:right w:val="single" w:sz="4" w:space="0" w:color="auto"/>
            </w:tcBorders>
            <w:shd w:val="clear" w:color="auto" w:fill="auto"/>
            <w:noWrap/>
            <w:vAlign w:val="center"/>
          </w:tcPr>
          <w:p w14:paraId="1554F456" w14:textId="738FB9C7" w:rsidR="000227AE" w:rsidRPr="00F96AAF" w:rsidDel="00604819" w:rsidRDefault="000227AE" w:rsidP="000227AE">
            <w:pPr>
              <w:ind w:right="241"/>
              <w:jc w:val="right"/>
              <w:rPr>
                <w:del w:id="246" w:author="xyz" w:date="2022-04-08T13:16:00Z"/>
                <w:rFonts w:ascii="Calibri" w:eastAsia="Times New Roman" w:hAnsi="Calibri" w:cs="Calibri"/>
                <w:sz w:val="18"/>
                <w:szCs w:val="18"/>
                <w:lang w:eastAsia="en-GB"/>
              </w:rPr>
            </w:pPr>
            <w:del w:id="247" w:author="xyz" w:date="2022-04-08T13:16:00Z">
              <w:r w:rsidRPr="00F96AAF" w:rsidDel="00604819">
                <w:rPr>
                  <w:sz w:val="18"/>
                  <w:szCs w:val="18"/>
                </w:rPr>
                <w:delText>15.18%</w:delText>
              </w:r>
            </w:del>
          </w:p>
        </w:tc>
      </w:tr>
      <w:tr w:rsidR="000227AE" w:rsidRPr="00F96AAF" w:rsidDel="00604819" w14:paraId="23D68A46" w14:textId="20A556F0" w:rsidTr="00C154A1">
        <w:trPr>
          <w:trHeight w:val="276"/>
          <w:jc w:val="center"/>
          <w:del w:id="248"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43981621" w14:textId="2F4812ED" w:rsidR="000227AE" w:rsidRPr="00F96AAF" w:rsidDel="00604819" w:rsidRDefault="000227AE" w:rsidP="00992A67">
            <w:pPr>
              <w:jc w:val="center"/>
              <w:rPr>
                <w:del w:id="249" w:author="xyz" w:date="2022-04-08T13:16:00Z"/>
                <w:rFonts w:ascii="Calibri" w:eastAsia="Times New Roman" w:hAnsi="Calibri" w:cs="Calibri"/>
                <w:color w:val="006100"/>
                <w:sz w:val="20"/>
                <w:szCs w:val="20"/>
                <w:lang w:eastAsia="en-GB"/>
              </w:rPr>
            </w:pPr>
            <w:del w:id="250" w:author="xyz" w:date="2022-04-08T13:16:00Z">
              <w:r w:rsidRPr="00F96AAF" w:rsidDel="00604819">
                <w:rPr>
                  <w:rFonts w:ascii="Calibri" w:eastAsia="Times New Roman" w:hAnsi="Calibri" w:cs="Calibri"/>
                  <w:color w:val="006100"/>
                  <w:sz w:val="20"/>
                  <w:szCs w:val="20"/>
                  <w:lang w:eastAsia="en-GB"/>
                </w:rPr>
                <w:delText>8</w:delText>
              </w:r>
            </w:del>
          </w:p>
        </w:tc>
        <w:tc>
          <w:tcPr>
            <w:tcW w:w="1318" w:type="dxa"/>
            <w:tcBorders>
              <w:top w:val="nil"/>
              <w:left w:val="nil"/>
              <w:bottom w:val="nil"/>
              <w:right w:val="nil"/>
            </w:tcBorders>
            <w:vAlign w:val="bottom"/>
          </w:tcPr>
          <w:p w14:paraId="7DB525BA" w14:textId="7B0AD174" w:rsidR="000227AE" w:rsidRPr="00F96AAF" w:rsidDel="00604819" w:rsidRDefault="000227AE" w:rsidP="000227AE">
            <w:pPr>
              <w:ind w:right="258"/>
              <w:jc w:val="right"/>
              <w:rPr>
                <w:del w:id="251" w:author="xyz" w:date="2022-04-08T13:16:00Z"/>
                <w:rFonts w:ascii="Calibri" w:eastAsia="Times New Roman" w:hAnsi="Calibri" w:cs="Calibri"/>
                <w:sz w:val="20"/>
                <w:szCs w:val="20"/>
                <w:lang w:eastAsia="en-GB"/>
              </w:rPr>
            </w:pPr>
            <w:del w:id="252" w:author="xyz" w:date="2022-04-08T13:16:00Z">
              <w:r w:rsidRPr="00F96AAF" w:rsidDel="00604819">
                <w:rPr>
                  <w:rFonts w:ascii="Calibri" w:eastAsia="Times New Roman" w:hAnsi="Calibri" w:cs="Calibri"/>
                  <w:sz w:val="20"/>
                  <w:szCs w:val="20"/>
                  <w:lang w:eastAsia="en-GB"/>
                </w:rPr>
                <w:delText>40</w:delText>
              </w:r>
            </w:del>
          </w:p>
        </w:tc>
        <w:tc>
          <w:tcPr>
            <w:tcW w:w="1479" w:type="dxa"/>
            <w:tcBorders>
              <w:top w:val="nil"/>
              <w:left w:val="nil"/>
              <w:bottom w:val="nil"/>
              <w:right w:val="single" w:sz="4" w:space="0" w:color="auto"/>
            </w:tcBorders>
            <w:shd w:val="clear" w:color="auto" w:fill="auto"/>
            <w:noWrap/>
            <w:vAlign w:val="center"/>
          </w:tcPr>
          <w:p w14:paraId="3C95BD17" w14:textId="002CC144" w:rsidR="000227AE" w:rsidRPr="00F96AAF" w:rsidDel="00604819" w:rsidRDefault="000227AE" w:rsidP="000227AE">
            <w:pPr>
              <w:ind w:right="410"/>
              <w:jc w:val="right"/>
              <w:rPr>
                <w:del w:id="253" w:author="xyz" w:date="2022-04-08T13:16:00Z"/>
                <w:rFonts w:ascii="Calibri" w:eastAsia="Times New Roman" w:hAnsi="Calibri" w:cs="Calibri"/>
                <w:sz w:val="18"/>
                <w:szCs w:val="18"/>
                <w:lang w:eastAsia="en-GB"/>
              </w:rPr>
            </w:pPr>
            <w:del w:id="254" w:author="xyz" w:date="2022-04-08T13:16:00Z">
              <w:r w:rsidRPr="00F96AAF" w:rsidDel="00604819">
                <w:rPr>
                  <w:sz w:val="18"/>
                  <w:szCs w:val="18"/>
                </w:rPr>
                <w:delText>11.08 %</w:delText>
              </w:r>
            </w:del>
          </w:p>
        </w:tc>
        <w:tc>
          <w:tcPr>
            <w:tcW w:w="1072" w:type="dxa"/>
            <w:tcBorders>
              <w:top w:val="nil"/>
              <w:left w:val="nil"/>
              <w:bottom w:val="nil"/>
              <w:right w:val="nil"/>
            </w:tcBorders>
            <w:vAlign w:val="bottom"/>
          </w:tcPr>
          <w:p w14:paraId="3D6677E0" w14:textId="4FFF0633" w:rsidR="000227AE" w:rsidRPr="00F96AAF" w:rsidDel="00604819" w:rsidRDefault="000227AE" w:rsidP="000227AE">
            <w:pPr>
              <w:ind w:right="321"/>
              <w:jc w:val="right"/>
              <w:rPr>
                <w:del w:id="255" w:author="xyz" w:date="2022-04-08T13:16:00Z"/>
                <w:rFonts w:ascii="Calibri" w:eastAsia="Times New Roman" w:hAnsi="Calibri" w:cs="Calibri"/>
                <w:sz w:val="20"/>
                <w:szCs w:val="20"/>
                <w:lang w:eastAsia="en-GB"/>
              </w:rPr>
            </w:pPr>
            <w:del w:id="256" w:author="xyz" w:date="2022-04-08T13:16:00Z">
              <w:r w:rsidRPr="00F96AAF" w:rsidDel="00604819">
                <w:rPr>
                  <w:rFonts w:ascii="Calibri" w:eastAsia="Times New Roman" w:hAnsi="Calibri" w:cs="Calibri"/>
                  <w:sz w:val="20"/>
                  <w:szCs w:val="20"/>
                  <w:lang w:eastAsia="en-GB"/>
                </w:rPr>
                <w:delText>20</w:delText>
              </w:r>
            </w:del>
          </w:p>
        </w:tc>
        <w:tc>
          <w:tcPr>
            <w:tcW w:w="1379" w:type="dxa"/>
            <w:tcBorders>
              <w:top w:val="nil"/>
              <w:left w:val="nil"/>
              <w:bottom w:val="nil"/>
              <w:right w:val="single" w:sz="4" w:space="0" w:color="auto"/>
            </w:tcBorders>
            <w:shd w:val="clear" w:color="auto" w:fill="auto"/>
            <w:noWrap/>
            <w:vAlign w:val="center"/>
          </w:tcPr>
          <w:p w14:paraId="5783F1AC" w14:textId="0CAB350E" w:rsidR="000227AE" w:rsidRPr="00F96AAF" w:rsidDel="00604819" w:rsidRDefault="000227AE" w:rsidP="000227AE">
            <w:pPr>
              <w:ind w:right="321"/>
              <w:jc w:val="right"/>
              <w:rPr>
                <w:del w:id="257" w:author="xyz" w:date="2022-04-08T13:16:00Z"/>
                <w:rFonts w:ascii="Calibri" w:eastAsia="Times New Roman" w:hAnsi="Calibri" w:cs="Calibri"/>
                <w:sz w:val="18"/>
                <w:szCs w:val="18"/>
                <w:lang w:eastAsia="en-GB"/>
              </w:rPr>
            </w:pPr>
            <w:del w:id="258" w:author="xyz" w:date="2022-04-08T13:16:00Z">
              <w:r w:rsidRPr="00F96AAF" w:rsidDel="00604819">
                <w:rPr>
                  <w:sz w:val="18"/>
                  <w:szCs w:val="18"/>
                </w:rPr>
                <w:delText>5.56%</w:delText>
              </w:r>
            </w:del>
          </w:p>
        </w:tc>
        <w:tc>
          <w:tcPr>
            <w:tcW w:w="1383" w:type="dxa"/>
            <w:tcBorders>
              <w:top w:val="nil"/>
              <w:left w:val="nil"/>
              <w:bottom w:val="nil"/>
              <w:right w:val="nil"/>
            </w:tcBorders>
            <w:vAlign w:val="bottom"/>
          </w:tcPr>
          <w:p w14:paraId="4DB0BE58" w14:textId="1F1F1641" w:rsidR="000227AE" w:rsidRPr="00F96AAF" w:rsidDel="00604819" w:rsidRDefault="000227AE" w:rsidP="000227AE">
            <w:pPr>
              <w:ind w:right="241"/>
              <w:jc w:val="right"/>
              <w:rPr>
                <w:del w:id="259" w:author="xyz" w:date="2022-04-08T13:16:00Z"/>
                <w:rFonts w:ascii="Calibri" w:eastAsia="Times New Roman" w:hAnsi="Calibri" w:cs="Calibri"/>
                <w:sz w:val="20"/>
                <w:szCs w:val="20"/>
                <w:lang w:eastAsia="en-GB"/>
              </w:rPr>
            </w:pPr>
            <w:del w:id="260" w:author="xyz" w:date="2022-04-08T13:16:00Z">
              <w:r w:rsidRPr="00F96AAF" w:rsidDel="00604819">
                <w:rPr>
                  <w:rFonts w:ascii="Calibri" w:eastAsia="Times New Roman" w:hAnsi="Calibri" w:cs="Calibri"/>
                  <w:sz w:val="20"/>
                  <w:szCs w:val="20"/>
                  <w:lang w:eastAsia="en-GB"/>
                </w:rPr>
                <w:delText>22</w:delText>
              </w:r>
            </w:del>
          </w:p>
        </w:tc>
        <w:tc>
          <w:tcPr>
            <w:tcW w:w="1379" w:type="dxa"/>
            <w:tcBorders>
              <w:top w:val="nil"/>
              <w:left w:val="nil"/>
              <w:bottom w:val="nil"/>
              <w:right w:val="single" w:sz="4" w:space="0" w:color="auto"/>
            </w:tcBorders>
            <w:shd w:val="clear" w:color="auto" w:fill="auto"/>
            <w:noWrap/>
            <w:vAlign w:val="center"/>
          </w:tcPr>
          <w:p w14:paraId="7BDB36E9" w14:textId="18917E42" w:rsidR="000227AE" w:rsidRPr="00F96AAF" w:rsidDel="00604819" w:rsidRDefault="000227AE" w:rsidP="000227AE">
            <w:pPr>
              <w:ind w:right="241"/>
              <w:jc w:val="right"/>
              <w:rPr>
                <w:del w:id="261" w:author="xyz" w:date="2022-04-08T13:16:00Z"/>
                <w:rFonts w:ascii="Calibri" w:eastAsia="Times New Roman" w:hAnsi="Calibri" w:cs="Calibri"/>
                <w:sz w:val="18"/>
                <w:szCs w:val="18"/>
                <w:lang w:eastAsia="en-GB"/>
              </w:rPr>
            </w:pPr>
            <w:del w:id="262" w:author="xyz" w:date="2022-04-08T13:16:00Z">
              <w:r w:rsidRPr="00F96AAF" w:rsidDel="00604819">
                <w:rPr>
                  <w:sz w:val="18"/>
                  <w:szCs w:val="18"/>
                </w:rPr>
                <w:delText>19.64%</w:delText>
              </w:r>
            </w:del>
          </w:p>
        </w:tc>
      </w:tr>
      <w:tr w:rsidR="000227AE" w:rsidRPr="00F96AAF" w:rsidDel="00604819" w14:paraId="7D5B7BA3" w14:textId="2146CA0F" w:rsidTr="00C154A1">
        <w:trPr>
          <w:trHeight w:val="276"/>
          <w:jc w:val="center"/>
          <w:del w:id="263"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78835C32" w14:textId="0204E811" w:rsidR="000227AE" w:rsidRPr="00F96AAF" w:rsidDel="00604819" w:rsidRDefault="000227AE" w:rsidP="00992A67">
            <w:pPr>
              <w:jc w:val="center"/>
              <w:rPr>
                <w:del w:id="264" w:author="xyz" w:date="2022-04-08T13:16:00Z"/>
                <w:rFonts w:ascii="Calibri" w:eastAsia="Times New Roman" w:hAnsi="Calibri" w:cs="Calibri"/>
                <w:color w:val="006100"/>
                <w:sz w:val="20"/>
                <w:szCs w:val="20"/>
                <w:lang w:eastAsia="en-GB"/>
              </w:rPr>
            </w:pPr>
            <w:del w:id="265" w:author="xyz" w:date="2022-04-08T13:16:00Z">
              <w:r w:rsidRPr="00F96AAF" w:rsidDel="00604819">
                <w:rPr>
                  <w:rFonts w:ascii="Calibri" w:eastAsia="Times New Roman" w:hAnsi="Calibri" w:cs="Calibri"/>
                  <w:color w:val="006100"/>
                  <w:sz w:val="20"/>
                  <w:szCs w:val="20"/>
                  <w:lang w:eastAsia="en-GB"/>
                </w:rPr>
                <w:delText>9</w:delText>
              </w:r>
            </w:del>
          </w:p>
        </w:tc>
        <w:tc>
          <w:tcPr>
            <w:tcW w:w="1318" w:type="dxa"/>
            <w:tcBorders>
              <w:top w:val="nil"/>
              <w:left w:val="nil"/>
              <w:bottom w:val="nil"/>
              <w:right w:val="nil"/>
            </w:tcBorders>
            <w:vAlign w:val="bottom"/>
          </w:tcPr>
          <w:p w14:paraId="16C4F55E" w14:textId="11479478" w:rsidR="000227AE" w:rsidRPr="00F96AAF" w:rsidDel="00604819" w:rsidRDefault="000227AE" w:rsidP="000227AE">
            <w:pPr>
              <w:ind w:right="258"/>
              <w:jc w:val="right"/>
              <w:rPr>
                <w:del w:id="266" w:author="xyz" w:date="2022-04-08T13:16:00Z"/>
                <w:rFonts w:ascii="Calibri" w:eastAsia="Times New Roman" w:hAnsi="Calibri" w:cs="Calibri"/>
                <w:sz w:val="20"/>
                <w:szCs w:val="20"/>
                <w:lang w:eastAsia="en-GB"/>
              </w:rPr>
            </w:pPr>
            <w:del w:id="267" w:author="xyz" w:date="2022-04-08T13:16:00Z">
              <w:r w:rsidRPr="00F96AAF" w:rsidDel="00604819">
                <w:rPr>
                  <w:rFonts w:ascii="Calibri" w:eastAsia="Times New Roman" w:hAnsi="Calibri" w:cs="Calibri"/>
                  <w:sz w:val="20"/>
                  <w:szCs w:val="20"/>
                  <w:lang w:eastAsia="en-GB"/>
                </w:rPr>
                <w:delText>27</w:delText>
              </w:r>
            </w:del>
          </w:p>
        </w:tc>
        <w:tc>
          <w:tcPr>
            <w:tcW w:w="1479" w:type="dxa"/>
            <w:tcBorders>
              <w:top w:val="nil"/>
              <w:left w:val="nil"/>
              <w:bottom w:val="nil"/>
              <w:right w:val="single" w:sz="4" w:space="0" w:color="auto"/>
            </w:tcBorders>
            <w:shd w:val="clear" w:color="auto" w:fill="auto"/>
            <w:noWrap/>
            <w:vAlign w:val="center"/>
          </w:tcPr>
          <w:p w14:paraId="6274CFEA" w14:textId="57C62C4D" w:rsidR="000227AE" w:rsidRPr="00F96AAF" w:rsidDel="00604819" w:rsidRDefault="000227AE" w:rsidP="000227AE">
            <w:pPr>
              <w:ind w:right="410"/>
              <w:jc w:val="right"/>
              <w:rPr>
                <w:del w:id="268" w:author="xyz" w:date="2022-04-08T13:16:00Z"/>
                <w:rFonts w:ascii="Calibri" w:eastAsia="Times New Roman" w:hAnsi="Calibri" w:cs="Calibri"/>
                <w:sz w:val="18"/>
                <w:szCs w:val="18"/>
                <w:lang w:eastAsia="en-GB"/>
              </w:rPr>
            </w:pPr>
            <w:del w:id="269" w:author="xyz" w:date="2022-04-08T13:16:00Z">
              <w:r w:rsidRPr="00F96AAF" w:rsidDel="00604819">
                <w:rPr>
                  <w:sz w:val="18"/>
                  <w:szCs w:val="18"/>
                </w:rPr>
                <w:delText>7.48 %</w:delText>
              </w:r>
            </w:del>
          </w:p>
        </w:tc>
        <w:tc>
          <w:tcPr>
            <w:tcW w:w="1072" w:type="dxa"/>
            <w:tcBorders>
              <w:top w:val="nil"/>
              <w:left w:val="nil"/>
              <w:bottom w:val="nil"/>
              <w:right w:val="nil"/>
            </w:tcBorders>
            <w:vAlign w:val="bottom"/>
          </w:tcPr>
          <w:p w14:paraId="04952CF9" w14:textId="689E64D5" w:rsidR="000227AE" w:rsidRPr="00F96AAF" w:rsidDel="00604819" w:rsidRDefault="000227AE" w:rsidP="000227AE">
            <w:pPr>
              <w:ind w:right="321"/>
              <w:jc w:val="right"/>
              <w:rPr>
                <w:del w:id="270" w:author="xyz" w:date="2022-04-08T13:16:00Z"/>
                <w:rFonts w:ascii="Calibri" w:eastAsia="Times New Roman" w:hAnsi="Calibri" w:cs="Calibri"/>
                <w:sz w:val="20"/>
                <w:szCs w:val="20"/>
                <w:lang w:eastAsia="en-GB"/>
              </w:rPr>
            </w:pPr>
            <w:del w:id="271"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365937A0" w14:textId="52FA8628" w:rsidR="000227AE" w:rsidRPr="00F96AAF" w:rsidDel="00604819" w:rsidRDefault="000227AE" w:rsidP="000227AE">
            <w:pPr>
              <w:ind w:right="321"/>
              <w:jc w:val="right"/>
              <w:rPr>
                <w:del w:id="272" w:author="xyz" w:date="2022-04-08T13:16:00Z"/>
                <w:rFonts w:ascii="Calibri" w:eastAsia="Times New Roman" w:hAnsi="Calibri" w:cs="Calibri"/>
                <w:sz w:val="18"/>
                <w:szCs w:val="18"/>
                <w:lang w:eastAsia="en-GB"/>
              </w:rPr>
            </w:pPr>
            <w:del w:id="273" w:author="xyz" w:date="2022-04-08T13:16:00Z">
              <w:r w:rsidRPr="00F96AAF" w:rsidDel="00604819">
                <w:rPr>
                  <w:sz w:val="18"/>
                  <w:szCs w:val="18"/>
                </w:rPr>
                <w:delText>1.67%</w:delText>
              </w:r>
            </w:del>
          </w:p>
        </w:tc>
        <w:tc>
          <w:tcPr>
            <w:tcW w:w="1383" w:type="dxa"/>
            <w:tcBorders>
              <w:top w:val="nil"/>
              <w:left w:val="nil"/>
              <w:bottom w:val="nil"/>
              <w:right w:val="nil"/>
            </w:tcBorders>
            <w:vAlign w:val="bottom"/>
          </w:tcPr>
          <w:p w14:paraId="1021BCF1" w14:textId="6FF994AE" w:rsidR="000227AE" w:rsidRPr="00F96AAF" w:rsidDel="00604819" w:rsidRDefault="000227AE" w:rsidP="000227AE">
            <w:pPr>
              <w:ind w:right="241"/>
              <w:jc w:val="right"/>
              <w:rPr>
                <w:del w:id="274" w:author="xyz" w:date="2022-04-08T13:16:00Z"/>
                <w:rFonts w:ascii="Calibri" w:eastAsia="Times New Roman" w:hAnsi="Calibri" w:cs="Calibri"/>
                <w:sz w:val="20"/>
                <w:szCs w:val="20"/>
                <w:lang w:eastAsia="en-GB"/>
              </w:rPr>
            </w:pPr>
            <w:del w:id="275"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17B7B305" w14:textId="5B5D31A7" w:rsidR="000227AE" w:rsidRPr="00F96AAF" w:rsidDel="00604819" w:rsidRDefault="000227AE" w:rsidP="000227AE">
            <w:pPr>
              <w:ind w:right="241"/>
              <w:jc w:val="right"/>
              <w:rPr>
                <w:del w:id="276" w:author="xyz" w:date="2022-04-08T13:16:00Z"/>
                <w:rFonts w:ascii="Calibri" w:eastAsia="Times New Roman" w:hAnsi="Calibri" w:cs="Calibri"/>
                <w:sz w:val="18"/>
                <w:szCs w:val="18"/>
                <w:lang w:eastAsia="en-GB"/>
              </w:rPr>
            </w:pPr>
            <w:del w:id="277" w:author="xyz" w:date="2022-04-08T13:16:00Z">
              <w:r w:rsidRPr="00F96AAF" w:rsidDel="00604819">
                <w:rPr>
                  <w:sz w:val="18"/>
                  <w:szCs w:val="18"/>
                </w:rPr>
                <w:delText>5.36%</w:delText>
              </w:r>
            </w:del>
          </w:p>
        </w:tc>
      </w:tr>
      <w:tr w:rsidR="000227AE" w:rsidRPr="00F96AAF" w:rsidDel="00604819" w14:paraId="5A05F4C1" w14:textId="48DFB305" w:rsidTr="00C154A1">
        <w:trPr>
          <w:trHeight w:val="276"/>
          <w:jc w:val="center"/>
          <w:del w:id="278"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39A31E97" w14:textId="33C254A0" w:rsidR="000227AE" w:rsidRPr="00F96AAF" w:rsidDel="00604819" w:rsidRDefault="000227AE" w:rsidP="00992A67">
            <w:pPr>
              <w:jc w:val="center"/>
              <w:rPr>
                <w:del w:id="279" w:author="xyz" w:date="2022-04-08T13:16:00Z"/>
                <w:rFonts w:ascii="Calibri" w:eastAsia="Times New Roman" w:hAnsi="Calibri" w:cs="Calibri"/>
                <w:color w:val="006100"/>
                <w:sz w:val="20"/>
                <w:szCs w:val="20"/>
                <w:lang w:eastAsia="en-GB"/>
              </w:rPr>
            </w:pPr>
            <w:del w:id="280" w:author="xyz" w:date="2022-04-08T13:16:00Z">
              <w:r w:rsidRPr="00F96AAF" w:rsidDel="00604819">
                <w:rPr>
                  <w:rFonts w:ascii="Calibri" w:eastAsia="Times New Roman" w:hAnsi="Calibri" w:cs="Calibri"/>
                  <w:color w:val="006100"/>
                  <w:sz w:val="20"/>
                  <w:szCs w:val="20"/>
                  <w:lang w:eastAsia="en-GB"/>
                </w:rPr>
                <w:delText>10</w:delText>
              </w:r>
            </w:del>
          </w:p>
        </w:tc>
        <w:tc>
          <w:tcPr>
            <w:tcW w:w="1318" w:type="dxa"/>
            <w:tcBorders>
              <w:top w:val="nil"/>
              <w:left w:val="nil"/>
              <w:bottom w:val="nil"/>
              <w:right w:val="nil"/>
            </w:tcBorders>
            <w:vAlign w:val="bottom"/>
          </w:tcPr>
          <w:p w14:paraId="0215CF7B" w14:textId="41355A49" w:rsidR="000227AE" w:rsidRPr="00F96AAF" w:rsidDel="00604819" w:rsidRDefault="000227AE" w:rsidP="000227AE">
            <w:pPr>
              <w:ind w:right="258"/>
              <w:jc w:val="right"/>
              <w:rPr>
                <w:del w:id="281" w:author="xyz" w:date="2022-04-08T13:16:00Z"/>
                <w:rFonts w:ascii="Calibri" w:eastAsia="Times New Roman" w:hAnsi="Calibri" w:cs="Calibri"/>
                <w:sz w:val="20"/>
                <w:szCs w:val="20"/>
                <w:lang w:eastAsia="en-GB"/>
              </w:rPr>
            </w:pPr>
            <w:del w:id="282" w:author="xyz" w:date="2022-04-08T13:16:00Z">
              <w:r w:rsidRPr="00F96AAF" w:rsidDel="00604819">
                <w:rPr>
                  <w:rFonts w:ascii="Calibri" w:eastAsia="Times New Roman" w:hAnsi="Calibri" w:cs="Calibri"/>
                  <w:sz w:val="20"/>
                  <w:szCs w:val="20"/>
                  <w:lang w:eastAsia="en-GB"/>
                </w:rPr>
                <w:delText>44</w:delText>
              </w:r>
            </w:del>
          </w:p>
        </w:tc>
        <w:tc>
          <w:tcPr>
            <w:tcW w:w="1479" w:type="dxa"/>
            <w:tcBorders>
              <w:top w:val="nil"/>
              <w:left w:val="nil"/>
              <w:bottom w:val="nil"/>
              <w:right w:val="single" w:sz="4" w:space="0" w:color="auto"/>
            </w:tcBorders>
            <w:shd w:val="clear" w:color="auto" w:fill="auto"/>
            <w:noWrap/>
            <w:vAlign w:val="center"/>
          </w:tcPr>
          <w:p w14:paraId="41D962CB" w14:textId="3977CB6B" w:rsidR="000227AE" w:rsidRPr="00F96AAF" w:rsidDel="00604819" w:rsidRDefault="000227AE" w:rsidP="000227AE">
            <w:pPr>
              <w:ind w:right="410"/>
              <w:jc w:val="right"/>
              <w:rPr>
                <w:del w:id="283" w:author="xyz" w:date="2022-04-08T13:16:00Z"/>
                <w:rFonts w:ascii="Calibri" w:eastAsia="Times New Roman" w:hAnsi="Calibri" w:cs="Calibri"/>
                <w:sz w:val="18"/>
                <w:szCs w:val="18"/>
                <w:lang w:eastAsia="en-GB"/>
              </w:rPr>
            </w:pPr>
            <w:del w:id="284" w:author="xyz" w:date="2022-04-08T13:16:00Z">
              <w:r w:rsidRPr="00F96AAF" w:rsidDel="00604819">
                <w:rPr>
                  <w:sz w:val="18"/>
                  <w:szCs w:val="18"/>
                </w:rPr>
                <w:delText>12.19 %</w:delText>
              </w:r>
            </w:del>
          </w:p>
        </w:tc>
        <w:tc>
          <w:tcPr>
            <w:tcW w:w="1072" w:type="dxa"/>
            <w:tcBorders>
              <w:top w:val="nil"/>
              <w:left w:val="nil"/>
              <w:bottom w:val="nil"/>
              <w:right w:val="nil"/>
            </w:tcBorders>
            <w:vAlign w:val="bottom"/>
          </w:tcPr>
          <w:p w14:paraId="7829DCD4" w14:textId="43C3A1B6" w:rsidR="000227AE" w:rsidRPr="00F96AAF" w:rsidDel="00604819" w:rsidRDefault="000227AE" w:rsidP="000227AE">
            <w:pPr>
              <w:ind w:right="321"/>
              <w:jc w:val="right"/>
              <w:rPr>
                <w:del w:id="285" w:author="xyz" w:date="2022-04-08T13:16:00Z"/>
                <w:rFonts w:ascii="Calibri" w:eastAsia="Times New Roman" w:hAnsi="Calibri" w:cs="Calibri"/>
                <w:sz w:val="20"/>
                <w:szCs w:val="20"/>
                <w:lang w:eastAsia="en-GB"/>
              </w:rPr>
            </w:pPr>
            <w:del w:id="286" w:author="xyz" w:date="2022-04-08T13:16:00Z">
              <w:r w:rsidRPr="00F96AAF" w:rsidDel="00604819">
                <w:rPr>
                  <w:rFonts w:ascii="Calibri" w:eastAsia="Times New Roman" w:hAnsi="Calibri" w:cs="Calibri"/>
                  <w:sz w:val="20"/>
                  <w:szCs w:val="20"/>
                  <w:lang w:eastAsia="en-GB"/>
                </w:rPr>
                <w:delText>14</w:delText>
              </w:r>
            </w:del>
          </w:p>
        </w:tc>
        <w:tc>
          <w:tcPr>
            <w:tcW w:w="1379" w:type="dxa"/>
            <w:tcBorders>
              <w:top w:val="nil"/>
              <w:left w:val="nil"/>
              <w:bottom w:val="nil"/>
              <w:right w:val="single" w:sz="4" w:space="0" w:color="auto"/>
            </w:tcBorders>
            <w:shd w:val="clear" w:color="auto" w:fill="auto"/>
            <w:noWrap/>
            <w:vAlign w:val="center"/>
          </w:tcPr>
          <w:p w14:paraId="4BAFDAB7" w14:textId="2D9BE2C6" w:rsidR="000227AE" w:rsidRPr="00F96AAF" w:rsidDel="00604819" w:rsidRDefault="000227AE" w:rsidP="000227AE">
            <w:pPr>
              <w:ind w:right="321"/>
              <w:jc w:val="right"/>
              <w:rPr>
                <w:del w:id="287" w:author="xyz" w:date="2022-04-08T13:16:00Z"/>
                <w:rFonts w:ascii="Calibri" w:eastAsia="Times New Roman" w:hAnsi="Calibri" w:cs="Calibri"/>
                <w:sz w:val="18"/>
                <w:szCs w:val="18"/>
                <w:lang w:eastAsia="en-GB"/>
              </w:rPr>
            </w:pPr>
            <w:del w:id="288" w:author="xyz" w:date="2022-04-08T13:16:00Z">
              <w:r w:rsidRPr="00F96AAF" w:rsidDel="00604819">
                <w:rPr>
                  <w:sz w:val="18"/>
                  <w:szCs w:val="18"/>
                </w:rPr>
                <w:delText>3.89%</w:delText>
              </w:r>
            </w:del>
          </w:p>
        </w:tc>
        <w:tc>
          <w:tcPr>
            <w:tcW w:w="1383" w:type="dxa"/>
            <w:tcBorders>
              <w:top w:val="nil"/>
              <w:left w:val="nil"/>
              <w:bottom w:val="nil"/>
              <w:right w:val="nil"/>
            </w:tcBorders>
            <w:vAlign w:val="bottom"/>
          </w:tcPr>
          <w:p w14:paraId="128296EC" w14:textId="50579427" w:rsidR="000227AE" w:rsidRPr="00F96AAF" w:rsidDel="00604819" w:rsidRDefault="000227AE" w:rsidP="000227AE">
            <w:pPr>
              <w:ind w:right="241"/>
              <w:jc w:val="right"/>
              <w:rPr>
                <w:del w:id="289" w:author="xyz" w:date="2022-04-08T13:16:00Z"/>
                <w:rFonts w:ascii="Calibri" w:eastAsia="Times New Roman" w:hAnsi="Calibri" w:cs="Calibri"/>
                <w:sz w:val="20"/>
                <w:szCs w:val="20"/>
                <w:lang w:eastAsia="en-GB"/>
              </w:rPr>
            </w:pPr>
            <w:del w:id="290"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34667792" w14:textId="63EE527F" w:rsidR="000227AE" w:rsidRPr="00F96AAF" w:rsidDel="00604819" w:rsidRDefault="000227AE" w:rsidP="000227AE">
            <w:pPr>
              <w:ind w:right="241"/>
              <w:jc w:val="right"/>
              <w:rPr>
                <w:del w:id="291" w:author="xyz" w:date="2022-04-08T13:16:00Z"/>
                <w:rFonts w:ascii="Calibri" w:eastAsia="Times New Roman" w:hAnsi="Calibri" w:cs="Calibri"/>
                <w:sz w:val="18"/>
                <w:szCs w:val="18"/>
                <w:lang w:eastAsia="en-GB"/>
              </w:rPr>
            </w:pPr>
            <w:del w:id="292" w:author="xyz" w:date="2022-04-08T13:16:00Z">
              <w:r w:rsidRPr="00F96AAF" w:rsidDel="00604819">
                <w:rPr>
                  <w:sz w:val="18"/>
                  <w:szCs w:val="18"/>
                </w:rPr>
                <w:delText>5.36%</w:delText>
              </w:r>
            </w:del>
          </w:p>
        </w:tc>
      </w:tr>
      <w:tr w:rsidR="000227AE" w:rsidRPr="00F96AAF" w:rsidDel="00604819" w14:paraId="1761E6B6" w14:textId="08327034" w:rsidTr="00C154A1">
        <w:trPr>
          <w:trHeight w:val="276"/>
          <w:jc w:val="center"/>
          <w:del w:id="293" w:author="xyz" w:date="2022-04-08T13:16:00Z"/>
        </w:trPr>
        <w:tc>
          <w:tcPr>
            <w:tcW w:w="1232" w:type="dxa"/>
            <w:tcBorders>
              <w:top w:val="single" w:sz="4" w:space="0" w:color="auto"/>
              <w:left w:val="single" w:sz="4" w:space="0" w:color="auto"/>
              <w:bottom w:val="nil"/>
              <w:right w:val="single" w:sz="4" w:space="0" w:color="auto"/>
            </w:tcBorders>
            <w:shd w:val="clear" w:color="auto" w:fill="auto"/>
            <w:noWrap/>
            <w:vAlign w:val="bottom"/>
            <w:hideMark/>
          </w:tcPr>
          <w:p w14:paraId="318B6C5A" w14:textId="7870607B" w:rsidR="000227AE" w:rsidRPr="00F96AAF" w:rsidDel="00604819" w:rsidRDefault="002C6908" w:rsidP="000227AE">
            <w:pPr>
              <w:rPr>
                <w:del w:id="294" w:author="xyz" w:date="2022-04-08T13:16:00Z"/>
                <w:rFonts w:ascii="Calibri" w:eastAsia="Times New Roman" w:hAnsi="Calibri" w:cs="Calibri"/>
                <w:i/>
                <w:iCs/>
                <w:sz w:val="20"/>
                <w:szCs w:val="20"/>
                <w:lang w:eastAsia="en-GB"/>
              </w:rPr>
            </w:pPr>
            <w:del w:id="295" w:author="xyz" w:date="2022-04-08T13:16:00Z">
              <w:r w:rsidRPr="00F96AAF" w:rsidDel="00604819">
                <w:rPr>
                  <w:rFonts w:ascii="Calibri" w:eastAsia="Times New Roman" w:hAnsi="Calibri" w:cs="Calibri"/>
                  <w:i/>
                  <w:iCs/>
                  <w:sz w:val="20"/>
                  <w:szCs w:val="20"/>
                  <w:lang w:eastAsia="en-GB"/>
                </w:rPr>
                <w:delText>n</w:delText>
              </w:r>
              <w:r w:rsidR="000227AE" w:rsidRPr="00F96AAF" w:rsidDel="00604819">
                <w:rPr>
                  <w:rFonts w:ascii="Calibri" w:eastAsia="Times New Roman" w:hAnsi="Calibri" w:cs="Calibri"/>
                  <w:i/>
                  <w:iCs/>
                  <w:sz w:val="20"/>
                  <w:szCs w:val="20"/>
                  <w:lang w:eastAsia="en-GB"/>
                </w:rPr>
                <w:delText xml:space="preserve">o </w:delText>
              </w:r>
              <w:r w:rsidRPr="00F96AAF" w:rsidDel="00604819">
                <w:rPr>
                  <w:rFonts w:ascii="Calibri" w:eastAsia="Times New Roman" w:hAnsi="Calibri" w:cs="Calibri"/>
                  <w:i/>
                  <w:iCs/>
                  <w:sz w:val="20"/>
                  <w:szCs w:val="20"/>
                  <w:lang w:eastAsia="en-GB"/>
                </w:rPr>
                <w:delText>response</w:delText>
              </w:r>
            </w:del>
          </w:p>
        </w:tc>
        <w:tc>
          <w:tcPr>
            <w:tcW w:w="1318" w:type="dxa"/>
            <w:tcBorders>
              <w:top w:val="single" w:sz="4" w:space="0" w:color="auto"/>
              <w:left w:val="nil"/>
              <w:bottom w:val="nil"/>
              <w:right w:val="nil"/>
            </w:tcBorders>
          </w:tcPr>
          <w:p w14:paraId="44971E17" w14:textId="0A3254A9" w:rsidR="000227AE" w:rsidRPr="00F96AAF" w:rsidDel="00604819" w:rsidRDefault="000227AE" w:rsidP="000227AE">
            <w:pPr>
              <w:ind w:right="258"/>
              <w:jc w:val="right"/>
              <w:rPr>
                <w:del w:id="296" w:author="xyz" w:date="2022-04-08T13:16:00Z"/>
                <w:rFonts w:ascii="Calibri" w:eastAsia="Times New Roman" w:hAnsi="Calibri" w:cs="Calibri"/>
                <w:i/>
                <w:iCs/>
                <w:sz w:val="20"/>
                <w:szCs w:val="20"/>
                <w:lang w:eastAsia="en-GB"/>
              </w:rPr>
            </w:pPr>
            <w:del w:id="297" w:author="xyz" w:date="2022-04-08T13:16:00Z">
              <w:r w:rsidRPr="00F96AAF" w:rsidDel="00604819">
                <w:rPr>
                  <w:rFonts w:ascii="Calibri" w:eastAsia="Times New Roman" w:hAnsi="Calibri" w:cs="Calibri"/>
                  <w:i/>
                  <w:iCs/>
                  <w:sz w:val="20"/>
                  <w:szCs w:val="20"/>
                  <w:lang w:eastAsia="en-GB"/>
                </w:rPr>
                <w:delText>9</w:delText>
              </w:r>
            </w:del>
          </w:p>
        </w:tc>
        <w:tc>
          <w:tcPr>
            <w:tcW w:w="1479" w:type="dxa"/>
            <w:tcBorders>
              <w:top w:val="single" w:sz="4" w:space="0" w:color="auto"/>
              <w:left w:val="nil"/>
              <w:bottom w:val="nil"/>
              <w:right w:val="single" w:sz="4" w:space="0" w:color="auto"/>
            </w:tcBorders>
            <w:shd w:val="clear" w:color="auto" w:fill="auto"/>
            <w:noWrap/>
            <w:vAlign w:val="center"/>
            <w:hideMark/>
          </w:tcPr>
          <w:p w14:paraId="4CC8832C" w14:textId="711CEDAF" w:rsidR="000227AE" w:rsidRPr="00F96AAF" w:rsidDel="00604819" w:rsidRDefault="000227AE" w:rsidP="000227AE">
            <w:pPr>
              <w:ind w:right="410"/>
              <w:jc w:val="right"/>
              <w:rPr>
                <w:del w:id="298" w:author="xyz" w:date="2022-04-08T13:16:00Z"/>
                <w:rFonts w:ascii="Calibri" w:eastAsia="Times New Roman" w:hAnsi="Calibri" w:cs="Calibri"/>
                <w:i/>
                <w:iCs/>
                <w:sz w:val="18"/>
                <w:szCs w:val="18"/>
                <w:lang w:eastAsia="en-GB"/>
              </w:rPr>
            </w:pPr>
            <w:del w:id="299" w:author="xyz" w:date="2022-04-08T13:16:00Z">
              <w:r w:rsidRPr="00F96AAF" w:rsidDel="00604819">
                <w:rPr>
                  <w:i/>
                  <w:iCs/>
                  <w:sz w:val="18"/>
                  <w:szCs w:val="18"/>
                </w:rPr>
                <w:delText>%</w:delText>
              </w:r>
            </w:del>
          </w:p>
        </w:tc>
        <w:tc>
          <w:tcPr>
            <w:tcW w:w="1072" w:type="dxa"/>
            <w:tcBorders>
              <w:top w:val="single" w:sz="4" w:space="0" w:color="auto"/>
              <w:left w:val="nil"/>
              <w:bottom w:val="nil"/>
              <w:right w:val="nil"/>
            </w:tcBorders>
          </w:tcPr>
          <w:p w14:paraId="02ACF0DC" w14:textId="7DD73DA5" w:rsidR="000227AE" w:rsidRPr="00F96AAF" w:rsidDel="00604819" w:rsidRDefault="000227AE" w:rsidP="000227AE">
            <w:pPr>
              <w:ind w:right="321"/>
              <w:jc w:val="right"/>
              <w:rPr>
                <w:del w:id="300" w:author="xyz" w:date="2022-04-08T13:16:00Z"/>
                <w:rFonts w:ascii="Calibri" w:eastAsia="Times New Roman" w:hAnsi="Calibri" w:cs="Calibri"/>
                <w:i/>
                <w:iCs/>
                <w:sz w:val="20"/>
                <w:szCs w:val="20"/>
                <w:lang w:eastAsia="en-GB"/>
              </w:rPr>
            </w:pPr>
            <w:del w:id="301" w:author="xyz" w:date="2022-04-08T13:16:00Z">
              <w:r w:rsidRPr="00F96AAF" w:rsidDel="00604819">
                <w:rPr>
                  <w:rFonts w:ascii="Calibri" w:eastAsia="Times New Roman" w:hAnsi="Calibri" w:cs="Calibri"/>
                  <w:i/>
                  <w:iCs/>
                  <w:sz w:val="20"/>
                  <w:szCs w:val="20"/>
                  <w:lang w:eastAsia="en-GB"/>
                </w:rPr>
                <w:delText>0</w:delText>
              </w:r>
            </w:del>
          </w:p>
        </w:tc>
        <w:tc>
          <w:tcPr>
            <w:tcW w:w="1379" w:type="dxa"/>
            <w:tcBorders>
              <w:top w:val="single" w:sz="4" w:space="0" w:color="auto"/>
              <w:left w:val="nil"/>
              <w:bottom w:val="nil"/>
              <w:right w:val="single" w:sz="4" w:space="0" w:color="auto"/>
            </w:tcBorders>
            <w:shd w:val="clear" w:color="auto" w:fill="auto"/>
            <w:noWrap/>
            <w:vAlign w:val="bottom"/>
            <w:hideMark/>
          </w:tcPr>
          <w:p w14:paraId="435D1DF4" w14:textId="4564D282" w:rsidR="000227AE" w:rsidRPr="00F96AAF" w:rsidDel="00604819" w:rsidRDefault="000227AE" w:rsidP="000227AE">
            <w:pPr>
              <w:jc w:val="right"/>
              <w:rPr>
                <w:del w:id="302" w:author="xyz" w:date="2022-04-08T13:16:00Z"/>
                <w:rFonts w:ascii="Calibri" w:eastAsia="Times New Roman" w:hAnsi="Calibri" w:cs="Calibri"/>
                <w:i/>
                <w:iCs/>
                <w:sz w:val="20"/>
                <w:szCs w:val="20"/>
                <w:lang w:eastAsia="en-GB"/>
              </w:rPr>
            </w:pPr>
          </w:p>
        </w:tc>
        <w:tc>
          <w:tcPr>
            <w:tcW w:w="1383" w:type="dxa"/>
            <w:tcBorders>
              <w:top w:val="single" w:sz="4" w:space="0" w:color="auto"/>
              <w:left w:val="nil"/>
              <w:bottom w:val="nil"/>
              <w:right w:val="nil"/>
            </w:tcBorders>
          </w:tcPr>
          <w:p w14:paraId="7BF1BE48" w14:textId="47ECB0E6" w:rsidR="000227AE" w:rsidRPr="00F96AAF" w:rsidDel="00604819" w:rsidRDefault="000227AE" w:rsidP="000227AE">
            <w:pPr>
              <w:ind w:right="241"/>
              <w:jc w:val="right"/>
              <w:rPr>
                <w:del w:id="303" w:author="xyz" w:date="2022-04-08T13:16:00Z"/>
                <w:rFonts w:ascii="Calibri" w:eastAsia="Times New Roman" w:hAnsi="Calibri" w:cs="Calibri"/>
                <w:i/>
                <w:iCs/>
                <w:sz w:val="20"/>
                <w:szCs w:val="20"/>
                <w:lang w:eastAsia="en-GB"/>
              </w:rPr>
            </w:pPr>
            <w:del w:id="304" w:author="xyz" w:date="2022-04-08T13:16:00Z">
              <w:r w:rsidRPr="00F96AAF" w:rsidDel="00604819">
                <w:rPr>
                  <w:rFonts w:ascii="Calibri" w:eastAsia="Times New Roman" w:hAnsi="Calibri" w:cs="Calibri"/>
                  <w:i/>
                  <w:iCs/>
                  <w:sz w:val="20"/>
                  <w:szCs w:val="20"/>
                  <w:lang w:eastAsia="en-GB"/>
                </w:rPr>
                <w:delText>0</w:delText>
              </w:r>
            </w:del>
          </w:p>
        </w:tc>
        <w:tc>
          <w:tcPr>
            <w:tcW w:w="1379" w:type="dxa"/>
            <w:tcBorders>
              <w:top w:val="single" w:sz="4" w:space="0" w:color="auto"/>
              <w:left w:val="nil"/>
              <w:bottom w:val="nil"/>
              <w:right w:val="single" w:sz="4" w:space="0" w:color="auto"/>
            </w:tcBorders>
            <w:shd w:val="clear" w:color="auto" w:fill="auto"/>
            <w:noWrap/>
            <w:vAlign w:val="bottom"/>
            <w:hideMark/>
          </w:tcPr>
          <w:p w14:paraId="6652F3DA" w14:textId="5E4B4211" w:rsidR="000227AE" w:rsidRPr="00F96AAF" w:rsidDel="00604819" w:rsidRDefault="000227AE" w:rsidP="000227AE">
            <w:pPr>
              <w:jc w:val="right"/>
              <w:rPr>
                <w:del w:id="305" w:author="xyz" w:date="2022-04-08T13:16:00Z"/>
                <w:rFonts w:ascii="Calibri" w:eastAsia="Times New Roman" w:hAnsi="Calibri" w:cs="Calibri"/>
                <w:i/>
                <w:iCs/>
                <w:sz w:val="20"/>
                <w:szCs w:val="20"/>
                <w:lang w:eastAsia="en-GB"/>
              </w:rPr>
            </w:pPr>
          </w:p>
        </w:tc>
      </w:tr>
    </w:tbl>
    <w:p w14:paraId="30825B2B" w14:textId="13F05478" w:rsidR="004913A2" w:rsidRPr="00F96AAF" w:rsidRDefault="004913A2" w:rsidP="00976ECE"/>
    <w:p w14:paraId="05E53CE4" w14:textId="77777777" w:rsidR="004913A2" w:rsidRPr="00F96AAF" w:rsidRDefault="004913A2" w:rsidP="00976ECE"/>
    <w:p w14:paraId="4F5518FE" w14:textId="62200A5D" w:rsidR="00CF3ABC" w:rsidRPr="00F96AAF" w:rsidRDefault="00CF3ABC" w:rsidP="00CF3ABC">
      <w:pPr>
        <w:pStyle w:val="Caption"/>
        <w:keepNext/>
      </w:pPr>
      <w:bookmarkStart w:id="306" w:name="_Ref98379667"/>
      <w:r w:rsidRPr="00F96AAF">
        <w:t xml:space="preserve">Table </w:t>
      </w:r>
      <w:del w:id="307" w:author="xyz" w:date="2022-04-08T13:16:00Z">
        <w:r w:rsidR="00696021" w:rsidRPr="00F96AAF" w:rsidDel="00604819">
          <w:fldChar w:fldCharType="begin"/>
        </w:r>
        <w:r w:rsidR="00696021" w:rsidRPr="00F96AAF" w:rsidDel="00604819">
          <w:delInstrText xml:space="preserve"> SEQ Table \* ARABIC </w:delInstrText>
        </w:r>
        <w:r w:rsidR="00696021" w:rsidRPr="00F96AAF" w:rsidDel="00604819">
          <w:fldChar w:fldCharType="separate"/>
        </w:r>
        <w:r w:rsidR="00706803" w:rsidDel="00604819">
          <w:rPr>
            <w:noProof/>
          </w:rPr>
          <w:delText>5</w:delText>
        </w:r>
        <w:r w:rsidR="00696021" w:rsidRPr="00F96AAF" w:rsidDel="00604819">
          <w:rPr>
            <w:noProof/>
          </w:rPr>
          <w:fldChar w:fldCharType="end"/>
        </w:r>
      </w:del>
      <w:bookmarkEnd w:id="306"/>
      <w:ins w:id="308" w:author="xyz" w:date="2022-04-08T13:16:00Z">
        <w:r w:rsidR="00604819">
          <w:t>4</w:t>
        </w:r>
      </w:ins>
      <w:r w:rsidRPr="00F96AAF">
        <w:t>: Self-assessment in terms of transdisciplinary experience, familiarity</w:t>
      </w:r>
      <w:r w:rsidRPr="00F96AAF">
        <w:rPr>
          <w:noProof/>
        </w:rPr>
        <w:t xml:space="preserve"> with SI, project's contribution to SI</w:t>
      </w:r>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F96AAF"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F96AAF" w:rsidRDefault="006660A6" w:rsidP="00D804C6">
            <w:pPr>
              <w:jc w:val="center"/>
              <w:rPr>
                <w:sz w:val="22"/>
                <w:szCs w:val="22"/>
              </w:rPr>
            </w:pPr>
            <w:r w:rsidRPr="00F96AAF">
              <w:rPr>
                <w:sz w:val="22"/>
                <w:szCs w:val="22"/>
              </w:rPr>
              <w:t>Rating</w:t>
            </w:r>
          </w:p>
        </w:tc>
        <w:tc>
          <w:tcPr>
            <w:tcW w:w="2031" w:type="dxa"/>
            <w:gridSpan w:val="2"/>
            <w:vAlign w:val="bottom"/>
            <w:hideMark/>
          </w:tcPr>
          <w:p w14:paraId="77BC1B55" w14:textId="77777777" w:rsidR="00CF3ABC" w:rsidRPr="00F96AAF"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Transdisciplinary experience</w:t>
            </w:r>
          </w:p>
          <w:p w14:paraId="48F61505" w14:textId="5C107D0B" w:rsidR="00C07826" w:rsidRPr="00F96AAF"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18"/>
                <w:szCs w:val="18"/>
              </w:rPr>
              <w:t>(n = 3</w:t>
            </w:r>
            <w:r w:rsidR="006660A6" w:rsidRPr="00F96AAF">
              <w:rPr>
                <w:sz w:val="18"/>
                <w:szCs w:val="18"/>
              </w:rPr>
              <w:t>52</w:t>
            </w:r>
            <w:r w:rsidRPr="00F96AAF">
              <w:rPr>
                <w:sz w:val="18"/>
                <w:szCs w:val="18"/>
              </w:rPr>
              <w:t>)</w:t>
            </w:r>
          </w:p>
        </w:tc>
        <w:tc>
          <w:tcPr>
            <w:tcW w:w="2032" w:type="dxa"/>
            <w:gridSpan w:val="2"/>
            <w:vAlign w:val="bottom"/>
            <w:hideMark/>
          </w:tcPr>
          <w:p w14:paraId="1A2565AA" w14:textId="77777777" w:rsidR="00D804C6" w:rsidRPr="00F96AAF"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F</w:t>
            </w:r>
            <w:r w:rsidR="00D804C6" w:rsidRPr="00F96AAF">
              <w:rPr>
                <w:sz w:val="22"/>
                <w:szCs w:val="22"/>
              </w:rPr>
              <w:t>amiliarity with SI</w:t>
            </w:r>
          </w:p>
          <w:p w14:paraId="239140E0" w14:textId="5F7DB112" w:rsidR="00C07826" w:rsidRPr="00F96AAF"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18"/>
                <w:szCs w:val="18"/>
              </w:rPr>
              <w:t>(n = 360)</w:t>
            </w:r>
          </w:p>
        </w:tc>
        <w:tc>
          <w:tcPr>
            <w:tcW w:w="2032" w:type="dxa"/>
            <w:gridSpan w:val="2"/>
            <w:vAlign w:val="bottom"/>
            <w:hideMark/>
          </w:tcPr>
          <w:p w14:paraId="16DFC222" w14:textId="77777777" w:rsidR="00D804C6" w:rsidRPr="00F96AAF"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P</w:t>
            </w:r>
            <w:r w:rsidR="00D804C6" w:rsidRPr="00F96AAF">
              <w:rPr>
                <w:sz w:val="22"/>
                <w:szCs w:val="22"/>
              </w:rPr>
              <w:t>roject's contribution to SI</w:t>
            </w:r>
          </w:p>
          <w:p w14:paraId="1672A5F9" w14:textId="3C753A73" w:rsidR="00C07826" w:rsidRPr="00F96AAF"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18"/>
                <w:szCs w:val="18"/>
              </w:rPr>
              <w:t>(n = 112)</w:t>
            </w:r>
          </w:p>
        </w:tc>
      </w:tr>
      <w:tr w:rsidR="00220D25" w:rsidRPr="00F96AAF" w14:paraId="0F221D40"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F96AAF" w:rsidRDefault="00220D25" w:rsidP="00220D25">
            <w:pPr>
              <w:jc w:val="center"/>
              <w:rPr>
                <w:b w:val="0"/>
                <w:bCs w:val="0"/>
                <w:i/>
                <w:iCs/>
                <w:sz w:val="14"/>
                <w:szCs w:val="14"/>
              </w:rPr>
            </w:pPr>
            <w:r w:rsidRPr="00F96AAF">
              <w:rPr>
                <w:i/>
                <w:iCs/>
                <w:sz w:val="14"/>
                <w:szCs w:val="14"/>
              </w:rPr>
              <w:t>0..lowest</w:t>
            </w:r>
          </w:p>
          <w:p w14:paraId="65F75151" w14:textId="079C8D28" w:rsidR="00220D25" w:rsidRPr="00F96AAF" w:rsidRDefault="00220D25" w:rsidP="00220D25">
            <w:pPr>
              <w:jc w:val="center"/>
              <w:rPr>
                <w:i/>
                <w:iCs/>
                <w:sz w:val="14"/>
                <w:szCs w:val="14"/>
              </w:rPr>
            </w:pPr>
            <w:r w:rsidRPr="00F96AAF">
              <w:rPr>
                <w:i/>
                <w:iCs/>
                <w:sz w:val="14"/>
                <w:szCs w:val="14"/>
              </w:rPr>
              <w:t>10..highest</w:t>
            </w:r>
          </w:p>
        </w:tc>
        <w:tc>
          <w:tcPr>
            <w:tcW w:w="1015" w:type="dxa"/>
            <w:noWrap/>
            <w:vAlign w:val="center"/>
          </w:tcPr>
          <w:p w14:paraId="5BF783AA" w14:textId="608BFED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right w:val="single" w:sz="4" w:space="0" w:color="auto"/>
            </w:tcBorders>
            <w:vAlign w:val="center"/>
          </w:tcPr>
          <w:p w14:paraId="4182F889" w14:textId="3A4DB638"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c>
          <w:tcPr>
            <w:tcW w:w="1016" w:type="dxa"/>
            <w:tcBorders>
              <w:left w:val="single" w:sz="4" w:space="0" w:color="auto"/>
            </w:tcBorders>
            <w:noWrap/>
            <w:vAlign w:val="center"/>
          </w:tcPr>
          <w:p w14:paraId="58856933" w14:textId="55838731"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right w:val="single" w:sz="4" w:space="0" w:color="auto"/>
            </w:tcBorders>
            <w:vAlign w:val="center"/>
          </w:tcPr>
          <w:p w14:paraId="1121A3AB" w14:textId="31E6457C"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c>
          <w:tcPr>
            <w:tcW w:w="1016" w:type="dxa"/>
            <w:tcBorders>
              <w:left w:val="single" w:sz="4" w:space="0" w:color="auto"/>
              <w:right w:val="nil"/>
            </w:tcBorders>
            <w:noWrap/>
            <w:vAlign w:val="center"/>
          </w:tcPr>
          <w:p w14:paraId="52909E4D" w14:textId="5EA55FC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left w:val="nil"/>
            </w:tcBorders>
            <w:vAlign w:val="center"/>
          </w:tcPr>
          <w:p w14:paraId="1115DF3F" w14:textId="0958C67E"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r>
      <w:tr w:rsidR="00220D25" w:rsidRPr="00F96AAF" w14:paraId="2808E5CE"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F96AAF" w:rsidRDefault="00220D25" w:rsidP="00220D25">
            <w:pPr>
              <w:jc w:val="center"/>
              <w:rPr>
                <w:sz w:val="22"/>
                <w:szCs w:val="22"/>
              </w:rPr>
            </w:pPr>
            <w:r w:rsidRPr="00F96AAF">
              <w:rPr>
                <w:sz w:val="22"/>
                <w:szCs w:val="22"/>
              </w:rPr>
              <w:t>0</w:t>
            </w:r>
          </w:p>
        </w:tc>
        <w:tc>
          <w:tcPr>
            <w:tcW w:w="1015" w:type="dxa"/>
            <w:noWrap/>
            <w:vAlign w:val="center"/>
            <w:hideMark/>
          </w:tcPr>
          <w:p w14:paraId="15A3DC58"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19</w:t>
            </w:r>
          </w:p>
        </w:tc>
        <w:tc>
          <w:tcPr>
            <w:tcW w:w="1016" w:type="dxa"/>
            <w:tcBorders>
              <w:right w:val="single" w:sz="4" w:space="0" w:color="auto"/>
            </w:tcBorders>
            <w:vAlign w:val="center"/>
          </w:tcPr>
          <w:p w14:paraId="27A49D7C" w14:textId="72DAF81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5.26%</w:t>
            </w:r>
          </w:p>
        </w:tc>
        <w:tc>
          <w:tcPr>
            <w:tcW w:w="1016" w:type="dxa"/>
            <w:tcBorders>
              <w:left w:val="single" w:sz="4" w:space="0" w:color="auto"/>
            </w:tcBorders>
            <w:noWrap/>
            <w:vAlign w:val="center"/>
            <w:hideMark/>
          </w:tcPr>
          <w:p w14:paraId="257B8700"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116</w:t>
            </w:r>
          </w:p>
        </w:tc>
        <w:tc>
          <w:tcPr>
            <w:tcW w:w="1016" w:type="dxa"/>
            <w:tcBorders>
              <w:right w:val="single" w:sz="4" w:space="0" w:color="auto"/>
            </w:tcBorders>
            <w:vAlign w:val="center"/>
          </w:tcPr>
          <w:p w14:paraId="713A53C5" w14:textId="163EAF3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32.22%</w:t>
            </w:r>
          </w:p>
        </w:tc>
        <w:tc>
          <w:tcPr>
            <w:tcW w:w="1016" w:type="dxa"/>
            <w:tcBorders>
              <w:left w:val="single" w:sz="4" w:space="0" w:color="auto"/>
              <w:right w:val="nil"/>
            </w:tcBorders>
            <w:noWrap/>
            <w:vAlign w:val="center"/>
            <w:hideMark/>
          </w:tcPr>
          <w:p w14:paraId="5F9EE592"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5</w:t>
            </w:r>
          </w:p>
        </w:tc>
        <w:tc>
          <w:tcPr>
            <w:tcW w:w="1016" w:type="dxa"/>
            <w:tcBorders>
              <w:left w:val="nil"/>
            </w:tcBorders>
            <w:vAlign w:val="center"/>
          </w:tcPr>
          <w:p w14:paraId="65AC8F78" w14:textId="5B534064"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4.46%</w:t>
            </w:r>
          </w:p>
        </w:tc>
      </w:tr>
      <w:tr w:rsidR="00220D25" w:rsidRPr="00F96AAF" w14:paraId="15FDE4FC"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F96AAF" w:rsidRDefault="00220D25" w:rsidP="00220D25">
            <w:pPr>
              <w:jc w:val="center"/>
              <w:rPr>
                <w:sz w:val="22"/>
                <w:szCs w:val="22"/>
              </w:rPr>
            </w:pPr>
            <w:r w:rsidRPr="00F96AAF">
              <w:rPr>
                <w:sz w:val="22"/>
                <w:szCs w:val="22"/>
              </w:rPr>
              <w:t>1</w:t>
            </w:r>
          </w:p>
        </w:tc>
        <w:tc>
          <w:tcPr>
            <w:tcW w:w="1015" w:type="dxa"/>
            <w:noWrap/>
            <w:vAlign w:val="center"/>
            <w:hideMark/>
          </w:tcPr>
          <w:p w14:paraId="058C91C6"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17</w:t>
            </w:r>
          </w:p>
        </w:tc>
        <w:tc>
          <w:tcPr>
            <w:tcW w:w="1016" w:type="dxa"/>
            <w:tcBorders>
              <w:right w:val="single" w:sz="4" w:space="0" w:color="auto"/>
            </w:tcBorders>
            <w:vAlign w:val="center"/>
          </w:tcPr>
          <w:p w14:paraId="5257042A" w14:textId="556C748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4.71%</w:t>
            </w:r>
          </w:p>
        </w:tc>
        <w:tc>
          <w:tcPr>
            <w:tcW w:w="1016" w:type="dxa"/>
            <w:tcBorders>
              <w:left w:val="single" w:sz="4" w:space="0" w:color="auto"/>
            </w:tcBorders>
            <w:noWrap/>
            <w:vAlign w:val="center"/>
            <w:hideMark/>
          </w:tcPr>
          <w:p w14:paraId="62FA30B5"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36</w:t>
            </w:r>
          </w:p>
        </w:tc>
        <w:tc>
          <w:tcPr>
            <w:tcW w:w="1016" w:type="dxa"/>
            <w:tcBorders>
              <w:right w:val="single" w:sz="4" w:space="0" w:color="auto"/>
            </w:tcBorders>
            <w:vAlign w:val="center"/>
          </w:tcPr>
          <w:p w14:paraId="6F47AD53" w14:textId="7DD4EE8D"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10.00%</w:t>
            </w:r>
          </w:p>
        </w:tc>
        <w:tc>
          <w:tcPr>
            <w:tcW w:w="1016" w:type="dxa"/>
            <w:tcBorders>
              <w:left w:val="single" w:sz="4" w:space="0" w:color="auto"/>
              <w:right w:val="nil"/>
            </w:tcBorders>
            <w:noWrap/>
            <w:vAlign w:val="center"/>
            <w:hideMark/>
          </w:tcPr>
          <w:p w14:paraId="3E41FFA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w:t>
            </w:r>
          </w:p>
        </w:tc>
        <w:tc>
          <w:tcPr>
            <w:tcW w:w="1016" w:type="dxa"/>
            <w:tcBorders>
              <w:left w:val="nil"/>
            </w:tcBorders>
            <w:vAlign w:val="center"/>
          </w:tcPr>
          <w:p w14:paraId="2BD142D6" w14:textId="23DA1BDD"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2.68%</w:t>
            </w:r>
          </w:p>
        </w:tc>
      </w:tr>
      <w:tr w:rsidR="00220D25" w:rsidRPr="00F96AAF" w14:paraId="4B16D4B2"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F96AAF" w:rsidRDefault="00220D25" w:rsidP="00220D25">
            <w:pPr>
              <w:jc w:val="center"/>
              <w:rPr>
                <w:sz w:val="22"/>
                <w:szCs w:val="22"/>
              </w:rPr>
            </w:pPr>
            <w:r w:rsidRPr="00F96AAF">
              <w:rPr>
                <w:sz w:val="22"/>
                <w:szCs w:val="22"/>
              </w:rPr>
              <w:t>2</w:t>
            </w:r>
          </w:p>
        </w:tc>
        <w:tc>
          <w:tcPr>
            <w:tcW w:w="1015" w:type="dxa"/>
            <w:noWrap/>
            <w:vAlign w:val="center"/>
            <w:hideMark/>
          </w:tcPr>
          <w:p w14:paraId="3669773B"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26</w:t>
            </w:r>
          </w:p>
        </w:tc>
        <w:tc>
          <w:tcPr>
            <w:tcW w:w="1016" w:type="dxa"/>
            <w:tcBorders>
              <w:right w:val="single" w:sz="4" w:space="0" w:color="auto"/>
            </w:tcBorders>
            <w:vAlign w:val="center"/>
          </w:tcPr>
          <w:p w14:paraId="4DA480BC" w14:textId="3CBF47B8"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7.20%</w:t>
            </w:r>
          </w:p>
        </w:tc>
        <w:tc>
          <w:tcPr>
            <w:tcW w:w="1016" w:type="dxa"/>
            <w:tcBorders>
              <w:left w:val="single" w:sz="4" w:space="0" w:color="auto"/>
            </w:tcBorders>
            <w:noWrap/>
            <w:vAlign w:val="center"/>
            <w:hideMark/>
          </w:tcPr>
          <w:p w14:paraId="41904103"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33</w:t>
            </w:r>
          </w:p>
        </w:tc>
        <w:tc>
          <w:tcPr>
            <w:tcW w:w="1016" w:type="dxa"/>
            <w:tcBorders>
              <w:right w:val="single" w:sz="4" w:space="0" w:color="auto"/>
            </w:tcBorders>
            <w:vAlign w:val="center"/>
          </w:tcPr>
          <w:p w14:paraId="3AEB9DE4" w14:textId="6CD0970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9.17%</w:t>
            </w:r>
          </w:p>
        </w:tc>
        <w:tc>
          <w:tcPr>
            <w:tcW w:w="1016" w:type="dxa"/>
            <w:tcBorders>
              <w:left w:val="single" w:sz="4" w:space="0" w:color="auto"/>
              <w:right w:val="nil"/>
            </w:tcBorders>
            <w:noWrap/>
            <w:vAlign w:val="center"/>
            <w:hideMark/>
          </w:tcPr>
          <w:p w14:paraId="207017B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12</w:t>
            </w:r>
          </w:p>
        </w:tc>
        <w:tc>
          <w:tcPr>
            <w:tcW w:w="1016" w:type="dxa"/>
            <w:tcBorders>
              <w:left w:val="nil"/>
            </w:tcBorders>
            <w:vAlign w:val="center"/>
          </w:tcPr>
          <w:p w14:paraId="7C14F563" w14:textId="016BB778"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10.71%</w:t>
            </w:r>
          </w:p>
        </w:tc>
      </w:tr>
      <w:tr w:rsidR="00220D25" w:rsidRPr="00F96AAF" w14:paraId="09D1CAA4"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F96AAF" w:rsidRDefault="00220D25" w:rsidP="00220D25">
            <w:pPr>
              <w:jc w:val="center"/>
              <w:rPr>
                <w:sz w:val="22"/>
                <w:szCs w:val="22"/>
              </w:rPr>
            </w:pPr>
            <w:r w:rsidRPr="00F96AAF">
              <w:rPr>
                <w:sz w:val="22"/>
                <w:szCs w:val="22"/>
              </w:rPr>
              <w:t>3</w:t>
            </w:r>
          </w:p>
        </w:tc>
        <w:tc>
          <w:tcPr>
            <w:tcW w:w="1015" w:type="dxa"/>
            <w:noWrap/>
            <w:vAlign w:val="center"/>
            <w:hideMark/>
          </w:tcPr>
          <w:p w14:paraId="40AD1681"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31</w:t>
            </w:r>
          </w:p>
        </w:tc>
        <w:tc>
          <w:tcPr>
            <w:tcW w:w="1016" w:type="dxa"/>
            <w:tcBorders>
              <w:right w:val="single" w:sz="4" w:space="0" w:color="auto"/>
            </w:tcBorders>
            <w:vAlign w:val="center"/>
          </w:tcPr>
          <w:p w14:paraId="50A555FC" w14:textId="112F2E2C"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8.59%</w:t>
            </w:r>
          </w:p>
        </w:tc>
        <w:tc>
          <w:tcPr>
            <w:tcW w:w="1016" w:type="dxa"/>
            <w:tcBorders>
              <w:left w:val="single" w:sz="4" w:space="0" w:color="auto"/>
            </w:tcBorders>
            <w:noWrap/>
            <w:vAlign w:val="center"/>
            <w:hideMark/>
          </w:tcPr>
          <w:p w14:paraId="54003CC9"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71E08487" w14:textId="193FA312"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10.28%</w:t>
            </w:r>
          </w:p>
        </w:tc>
        <w:tc>
          <w:tcPr>
            <w:tcW w:w="1016" w:type="dxa"/>
            <w:tcBorders>
              <w:left w:val="single" w:sz="4" w:space="0" w:color="auto"/>
              <w:right w:val="nil"/>
            </w:tcBorders>
            <w:noWrap/>
            <w:vAlign w:val="center"/>
            <w:hideMark/>
          </w:tcPr>
          <w:p w14:paraId="4741F752"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13</w:t>
            </w:r>
          </w:p>
        </w:tc>
        <w:tc>
          <w:tcPr>
            <w:tcW w:w="1016" w:type="dxa"/>
            <w:tcBorders>
              <w:left w:val="nil"/>
            </w:tcBorders>
            <w:vAlign w:val="center"/>
          </w:tcPr>
          <w:p w14:paraId="4D492308" w14:textId="1C6A2354"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11.61%</w:t>
            </w:r>
          </w:p>
        </w:tc>
      </w:tr>
      <w:tr w:rsidR="00220D25" w:rsidRPr="00F96AAF" w14:paraId="0FE07C3A"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F96AAF" w:rsidRDefault="00220D25" w:rsidP="00220D25">
            <w:pPr>
              <w:jc w:val="center"/>
              <w:rPr>
                <w:sz w:val="22"/>
                <w:szCs w:val="22"/>
              </w:rPr>
            </w:pPr>
            <w:r w:rsidRPr="00F96AAF">
              <w:rPr>
                <w:sz w:val="22"/>
                <w:szCs w:val="22"/>
              </w:rPr>
              <w:t>4</w:t>
            </w:r>
          </w:p>
        </w:tc>
        <w:tc>
          <w:tcPr>
            <w:tcW w:w="1015" w:type="dxa"/>
            <w:noWrap/>
            <w:vAlign w:val="center"/>
            <w:hideMark/>
          </w:tcPr>
          <w:p w14:paraId="79141C0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21</w:t>
            </w:r>
          </w:p>
        </w:tc>
        <w:tc>
          <w:tcPr>
            <w:tcW w:w="1016" w:type="dxa"/>
            <w:tcBorders>
              <w:right w:val="single" w:sz="4" w:space="0" w:color="auto"/>
            </w:tcBorders>
            <w:vAlign w:val="center"/>
          </w:tcPr>
          <w:p w14:paraId="50DA4EC7" w14:textId="5A0AF6AB"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5.82%</w:t>
            </w:r>
          </w:p>
        </w:tc>
        <w:tc>
          <w:tcPr>
            <w:tcW w:w="1016" w:type="dxa"/>
            <w:tcBorders>
              <w:left w:val="single" w:sz="4" w:space="0" w:color="auto"/>
            </w:tcBorders>
            <w:noWrap/>
            <w:vAlign w:val="center"/>
            <w:hideMark/>
          </w:tcPr>
          <w:p w14:paraId="37B2B6CA"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25</w:t>
            </w:r>
          </w:p>
        </w:tc>
        <w:tc>
          <w:tcPr>
            <w:tcW w:w="1016" w:type="dxa"/>
            <w:tcBorders>
              <w:right w:val="single" w:sz="4" w:space="0" w:color="auto"/>
            </w:tcBorders>
            <w:vAlign w:val="center"/>
          </w:tcPr>
          <w:p w14:paraId="620D18FC" w14:textId="395F98D2"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6.94%</w:t>
            </w:r>
          </w:p>
        </w:tc>
        <w:tc>
          <w:tcPr>
            <w:tcW w:w="1016" w:type="dxa"/>
            <w:tcBorders>
              <w:left w:val="single" w:sz="4" w:space="0" w:color="auto"/>
              <w:right w:val="nil"/>
            </w:tcBorders>
            <w:noWrap/>
            <w:vAlign w:val="center"/>
            <w:hideMark/>
          </w:tcPr>
          <w:p w14:paraId="164EC166"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7</w:t>
            </w:r>
          </w:p>
        </w:tc>
        <w:tc>
          <w:tcPr>
            <w:tcW w:w="1016" w:type="dxa"/>
            <w:tcBorders>
              <w:left w:val="nil"/>
            </w:tcBorders>
            <w:vAlign w:val="center"/>
          </w:tcPr>
          <w:p w14:paraId="2B845C95" w14:textId="2EDA11D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6.25%</w:t>
            </w:r>
          </w:p>
        </w:tc>
      </w:tr>
      <w:tr w:rsidR="00220D25" w:rsidRPr="00F96AAF" w14:paraId="5956DDBD"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F96AAF" w:rsidRDefault="00220D25" w:rsidP="00220D25">
            <w:pPr>
              <w:jc w:val="center"/>
              <w:rPr>
                <w:sz w:val="22"/>
                <w:szCs w:val="22"/>
              </w:rPr>
            </w:pPr>
            <w:r w:rsidRPr="00F96AAF">
              <w:rPr>
                <w:sz w:val="22"/>
                <w:szCs w:val="22"/>
              </w:rPr>
              <w:t>5</w:t>
            </w:r>
          </w:p>
        </w:tc>
        <w:tc>
          <w:tcPr>
            <w:tcW w:w="1015" w:type="dxa"/>
            <w:noWrap/>
            <w:vAlign w:val="center"/>
            <w:hideMark/>
          </w:tcPr>
          <w:p w14:paraId="5DD0AF0F"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53AF5200" w14:textId="71A5F029"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10.25%</w:t>
            </w:r>
          </w:p>
        </w:tc>
        <w:tc>
          <w:tcPr>
            <w:tcW w:w="1016" w:type="dxa"/>
            <w:tcBorders>
              <w:left w:val="single" w:sz="4" w:space="0" w:color="auto"/>
            </w:tcBorders>
            <w:noWrap/>
            <w:vAlign w:val="center"/>
            <w:hideMark/>
          </w:tcPr>
          <w:p w14:paraId="77F947B9"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07E99CF3" w14:textId="23767B5F"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10.28%</w:t>
            </w:r>
          </w:p>
        </w:tc>
        <w:tc>
          <w:tcPr>
            <w:tcW w:w="1016" w:type="dxa"/>
            <w:tcBorders>
              <w:left w:val="single" w:sz="4" w:space="0" w:color="auto"/>
              <w:right w:val="nil"/>
            </w:tcBorders>
            <w:noWrap/>
            <w:vAlign w:val="center"/>
            <w:hideMark/>
          </w:tcPr>
          <w:p w14:paraId="0991689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13</w:t>
            </w:r>
          </w:p>
        </w:tc>
        <w:tc>
          <w:tcPr>
            <w:tcW w:w="1016" w:type="dxa"/>
            <w:tcBorders>
              <w:left w:val="nil"/>
            </w:tcBorders>
            <w:vAlign w:val="center"/>
          </w:tcPr>
          <w:p w14:paraId="2836CCAD" w14:textId="7EEBB058"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11.61%</w:t>
            </w:r>
          </w:p>
        </w:tc>
      </w:tr>
      <w:tr w:rsidR="00220D25" w:rsidRPr="00F96AAF" w14:paraId="68CE3C01"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F96AAF" w:rsidRDefault="00220D25" w:rsidP="00220D25">
            <w:pPr>
              <w:jc w:val="center"/>
              <w:rPr>
                <w:sz w:val="22"/>
                <w:szCs w:val="22"/>
              </w:rPr>
            </w:pPr>
            <w:r w:rsidRPr="00F96AAF">
              <w:rPr>
                <w:sz w:val="22"/>
                <w:szCs w:val="22"/>
              </w:rPr>
              <w:t>6</w:t>
            </w:r>
          </w:p>
        </w:tc>
        <w:tc>
          <w:tcPr>
            <w:tcW w:w="1015" w:type="dxa"/>
            <w:noWrap/>
            <w:vAlign w:val="center"/>
            <w:hideMark/>
          </w:tcPr>
          <w:p w14:paraId="45669B49"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32</w:t>
            </w:r>
          </w:p>
        </w:tc>
        <w:tc>
          <w:tcPr>
            <w:tcW w:w="1016" w:type="dxa"/>
            <w:tcBorders>
              <w:right w:val="single" w:sz="4" w:space="0" w:color="auto"/>
            </w:tcBorders>
            <w:vAlign w:val="center"/>
          </w:tcPr>
          <w:p w14:paraId="43912C47" w14:textId="05FB4045"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8.86%</w:t>
            </w:r>
          </w:p>
        </w:tc>
        <w:tc>
          <w:tcPr>
            <w:tcW w:w="1016" w:type="dxa"/>
            <w:tcBorders>
              <w:left w:val="single" w:sz="4" w:space="0" w:color="auto"/>
            </w:tcBorders>
            <w:noWrap/>
            <w:vAlign w:val="center"/>
            <w:hideMark/>
          </w:tcPr>
          <w:p w14:paraId="5D6BF84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17</w:t>
            </w:r>
          </w:p>
        </w:tc>
        <w:tc>
          <w:tcPr>
            <w:tcW w:w="1016" w:type="dxa"/>
            <w:tcBorders>
              <w:right w:val="single" w:sz="4" w:space="0" w:color="auto"/>
            </w:tcBorders>
            <w:vAlign w:val="center"/>
          </w:tcPr>
          <w:p w14:paraId="335C7BBB" w14:textId="13679F24"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4.72%</w:t>
            </w:r>
          </w:p>
        </w:tc>
        <w:tc>
          <w:tcPr>
            <w:tcW w:w="1016" w:type="dxa"/>
            <w:tcBorders>
              <w:left w:val="single" w:sz="4" w:space="0" w:color="auto"/>
              <w:right w:val="nil"/>
            </w:tcBorders>
            <w:noWrap/>
            <w:vAlign w:val="center"/>
            <w:hideMark/>
          </w:tcPr>
          <w:p w14:paraId="6C42F941"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8</w:t>
            </w:r>
          </w:p>
        </w:tc>
        <w:tc>
          <w:tcPr>
            <w:tcW w:w="1016" w:type="dxa"/>
            <w:tcBorders>
              <w:left w:val="nil"/>
            </w:tcBorders>
            <w:vAlign w:val="center"/>
          </w:tcPr>
          <w:p w14:paraId="7E0389E6" w14:textId="32D927D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7.14%</w:t>
            </w:r>
          </w:p>
        </w:tc>
      </w:tr>
      <w:tr w:rsidR="00220D25" w:rsidRPr="00F96AAF" w14:paraId="1966E710"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F96AAF" w:rsidRDefault="00220D25" w:rsidP="00220D25">
            <w:pPr>
              <w:jc w:val="center"/>
              <w:rPr>
                <w:sz w:val="22"/>
                <w:szCs w:val="22"/>
              </w:rPr>
            </w:pPr>
            <w:r w:rsidRPr="00F96AAF">
              <w:rPr>
                <w:sz w:val="22"/>
                <w:szCs w:val="22"/>
              </w:rPr>
              <w:t>7</w:t>
            </w:r>
          </w:p>
        </w:tc>
        <w:tc>
          <w:tcPr>
            <w:tcW w:w="1015" w:type="dxa"/>
            <w:noWrap/>
            <w:vAlign w:val="center"/>
            <w:hideMark/>
          </w:tcPr>
          <w:p w14:paraId="65FB207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58</w:t>
            </w:r>
          </w:p>
        </w:tc>
        <w:tc>
          <w:tcPr>
            <w:tcW w:w="1016" w:type="dxa"/>
            <w:tcBorders>
              <w:right w:val="single" w:sz="4" w:space="0" w:color="auto"/>
            </w:tcBorders>
            <w:vAlign w:val="center"/>
          </w:tcPr>
          <w:p w14:paraId="329E3829" w14:textId="12DD55C9"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16.07%</w:t>
            </w:r>
          </w:p>
        </w:tc>
        <w:tc>
          <w:tcPr>
            <w:tcW w:w="1016" w:type="dxa"/>
            <w:tcBorders>
              <w:left w:val="single" w:sz="4" w:space="0" w:color="auto"/>
            </w:tcBorders>
            <w:noWrap/>
            <w:vAlign w:val="center"/>
            <w:hideMark/>
          </w:tcPr>
          <w:p w14:paraId="17800926"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19</w:t>
            </w:r>
          </w:p>
        </w:tc>
        <w:tc>
          <w:tcPr>
            <w:tcW w:w="1016" w:type="dxa"/>
            <w:tcBorders>
              <w:right w:val="single" w:sz="4" w:space="0" w:color="auto"/>
            </w:tcBorders>
            <w:vAlign w:val="center"/>
          </w:tcPr>
          <w:p w14:paraId="7ADD4340" w14:textId="0950E154"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5.28%</w:t>
            </w:r>
          </w:p>
        </w:tc>
        <w:tc>
          <w:tcPr>
            <w:tcW w:w="1016" w:type="dxa"/>
            <w:tcBorders>
              <w:left w:val="single" w:sz="4" w:space="0" w:color="auto"/>
              <w:right w:val="nil"/>
            </w:tcBorders>
            <w:noWrap/>
            <w:vAlign w:val="center"/>
            <w:hideMark/>
          </w:tcPr>
          <w:p w14:paraId="097348D8"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17</w:t>
            </w:r>
          </w:p>
        </w:tc>
        <w:tc>
          <w:tcPr>
            <w:tcW w:w="1016" w:type="dxa"/>
            <w:tcBorders>
              <w:left w:val="nil"/>
            </w:tcBorders>
            <w:vAlign w:val="center"/>
          </w:tcPr>
          <w:p w14:paraId="1569DD99" w14:textId="4FDAAC70"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15.18%</w:t>
            </w:r>
          </w:p>
        </w:tc>
      </w:tr>
      <w:tr w:rsidR="00220D25" w:rsidRPr="00F96AAF" w14:paraId="0ABD34A3"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F96AAF" w:rsidRDefault="00220D25" w:rsidP="00220D25">
            <w:pPr>
              <w:jc w:val="center"/>
              <w:rPr>
                <w:sz w:val="22"/>
                <w:szCs w:val="22"/>
              </w:rPr>
            </w:pPr>
            <w:r w:rsidRPr="00F96AAF">
              <w:rPr>
                <w:sz w:val="22"/>
                <w:szCs w:val="22"/>
              </w:rPr>
              <w:lastRenderedPageBreak/>
              <w:t>8</w:t>
            </w:r>
          </w:p>
        </w:tc>
        <w:tc>
          <w:tcPr>
            <w:tcW w:w="1015" w:type="dxa"/>
            <w:noWrap/>
            <w:vAlign w:val="center"/>
            <w:hideMark/>
          </w:tcPr>
          <w:p w14:paraId="3EDF5D28"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40</w:t>
            </w:r>
          </w:p>
        </w:tc>
        <w:tc>
          <w:tcPr>
            <w:tcW w:w="1016" w:type="dxa"/>
            <w:tcBorders>
              <w:right w:val="single" w:sz="4" w:space="0" w:color="auto"/>
            </w:tcBorders>
            <w:vAlign w:val="center"/>
          </w:tcPr>
          <w:p w14:paraId="739FDA06" w14:textId="5030B4C5"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11.08%</w:t>
            </w:r>
          </w:p>
        </w:tc>
        <w:tc>
          <w:tcPr>
            <w:tcW w:w="1016" w:type="dxa"/>
            <w:tcBorders>
              <w:left w:val="single" w:sz="4" w:space="0" w:color="auto"/>
            </w:tcBorders>
            <w:noWrap/>
            <w:vAlign w:val="center"/>
            <w:hideMark/>
          </w:tcPr>
          <w:p w14:paraId="794AE031"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20</w:t>
            </w:r>
          </w:p>
        </w:tc>
        <w:tc>
          <w:tcPr>
            <w:tcW w:w="1016" w:type="dxa"/>
            <w:tcBorders>
              <w:right w:val="single" w:sz="4" w:space="0" w:color="auto"/>
            </w:tcBorders>
            <w:vAlign w:val="center"/>
          </w:tcPr>
          <w:p w14:paraId="567BFDC8" w14:textId="7EE0FE4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5.56%</w:t>
            </w:r>
          </w:p>
        </w:tc>
        <w:tc>
          <w:tcPr>
            <w:tcW w:w="1016" w:type="dxa"/>
            <w:tcBorders>
              <w:left w:val="single" w:sz="4" w:space="0" w:color="auto"/>
              <w:right w:val="nil"/>
            </w:tcBorders>
            <w:noWrap/>
            <w:vAlign w:val="center"/>
            <w:hideMark/>
          </w:tcPr>
          <w:p w14:paraId="5BC73E39"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22</w:t>
            </w:r>
          </w:p>
        </w:tc>
        <w:tc>
          <w:tcPr>
            <w:tcW w:w="1016" w:type="dxa"/>
            <w:tcBorders>
              <w:left w:val="nil"/>
            </w:tcBorders>
            <w:vAlign w:val="center"/>
          </w:tcPr>
          <w:p w14:paraId="6DC3C72E" w14:textId="1316212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19.64%</w:t>
            </w:r>
          </w:p>
        </w:tc>
      </w:tr>
      <w:tr w:rsidR="00220D25" w:rsidRPr="00F96AAF" w14:paraId="17294E7C"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F96AAF" w:rsidRDefault="00220D25" w:rsidP="00220D25">
            <w:pPr>
              <w:jc w:val="center"/>
              <w:rPr>
                <w:sz w:val="22"/>
                <w:szCs w:val="22"/>
              </w:rPr>
            </w:pPr>
            <w:r w:rsidRPr="00F96AAF">
              <w:rPr>
                <w:sz w:val="22"/>
                <w:szCs w:val="22"/>
              </w:rPr>
              <w:t>9</w:t>
            </w:r>
          </w:p>
        </w:tc>
        <w:tc>
          <w:tcPr>
            <w:tcW w:w="1015" w:type="dxa"/>
            <w:noWrap/>
            <w:vAlign w:val="center"/>
            <w:hideMark/>
          </w:tcPr>
          <w:p w14:paraId="69FC55F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27</w:t>
            </w:r>
          </w:p>
        </w:tc>
        <w:tc>
          <w:tcPr>
            <w:tcW w:w="1016" w:type="dxa"/>
            <w:tcBorders>
              <w:right w:val="single" w:sz="4" w:space="0" w:color="auto"/>
            </w:tcBorders>
            <w:vAlign w:val="center"/>
          </w:tcPr>
          <w:p w14:paraId="65AEBC74" w14:textId="7793BE9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7.48%</w:t>
            </w:r>
          </w:p>
        </w:tc>
        <w:tc>
          <w:tcPr>
            <w:tcW w:w="1016" w:type="dxa"/>
            <w:tcBorders>
              <w:left w:val="single" w:sz="4" w:space="0" w:color="auto"/>
            </w:tcBorders>
            <w:noWrap/>
            <w:vAlign w:val="center"/>
            <w:hideMark/>
          </w:tcPr>
          <w:p w14:paraId="6D49FA3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6</w:t>
            </w:r>
          </w:p>
        </w:tc>
        <w:tc>
          <w:tcPr>
            <w:tcW w:w="1016" w:type="dxa"/>
            <w:tcBorders>
              <w:right w:val="single" w:sz="4" w:space="0" w:color="auto"/>
            </w:tcBorders>
            <w:vAlign w:val="center"/>
          </w:tcPr>
          <w:p w14:paraId="7B808BB9" w14:textId="18889EF3"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1.67%</w:t>
            </w:r>
          </w:p>
        </w:tc>
        <w:tc>
          <w:tcPr>
            <w:tcW w:w="1016" w:type="dxa"/>
            <w:tcBorders>
              <w:left w:val="single" w:sz="4" w:space="0" w:color="auto"/>
              <w:right w:val="nil"/>
            </w:tcBorders>
            <w:noWrap/>
            <w:vAlign w:val="center"/>
            <w:hideMark/>
          </w:tcPr>
          <w:p w14:paraId="32A0D5FA"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6</w:t>
            </w:r>
          </w:p>
        </w:tc>
        <w:tc>
          <w:tcPr>
            <w:tcW w:w="1016" w:type="dxa"/>
            <w:tcBorders>
              <w:left w:val="nil"/>
            </w:tcBorders>
            <w:vAlign w:val="center"/>
          </w:tcPr>
          <w:p w14:paraId="0D7D3364" w14:textId="53028E30"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5.36%</w:t>
            </w:r>
          </w:p>
        </w:tc>
      </w:tr>
      <w:tr w:rsidR="00220D25" w:rsidRPr="00F96AAF" w14:paraId="7F019026"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F96AAF" w:rsidRDefault="00220D25" w:rsidP="00220D25">
            <w:pPr>
              <w:jc w:val="center"/>
              <w:rPr>
                <w:sz w:val="22"/>
                <w:szCs w:val="22"/>
              </w:rPr>
            </w:pPr>
            <w:r w:rsidRPr="00F96AAF">
              <w:rPr>
                <w:sz w:val="22"/>
                <w:szCs w:val="22"/>
              </w:rPr>
              <w:t>10</w:t>
            </w:r>
          </w:p>
        </w:tc>
        <w:tc>
          <w:tcPr>
            <w:tcW w:w="1015" w:type="dxa"/>
            <w:noWrap/>
            <w:vAlign w:val="center"/>
            <w:hideMark/>
          </w:tcPr>
          <w:p w14:paraId="6BED94F5"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44</w:t>
            </w:r>
          </w:p>
        </w:tc>
        <w:tc>
          <w:tcPr>
            <w:tcW w:w="1016" w:type="dxa"/>
            <w:tcBorders>
              <w:right w:val="single" w:sz="4" w:space="0" w:color="auto"/>
            </w:tcBorders>
            <w:vAlign w:val="center"/>
          </w:tcPr>
          <w:p w14:paraId="7B436010" w14:textId="7A0446B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12.19%</w:t>
            </w:r>
          </w:p>
        </w:tc>
        <w:tc>
          <w:tcPr>
            <w:tcW w:w="1016" w:type="dxa"/>
            <w:tcBorders>
              <w:left w:val="single" w:sz="4" w:space="0" w:color="auto"/>
            </w:tcBorders>
            <w:noWrap/>
            <w:vAlign w:val="center"/>
            <w:hideMark/>
          </w:tcPr>
          <w:p w14:paraId="5AB3FB0A"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14</w:t>
            </w:r>
          </w:p>
        </w:tc>
        <w:tc>
          <w:tcPr>
            <w:tcW w:w="1016" w:type="dxa"/>
            <w:tcBorders>
              <w:right w:val="single" w:sz="4" w:space="0" w:color="auto"/>
            </w:tcBorders>
            <w:vAlign w:val="center"/>
          </w:tcPr>
          <w:p w14:paraId="62C93DB2" w14:textId="4C469523"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3.89%</w:t>
            </w:r>
          </w:p>
        </w:tc>
        <w:tc>
          <w:tcPr>
            <w:tcW w:w="1016" w:type="dxa"/>
            <w:tcBorders>
              <w:left w:val="single" w:sz="4" w:space="0" w:color="auto"/>
              <w:right w:val="nil"/>
            </w:tcBorders>
            <w:noWrap/>
            <w:vAlign w:val="center"/>
            <w:hideMark/>
          </w:tcPr>
          <w:p w14:paraId="224F3A77"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6</w:t>
            </w:r>
          </w:p>
        </w:tc>
        <w:tc>
          <w:tcPr>
            <w:tcW w:w="1016" w:type="dxa"/>
            <w:tcBorders>
              <w:left w:val="nil"/>
            </w:tcBorders>
            <w:vAlign w:val="center"/>
          </w:tcPr>
          <w:p w14:paraId="5D50C77B" w14:textId="2415AA0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5.36%</w:t>
            </w:r>
          </w:p>
        </w:tc>
      </w:tr>
      <w:tr w:rsidR="00220D25" w:rsidRPr="00F96AAF"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F96AAF" w:rsidRDefault="002C6908" w:rsidP="00220D25">
            <w:pPr>
              <w:jc w:val="right"/>
              <w:rPr>
                <w:sz w:val="22"/>
                <w:szCs w:val="22"/>
              </w:rPr>
            </w:pPr>
            <w:r w:rsidRPr="00F96AAF">
              <w:rPr>
                <w:sz w:val="22"/>
                <w:szCs w:val="22"/>
              </w:rPr>
              <w:t>n</w:t>
            </w:r>
            <w:r w:rsidR="00220D25" w:rsidRPr="00F96AAF">
              <w:rPr>
                <w:sz w:val="22"/>
                <w:szCs w:val="22"/>
              </w:rPr>
              <w:t xml:space="preserve">o </w:t>
            </w:r>
            <w:r w:rsidRPr="00F96AAF">
              <w:rPr>
                <w:sz w:val="22"/>
                <w:szCs w:val="22"/>
              </w:rPr>
              <w:t>response</w:t>
            </w:r>
          </w:p>
        </w:tc>
        <w:tc>
          <w:tcPr>
            <w:tcW w:w="1015" w:type="dxa"/>
            <w:noWrap/>
            <w:vAlign w:val="center"/>
            <w:hideMark/>
          </w:tcPr>
          <w:p w14:paraId="39B02297"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9</w:t>
            </w:r>
          </w:p>
        </w:tc>
        <w:tc>
          <w:tcPr>
            <w:tcW w:w="1016" w:type="dxa"/>
            <w:tcBorders>
              <w:right w:val="single" w:sz="4" w:space="0" w:color="auto"/>
            </w:tcBorders>
            <w:vAlign w:val="center"/>
          </w:tcPr>
          <w:p w14:paraId="0494B215" w14:textId="5208F491"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tcBorders>
            <w:noWrap/>
            <w:vAlign w:val="center"/>
            <w:hideMark/>
          </w:tcPr>
          <w:p w14:paraId="6DFB848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0</w:t>
            </w:r>
          </w:p>
        </w:tc>
        <w:tc>
          <w:tcPr>
            <w:tcW w:w="1016" w:type="dxa"/>
            <w:tcBorders>
              <w:right w:val="single" w:sz="4" w:space="0" w:color="auto"/>
            </w:tcBorders>
            <w:vAlign w:val="center"/>
          </w:tcPr>
          <w:p w14:paraId="5780940A" w14:textId="3C9B3152"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right w:val="nil"/>
            </w:tcBorders>
            <w:noWrap/>
            <w:vAlign w:val="center"/>
            <w:hideMark/>
          </w:tcPr>
          <w:p w14:paraId="25F67285" w14:textId="14F07837" w:rsidR="00220D25" w:rsidRPr="00F96AAF"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1</w:t>
            </w:r>
          </w:p>
        </w:tc>
        <w:tc>
          <w:tcPr>
            <w:tcW w:w="1016" w:type="dxa"/>
            <w:tcBorders>
              <w:left w:val="nil"/>
            </w:tcBorders>
            <w:vAlign w:val="center"/>
          </w:tcPr>
          <w:p w14:paraId="7ABC1740" w14:textId="28BFFE0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r>
    </w:tbl>
    <w:p w14:paraId="0EDDED0F" w14:textId="12D7D356" w:rsidR="00D804C6" w:rsidRDefault="00D804C6" w:rsidP="00976ECE"/>
    <w:p w14:paraId="7CD34582" w14:textId="77777777" w:rsidR="007A141A" w:rsidRPr="00F96AAF" w:rsidRDefault="007A141A" w:rsidP="00976ECE"/>
    <w:p w14:paraId="5142D053" w14:textId="5ED6C4D2" w:rsidR="00546A01" w:rsidRPr="00F96AAF" w:rsidRDefault="00546A01" w:rsidP="00546A01">
      <w:pPr>
        <w:jc w:val="both"/>
      </w:pPr>
      <w:r w:rsidRPr="00F96AAF">
        <w:t xml:space="preserve">As regards the </w:t>
      </w:r>
      <w:r w:rsidRPr="00F96AAF">
        <w:rPr>
          <w:b/>
          <w:bCs/>
          <w:i/>
          <w:iCs/>
        </w:rPr>
        <w:t>familiarity with SI</w:t>
      </w:r>
      <w:r w:rsidRPr="00F96AAF">
        <w:t>, 360 participants responded</w:t>
      </w:r>
      <w:del w:id="309" w:author="xyz" w:date="2022-04-08T13:17:00Z">
        <w:r w:rsidRPr="00F96AAF" w:rsidDel="00604819">
          <w:delText xml:space="preserve">, </w:delText>
        </w:r>
      </w:del>
      <w:ins w:id="310" w:author="xyz" w:date="2022-04-08T13:17:00Z">
        <w:r w:rsidR="00604819">
          <w:t xml:space="preserve">. </w:t>
        </w:r>
      </w:ins>
      <w:r w:rsidRPr="00F96AAF">
        <w:t xml:space="preserve">62 % of whom stated to be </w:t>
      </w:r>
      <w:r w:rsidRPr="00F96AAF">
        <w:rPr>
          <w:i/>
          <w:iCs/>
        </w:rPr>
        <w:t>not at all</w:t>
      </w:r>
      <w:r w:rsidRPr="00F96AAF">
        <w:t xml:space="preserve"> to </w:t>
      </w:r>
      <w:r w:rsidRPr="00F96AAF">
        <w:rPr>
          <w:i/>
          <w:iCs/>
        </w:rPr>
        <w:t>barely</w:t>
      </w:r>
      <w:r w:rsidRPr="00F96AAF">
        <w:t xml:space="preserve"> familiar with the </w:t>
      </w:r>
      <w:del w:id="311" w:author="xyz" w:date="2022-04-08T13:17:00Z">
        <w:r w:rsidRPr="00F96AAF" w:rsidDel="00604819">
          <w:delText xml:space="preserve">concept </w:delText>
        </w:r>
      </w:del>
      <w:ins w:id="312" w:author="xyz" w:date="2022-04-08T13:17:00Z">
        <w:r w:rsidR="00604819">
          <w:t>idea</w:t>
        </w:r>
        <w:r w:rsidR="00604819" w:rsidRPr="00F96AAF">
          <w:t xml:space="preserve"> </w:t>
        </w:r>
      </w:ins>
      <w:r w:rsidRPr="00F96AAF">
        <w:t xml:space="preserve">of SI (3 and below on a 0-10 scale), roughly 22 % consider themselves as moderately familiar (4-6 on that scale), and 16 % as </w:t>
      </w:r>
      <w:r w:rsidRPr="00F96AAF">
        <w:rPr>
          <w:i/>
          <w:iCs/>
        </w:rPr>
        <w:t>familiar</w:t>
      </w:r>
      <w:r w:rsidRPr="00F96AAF">
        <w:t xml:space="preserve"> to </w:t>
      </w:r>
      <w:r w:rsidRPr="00F96AAF">
        <w:rPr>
          <w:i/>
          <w:iCs/>
        </w:rPr>
        <w:t>highly familiar</w:t>
      </w:r>
      <w:r w:rsidRPr="00F96AAF">
        <w:t xml:space="preserve">. </w:t>
      </w:r>
      <w:r w:rsidRPr="00F96AAF">
        <w:fldChar w:fldCharType="begin"/>
      </w:r>
      <w:r w:rsidRPr="00F96AAF">
        <w:instrText xml:space="preserve"> REF _Ref97894079 \h </w:instrText>
      </w:r>
      <w:r w:rsidRPr="00F96AAF">
        <w:fldChar w:fldCharType="separate"/>
      </w:r>
      <w:r w:rsidR="00AA780D" w:rsidRPr="00F96AAF">
        <w:t xml:space="preserve">Figure </w:t>
      </w:r>
      <w:r w:rsidR="00AA780D">
        <w:rPr>
          <w:noProof/>
        </w:rPr>
        <w:t>2</w:t>
      </w:r>
      <w:r w:rsidRPr="00F96AAF">
        <w:fldChar w:fldCharType="end"/>
      </w:r>
      <w:r w:rsidRPr="00F96AAF">
        <w:t xml:space="preserve"> (second row) provides a visual overview on this distribution, while </w:t>
      </w:r>
      <w:r w:rsidRPr="00F96AAF">
        <w:fldChar w:fldCharType="begin"/>
      </w:r>
      <w:r w:rsidRPr="00F96AAF">
        <w:instrText xml:space="preserve"> REF _Ref98379667 \h </w:instrText>
      </w:r>
      <w:r w:rsidRPr="00F96AAF">
        <w:fldChar w:fldCharType="separate"/>
      </w:r>
      <w:r w:rsidR="00AA780D" w:rsidRPr="00F96AAF">
        <w:t xml:space="preserve">Table </w:t>
      </w:r>
      <w:r w:rsidR="00AA780D">
        <w:rPr>
          <w:noProof/>
        </w:rPr>
        <w:t>5</w:t>
      </w:r>
      <w:r w:rsidRPr="00F96AAF">
        <w:fldChar w:fldCharType="end"/>
      </w:r>
      <w:r w:rsidRPr="00F96AAF">
        <w:t xml:space="preserve"> (centre columns) details all the responses in each category separately.</w:t>
      </w:r>
    </w:p>
    <w:p w14:paraId="29724288" w14:textId="77777777" w:rsidR="00CD03C0" w:rsidRPr="00F96AAF" w:rsidRDefault="00CD03C0" w:rsidP="00CD03C0">
      <w:pPr>
        <w:jc w:val="both"/>
      </w:pPr>
    </w:p>
    <w:p w14:paraId="1F6F2344" w14:textId="3C1CE63E" w:rsidR="00CD03C0" w:rsidRPr="00F96AAF" w:rsidRDefault="00CD03C0" w:rsidP="00CD03C0">
      <w:pPr>
        <w:jc w:val="both"/>
      </w:pPr>
      <w:r w:rsidRPr="00F96AAF">
        <w:t xml:space="preserve">This variable is particularly interesting when further analysing whether researchers from a scientific domain are more familiar with the concept than researchers from another scientific domain –Section </w:t>
      </w:r>
      <w:r w:rsidRPr="00F96AAF">
        <w:fldChar w:fldCharType="begin"/>
      </w:r>
      <w:r w:rsidRPr="00F96AAF">
        <w:instrText xml:space="preserve"> REF _Ref96530183 \r \h </w:instrText>
      </w:r>
      <w:r w:rsidRPr="00F96AAF">
        <w:fldChar w:fldCharType="separate"/>
      </w:r>
      <w:r w:rsidR="00AA780D">
        <w:t>3.2.2</w:t>
      </w:r>
      <w:r w:rsidRPr="00F96AAF">
        <w:fldChar w:fldCharType="end"/>
      </w:r>
      <w:r w:rsidRPr="00F96AAF">
        <w:t xml:space="preserve"> answers this question.</w:t>
      </w:r>
      <w:ins w:id="313" w:author="xyz" w:date="2022-04-08T13:19:00Z">
        <w:r w:rsidR="00604819">
          <w:t xml:space="preserve"> Overall we can summarise that a rudimentary conceptual understanding of SI not (yet) common sense in the scientific world. </w:t>
        </w:r>
      </w:ins>
    </w:p>
    <w:p w14:paraId="6E837C60" w14:textId="77777777" w:rsidR="00CD03C0" w:rsidRPr="00F96AAF" w:rsidRDefault="00CD03C0" w:rsidP="00546A01">
      <w:pPr>
        <w:jc w:val="both"/>
      </w:pPr>
    </w:p>
    <w:p w14:paraId="063AAB92" w14:textId="3E1F1156" w:rsidR="00546A01" w:rsidRPr="00F96AAF" w:rsidRDefault="00BC4721" w:rsidP="00546A01">
      <w:pPr>
        <w:jc w:val="both"/>
      </w:pPr>
      <w:r w:rsidRPr="00F96AAF">
        <w:t xml:space="preserve">Out of the 113 </w:t>
      </w:r>
      <w:r w:rsidRPr="00F96AAF">
        <w:rPr>
          <w:i/>
          <w:iCs/>
        </w:rPr>
        <w:t>eligible</w:t>
      </w:r>
      <w:r w:rsidRPr="00F96AAF">
        <w:rPr>
          <w:rStyle w:val="FootnoteReference"/>
          <w:sz w:val="18"/>
          <w:szCs w:val="18"/>
        </w:rPr>
        <w:footnoteReference w:id="4"/>
      </w:r>
      <w:r w:rsidRPr="00F96AAF">
        <w:t xml:space="preserve"> participants, </w:t>
      </w:r>
      <w:proofErr w:type="gramStart"/>
      <w:ins w:id="315" w:author="xyz" w:date="2022-04-08T13:18:00Z">
        <w:r w:rsidR="00604819">
          <w:t>i.e.</w:t>
        </w:r>
        <w:proofErr w:type="gramEnd"/>
        <w:r w:rsidR="00604819">
          <w:t xml:space="preserve"> those who believe to be at least moderately familiar with SI, </w:t>
        </w:r>
      </w:ins>
      <w:r w:rsidRPr="00F96AAF">
        <w:t>112 chose to answer t</w:t>
      </w:r>
      <w:r w:rsidR="00546A01" w:rsidRPr="00F96AAF">
        <w:t>he question regarding the</w:t>
      </w:r>
      <w:r w:rsidRPr="00F96AAF">
        <w:t>ir</w:t>
      </w:r>
      <w:r w:rsidR="00546A01" w:rsidRPr="00F96AAF">
        <w:t xml:space="preserve"> </w:t>
      </w:r>
      <w:r w:rsidR="00546A01" w:rsidRPr="00F96AAF">
        <w:rPr>
          <w:b/>
          <w:bCs/>
          <w:i/>
          <w:iCs/>
        </w:rPr>
        <w:t>project’s contribution to SI</w:t>
      </w:r>
      <w:r w:rsidR="00546A01" w:rsidRPr="00F96AAF">
        <w:t xml:space="preserve"> (see bottom row of </w:t>
      </w:r>
      <w:r w:rsidR="00546A01" w:rsidRPr="00F96AAF">
        <w:fldChar w:fldCharType="begin"/>
      </w:r>
      <w:r w:rsidR="00546A01" w:rsidRPr="00F96AAF">
        <w:instrText xml:space="preserve"> REF _Ref97894079 \h </w:instrText>
      </w:r>
      <w:r w:rsidR="00546A01" w:rsidRPr="00F96AAF">
        <w:fldChar w:fldCharType="separate"/>
      </w:r>
      <w:r w:rsidR="00AA780D" w:rsidRPr="00F96AAF">
        <w:t xml:space="preserve">Figure </w:t>
      </w:r>
      <w:r w:rsidR="00AA780D">
        <w:rPr>
          <w:noProof/>
        </w:rPr>
        <w:t>2</w:t>
      </w:r>
      <w:r w:rsidR="00546A01" w:rsidRPr="00F96AAF">
        <w:fldChar w:fldCharType="end"/>
      </w:r>
      <w:r w:rsidR="00546A01" w:rsidRPr="00F96AAF">
        <w:t xml:space="preserve"> </w:t>
      </w:r>
      <w:r w:rsidR="00546A01" w:rsidRPr="00F96AAF">
        <w:fldChar w:fldCharType="begin"/>
      </w:r>
      <w:r w:rsidR="00546A01" w:rsidRPr="00F96AAF">
        <w:instrText xml:space="preserve"> REF _Ref97894083 \p \h </w:instrText>
      </w:r>
      <w:r w:rsidR="00546A01" w:rsidRPr="00F96AAF">
        <w:fldChar w:fldCharType="separate"/>
      </w:r>
      <w:r w:rsidR="00AA780D">
        <w:t>above</w:t>
      </w:r>
      <w:r w:rsidR="00546A01" w:rsidRPr="00F96AAF">
        <w:fldChar w:fldCharType="end"/>
      </w:r>
      <w:r w:rsidR="00546A01" w:rsidRPr="00F96AAF">
        <w:t xml:space="preserve">). Of those, </w:t>
      </w:r>
      <w:r w:rsidRPr="00F96AAF">
        <w:t>29</w:t>
      </w:r>
      <w:r w:rsidR="00546A01" w:rsidRPr="00F96AAF">
        <w:t> %</w:t>
      </w:r>
      <w:r w:rsidRPr="00F96AAF">
        <w:t xml:space="preserve"> </w:t>
      </w:r>
      <w:r w:rsidR="00546A01" w:rsidRPr="00F96AAF">
        <w:t xml:space="preserve">stated </w:t>
      </w:r>
      <w:r w:rsidRPr="00F96AAF">
        <w:t>that their project contributed little to nothing to SI, while 46 % stated that it was high to very high.</w:t>
      </w:r>
    </w:p>
    <w:p w14:paraId="757BCA10" w14:textId="77777777" w:rsidR="00976ECE" w:rsidRPr="00F96AAF" w:rsidRDefault="00976ECE" w:rsidP="00976ECE"/>
    <w:p w14:paraId="2903C505" w14:textId="15672E67" w:rsidR="00976ECE" w:rsidRPr="00F96AAF" w:rsidRDefault="00976ECE" w:rsidP="00976ECE">
      <w:pPr>
        <w:jc w:val="both"/>
      </w:pPr>
      <w:commentRangeStart w:id="316"/>
      <w:r w:rsidRPr="00F96AAF">
        <w:t xml:space="preserve">The third variable in the group of self-assessments is the </w:t>
      </w:r>
      <w:r w:rsidRPr="00F96AAF">
        <w:rPr>
          <w:i/>
          <w:iCs/>
        </w:rPr>
        <w:t>project’s contribution to SI</w:t>
      </w:r>
      <w:r w:rsidRPr="00F96AAF">
        <w:t>. An especially interesting scenario is when respondents show a low level of familiarity with SI but a high level of contribution to SI as it makes it necessary to verify whether the claim is true (based on outcome variables presented below) or whether respondents overestimated their project’s contribution.</w:t>
      </w:r>
      <w:commentRangeEnd w:id="316"/>
      <w:r w:rsidR="00604819">
        <w:rPr>
          <w:rStyle w:val="CommentReference"/>
        </w:rPr>
        <w:commentReference w:id="316"/>
      </w:r>
    </w:p>
    <w:p w14:paraId="10AA1860" w14:textId="77777777" w:rsidR="00976ECE" w:rsidRPr="00F96AAF" w:rsidRDefault="00976ECE" w:rsidP="00976ECE"/>
    <w:p w14:paraId="1FF80D04" w14:textId="4DFA7363" w:rsidR="00ED1BE7" w:rsidRPr="00F96AAF" w:rsidRDefault="00BC4721" w:rsidP="00A31260">
      <w:pPr>
        <w:pStyle w:val="Heading3"/>
      </w:pPr>
      <w:bookmarkStart w:id="317" w:name="_Ref96529991"/>
      <w:r w:rsidRPr="00F96AAF">
        <w:t>Respondents’</w:t>
      </w:r>
      <w:r w:rsidRPr="00F96AAF">
        <w:rPr>
          <w:i/>
          <w:iCs/>
        </w:rPr>
        <w:t xml:space="preserve"> e</w:t>
      </w:r>
      <w:r w:rsidR="00976ECE" w:rsidRPr="00F96AAF">
        <w:rPr>
          <w:i/>
          <w:iCs/>
        </w:rPr>
        <w:t>xperience with</w:t>
      </w:r>
      <w:r w:rsidR="00976ECE" w:rsidRPr="00F96AAF">
        <w:t xml:space="preserve"> </w:t>
      </w:r>
      <w:r w:rsidR="00976ECE" w:rsidRPr="00F96AAF">
        <w:rPr>
          <w:i/>
          <w:iCs/>
        </w:rPr>
        <w:t xml:space="preserve">transdisciplinary </w:t>
      </w:r>
      <w:r w:rsidRPr="00F96AAF">
        <w:rPr>
          <w:i/>
          <w:iCs/>
        </w:rPr>
        <w:t>r</w:t>
      </w:r>
      <w:r w:rsidR="00976ECE" w:rsidRPr="00F96AAF">
        <w:rPr>
          <w:i/>
          <w:iCs/>
        </w:rPr>
        <w:t>esearch</w:t>
      </w:r>
      <w:r w:rsidRPr="00F96AAF">
        <w:t xml:space="preserve"> and </w:t>
      </w:r>
      <w:r w:rsidRPr="00F96AAF">
        <w:rPr>
          <w:i/>
          <w:iCs/>
        </w:rPr>
        <w:t>age</w:t>
      </w:r>
    </w:p>
    <w:p w14:paraId="19565650" w14:textId="45BE0DC3" w:rsidR="00ED1BE7" w:rsidRPr="00F96AAF" w:rsidRDefault="00A21687" w:rsidP="003B7B18">
      <w:pPr>
        <w:pStyle w:val="BodyText"/>
        <w:jc w:val="both"/>
      </w:pPr>
      <w:r w:rsidRPr="00F96AAF">
        <w:t xml:space="preserve">This sub-section follows up on the question, whether the respondents’ </w:t>
      </w:r>
      <w:r w:rsidRPr="00F96AAF">
        <w:rPr>
          <w:i/>
          <w:iCs/>
        </w:rPr>
        <w:t>age</w:t>
      </w:r>
      <w:r w:rsidRPr="00F96AAF">
        <w:t xml:space="preserve"> had anything to do with their </w:t>
      </w:r>
      <w:r w:rsidRPr="00F96AAF">
        <w:rPr>
          <w:i/>
          <w:iCs/>
        </w:rPr>
        <w:t>experience with transdisciplinary research</w:t>
      </w:r>
      <w:r w:rsidRPr="00F96AAF">
        <w:t>.</w:t>
      </w:r>
      <w:bookmarkEnd w:id="317"/>
      <w:r w:rsidRPr="00F96AAF">
        <w:t xml:space="preserve"> </w:t>
      </w:r>
      <w:r w:rsidR="00CB65B0" w:rsidRPr="00F96AAF">
        <w:fldChar w:fldCharType="begin"/>
      </w:r>
      <w:r w:rsidR="00CB65B0" w:rsidRPr="00F96AAF">
        <w:instrText xml:space="preserve"> REF _Ref99939650 \h </w:instrText>
      </w:r>
      <w:r w:rsidR="00CB65B0" w:rsidRPr="00F96AAF">
        <w:fldChar w:fldCharType="separate"/>
      </w:r>
      <w:r w:rsidR="00AA780D" w:rsidRPr="00F96AAF">
        <w:t xml:space="preserve">Figure </w:t>
      </w:r>
      <w:r w:rsidR="00AA780D">
        <w:rPr>
          <w:noProof/>
        </w:rPr>
        <w:t>3</w:t>
      </w:r>
      <w:r w:rsidR="00CB65B0" w:rsidRPr="00F96AAF">
        <w:fldChar w:fldCharType="end"/>
      </w:r>
      <w:r w:rsidR="00CB65B0" w:rsidRPr="00F96AAF">
        <w:t xml:space="preserve"> shows the distribution of the transdisciplinary experience on the x-axis (</w:t>
      </w:r>
      <w:proofErr w:type="gramStart"/>
      <w:r w:rsidR="00CB65B0" w:rsidRPr="00F96AAF">
        <w:t>0..</w:t>
      </w:r>
      <w:proofErr w:type="gramEnd"/>
      <w:r w:rsidR="00CB65B0" w:rsidRPr="00F96AAF">
        <w:t xml:space="preserve">10 from lowest to highest), while the age groups are shown on the y-axis. Some variance is noticeable but </w:t>
      </w:r>
      <w:del w:id="318" w:author="xyz" w:date="2022-04-08T13:21:00Z">
        <w:r w:rsidR="00CB65B0" w:rsidRPr="00F96AAF" w:rsidDel="00604819">
          <w:delText>nothing stands out</w:delText>
        </w:r>
      </w:del>
      <w:ins w:id="319" w:author="xyz" w:date="2022-04-08T13:21:00Z">
        <w:r w:rsidR="00604819">
          <w:t xml:space="preserve"> a general trend is not visible</w:t>
        </w:r>
      </w:ins>
      <w:r w:rsidR="00CB65B0" w:rsidRPr="00F96AAF">
        <w:t xml:space="preserve">. Even the </w:t>
      </w:r>
      <w:del w:id="320" w:author="xyz" w:date="2022-04-08T13:21:00Z">
        <w:r w:rsidR="00CB65B0" w:rsidRPr="00F96AAF" w:rsidDel="00604819">
          <w:delText xml:space="preserve">youngest </w:delText>
        </w:r>
      </w:del>
      <w:ins w:id="321" w:author="xyz" w:date="2022-04-08T13:21:00Z">
        <w:r w:rsidR="00604819" w:rsidRPr="00F96AAF">
          <w:t>younge</w:t>
        </w:r>
        <w:r w:rsidR="00604819">
          <w:t>r</w:t>
        </w:r>
        <w:r w:rsidR="00604819" w:rsidRPr="00F96AAF">
          <w:t xml:space="preserve"> </w:t>
        </w:r>
      </w:ins>
      <w:r w:rsidR="00CB65B0" w:rsidRPr="00F96AAF">
        <w:t>age group</w:t>
      </w:r>
      <w:ins w:id="322" w:author="xyz" w:date="2022-04-08T13:21:00Z">
        <w:r w:rsidR="00604819">
          <w:t>s</w:t>
        </w:r>
      </w:ins>
      <w:r w:rsidR="00CB65B0" w:rsidRPr="00F96AAF">
        <w:t xml:space="preserve"> </w:t>
      </w:r>
      <w:del w:id="323" w:author="xyz" w:date="2022-04-08T13:21:00Z">
        <w:r w:rsidR="00CB65B0" w:rsidRPr="00F96AAF" w:rsidDel="00604819">
          <w:delText xml:space="preserve">is </w:delText>
        </w:r>
      </w:del>
      <w:ins w:id="324" w:author="xyz" w:date="2022-04-08T13:21:00Z">
        <w:r w:rsidR="00604819">
          <w:t>are</w:t>
        </w:r>
        <w:r w:rsidR="00604819" w:rsidRPr="00F96AAF">
          <w:t xml:space="preserve"> </w:t>
        </w:r>
      </w:ins>
      <w:r w:rsidR="00CB65B0" w:rsidRPr="00F96AAF">
        <w:t xml:space="preserve">spread </w:t>
      </w:r>
      <w:del w:id="325" w:author="xyz" w:date="2022-04-08T13:22:00Z">
        <w:r w:rsidR="00CB65B0" w:rsidRPr="00F96AAF" w:rsidDel="00604819">
          <w:delText>out over</w:delText>
        </w:r>
      </w:del>
      <w:ins w:id="326" w:author="xyz" w:date="2022-04-08T13:22:00Z">
        <w:r w:rsidR="00604819">
          <w:t>across</w:t>
        </w:r>
      </w:ins>
      <w:r w:rsidR="00CB65B0" w:rsidRPr="00F96AAF">
        <w:t xml:space="preserve"> a low</w:t>
      </w:r>
      <w:del w:id="327" w:author="xyz" w:date="2022-04-08T13:22:00Z">
        <w:r w:rsidR="00CB65B0" w:rsidRPr="00F96AAF" w:rsidDel="00604819">
          <w:delText>er</w:delText>
        </w:r>
      </w:del>
      <w:r w:rsidR="00CB65B0" w:rsidRPr="00F96AAF">
        <w:t xml:space="preserve"> to a high</w:t>
      </w:r>
      <w:del w:id="328" w:author="xyz" w:date="2022-04-08T13:22:00Z">
        <w:r w:rsidR="00CB65B0" w:rsidRPr="00F96AAF" w:rsidDel="00604819">
          <w:delText>er</w:delText>
        </w:r>
      </w:del>
      <w:r w:rsidR="00CB65B0" w:rsidRPr="00F96AAF">
        <w:t xml:space="preserve"> degree of transdisciplinary experience. </w:t>
      </w:r>
      <w:del w:id="329" w:author="xyz" w:date="2022-04-08T13:22:00Z">
        <w:r w:rsidR="00CB65B0" w:rsidRPr="00F96AAF" w:rsidDel="00604819">
          <w:delText>On the other hand, the number of participants in that age group is only 4 overall, which is too low to make any reasonable assumptions.</w:delText>
        </w:r>
      </w:del>
    </w:p>
    <w:p w14:paraId="2C58643C" w14:textId="7EA194EE" w:rsidR="001120AF" w:rsidRPr="00F96AAF" w:rsidRDefault="00D834BE" w:rsidP="003B7B18">
      <w:pPr>
        <w:pStyle w:val="BodyText"/>
        <w:jc w:val="both"/>
      </w:pPr>
      <w:r w:rsidRPr="00F96AAF">
        <w:t>The</w:t>
      </w:r>
      <w:r w:rsidR="001120AF" w:rsidRPr="00F96AAF">
        <w:t xml:space="preserve"> </w:t>
      </w:r>
      <w:r w:rsidR="001120AF" w:rsidRPr="00F96AAF">
        <w:rPr>
          <w:i/>
          <w:iCs/>
        </w:rPr>
        <w:fldChar w:fldCharType="begin"/>
      </w:r>
      <w:r w:rsidR="001120AF" w:rsidRPr="00F96AAF">
        <w:rPr>
          <w:i/>
          <w:iCs/>
        </w:rPr>
        <w:instrText xml:space="preserve"> REF _Ref99940045 \h  \* MERGEFORMAT </w:instrText>
      </w:r>
      <w:r w:rsidR="001120AF" w:rsidRPr="00F96AAF">
        <w:rPr>
          <w:i/>
          <w:iCs/>
        </w:rPr>
      </w:r>
      <w:r w:rsidR="001120AF" w:rsidRPr="00F96AAF">
        <w:rPr>
          <w:i/>
          <w:iCs/>
        </w:rPr>
        <w:fldChar w:fldCharType="separate"/>
      </w:r>
      <w:r w:rsidR="00AA780D" w:rsidRPr="00AA780D">
        <w:rPr>
          <w:i/>
          <w:iCs/>
        </w:rPr>
        <w:t>Hypotheses</w:t>
      </w:r>
      <w:r w:rsidR="001120AF" w:rsidRPr="00F96AAF">
        <w:rPr>
          <w:i/>
          <w:iCs/>
        </w:rPr>
        <w:fldChar w:fldCharType="end"/>
      </w:r>
      <w:r w:rsidR="001120AF" w:rsidRPr="00F96AAF">
        <w:t xml:space="preserve"> </w:t>
      </w:r>
      <w:r w:rsidRPr="00F96AAF">
        <w:t xml:space="preserve">chapter </w:t>
      </w:r>
      <w:r w:rsidR="001120AF" w:rsidRPr="00F96AAF">
        <w:t xml:space="preserve">(pp. </w:t>
      </w:r>
      <w:r w:rsidR="001120AF" w:rsidRPr="00604819">
        <w:rPr>
          <w:highlight w:val="yellow"/>
          <w:rPrChange w:id="330" w:author="xyz" w:date="2022-04-08T13:23:00Z">
            <w:rPr/>
          </w:rPrChange>
        </w:rPr>
        <w:fldChar w:fldCharType="begin"/>
      </w:r>
      <w:r w:rsidR="001120AF" w:rsidRPr="00604819">
        <w:rPr>
          <w:highlight w:val="yellow"/>
          <w:rPrChange w:id="331" w:author="xyz" w:date="2022-04-08T13:23:00Z">
            <w:rPr/>
          </w:rPrChange>
        </w:rPr>
        <w:instrText xml:space="preserve"> PAGEREF _Ref99940045 \h </w:instrText>
      </w:r>
      <w:r w:rsidR="001120AF" w:rsidRPr="00604819">
        <w:rPr>
          <w:highlight w:val="yellow"/>
          <w:rPrChange w:id="332" w:author="xyz" w:date="2022-04-08T13:23:00Z">
            <w:rPr>
              <w:highlight w:val="yellow"/>
            </w:rPr>
          </w:rPrChange>
        </w:rPr>
      </w:r>
      <w:r w:rsidR="001120AF" w:rsidRPr="00604819">
        <w:rPr>
          <w:highlight w:val="yellow"/>
          <w:rPrChange w:id="333" w:author="xyz" w:date="2022-04-08T13:23:00Z">
            <w:rPr/>
          </w:rPrChange>
        </w:rPr>
        <w:fldChar w:fldCharType="separate"/>
      </w:r>
      <w:r w:rsidR="00AA780D" w:rsidRPr="00604819">
        <w:rPr>
          <w:noProof/>
          <w:highlight w:val="yellow"/>
          <w:rPrChange w:id="334" w:author="xyz" w:date="2022-04-08T13:23:00Z">
            <w:rPr>
              <w:noProof/>
            </w:rPr>
          </w:rPrChange>
        </w:rPr>
        <w:t>23</w:t>
      </w:r>
      <w:r w:rsidR="001120AF" w:rsidRPr="00604819">
        <w:rPr>
          <w:highlight w:val="yellow"/>
          <w:rPrChange w:id="335" w:author="xyz" w:date="2022-04-08T13:23:00Z">
            <w:rPr/>
          </w:rPrChange>
        </w:rPr>
        <w:fldChar w:fldCharType="end"/>
      </w:r>
      <w:r w:rsidR="001120AF" w:rsidRPr="00F96AAF">
        <w:t xml:space="preserve">) examines interesting potential correlations but, as a sneak preview, we can already say that </w:t>
      </w:r>
      <w:r w:rsidRPr="00F96AAF">
        <w:t>this one is not among them</w:t>
      </w:r>
      <w:ins w:id="336" w:author="xyz" w:date="2022-04-08T13:23:00Z">
        <w:r w:rsidR="009902A1">
          <w:t>,</w:t>
        </w:r>
      </w:ins>
      <w:r w:rsidRPr="00F96AAF">
        <w:t xml:space="preserve"> because </w:t>
      </w:r>
      <w:r w:rsidR="001120AF" w:rsidRPr="00F96AAF">
        <w:t>the two variables</w:t>
      </w:r>
      <w:ins w:id="337" w:author="xyz" w:date="2022-04-08T13:23:00Z">
        <w:r w:rsidR="009902A1">
          <w:t xml:space="preserve"> “age” and “transdisciplinary experience”</w:t>
        </w:r>
      </w:ins>
      <w:r w:rsidR="001120AF" w:rsidRPr="00F96AAF">
        <w:t xml:space="preserve"> </w:t>
      </w:r>
      <w:r w:rsidR="001120AF" w:rsidRPr="00F96AAF">
        <w:rPr>
          <w:u w:val="single"/>
        </w:rPr>
        <w:t>do not correlate strongly</w:t>
      </w:r>
      <w:r w:rsidR="001120AF" w:rsidRPr="00F96AAF">
        <w:t xml:space="preserve"> enough to be considered important factors contributing to SI.</w:t>
      </w:r>
    </w:p>
    <w:p w14:paraId="16C46FC4" w14:textId="77777777" w:rsidR="003B7B18" w:rsidRPr="00F96AAF" w:rsidRDefault="003B7B18" w:rsidP="003B7B18">
      <w:pPr>
        <w:pStyle w:val="BodyText"/>
        <w:jc w:val="both"/>
      </w:pPr>
    </w:p>
    <w:p w14:paraId="224E5725" w14:textId="44C36D39" w:rsidR="00ED4524" w:rsidRPr="00F96AAF" w:rsidRDefault="00ED4524" w:rsidP="00A31260">
      <w:pPr>
        <w:pStyle w:val="Caption"/>
        <w:keepNext/>
      </w:pPr>
      <w:bookmarkStart w:id="338" w:name="_Ref99939650"/>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3</w:t>
      </w:r>
      <w:r w:rsidR="00EB0606">
        <w:fldChar w:fldCharType="end"/>
      </w:r>
      <w:bookmarkEnd w:id="338"/>
      <w:r w:rsidRPr="00F96AAF">
        <w:t>: Distribution of the transdisciplinary experience</w:t>
      </w:r>
    </w:p>
    <w:p w14:paraId="6875E042" w14:textId="313EC030" w:rsidR="00976ECE" w:rsidRPr="00F96AAF" w:rsidRDefault="00DE7C3C" w:rsidP="003B7B18">
      <w:r w:rsidRPr="00F96AAF">
        <w:rPr>
          <w:noProof/>
          <w:lang w:val="de-AT"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61EEA835" w14:textId="308657C6" w:rsidR="00483E4C" w:rsidRPr="00F96AAF" w:rsidRDefault="00483E4C" w:rsidP="00A31260">
      <w:pPr>
        <w:pStyle w:val="BodyText"/>
      </w:pPr>
    </w:p>
    <w:p w14:paraId="2CE224AB" w14:textId="77777777" w:rsidR="006065CD" w:rsidRPr="00F96AAF" w:rsidRDefault="006065CD" w:rsidP="00A31260">
      <w:pPr>
        <w:pStyle w:val="BodyText"/>
      </w:pPr>
    </w:p>
    <w:p w14:paraId="471A0DA6" w14:textId="23189C03" w:rsidR="00DC3173" w:rsidRPr="00F96AAF" w:rsidRDefault="00262F4B" w:rsidP="00A31260">
      <w:pPr>
        <w:pStyle w:val="Heading3"/>
        <w:rPr>
          <w:i/>
          <w:iCs/>
        </w:rPr>
      </w:pPr>
      <w:bookmarkStart w:id="339" w:name="_Ref96530183"/>
      <w:r w:rsidRPr="00F96AAF">
        <w:t xml:space="preserve">Respondents’ </w:t>
      </w:r>
      <w:r w:rsidRPr="00F96AAF">
        <w:rPr>
          <w:i/>
          <w:iCs/>
        </w:rPr>
        <w:t>f</w:t>
      </w:r>
      <w:r w:rsidR="00976ECE" w:rsidRPr="00F96AAF">
        <w:rPr>
          <w:i/>
          <w:iCs/>
        </w:rPr>
        <w:t>amiliarity with social innovation</w:t>
      </w:r>
      <w:bookmarkEnd w:id="339"/>
      <w:r w:rsidRPr="00F96AAF">
        <w:t xml:space="preserve"> and </w:t>
      </w:r>
      <w:r w:rsidRPr="00F96AAF">
        <w:rPr>
          <w:i/>
          <w:iCs/>
        </w:rPr>
        <w:t>scientific domains</w:t>
      </w:r>
    </w:p>
    <w:p w14:paraId="15A0D5E7" w14:textId="6AFD5C40" w:rsidR="0047038A" w:rsidRPr="00F96AAF" w:rsidRDefault="006065CD" w:rsidP="00264779">
      <w:pPr>
        <w:keepNext/>
        <w:keepLines/>
        <w:jc w:val="both"/>
      </w:pPr>
      <w:r w:rsidRPr="00F96AAF">
        <w:t xml:space="preserve">SI is a relatively little-known concept among </w:t>
      </w:r>
      <w:ins w:id="340" w:author="xyz" w:date="2022-04-08T13:24:00Z">
        <w:r w:rsidR="009902A1">
          <w:t xml:space="preserve">most of </w:t>
        </w:r>
      </w:ins>
      <w:r w:rsidRPr="00F96AAF">
        <w:t>the survey respondents</w:t>
      </w:r>
      <w:del w:id="341" w:author="xyz" w:date="2022-04-08T13:24:00Z">
        <w:r w:rsidRPr="00F96AAF" w:rsidDel="009902A1">
          <w:delText>,</w:delText>
        </w:r>
      </w:del>
      <w:r w:rsidRPr="00F96AAF">
        <w:t xml:space="preserve"> as described above. The question is, though, whether there is a difference between scientific domains when it comes to the familiar</w:t>
      </w:r>
      <w:ins w:id="342" w:author="xyz" w:date="2022-04-08T13:24:00Z">
        <w:r w:rsidR="009902A1">
          <w:t>ity</w:t>
        </w:r>
      </w:ins>
      <w:r w:rsidRPr="00F96AAF">
        <w:t xml:space="preserve"> of researchers with the concept of SI.</w:t>
      </w:r>
    </w:p>
    <w:p w14:paraId="53954EAC" w14:textId="781BBE7D" w:rsidR="0047038A" w:rsidRPr="00F96AAF" w:rsidRDefault="00264779" w:rsidP="0047038A">
      <w:pPr>
        <w:jc w:val="both"/>
      </w:pPr>
      <w:del w:id="343" w:author="xyz" w:date="2022-04-08T13:24:00Z">
        <w:r w:rsidRPr="00F96AAF" w:rsidDel="009902A1">
          <w:delText>According to</w:delText>
        </w:r>
      </w:del>
      <w:ins w:id="344" w:author="xyz" w:date="2022-04-08T13:24:00Z">
        <w:r w:rsidR="009902A1">
          <w:t>The</w:t>
        </w:r>
      </w:ins>
      <w:r w:rsidRPr="00F96AAF">
        <w:t xml:space="preserve"> distribution of participants </w:t>
      </w:r>
      <w:del w:id="345" w:author="xyz" w:date="2022-04-08T13:25:00Z">
        <w:r w:rsidRPr="00F96AAF" w:rsidDel="009902A1">
          <w:delText>over those</w:delText>
        </w:r>
      </w:del>
      <w:ins w:id="346" w:author="xyz" w:date="2022-04-08T13:25:00Z">
        <w:r w:rsidR="009902A1">
          <w:t>across the three</w:t>
        </w:r>
      </w:ins>
      <w:r w:rsidRPr="00F96AAF">
        <w:t xml:space="preserve"> domains</w:t>
      </w:r>
      <w:ins w:id="347" w:author="xyz" w:date="2022-04-08T13:25:00Z">
        <w:r w:rsidR="009902A1">
          <w:t xml:space="preserve"> is balanced</w:t>
        </w:r>
      </w:ins>
      <w:r w:rsidRPr="00F96AAF">
        <w:t xml:space="preserve">, each represents </w:t>
      </w:r>
      <w:r w:rsidR="0047038A" w:rsidRPr="00F96AAF">
        <w:t xml:space="preserve">roughly </w:t>
      </w:r>
      <w:r w:rsidRPr="00F96AAF">
        <w:t>one third of the overall number of participants (cf.</w:t>
      </w:r>
      <w:r w:rsidR="0047038A" w:rsidRPr="00F96AAF">
        <w:t xml:space="preserve"> </w:t>
      </w:r>
      <w:r w:rsidR="0047038A" w:rsidRPr="00F96AAF">
        <w:fldChar w:fldCharType="begin"/>
      </w:r>
      <w:r w:rsidR="0047038A" w:rsidRPr="00F96AAF">
        <w:instrText xml:space="preserve"> REF _Ref97855104 \h </w:instrText>
      </w:r>
      <w:r w:rsidR="0047038A" w:rsidRPr="00F96AAF">
        <w:fldChar w:fldCharType="separate"/>
      </w:r>
      <w:r w:rsidR="007A141A" w:rsidRPr="00F96AAF">
        <w:t xml:space="preserve">Table </w:t>
      </w:r>
      <w:r w:rsidR="007A141A">
        <w:rPr>
          <w:noProof/>
        </w:rPr>
        <w:t>2</w:t>
      </w:r>
      <w:r w:rsidR="0047038A" w:rsidRPr="00F96AAF">
        <w:fldChar w:fldCharType="end"/>
      </w:r>
      <w:r w:rsidRPr="00F96AAF">
        <w:t xml:space="preserve">). </w:t>
      </w:r>
      <w:ins w:id="348" w:author="xyz" w:date="2022-04-08T13:26:00Z">
        <w:r w:rsidR="009902A1">
          <w:t xml:space="preserve">As </w:t>
        </w:r>
      </w:ins>
      <w:del w:id="349" w:author="xyz" w:date="2022-04-08T13:26:00Z">
        <w:r w:rsidR="0047038A" w:rsidRPr="00F96AAF" w:rsidDel="009902A1">
          <w:delText xml:space="preserve">However, as </w:delText>
        </w:r>
      </w:del>
      <w:r w:rsidR="006065CD" w:rsidRPr="009902A1">
        <w:rPr>
          <w:highlight w:val="yellow"/>
          <w:rPrChange w:id="350" w:author="xyz" w:date="2022-04-08T13:26:00Z">
            <w:rPr/>
          </w:rPrChange>
        </w:rPr>
        <w:fldChar w:fldCharType="begin"/>
      </w:r>
      <w:r w:rsidR="006065CD" w:rsidRPr="009902A1">
        <w:rPr>
          <w:highlight w:val="yellow"/>
          <w:rPrChange w:id="351" w:author="xyz" w:date="2022-04-08T13:26:00Z">
            <w:rPr/>
          </w:rPrChange>
        </w:rPr>
        <w:instrText xml:space="preserve"> REF _Ref99940464 \h </w:instrText>
      </w:r>
      <w:r w:rsidR="009902A1">
        <w:rPr>
          <w:highlight w:val="yellow"/>
        </w:rPr>
        <w:instrText xml:space="preserve"> \* MERGEFORMAT </w:instrText>
      </w:r>
      <w:r w:rsidR="006065CD" w:rsidRPr="009902A1">
        <w:rPr>
          <w:highlight w:val="yellow"/>
          <w:rPrChange w:id="352" w:author="xyz" w:date="2022-04-08T13:26:00Z">
            <w:rPr>
              <w:highlight w:val="yellow"/>
            </w:rPr>
          </w:rPrChange>
        </w:rPr>
      </w:r>
      <w:r w:rsidR="006065CD" w:rsidRPr="009902A1">
        <w:rPr>
          <w:highlight w:val="yellow"/>
          <w:rPrChange w:id="353" w:author="xyz" w:date="2022-04-08T13:26:00Z">
            <w:rPr/>
          </w:rPrChange>
        </w:rPr>
        <w:fldChar w:fldCharType="separate"/>
      </w:r>
      <w:r w:rsidR="00AA780D" w:rsidRPr="009902A1">
        <w:rPr>
          <w:highlight w:val="yellow"/>
          <w:rPrChange w:id="354" w:author="xyz" w:date="2022-04-08T13:26:00Z">
            <w:rPr/>
          </w:rPrChange>
        </w:rPr>
        <w:t xml:space="preserve">Figure </w:t>
      </w:r>
      <w:r w:rsidR="00AA780D" w:rsidRPr="009902A1">
        <w:rPr>
          <w:noProof/>
          <w:highlight w:val="yellow"/>
          <w:rPrChange w:id="355" w:author="xyz" w:date="2022-04-08T13:26:00Z">
            <w:rPr>
              <w:noProof/>
            </w:rPr>
          </w:rPrChange>
        </w:rPr>
        <w:t>4</w:t>
      </w:r>
      <w:r w:rsidR="006065CD" w:rsidRPr="009902A1">
        <w:rPr>
          <w:highlight w:val="yellow"/>
          <w:rPrChange w:id="356" w:author="xyz" w:date="2022-04-08T13:26:00Z">
            <w:rPr/>
          </w:rPrChange>
        </w:rPr>
        <w:fldChar w:fldCharType="end"/>
      </w:r>
      <w:r w:rsidR="006065CD" w:rsidRPr="009902A1">
        <w:rPr>
          <w:highlight w:val="yellow"/>
          <w:rPrChange w:id="357" w:author="xyz" w:date="2022-04-08T13:26:00Z">
            <w:rPr/>
          </w:rPrChange>
        </w:rPr>
        <w:t xml:space="preserve"> </w:t>
      </w:r>
      <w:r w:rsidR="002E5FE3" w:rsidRPr="009902A1">
        <w:rPr>
          <w:highlight w:val="yellow"/>
          <w:rPrChange w:id="358" w:author="xyz" w:date="2022-04-08T13:26:00Z">
            <w:rPr/>
          </w:rPrChange>
        </w:rPr>
        <w:t xml:space="preserve">and </w:t>
      </w:r>
      <w:commentRangeStart w:id="359"/>
      <w:r w:rsidR="002E5FE3" w:rsidRPr="009902A1">
        <w:rPr>
          <w:highlight w:val="yellow"/>
          <w:rPrChange w:id="360" w:author="xyz" w:date="2022-04-08T13:26:00Z">
            <w:rPr/>
          </w:rPrChange>
        </w:rPr>
        <w:fldChar w:fldCharType="begin"/>
      </w:r>
      <w:r w:rsidR="002E5FE3" w:rsidRPr="009902A1">
        <w:rPr>
          <w:highlight w:val="yellow"/>
          <w:rPrChange w:id="361" w:author="xyz" w:date="2022-04-08T13:26:00Z">
            <w:rPr/>
          </w:rPrChange>
        </w:rPr>
        <w:instrText xml:space="preserve"> REF _Ref98379667 \h </w:instrText>
      </w:r>
      <w:r w:rsidR="009902A1">
        <w:rPr>
          <w:highlight w:val="yellow"/>
        </w:rPr>
        <w:instrText xml:space="preserve"> \* MERGEFORMAT </w:instrText>
      </w:r>
      <w:r w:rsidR="002E5FE3" w:rsidRPr="009902A1">
        <w:rPr>
          <w:highlight w:val="yellow"/>
          <w:rPrChange w:id="362" w:author="xyz" w:date="2022-04-08T13:26:00Z">
            <w:rPr>
              <w:highlight w:val="yellow"/>
            </w:rPr>
          </w:rPrChange>
        </w:rPr>
      </w:r>
      <w:r w:rsidR="002E5FE3" w:rsidRPr="009902A1">
        <w:rPr>
          <w:highlight w:val="yellow"/>
          <w:rPrChange w:id="363" w:author="xyz" w:date="2022-04-08T13:26:00Z">
            <w:rPr/>
          </w:rPrChange>
        </w:rPr>
        <w:fldChar w:fldCharType="separate"/>
      </w:r>
      <w:r w:rsidR="002E5FE3" w:rsidRPr="009902A1">
        <w:rPr>
          <w:highlight w:val="yellow"/>
          <w:rPrChange w:id="364" w:author="xyz" w:date="2022-04-08T13:26:00Z">
            <w:rPr/>
          </w:rPrChange>
        </w:rPr>
        <w:t xml:space="preserve">Table </w:t>
      </w:r>
      <w:r w:rsidR="002E5FE3" w:rsidRPr="009902A1">
        <w:rPr>
          <w:noProof/>
          <w:highlight w:val="yellow"/>
          <w:rPrChange w:id="365" w:author="xyz" w:date="2022-04-08T13:26:00Z">
            <w:rPr>
              <w:noProof/>
            </w:rPr>
          </w:rPrChange>
        </w:rPr>
        <w:t>5</w:t>
      </w:r>
      <w:r w:rsidR="002E5FE3" w:rsidRPr="009902A1">
        <w:rPr>
          <w:highlight w:val="yellow"/>
          <w:rPrChange w:id="366" w:author="xyz" w:date="2022-04-08T13:26:00Z">
            <w:rPr/>
          </w:rPrChange>
        </w:rPr>
        <w:fldChar w:fldCharType="end"/>
      </w:r>
      <w:commentRangeEnd w:id="359"/>
      <w:r w:rsidR="009902A1">
        <w:rPr>
          <w:rStyle w:val="CommentReference"/>
        </w:rPr>
        <w:commentReference w:id="359"/>
      </w:r>
      <w:r w:rsidR="002E5FE3">
        <w:t xml:space="preserve"> </w:t>
      </w:r>
      <w:r w:rsidR="006065CD" w:rsidRPr="00F96AAF">
        <w:t>show</w:t>
      </w:r>
      <w:r w:rsidR="0047038A" w:rsidRPr="00F96AAF">
        <w:t xml:space="preserve">, the </w:t>
      </w:r>
      <w:r w:rsidR="0047038A" w:rsidRPr="00F96AAF">
        <w:rPr>
          <w:u w:val="single"/>
        </w:rPr>
        <w:t>share of researchers from the Humanities and Social Sciences</w:t>
      </w:r>
      <w:r w:rsidR="0047038A" w:rsidRPr="00F96AAF">
        <w:t xml:space="preserve"> increases with each higher degree of </w:t>
      </w:r>
      <w:r w:rsidR="0047038A" w:rsidRPr="00F96AAF">
        <w:rPr>
          <w:i/>
          <w:iCs/>
        </w:rPr>
        <w:t xml:space="preserve">familiarity </w:t>
      </w:r>
      <w:r w:rsidR="00EF5805" w:rsidRPr="00F96AAF">
        <w:rPr>
          <w:i/>
          <w:iCs/>
        </w:rPr>
        <w:t>with SI</w:t>
      </w:r>
      <w:r w:rsidR="00EF5805" w:rsidRPr="00F96AAF">
        <w:t xml:space="preserve"> </w:t>
      </w:r>
      <w:r w:rsidR="0047038A" w:rsidRPr="00F96AAF">
        <w:t>while the share of the other two domains dwindles in comparison.</w:t>
      </w:r>
    </w:p>
    <w:p w14:paraId="5C0C0E81" w14:textId="77777777" w:rsidR="00EF5805" w:rsidRPr="00F96AAF" w:rsidRDefault="00EF5805" w:rsidP="0047038A">
      <w:pPr>
        <w:jc w:val="both"/>
      </w:pPr>
    </w:p>
    <w:p w14:paraId="756D5557" w14:textId="66552968" w:rsidR="00E04475" w:rsidRPr="00F96AAF" w:rsidRDefault="00E04475" w:rsidP="0047038A">
      <w:pPr>
        <w:jc w:val="both"/>
      </w:pPr>
      <w:r w:rsidRPr="00F96AAF">
        <w:t>This observation corresponds with our expectations and will further be examined in</w:t>
      </w:r>
      <w:r w:rsidR="003D4A41" w:rsidRPr="00F96AAF">
        <w:t xml:space="preserve"> </w:t>
      </w:r>
      <w:ins w:id="367" w:author="xyz" w:date="2022-04-08T13:26:00Z">
        <w:r w:rsidR="009902A1">
          <w:t xml:space="preserve">the hypothesis chapter in </w:t>
        </w:r>
      </w:ins>
      <w:r w:rsidR="003D4A41" w:rsidRPr="00F96AAF">
        <w:t>section</w:t>
      </w:r>
      <w:r w:rsidRPr="00F96AAF">
        <w:t xml:space="preserve"> </w:t>
      </w:r>
      <w:r w:rsidR="003D4A41" w:rsidRPr="00F96AAF">
        <w:fldChar w:fldCharType="begin"/>
      </w:r>
      <w:r w:rsidR="003D4A41" w:rsidRPr="00F96AAF">
        <w:instrText xml:space="preserve"> REF _Ref97920533 \r \h </w:instrText>
      </w:r>
      <w:r w:rsidR="003D4A41" w:rsidRPr="00F96AAF">
        <w:fldChar w:fldCharType="separate"/>
      </w:r>
      <w:r w:rsidR="007A141A">
        <w:t>4.1.2</w:t>
      </w:r>
      <w:r w:rsidR="003D4A41" w:rsidRPr="00F96AAF">
        <w:fldChar w:fldCharType="end"/>
      </w:r>
      <w:r w:rsidR="003D4A41" w:rsidRPr="00F96AAF">
        <w:t xml:space="preserve"> (</w:t>
      </w:r>
      <w:r w:rsidR="007A141A">
        <w:t xml:space="preserve">pp. </w:t>
      </w:r>
      <w:r w:rsidR="003D4A41" w:rsidRPr="009902A1">
        <w:rPr>
          <w:highlight w:val="yellow"/>
          <w:rPrChange w:id="368" w:author="xyz" w:date="2022-04-08T13:27:00Z">
            <w:rPr/>
          </w:rPrChange>
        </w:rPr>
        <w:fldChar w:fldCharType="begin"/>
      </w:r>
      <w:r w:rsidR="003D4A41" w:rsidRPr="009902A1">
        <w:rPr>
          <w:highlight w:val="yellow"/>
          <w:rPrChange w:id="369" w:author="xyz" w:date="2022-04-08T13:27:00Z">
            <w:rPr/>
          </w:rPrChange>
        </w:rPr>
        <w:instrText xml:space="preserve"> PAGEREF _Ref97920533 \h </w:instrText>
      </w:r>
      <w:r w:rsidR="003D4A41" w:rsidRPr="009902A1">
        <w:rPr>
          <w:highlight w:val="yellow"/>
          <w:rPrChange w:id="370" w:author="xyz" w:date="2022-04-08T13:27:00Z">
            <w:rPr>
              <w:highlight w:val="yellow"/>
            </w:rPr>
          </w:rPrChange>
        </w:rPr>
      </w:r>
      <w:r w:rsidR="003D4A41" w:rsidRPr="009902A1">
        <w:rPr>
          <w:highlight w:val="yellow"/>
          <w:rPrChange w:id="371" w:author="xyz" w:date="2022-04-08T13:27:00Z">
            <w:rPr/>
          </w:rPrChange>
        </w:rPr>
        <w:fldChar w:fldCharType="separate"/>
      </w:r>
      <w:r w:rsidR="00AA780D" w:rsidRPr="009902A1">
        <w:rPr>
          <w:noProof/>
          <w:highlight w:val="yellow"/>
          <w:rPrChange w:id="372" w:author="xyz" w:date="2022-04-08T13:27:00Z">
            <w:rPr>
              <w:noProof/>
            </w:rPr>
          </w:rPrChange>
        </w:rPr>
        <w:t>26</w:t>
      </w:r>
      <w:r w:rsidR="003D4A41" w:rsidRPr="009902A1">
        <w:rPr>
          <w:highlight w:val="yellow"/>
          <w:rPrChange w:id="373" w:author="xyz" w:date="2022-04-08T13:27:00Z">
            <w:rPr/>
          </w:rPrChange>
        </w:rPr>
        <w:fldChar w:fldCharType="end"/>
      </w:r>
      <w:r w:rsidR="003D4A41" w:rsidRPr="00F96AAF">
        <w:t xml:space="preserve">) of the </w:t>
      </w:r>
      <w:r w:rsidR="007A141A">
        <w:t>chapter on h</w:t>
      </w:r>
      <w:r w:rsidR="003D4A41" w:rsidRPr="00F96AAF">
        <w:t>ypotheses.</w:t>
      </w:r>
    </w:p>
    <w:p w14:paraId="0225EE98" w14:textId="21F80B75" w:rsidR="00262F4B" w:rsidRPr="00F96AAF" w:rsidRDefault="00262F4B" w:rsidP="0047038A">
      <w:pPr>
        <w:jc w:val="both"/>
      </w:pPr>
    </w:p>
    <w:p w14:paraId="0EF07EF1" w14:textId="40880591" w:rsidR="00976ECE" w:rsidRPr="00F96AAF" w:rsidRDefault="00603662" w:rsidP="008624E8">
      <w:pPr>
        <w:pStyle w:val="Caption"/>
        <w:keepNext/>
      </w:pPr>
      <w:bookmarkStart w:id="374" w:name="_Ref99940464"/>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4</w:t>
      </w:r>
      <w:r w:rsidR="00EB0606">
        <w:fldChar w:fldCharType="end"/>
      </w:r>
      <w:bookmarkEnd w:id="374"/>
      <w:r w:rsidRPr="00F96AAF">
        <w:t>: Distribution of the familiarity with social innovation</w:t>
      </w:r>
      <w:r w:rsidR="00343F0D" w:rsidRPr="00F96AAF">
        <w:rPr>
          <w:noProof/>
          <w:lang w:val="de-AT"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2FA42B7B" w14:textId="77777777" w:rsidR="00503ED3" w:rsidRPr="00F96AAF" w:rsidRDefault="00503ED3" w:rsidP="00976ECE">
      <w:pPr>
        <w:jc w:val="both"/>
      </w:pPr>
    </w:p>
    <w:p w14:paraId="212B9542" w14:textId="1E560745" w:rsidR="00976ECE" w:rsidRPr="00F96AAF" w:rsidRDefault="009141A0" w:rsidP="00A31260">
      <w:pPr>
        <w:pStyle w:val="Heading3"/>
      </w:pPr>
      <w:bookmarkStart w:id="375" w:name="_Ref97234792"/>
      <w:r w:rsidRPr="00F96AAF">
        <w:t>Project’s c</w:t>
      </w:r>
      <w:r w:rsidR="00976ECE" w:rsidRPr="00F96AAF">
        <w:t>ontribution to SI (self-assessment)</w:t>
      </w:r>
      <w:bookmarkEnd w:id="375"/>
    </w:p>
    <w:p w14:paraId="21B4366A" w14:textId="1EBCA64D" w:rsidR="00503ED3" w:rsidRPr="00F96AAF" w:rsidRDefault="00503ED3" w:rsidP="002E5FE3">
      <w:pPr>
        <w:pStyle w:val="BodyText"/>
        <w:jc w:val="both"/>
      </w:pPr>
      <w:r w:rsidRPr="00F96AAF">
        <w:t>Respondents were asked about their project’s contribution to SI as a control variable</w:t>
      </w:r>
      <w:r w:rsidR="002E5FE3">
        <w:t>,</w:t>
      </w:r>
      <w:r w:rsidRPr="00F96AAF">
        <w:t xml:space="preserve"> firstly, </w:t>
      </w:r>
      <w:r w:rsidR="002E5FE3">
        <w:t>to scrutinise the</w:t>
      </w:r>
      <w:r w:rsidRPr="00F96AAF">
        <w:t xml:space="preserve"> relation</w:t>
      </w:r>
      <w:r w:rsidR="002E5FE3">
        <w:t>ship</w:t>
      </w:r>
      <w:r w:rsidRPr="00F96AAF">
        <w:t xml:space="preserve"> </w:t>
      </w:r>
      <w:r w:rsidR="002E5FE3">
        <w:t xml:space="preserve">between </w:t>
      </w:r>
      <w:r w:rsidRPr="00F96AAF">
        <w:t>the self-assessment and model</w:t>
      </w:r>
      <w:r w:rsidR="002E5FE3">
        <w:t>-</w:t>
      </w:r>
      <w:r w:rsidRPr="00F96AAF">
        <w:t>driven SI-Index</w:t>
      </w:r>
      <w:r w:rsidR="002E5FE3" w:rsidRPr="00F96AAF">
        <w:rPr>
          <w:rStyle w:val="FootnoteReference"/>
        </w:rPr>
        <w:footnoteReference w:id="5"/>
      </w:r>
      <w:r w:rsidRPr="00F96AAF">
        <w:t>, and secondly, to conclude if the self-assessment was generally overestimated.</w:t>
      </w:r>
      <w:r w:rsidR="002E5FE3">
        <w:t xml:space="preserve"> As the figure below and </w:t>
      </w:r>
      <w:commentRangeStart w:id="383"/>
      <w:r w:rsidR="002E5FE3" w:rsidRPr="009902A1">
        <w:rPr>
          <w:highlight w:val="yellow"/>
          <w:rPrChange w:id="384" w:author="xyz" w:date="2022-04-08T13:27:00Z">
            <w:rPr/>
          </w:rPrChange>
        </w:rPr>
        <w:fldChar w:fldCharType="begin"/>
      </w:r>
      <w:r w:rsidR="002E5FE3" w:rsidRPr="009902A1">
        <w:rPr>
          <w:highlight w:val="yellow"/>
          <w:rPrChange w:id="385" w:author="xyz" w:date="2022-04-08T13:27:00Z">
            <w:rPr/>
          </w:rPrChange>
        </w:rPr>
        <w:instrText xml:space="preserve"> REF _Ref98379667 \h </w:instrText>
      </w:r>
      <w:r w:rsidR="009902A1">
        <w:rPr>
          <w:highlight w:val="yellow"/>
        </w:rPr>
        <w:instrText xml:space="preserve"> \* MERGEFORMAT </w:instrText>
      </w:r>
      <w:r w:rsidR="002E5FE3" w:rsidRPr="009902A1">
        <w:rPr>
          <w:highlight w:val="yellow"/>
          <w:rPrChange w:id="386" w:author="xyz" w:date="2022-04-08T13:27:00Z">
            <w:rPr>
              <w:highlight w:val="yellow"/>
            </w:rPr>
          </w:rPrChange>
        </w:rPr>
      </w:r>
      <w:r w:rsidR="002E5FE3" w:rsidRPr="009902A1">
        <w:rPr>
          <w:highlight w:val="yellow"/>
          <w:rPrChange w:id="387" w:author="xyz" w:date="2022-04-08T13:27:00Z">
            <w:rPr/>
          </w:rPrChange>
        </w:rPr>
        <w:fldChar w:fldCharType="separate"/>
      </w:r>
      <w:r w:rsidR="002E5FE3" w:rsidRPr="009902A1">
        <w:rPr>
          <w:highlight w:val="yellow"/>
          <w:rPrChange w:id="388" w:author="xyz" w:date="2022-04-08T13:27:00Z">
            <w:rPr/>
          </w:rPrChange>
        </w:rPr>
        <w:t xml:space="preserve">Table </w:t>
      </w:r>
      <w:r w:rsidR="002E5FE3" w:rsidRPr="009902A1">
        <w:rPr>
          <w:noProof/>
          <w:highlight w:val="yellow"/>
          <w:rPrChange w:id="389" w:author="xyz" w:date="2022-04-08T13:27:00Z">
            <w:rPr>
              <w:noProof/>
            </w:rPr>
          </w:rPrChange>
        </w:rPr>
        <w:t>5</w:t>
      </w:r>
      <w:r w:rsidR="002E5FE3" w:rsidRPr="009902A1">
        <w:rPr>
          <w:highlight w:val="yellow"/>
          <w:rPrChange w:id="390" w:author="xyz" w:date="2022-04-08T13:27:00Z">
            <w:rPr/>
          </w:rPrChange>
        </w:rPr>
        <w:fldChar w:fldCharType="end"/>
      </w:r>
      <w:commentRangeEnd w:id="383"/>
      <w:r w:rsidR="009902A1" w:rsidRPr="009902A1">
        <w:rPr>
          <w:rStyle w:val="CommentReference"/>
          <w:highlight w:val="yellow"/>
          <w:rPrChange w:id="391" w:author="xyz" w:date="2022-04-08T13:27:00Z">
            <w:rPr>
              <w:rStyle w:val="CommentReference"/>
            </w:rPr>
          </w:rPrChange>
        </w:rPr>
        <w:commentReference w:id="383"/>
      </w:r>
      <w:r w:rsidR="002E5FE3">
        <w:t xml:space="preserve"> show, there is no clear distribution across the offered rating spectrum.</w:t>
      </w:r>
    </w:p>
    <w:p w14:paraId="469968CB" w14:textId="7FFB07BA" w:rsidR="00673656" w:rsidRPr="00F96AAF" w:rsidRDefault="00673656"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5</w:t>
      </w:r>
      <w:r w:rsidR="00EB0606">
        <w:fldChar w:fldCharType="end"/>
      </w:r>
      <w:r w:rsidRPr="00F96AAF">
        <w:t>: Distribution of self-assessed SI-Contribution</w:t>
      </w:r>
    </w:p>
    <w:p w14:paraId="2009B5FB" w14:textId="28DEC81E" w:rsidR="00976ECE" w:rsidRPr="00F96AAF" w:rsidRDefault="00673656" w:rsidP="00976ECE">
      <w:pPr>
        <w:pStyle w:val="BodyText"/>
        <w:keepNext/>
      </w:pPr>
      <w:r w:rsidRPr="00F96AAF">
        <w:rPr>
          <w:noProof/>
          <w:lang w:val="de-AT"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p>
    <w:p w14:paraId="7F3ECE38" w14:textId="77777777" w:rsidR="00976ECE" w:rsidRPr="00F96AAF" w:rsidRDefault="00976ECE" w:rsidP="00976ECE">
      <w:pPr>
        <w:pStyle w:val="BodyText"/>
      </w:pPr>
    </w:p>
    <w:p w14:paraId="277A487C" w14:textId="77777777" w:rsidR="00976ECE" w:rsidRPr="00F96AAF" w:rsidRDefault="00976ECE" w:rsidP="00976ECE">
      <w:pPr>
        <w:pStyle w:val="BodyText"/>
      </w:pPr>
    </w:p>
    <w:p w14:paraId="193B868E" w14:textId="77777777" w:rsidR="00976ECE" w:rsidRPr="00F96AAF" w:rsidRDefault="00976ECE" w:rsidP="00A31260">
      <w:pPr>
        <w:pStyle w:val="Heading2"/>
      </w:pPr>
      <w:bookmarkStart w:id="392" w:name="_Ref96533245"/>
      <w:r w:rsidRPr="00F96AAF">
        <w:lastRenderedPageBreak/>
        <w:t>Intention &amp; Agency</w:t>
      </w:r>
      <w:bookmarkEnd w:id="392"/>
    </w:p>
    <w:p w14:paraId="3E6A6FF1" w14:textId="503A7604" w:rsidR="00976ECE" w:rsidRDefault="00976ECE" w:rsidP="003B7B18">
      <w:pPr>
        <w:pStyle w:val="Heading3"/>
      </w:pPr>
      <w:r w:rsidRPr="00F96AAF">
        <w:t>Motivation types</w:t>
      </w:r>
    </w:p>
    <w:p w14:paraId="5CA286C5" w14:textId="2E776224" w:rsidR="0035171C" w:rsidRPr="00F96AAF" w:rsidRDefault="0035171C" w:rsidP="0035171C">
      <w:pPr>
        <w:pStyle w:val="BodyText"/>
        <w:jc w:val="both"/>
      </w:pPr>
      <w:r w:rsidRPr="00F96AAF">
        <w:t xml:space="preserve">The type of motivation that drives academics to conduct research is </w:t>
      </w:r>
      <w:del w:id="393" w:author="xyz" w:date="2022-04-09T10:57:00Z">
        <w:r w:rsidRPr="00F96AAF" w:rsidDel="006F7415">
          <w:delText xml:space="preserve">an </w:delText>
        </w:r>
      </w:del>
      <w:r w:rsidRPr="00F96AAF">
        <w:t xml:space="preserve">important </w:t>
      </w:r>
      <w:del w:id="394" w:author="xyz" w:date="2022-04-09T10:57:00Z">
        <w:r w:rsidRPr="00F96AAF" w:rsidDel="006F7415">
          <w:delText xml:space="preserve">indicator </w:delText>
        </w:r>
      </w:del>
      <w:ins w:id="395" w:author="xyz" w:date="2022-04-09T10:57:00Z">
        <w:r w:rsidR="006F7415">
          <w:t xml:space="preserve">to understand </w:t>
        </w:r>
      </w:ins>
      <w:del w:id="396" w:author="xyz" w:date="2022-04-09T10:58:00Z">
        <w:r w:rsidRPr="00F96AAF" w:rsidDel="006F7415">
          <w:delText xml:space="preserve">of </w:delText>
        </w:r>
      </w:del>
      <w:r w:rsidRPr="00F96AAF">
        <w:t>the content</w:t>
      </w:r>
      <w:ins w:id="397" w:author="xyz" w:date="2022-04-09T10:58:00Z">
        <w:r w:rsidR="006F7415">
          <w:t xml:space="preserve"> orientation</w:t>
        </w:r>
      </w:ins>
      <w:r w:rsidRPr="00F96AAF">
        <w:t xml:space="preserve">, </w:t>
      </w:r>
      <w:ins w:id="398" w:author="xyz" w:date="2022-04-09T10:58:00Z">
        <w:r w:rsidR="006F7415">
          <w:t xml:space="preserve">the </w:t>
        </w:r>
      </w:ins>
      <w:del w:id="399" w:author="xyz" w:date="2022-04-09T10:58:00Z">
        <w:r w:rsidRPr="00F96AAF" w:rsidDel="006F7415">
          <w:delText>structure</w:delText>
        </w:r>
      </w:del>
      <w:ins w:id="400" w:author="xyz" w:date="2022-04-09T10:58:00Z">
        <w:r w:rsidR="006F7415">
          <w:t>design</w:t>
        </w:r>
      </w:ins>
      <w:r w:rsidRPr="00F96AAF">
        <w:t xml:space="preserve">, and </w:t>
      </w:r>
      <w:ins w:id="401" w:author="xyz" w:date="2022-04-09T10:58:00Z">
        <w:r w:rsidR="006F7415">
          <w:t xml:space="preserve">the </w:t>
        </w:r>
      </w:ins>
      <w:r w:rsidRPr="00F96AAF">
        <w:t xml:space="preserve">results of the study. The initial motivation types </w:t>
      </w:r>
      <w:del w:id="402" w:author="xyz" w:date="2022-04-09T10:58:00Z">
        <w:r w:rsidRPr="00F96AAF" w:rsidDel="006F7415">
          <w:delText xml:space="preserve">are </w:delText>
        </w:r>
      </w:del>
      <w:r w:rsidRPr="00F96AAF">
        <w:t xml:space="preserve">measured in </w:t>
      </w:r>
      <w:del w:id="403" w:author="xyz" w:date="2022-04-09T10:58:00Z">
        <w:r w:rsidRPr="00F96AAF" w:rsidDel="006F7415">
          <w:delText xml:space="preserve">the </w:delText>
        </w:r>
      </w:del>
      <w:ins w:id="404" w:author="xyz" w:date="2022-04-09T10:58:00Z">
        <w:r w:rsidR="006F7415">
          <w:t>this</w:t>
        </w:r>
        <w:r w:rsidR="006F7415" w:rsidRPr="00F96AAF">
          <w:t xml:space="preserve"> </w:t>
        </w:r>
      </w:ins>
      <w:del w:id="405" w:author="xyz" w:date="2022-04-09T10:58:00Z">
        <w:r w:rsidRPr="00F96AAF" w:rsidDel="006F7415">
          <w:delText xml:space="preserve">survey </w:delText>
        </w:r>
      </w:del>
      <w:ins w:id="406" w:author="xyz" w:date="2022-04-09T10:58:00Z">
        <w:r w:rsidR="006F7415">
          <w:t>study</w:t>
        </w:r>
        <w:r w:rsidR="006F7415" w:rsidRPr="00F96AAF">
          <w:t xml:space="preserve"> </w:t>
        </w:r>
      </w:ins>
      <w:del w:id="407" w:author="xyz" w:date="2022-04-09T10:58:00Z">
        <w:r w:rsidRPr="00F96AAF" w:rsidDel="006F7415">
          <w:delText xml:space="preserve">using </w:delText>
        </w:r>
      </w:del>
      <w:ins w:id="408" w:author="xyz" w:date="2022-04-09T10:59:00Z">
        <w:r w:rsidR="006F7415">
          <w:t>consist of</w:t>
        </w:r>
      </w:ins>
      <w:ins w:id="409" w:author="xyz" w:date="2022-04-09T10:58:00Z">
        <w:r w:rsidR="006F7415" w:rsidRPr="00F96AAF">
          <w:t xml:space="preserve"> </w:t>
        </w:r>
      </w:ins>
      <w:r w:rsidRPr="00F96AAF">
        <w:t xml:space="preserve">three main categories, namely, motivation to </w:t>
      </w:r>
      <w:r w:rsidRPr="00F96AAF">
        <w:rPr>
          <w:i/>
          <w:iCs/>
        </w:rPr>
        <w:t xml:space="preserve">better understand a natural, technical, economic, or social phenomenon </w:t>
      </w:r>
      <w:r w:rsidRPr="00F96AAF">
        <w:t>(</w:t>
      </w:r>
      <w:del w:id="410" w:author="xyz" w:date="2022-04-09T11:20:00Z">
        <w:r w:rsidRPr="00F96AAF" w:rsidDel="005B7AEB">
          <w:delText xml:space="preserve">purely </w:delText>
        </w:r>
      </w:del>
      <w:ins w:id="411" w:author="xyz" w:date="2022-04-09T11:20:00Z">
        <w:r w:rsidR="005B7AEB">
          <w:t>basic</w:t>
        </w:r>
        <w:r w:rsidR="005B7AEB" w:rsidRPr="00F96AAF">
          <w:t xml:space="preserve"> </w:t>
        </w:r>
      </w:ins>
      <w:r w:rsidRPr="00F96AAF">
        <w:t>academic motivation</w:t>
      </w:r>
      <w:ins w:id="412" w:author="xyz" w:date="2022-04-09T11:20:00Z">
        <w:r w:rsidR="005B7AEB">
          <w:t xml:space="preserve"> that drives research</w:t>
        </w:r>
      </w:ins>
      <w:r w:rsidRPr="00F96AAF">
        <w:t xml:space="preserve">), to </w:t>
      </w:r>
      <w:r w:rsidRPr="00F96AAF">
        <w:rPr>
          <w:i/>
          <w:iCs/>
        </w:rPr>
        <w:t>directly address a natural, technical, economic, or social problem</w:t>
      </w:r>
      <w:ins w:id="413" w:author="xyz" w:date="2022-04-09T11:00:00Z">
        <w:r w:rsidR="006F7415">
          <w:rPr>
            <w:iCs/>
          </w:rPr>
          <w:t xml:space="preserve"> (use-inspired research)</w:t>
        </w:r>
      </w:ins>
      <w:r w:rsidRPr="00F96AAF">
        <w:rPr>
          <w:i/>
          <w:iCs/>
        </w:rPr>
        <w:t xml:space="preserve">, </w:t>
      </w:r>
      <w:r w:rsidRPr="00F96AAF">
        <w:t xml:space="preserve">to </w:t>
      </w:r>
      <w:r w:rsidRPr="00F96AAF">
        <w:rPr>
          <w:i/>
          <w:iCs/>
        </w:rPr>
        <w:t>improve the human condition/welfare</w:t>
      </w:r>
      <w:r w:rsidRPr="00F96AAF">
        <w:t xml:space="preserve"> (motivation to create impact outside of academia).</w:t>
      </w:r>
      <w:ins w:id="414" w:author="xyz" w:date="2022-04-09T11:01:00Z">
        <w:r w:rsidR="006F7415">
          <w:t xml:space="preserve"> </w:t>
        </w:r>
      </w:ins>
    </w:p>
    <w:p w14:paraId="78910484" w14:textId="7FF940CA" w:rsidR="0035171C" w:rsidRPr="00F96AAF" w:rsidRDefault="0035171C" w:rsidP="0035171C">
      <w:pPr>
        <w:jc w:val="both"/>
      </w:pPr>
      <w:r w:rsidRPr="00F96AAF">
        <w:t xml:space="preserve">The </w:t>
      </w:r>
      <w:del w:id="415" w:author="xyz" w:date="2022-04-09T11:21:00Z">
        <w:r w:rsidRPr="00F96AAF" w:rsidDel="005B7AEB">
          <w:delText xml:space="preserve">purely </w:delText>
        </w:r>
      </w:del>
      <w:ins w:id="416" w:author="xyz" w:date="2022-04-09T11:21:00Z">
        <w:r w:rsidR="005B7AEB">
          <w:t>basic</w:t>
        </w:r>
        <w:r w:rsidR="005B7AEB" w:rsidRPr="00F96AAF">
          <w:t xml:space="preserve"> </w:t>
        </w:r>
      </w:ins>
      <w:r w:rsidRPr="00F96AAF">
        <w:t xml:space="preserve">academic motivation </w:t>
      </w:r>
      <w:ins w:id="417" w:author="xyz" w:date="2022-04-09T11:21:00Z">
        <w:r w:rsidR="005B7AEB">
          <w:t xml:space="preserve">to better understand a natural, technical, economic or social phenomenon </w:t>
        </w:r>
      </w:ins>
      <w:r w:rsidRPr="00F96AAF">
        <w:t>was strongly emphasised in the survey results</w:t>
      </w:r>
      <w:r>
        <w:t xml:space="preserve"> </w:t>
      </w:r>
      <w:r w:rsidRPr="00F96AAF">
        <w:t xml:space="preserve">(see </w:t>
      </w:r>
      <w:r>
        <w:fldChar w:fldCharType="begin"/>
      </w:r>
      <w:r>
        <w:instrText xml:space="preserve"> REF _Ref100042325 \h </w:instrText>
      </w:r>
      <w:r>
        <w:fldChar w:fldCharType="separate"/>
      </w:r>
      <w:r w:rsidRPr="00F96AAF">
        <w:t xml:space="preserve">Figure </w:t>
      </w:r>
      <w:r>
        <w:rPr>
          <w:noProof/>
        </w:rPr>
        <w:t>6</w:t>
      </w:r>
      <w:r>
        <w:fldChar w:fldCharType="end"/>
      </w:r>
      <w:r w:rsidRPr="00F96AAF">
        <w:t>)</w:t>
      </w:r>
      <w:r>
        <w:t>:</w:t>
      </w:r>
      <w:r w:rsidRPr="00F96AAF">
        <w:t xml:space="preserve"> 84 % of the survey respondents marked academic motivation greater or equal to 7 on a </w:t>
      </w:r>
      <w:r>
        <w:t xml:space="preserve">0-10 </w:t>
      </w:r>
      <w:r w:rsidRPr="00F96AAF">
        <w:t>scale, it has also one of the highest respon</w:t>
      </w:r>
      <w:ins w:id="418" w:author="xyz" w:date="2022-04-09T11:02:00Z">
        <w:r w:rsidR="006F7415">
          <w:t>se</w:t>
        </w:r>
      </w:ins>
      <w:del w:id="419" w:author="xyz" w:date="2022-04-09T11:02:00Z">
        <w:r w:rsidRPr="00F96AAF" w:rsidDel="006F7415">
          <w:delText>d</w:delText>
        </w:r>
      </w:del>
      <w:r w:rsidRPr="00F96AAF">
        <w:t xml:space="preserve"> ratios in the survey (only one responded did not reply to this question). This was followed by motivation to directly address a problem </w:t>
      </w:r>
      <w:del w:id="420" w:author="xyz" w:date="2022-04-09T11:02:00Z">
        <w:r w:rsidRPr="00F96AAF" w:rsidDel="006F7415">
          <w:delText xml:space="preserve">with </w:delText>
        </w:r>
      </w:del>
      <w:ins w:id="421" w:author="xyz" w:date="2022-04-09T11:02:00Z">
        <w:r w:rsidR="006F7415">
          <w:t>(</w:t>
        </w:r>
      </w:ins>
      <w:r w:rsidRPr="00F96AAF">
        <w:t xml:space="preserve">64 % of the respondents noting equal to or </w:t>
      </w:r>
      <w:r w:rsidRPr="0035171C">
        <w:t>higher levels than 7</w:t>
      </w:r>
      <w:ins w:id="422" w:author="xyz" w:date="2022-04-09T11:02:00Z">
        <w:r w:rsidR="006F7415">
          <w:t>)</w:t>
        </w:r>
      </w:ins>
      <w:r w:rsidRPr="0035171C">
        <w:t xml:space="preserve">. Improving the human condition/welfare, </w:t>
      </w:r>
      <w:ins w:id="423" w:author="xyz" w:date="2022-04-09T11:03:00Z">
        <w:r w:rsidR="006F7415">
          <w:t xml:space="preserve">i.e. </w:t>
        </w:r>
      </w:ins>
      <w:r w:rsidRPr="0035171C">
        <w:t>the motivation</w:t>
      </w:r>
      <w:ins w:id="424" w:author="xyz" w:date="2022-04-09T11:03:00Z">
        <w:r w:rsidR="006F7415">
          <w:t xml:space="preserve"> closest associated with social innovation, namely</w:t>
        </w:r>
      </w:ins>
      <w:r w:rsidRPr="0035171C">
        <w:t xml:space="preserve"> to cause </w:t>
      </w:r>
      <w:ins w:id="425" w:author="xyz" w:date="2022-04-09T11:03:00Z">
        <w:r w:rsidR="006F7415">
          <w:t xml:space="preserve">social </w:t>
        </w:r>
      </w:ins>
      <w:r w:rsidRPr="0035171C">
        <w:t>impact outside of academia, was more balanced in comparison. 35 % of the respondents replied with levels equal to or smaller than 3 and 45 % with levels equal to or higher than 7 in terms of improving the human condition/welfare being one of the main motivations</w:t>
      </w:r>
      <w:r w:rsidRPr="00F96AAF">
        <w:t xml:space="preserve"> in their research project.</w:t>
      </w:r>
      <w:r>
        <w:t xml:space="preserve"> For more detailed responses, refer to </w:t>
      </w:r>
      <w:r>
        <w:fldChar w:fldCharType="begin"/>
      </w:r>
      <w:r>
        <w:instrText xml:space="preserve"> REF _Ref100042273 \h </w:instrText>
      </w:r>
      <w:r>
        <w:fldChar w:fldCharType="separate"/>
      </w:r>
      <w:r w:rsidRPr="00F96AAF">
        <w:t xml:space="preserve">Table </w:t>
      </w:r>
      <w:r>
        <w:rPr>
          <w:noProof/>
        </w:rPr>
        <w:t>6</w:t>
      </w:r>
      <w:r>
        <w:fldChar w:fldCharType="end"/>
      </w:r>
      <w:r>
        <w:t>.</w:t>
      </w:r>
      <w:ins w:id="426" w:author="xyz" w:date="2022-04-09T11:04:00Z">
        <w:r w:rsidR="006F7415">
          <w:t xml:space="preserve"> We can conclude that the </w:t>
        </w:r>
      </w:ins>
      <w:ins w:id="427" w:author="xyz" w:date="2022-04-09T11:21:00Z">
        <w:r w:rsidR="005B7AEB">
          <w:t>motivation</w:t>
        </w:r>
      </w:ins>
      <w:ins w:id="428" w:author="xyz" w:date="2022-04-09T11:04:00Z">
        <w:r w:rsidR="006F7415">
          <w:t xml:space="preserve"> portfolio of SNSF funded PIs is overall not one-dimensionally oriented towards only </w:t>
        </w:r>
      </w:ins>
      <w:ins w:id="429" w:author="xyz" w:date="2022-04-09T11:22:00Z">
        <w:r w:rsidR="005B7AEB">
          <w:t>the basic</w:t>
        </w:r>
      </w:ins>
      <w:ins w:id="430" w:author="xyz" w:date="2022-04-09T11:04:00Z">
        <w:r w:rsidR="006F7415">
          <w:t xml:space="preserve"> scientific motivation</w:t>
        </w:r>
      </w:ins>
      <w:ins w:id="431" w:author="xyz" w:date="2022-04-09T11:22:00Z">
        <w:r w:rsidR="005B7AEB">
          <w:t xml:space="preserve"> of better understanding a phenomenon</w:t>
        </w:r>
      </w:ins>
      <w:ins w:id="432" w:author="xyz" w:date="2022-04-09T11:04:00Z">
        <w:r w:rsidR="006F7415">
          <w:t xml:space="preserve">, but includes also a remarkable share of problem-orientation and use-inspiration </w:t>
        </w:r>
      </w:ins>
      <w:ins w:id="433" w:author="xyz" w:date="2022-04-09T11:22:00Z">
        <w:r w:rsidR="005B7AEB">
          <w:t>including</w:t>
        </w:r>
      </w:ins>
      <w:ins w:id="434" w:author="xyz" w:date="2022-04-09T11:04:00Z">
        <w:r w:rsidR="006F7415">
          <w:t xml:space="preserve"> a </w:t>
        </w:r>
      </w:ins>
      <w:ins w:id="435" w:author="xyz" w:date="2022-04-09T11:22:00Z">
        <w:r w:rsidR="005B7AEB">
          <w:t xml:space="preserve">quite strongly expressed </w:t>
        </w:r>
      </w:ins>
      <w:ins w:id="436" w:author="xyz" w:date="2022-04-09T11:04:00Z">
        <w:r w:rsidR="006F7415">
          <w:t>notion of doing good for human condition</w:t>
        </w:r>
      </w:ins>
      <w:ins w:id="437" w:author="xyz" w:date="2022-04-09T11:06:00Z">
        <w:r w:rsidR="006F7415">
          <w:t xml:space="preserve">/welfare. </w:t>
        </w:r>
      </w:ins>
      <w:ins w:id="438" w:author="xyz" w:date="2022-04-09T11:08:00Z">
        <w:r w:rsidR="002825D1" w:rsidRPr="002825D1">
          <w:t xml:space="preserve">A high proportion of SNSF-funded projects have </w:t>
        </w:r>
      </w:ins>
      <w:ins w:id="439" w:author="xyz" w:date="2022-04-09T11:23:00Z">
        <w:r w:rsidR="005B7AEB">
          <w:t xml:space="preserve">thus </w:t>
        </w:r>
      </w:ins>
      <w:ins w:id="440" w:author="xyz" w:date="2022-04-09T11:08:00Z">
        <w:r w:rsidR="002825D1" w:rsidRPr="002825D1">
          <w:t>the</w:t>
        </w:r>
      </w:ins>
      <w:ins w:id="441" w:author="xyz" w:date="2022-04-09T11:09:00Z">
        <w:r w:rsidR="002825D1">
          <w:t xml:space="preserve"> motivational</w:t>
        </w:r>
      </w:ins>
      <w:ins w:id="442" w:author="xyz" w:date="2022-04-09T11:08:00Z">
        <w:r w:rsidR="002825D1" w:rsidRPr="002825D1">
          <w:t xml:space="preserve"> potential to </w:t>
        </w:r>
      </w:ins>
      <w:proofErr w:type="gramStart"/>
      <w:ins w:id="443" w:author="xyz" w:date="2022-04-09T11:09:00Z">
        <w:r w:rsidR="002825D1">
          <w:t xml:space="preserve">more directly </w:t>
        </w:r>
      </w:ins>
      <w:ins w:id="444" w:author="xyz" w:date="2022-04-09T11:08:00Z">
        <w:r w:rsidR="002825D1" w:rsidRPr="002825D1">
          <w:t>contribute to SI</w:t>
        </w:r>
        <w:proofErr w:type="gramEnd"/>
        <w:r w:rsidR="002825D1" w:rsidRPr="002825D1">
          <w:t xml:space="preserve"> through their research.</w:t>
        </w:r>
      </w:ins>
    </w:p>
    <w:p w14:paraId="6DCE5F9A" w14:textId="77777777" w:rsidR="0035171C" w:rsidRPr="0035171C" w:rsidRDefault="0035171C" w:rsidP="0035171C"/>
    <w:p w14:paraId="726CE184" w14:textId="0E50971F" w:rsidR="000F76BA" w:rsidRPr="00F96AAF" w:rsidRDefault="000F76BA" w:rsidP="00A31260">
      <w:pPr>
        <w:pStyle w:val="Caption"/>
        <w:keepNext/>
      </w:pPr>
      <w:bookmarkStart w:id="445" w:name="_Ref100042325"/>
      <w:r w:rsidRPr="00F96AAF">
        <w:t xml:space="preserve">Figure </w:t>
      </w:r>
      <w:r w:rsidR="00EB0606">
        <w:fldChar w:fldCharType="begin"/>
      </w:r>
      <w:r w:rsidR="00EB0606">
        <w:instrText xml:space="preserve"> SEQ Figure \* ARABIC </w:instrText>
      </w:r>
      <w:r w:rsidR="00EB0606">
        <w:fldChar w:fldCharType="separate"/>
      </w:r>
      <w:r w:rsidR="001664E4">
        <w:rPr>
          <w:noProof/>
        </w:rPr>
        <w:t>6</w:t>
      </w:r>
      <w:r w:rsidR="00EB0606">
        <w:fldChar w:fldCharType="end"/>
      </w:r>
      <w:bookmarkEnd w:id="445"/>
      <w:r w:rsidRPr="00F96AAF">
        <w:t xml:space="preserve">: Distribution of different motivation </w:t>
      </w:r>
      <w:r w:rsidR="00A97B14" w:rsidRPr="00F96AAF">
        <w:t>type</w:t>
      </w:r>
      <w:r w:rsidR="0035171C">
        <w:t>s</w:t>
      </w:r>
      <w:r w:rsidR="00A97B14" w:rsidRPr="00F96AAF">
        <w:rPr>
          <w:noProof/>
          <w:lang w:val="de-AT" w:eastAsia="de-AT"/>
        </w:rPr>
        <w:drawing>
          <wp:inline distT="0" distB="0" distL="0" distR="0" wp14:anchorId="453CA91B" wp14:editId="397C66EA">
            <wp:extent cx="5731510" cy="191071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1910715"/>
                    </a:xfrm>
                    <a:prstGeom prst="rect">
                      <a:avLst/>
                    </a:prstGeom>
                  </pic:spPr>
                </pic:pic>
              </a:graphicData>
            </a:graphic>
          </wp:inline>
        </w:drawing>
      </w:r>
    </w:p>
    <w:p w14:paraId="145539D5" w14:textId="481C55DC" w:rsidR="00976ECE" w:rsidRPr="00F96AAF" w:rsidRDefault="00976ECE" w:rsidP="00976ECE">
      <w:pPr>
        <w:pStyle w:val="BodyText"/>
      </w:pPr>
    </w:p>
    <w:p w14:paraId="11F816D7" w14:textId="0DD9A739" w:rsidR="000F76BA" w:rsidRPr="00F96AAF" w:rsidRDefault="000F76BA" w:rsidP="00A31260">
      <w:pPr>
        <w:pStyle w:val="Caption"/>
        <w:keepNext/>
      </w:pPr>
      <w:bookmarkStart w:id="446" w:name="_Ref100042273"/>
      <w:r w:rsidRPr="00F96AAF">
        <w:t xml:space="preserve">Table </w:t>
      </w:r>
      <w:r w:rsidR="004C4916" w:rsidRPr="00F96AAF">
        <w:fldChar w:fldCharType="begin"/>
      </w:r>
      <w:r w:rsidR="004C4916" w:rsidRPr="00F96AAF">
        <w:instrText xml:space="preserve"> SEQ Table \* ARABIC </w:instrText>
      </w:r>
      <w:r w:rsidR="004C4916" w:rsidRPr="00F96AAF">
        <w:fldChar w:fldCharType="separate"/>
      </w:r>
      <w:r w:rsidR="00706803">
        <w:rPr>
          <w:noProof/>
        </w:rPr>
        <w:t>6</w:t>
      </w:r>
      <w:r w:rsidR="004C4916" w:rsidRPr="00F96AAF">
        <w:rPr>
          <w:noProof/>
        </w:rPr>
        <w:fldChar w:fldCharType="end"/>
      </w:r>
      <w:bookmarkEnd w:id="446"/>
      <w:r w:rsidRPr="00F96AAF">
        <w:t>: Distribution of different motivation types</w:t>
      </w:r>
    </w:p>
    <w:tbl>
      <w:tblPr>
        <w:tblStyle w:val="ListTable3"/>
        <w:tblW w:w="5000" w:type="pct"/>
        <w:tblLook w:val="0420" w:firstRow="1" w:lastRow="0" w:firstColumn="0" w:lastColumn="0" w:noHBand="0" w:noVBand="1"/>
      </w:tblPr>
      <w:tblGrid>
        <w:gridCol w:w="1264"/>
        <w:gridCol w:w="1078"/>
        <w:gridCol w:w="1457"/>
        <w:gridCol w:w="1046"/>
        <w:gridCol w:w="1412"/>
        <w:gridCol w:w="940"/>
        <w:gridCol w:w="1819"/>
      </w:tblGrid>
      <w:tr w:rsidR="000F76BA" w:rsidRPr="00F96AAF" w14:paraId="02F7F6A7" w14:textId="77777777" w:rsidTr="00FE4B98">
        <w:trPr>
          <w:cnfStyle w:val="100000000000" w:firstRow="1" w:lastRow="0" w:firstColumn="0" w:lastColumn="0" w:oddVBand="0" w:evenVBand="0" w:oddHBand="0" w:evenHBand="0" w:firstRowFirstColumn="0" w:firstRowLastColumn="0" w:lastRowFirstColumn="0" w:lastRowLastColumn="0"/>
        </w:trPr>
        <w:tc>
          <w:tcPr>
            <w:tcW w:w="0" w:type="auto"/>
            <w:gridSpan w:val="7"/>
          </w:tcPr>
          <w:p w14:paraId="4F9ADC08" w14:textId="77777777" w:rsidR="000F76BA" w:rsidRPr="00F96AAF" w:rsidRDefault="000F76BA" w:rsidP="00787E16">
            <w:pPr>
              <w:spacing w:before="100" w:after="100"/>
              <w:ind w:left="100" w:right="100"/>
            </w:pPr>
            <w:r w:rsidRPr="00F96AAF">
              <w:rPr>
                <w:rFonts w:ascii="Helvetica" w:eastAsia="Helvetica" w:hAnsi="Helvetica" w:cs="Helvetica"/>
                <w:color w:val="000000"/>
                <w:sz w:val="22"/>
                <w:szCs w:val="22"/>
              </w:rPr>
              <w:t>When you designed your project, to what degree were you motivated to…</w:t>
            </w:r>
          </w:p>
        </w:tc>
      </w:tr>
      <w:tr w:rsidR="000F76BA" w:rsidRPr="00F96AAF" w14:paraId="1BB00CC1" w14:textId="77777777" w:rsidTr="00FE4B98">
        <w:trPr>
          <w:cnfStyle w:val="000000100000" w:firstRow="0" w:lastRow="0" w:firstColumn="0" w:lastColumn="0" w:oddVBand="0" w:evenVBand="0" w:oddHBand="1" w:evenHBand="0" w:firstRowFirstColumn="0" w:firstRowLastColumn="0" w:lastRowFirstColumn="0" w:lastRowLastColumn="0"/>
        </w:trPr>
        <w:tc>
          <w:tcPr>
            <w:tcW w:w="0" w:type="auto"/>
            <w:vAlign w:val="bottom"/>
          </w:tcPr>
          <w:p w14:paraId="7DBE0CAD" w14:textId="77777777" w:rsidR="000F76BA" w:rsidRPr="00F96AAF" w:rsidRDefault="000F76BA" w:rsidP="00EF5805">
            <w:pPr>
              <w:spacing w:before="100" w:after="100"/>
              <w:ind w:left="100" w:right="100"/>
              <w:jc w:val="center"/>
            </w:pPr>
          </w:p>
        </w:tc>
        <w:tc>
          <w:tcPr>
            <w:tcW w:w="0" w:type="auto"/>
            <w:gridSpan w:val="2"/>
            <w:vAlign w:val="bottom"/>
          </w:tcPr>
          <w:p w14:paraId="7EF948E6"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t xml:space="preserve">better understand a natural, technical, </w:t>
            </w:r>
            <w:r w:rsidRPr="00F96AAF">
              <w:rPr>
                <w:rFonts w:ascii="Helvetica" w:eastAsia="Helvetica" w:hAnsi="Helvetica" w:cs="Helvetica"/>
                <w:b/>
                <w:color w:val="000000"/>
                <w:sz w:val="18"/>
                <w:szCs w:val="18"/>
              </w:rPr>
              <w:lastRenderedPageBreak/>
              <w:t>economic, or social phenomenon?</w:t>
            </w:r>
          </w:p>
        </w:tc>
        <w:tc>
          <w:tcPr>
            <w:tcW w:w="0" w:type="auto"/>
            <w:gridSpan w:val="2"/>
            <w:vAlign w:val="bottom"/>
          </w:tcPr>
          <w:p w14:paraId="3C6EA0A8"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lastRenderedPageBreak/>
              <w:t xml:space="preserve">directly address a natural, technical, </w:t>
            </w:r>
            <w:r w:rsidRPr="00F96AAF">
              <w:rPr>
                <w:rFonts w:ascii="Helvetica" w:eastAsia="Helvetica" w:hAnsi="Helvetica" w:cs="Helvetica"/>
                <w:b/>
                <w:color w:val="000000"/>
                <w:sz w:val="18"/>
                <w:szCs w:val="18"/>
              </w:rPr>
              <w:lastRenderedPageBreak/>
              <w:t>economic, or social problem?</w:t>
            </w:r>
          </w:p>
        </w:tc>
        <w:tc>
          <w:tcPr>
            <w:tcW w:w="0" w:type="auto"/>
            <w:gridSpan w:val="2"/>
            <w:vAlign w:val="bottom"/>
          </w:tcPr>
          <w:p w14:paraId="7B1625AB"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lastRenderedPageBreak/>
              <w:t>improve the human condition/welfare (outside academia)?</w:t>
            </w:r>
          </w:p>
        </w:tc>
      </w:tr>
      <w:tr w:rsidR="00EF5805" w:rsidRPr="00F96AAF" w14:paraId="4141098B" w14:textId="77777777" w:rsidTr="00FE4B98">
        <w:tc>
          <w:tcPr>
            <w:tcW w:w="0" w:type="auto"/>
            <w:vAlign w:val="bottom"/>
          </w:tcPr>
          <w:p w14:paraId="4BE616DD" w14:textId="3CFED1E1" w:rsidR="00EF5805" w:rsidRPr="00F96AAF" w:rsidRDefault="00EF5805" w:rsidP="00EF5805">
            <w:pPr>
              <w:spacing w:before="100" w:after="100"/>
              <w:ind w:left="100" w:right="100"/>
              <w:rPr>
                <w:b/>
                <w:bCs/>
              </w:rPr>
            </w:pPr>
            <w:r w:rsidRPr="00F96AAF">
              <w:rPr>
                <w:b/>
                <w:bCs/>
                <w:sz w:val="22"/>
                <w:szCs w:val="22"/>
              </w:rPr>
              <w:t>Rating</w:t>
            </w:r>
          </w:p>
        </w:tc>
        <w:tc>
          <w:tcPr>
            <w:tcW w:w="0" w:type="auto"/>
            <w:vAlign w:val="bottom"/>
          </w:tcPr>
          <w:p w14:paraId="5507F274" w14:textId="18E107A1"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2CED21A3" w14:textId="47E343CA"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c>
          <w:tcPr>
            <w:tcW w:w="0" w:type="auto"/>
            <w:vAlign w:val="bottom"/>
          </w:tcPr>
          <w:p w14:paraId="2030275C" w14:textId="5D45C94F"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7262B049" w14:textId="58A51B8F"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c>
          <w:tcPr>
            <w:tcW w:w="0" w:type="auto"/>
            <w:vAlign w:val="bottom"/>
          </w:tcPr>
          <w:p w14:paraId="4F11E5BE" w14:textId="6D8F3194"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7CA7825C" w14:textId="781CF20C"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r>
      <w:tr w:rsidR="00EF5805" w:rsidRPr="00F96AAF" w14:paraId="27D4AD1C"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7B38848" w14:textId="77777777" w:rsidR="00EF5805" w:rsidRPr="00F96AAF" w:rsidRDefault="00EF5805" w:rsidP="00EF5805">
            <w:pPr>
              <w:jc w:val="center"/>
              <w:rPr>
                <w:b/>
                <w:bCs/>
                <w:i/>
                <w:iCs/>
                <w:sz w:val="14"/>
                <w:szCs w:val="14"/>
              </w:rPr>
            </w:pPr>
            <w:r w:rsidRPr="00F96AAF">
              <w:rPr>
                <w:i/>
                <w:iCs/>
                <w:sz w:val="14"/>
                <w:szCs w:val="14"/>
              </w:rPr>
              <w:t>0..lowest</w:t>
            </w:r>
          </w:p>
          <w:p w14:paraId="7717F8BA" w14:textId="1D80197C" w:rsidR="00EF5805" w:rsidRPr="00F96AAF" w:rsidRDefault="00EF5805" w:rsidP="00EF5805">
            <w:pPr>
              <w:jc w:val="center"/>
            </w:pPr>
            <w:r w:rsidRPr="00F96AAF">
              <w:rPr>
                <w:i/>
                <w:iCs/>
                <w:sz w:val="14"/>
                <w:szCs w:val="14"/>
              </w:rPr>
              <w:t>10..highest</w:t>
            </w:r>
          </w:p>
        </w:tc>
        <w:tc>
          <w:tcPr>
            <w:tcW w:w="0" w:type="auto"/>
            <w:vAlign w:val="center"/>
          </w:tcPr>
          <w:p w14:paraId="6DADF29A" w14:textId="7CB16DA2" w:rsidR="00EF5805" w:rsidRPr="00F96AAF" w:rsidRDefault="00EF5805" w:rsidP="007D2516">
            <w:pPr>
              <w:spacing w:before="100" w:after="100"/>
              <w:ind w:left="100" w:right="100"/>
              <w:jc w:val="right"/>
            </w:pPr>
            <w:commentRangeStart w:id="447"/>
            <w:r w:rsidRPr="00F96AAF">
              <w:t>14</w:t>
            </w:r>
          </w:p>
        </w:tc>
        <w:tc>
          <w:tcPr>
            <w:tcW w:w="0" w:type="auto"/>
            <w:vAlign w:val="center"/>
          </w:tcPr>
          <w:p w14:paraId="4540E1AD" w14:textId="3880C41C" w:rsidR="00EF5805" w:rsidRPr="00F96AAF" w:rsidRDefault="00EF5805" w:rsidP="007D2516">
            <w:pPr>
              <w:spacing w:before="100" w:after="100"/>
              <w:ind w:left="100" w:right="100"/>
              <w:jc w:val="right"/>
              <w:rPr>
                <w:sz w:val="22"/>
                <w:szCs w:val="22"/>
              </w:rPr>
            </w:pPr>
            <w:r w:rsidRPr="00F96AAF">
              <w:rPr>
                <w:sz w:val="22"/>
                <w:szCs w:val="22"/>
              </w:rPr>
              <w:t>3.89%</w:t>
            </w:r>
          </w:p>
        </w:tc>
        <w:tc>
          <w:tcPr>
            <w:tcW w:w="0" w:type="auto"/>
            <w:vAlign w:val="center"/>
          </w:tcPr>
          <w:p w14:paraId="651E7AB1" w14:textId="6AA0FE64" w:rsidR="00EF5805" w:rsidRPr="00F96AAF" w:rsidRDefault="00EF5805" w:rsidP="007D2516">
            <w:pPr>
              <w:spacing w:before="100" w:after="100"/>
              <w:ind w:left="100" w:right="100"/>
              <w:jc w:val="right"/>
            </w:pPr>
            <w:r w:rsidRPr="00F96AAF">
              <w:t>23</w:t>
            </w:r>
          </w:p>
        </w:tc>
        <w:tc>
          <w:tcPr>
            <w:tcW w:w="0" w:type="auto"/>
            <w:vAlign w:val="center"/>
          </w:tcPr>
          <w:p w14:paraId="5D55D821" w14:textId="30B8578E" w:rsidR="00EF5805" w:rsidRPr="00F96AAF" w:rsidRDefault="00EF5805" w:rsidP="007D2516">
            <w:pPr>
              <w:spacing w:before="100" w:after="100"/>
              <w:ind w:left="100" w:right="100"/>
              <w:jc w:val="right"/>
              <w:rPr>
                <w:sz w:val="22"/>
                <w:szCs w:val="22"/>
              </w:rPr>
            </w:pPr>
            <w:r w:rsidRPr="00F96AAF">
              <w:rPr>
                <w:sz w:val="22"/>
                <w:szCs w:val="22"/>
              </w:rPr>
              <w:t>6.50%</w:t>
            </w:r>
          </w:p>
        </w:tc>
        <w:tc>
          <w:tcPr>
            <w:tcW w:w="0" w:type="auto"/>
            <w:vAlign w:val="center"/>
          </w:tcPr>
          <w:p w14:paraId="41513F2F" w14:textId="742872CB" w:rsidR="00EF5805" w:rsidRPr="00F96AAF" w:rsidRDefault="00EF5805" w:rsidP="007D2516">
            <w:pPr>
              <w:spacing w:before="100" w:after="100"/>
              <w:ind w:left="100" w:right="100"/>
              <w:jc w:val="right"/>
            </w:pPr>
            <w:r w:rsidRPr="00F96AAF">
              <w:t>47</w:t>
            </w:r>
          </w:p>
        </w:tc>
        <w:tc>
          <w:tcPr>
            <w:tcW w:w="0" w:type="auto"/>
            <w:vAlign w:val="center"/>
          </w:tcPr>
          <w:p w14:paraId="64F1B5B4" w14:textId="087CEBC5" w:rsidR="00EF5805" w:rsidRPr="00F96AAF" w:rsidRDefault="00EF5805" w:rsidP="007D2516">
            <w:pPr>
              <w:spacing w:before="100" w:after="100"/>
              <w:ind w:left="100" w:right="100"/>
              <w:jc w:val="right"/>
              <w:rPr>
                <w:sz w:val="22"/>
                <w:szCs w:val="22"/>
              </w:rPr>
            </w:pPr>
            <w:r w:rsidRPr="00F96AAF">
              <w:rPr>
                <w:sz w:val="22"/>
                <w:szCs w:val="22"/>
              </w:rPr>
              <w:t>13.24%</w:t>
            </w:r>
            <w:commentRangeEnd w:id="447"/>
            <w:r w:rsidR="002825D1">
              <w:rPr>
                <w:rStyle w:val="CommentReference"/>
              </w:rPr>
              <w:commentReference w:id="447"/>
            </w:r>
          </w:p>
        </w:tc>
      </w:tr>
      <w:tr w:rsidR="00EF5805" w:rsidRPr="00F96AAF" w14:paraId="7A5A7E22" w14:textId="77777777" w:rsidTr="007D2516">
        <w:tc>
          <w:tcPr>
            <w:tcW w:w="0" w:type="auto"/>
            <w:vAlign w:val="center"/>
          </w:tcPr>
          <w:p w14:paraId="2501C22C" w14:textId="7FFCAF68" w:rsidR="00EF5805" w:rsidRPr="00F96AAF" w:rsidRDefault="00EF5805" w:rsidP="00EF5805">
            <w:pPr>
              <w:spacing w:before="100" w:after="100"/>
              <w:ind w:left="100" w:right="100"/>
              <w:jc w:val="center"/>
            </w:pPr>
            <w:r w:rsidRPr="00F96AAF">
              <w:rPr>
                <w:sz w:val="22"/>
                <w:szCs w:val="22"/>
              </w:rPr>
              <w:t>0</w:t>
            </w:r>
          </w:p>
        </w:tc>
        <w:tc>
          <w:tcPr>
            <w:tcW w:w="0" w:type="auto"/>
            <w:vAlign w:val="center"/>
          </w:tcPr>
          <w:p w14:paraId="4F82D1E6" w14:textId="1F70404F" w:rsidR="00EF5805" w:rsidRPr="00F96AAF" w:rsidRDefault="00EF5805" w:rsidP="007D2516">
            <w:pPr>
              <w:spacing w:before="100" w:after="100"/>
              <w:ind w:left="100" w:right="100"/>
              <w:jc w:val="right"/>
            </w:pPr>
            <w:r w:rsidRPr="00F96AAF">
              <w:t>1</w:t>
            </w:r>
          </w:p>
        </w:tc>
        <w:tc>
          <w:tcPr>
            <w:tcW w:w="0" w:type="auto"/>
            <w:vAlign w:val="center"/>
          </w:tcPr>
          <w:p w14:paraId="68BB3C12" w14:textId="6ADB1878" w:rsidR="00EF5805" w:rsidRPr="00F96AAF" w:rsidRDefault="00EF5805" w:rsidP="007D2516">
            <w:pPr>
              <w:spacing w:before="100" w:after="100"/>
              <w:ind w:left="100" w:right="100"/>
              <w:jc w:val="right"/>
              <w:rPr>
                <w:sz w:val="22"/>
                <w:szCs w:val="22"/>
              </w:rPr>
            </w:pPr>
            <w:r w:rsidRPr="00F96AAF">
              <w:rPr>
                <w:sz w:val="22"/>
                <w:szCs w:val="22"/>
              </w:rPr>
              <w:t>0.28%</w:t>
            </w:r>
          </w:p>
        </w:tc>
        <w:tc>
          <w:tcPr>
            <w:tcW w:w="0" w:type="auto"/>
            <w:vAlign w:val="center"/>
          </w:tcPr>
          <w:p w14:paraId="71FC5E5F" w14:textId="479767D5" w:rsidR="00EF5805" w:rsidRPr="00F96AAF" w:rsidRDefault="00EF5805" w:rsidP="007D2516">
            <w:pPr>
              <w:spacing w:before="100" w:after="100"/>
              <w:ind w:left="100" w:right="100"/>
              <w:jc w:val="right"/>
            </w:pPr>
            <w:r w:rsidRPr="00F96AAF">
              <w:t>7</w:t>
            </w:r>
          </w:p>
        </w:tc>
        <w:tc>
          <w:tcPr>
            <w:tcW w:w="0" w:type="auto"/>
            <w:vAlign w:val="center"/>
          </w:tcPr>
          <w:p w14:paraId="79BD4890" w14:textId="75E6417C" w:rsidR="00EF5805" w:rsidRPr="00F96AAF" w:rsidRDefault="00EF5805" w:rsidP="007D2516">
            <w:pPr>
              <w:spacing w:before="100" w:after="100"/>
              <w:ind w:left="100" w:right="100"/>
              <w:jc w:val="right"/>
              <w:rPr>
                <w:sz w:val="22"/>
                <w:szCs w:val="22"/>
              </w:rPr>
            </w:pPr>
            <w:r w:rsidRPr="00F96AAF">
              <w:rPr>
                <w:sz w:val="22"/>
                <w:szCs w:val="22"/>
              </w:rPr>
              <w:t>1.98%</w:t>
            </w:r>
          </w:p>
        </w:tc>
        <w:tc>
          <w:tcPr>
            <w:tcW w:w="0" w:type="auto"/>
            <w:vAlign w:val="center"/>
          </w:tcPr>
          <w:p w14:paraId="6D95A56F" w14:textId="78D2F41E" w:rsidR="00EF5805" w:rsidRPr="00F96AAF" w:rsidRDefault="00EF5805" w:rsidP="007D2516">
            <w:pPr>
              <w:spacing w:before="100" w:after="100"/>
              <w:ind w:left="100" w:right="100"/>
              <w:jc w:val="right"/>
            </w:pPr>
            <w:r w:rsidRPr="00F96AAF">
              <w:t>23</w:t>
            </w:r>
          </w:p>
        </w:tc>
        <w:tc>
          <w:tcPr>
            <w:tcW w:w="0" w:type="auto"/>
            <w:vAlign w:val="center"/>
          </w:tcPr>
          <w:p w14:paraId="20F88D89" w14:textId="31A98728" w:rsidR="00EF5805" w:rsidRPr="00F96AAF" w:rsidRDefault="00EF5805" w:rsidP="007D2516">
            <w:pPr>
              <w:spacing w:before="100" w:after="100"/>
              <w:ind w:left="100" w:right="100"/>
              <w:jc w:val="right"/>
              <w:rPr>
                <w:sz w:val="22"/>
                <w:szCs w:val="22"/>
              </w:rPr>
            </w:pPr>
            <w:r w:rsidRPr="00F96AAF">
              <w:rPr>
                <w:sz w:val="22"/>
                <w:szCs w:val="22"/>
              </w:rPr>
              <w:t>6.48%</w:t>
            </w:r>
          </w:p>
        </w:tc>
      </w:tr>
      <w:tr w:rsidR="00EF5805" w:rsidRPr="00F96AAF" w14:paraId="04FC379A"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CA5D57C" w14:textId="4B29214D" w:rsidR="00EF5805" w:rsidRPr="00F96AAF" w:rsidRDefault="00EF5805" w:rsidP="00EF5805">
            <w:pPr>
              <w:spacing w:before="100" w:after="100"/>
              <w:ind w:left="100" w:right="100"/>
              <w:jc w:val="center"/>
            </w:pPr>
            <w:r w:rsidRPr="00F96AAF">
              <w:rPr>
                <w:sz w:val="22"/>
                <w:szCs w:val="22"/>
              </w:rPr>
              <w:t>1</w:t>
            </w:r>
          </w:p>
        </w:tc>
        <w:tc>
          <w:tcPr>
            <w:tcW w:w="0" w:type="auto"/>
            <w:vAlign w:val="center"/>
          </w:tcPr>
          <w:p w14:paraId="00FBEF0F" w14:textId="18BDC0DD" w:rsidR="00EF5805" w:rsidRPr="00F96AAF" w:rsidRDefault="00EF5805" w:rsidP="007D2516">
            <w:pPr>
              <w:spacing w:before="100" w:after="100"/>
              <w:ind w:left="100" w:right="100"/>
              <w:jc w:val="right"/>
            </w:pPr>
            <w:r w:rsidRPr="00F96AAF">
              <w:t>8</w:t>
            </w:r>
          </w:p>
        </w:tc>
        <w:tc>
          <w:tcPr>
            <w:tcW w:w="0" w:type="auto"/>
            <w:vAlign w:val="center"/>
          </w:tcPr>
          <w:p w14:paraId="5C0ED369" w14:textId="0C6B2DB0" w:rsidR="00EF5805" w:rsidRPr="00F96AAF" w:rsidRDefault="00EF5805" w:rsidP="007D2516">
            <w:pPr>
              <w:spacing w:before="100" w:after="100"/>
              <w:ind w:left="100" w:right="100"/>
              <w:jc w:val="right"/>
              <w:rPr>
                <w:sz w:val="22"/>
                <w:szCs w:val="22"/>
              </w:rPr>
            </w:pPr>
            <w:r w:rsidRPr="00F96AAF">
              <w:rPr>
                <w:sz w:val="22"/>
                <w:szCs w:val="22"/>
              </w:rPr>
              <w:t>2.22%</w:t>
            </w:r>
          </w:p>
        </w:tc>
        <w:tc>
          <w:tcPr>
            <w:tcW w:w="0" w:type="auto"/>
            <w:vAlign w:val="center"/>
          </w:tcPr>
          <w:p w14:paraId="3FD14F7E" w14:textId="35C3E3CB" w:rsidR="00EF5805" w:rsidRPr="00F96AAF" w:rsidRDefault="00EF5805" w:rsidP="007D2516">
            <w:pPr>
              <w:spacing w:before="100" w:after="100"/>
              <w:ind w:left="100" w:right="100"/>
              <w:jc w:val="right"/>
            </w:pPr>
            <w:r w:rsidRPr="00F96AAF">
              <w:t>25</w:t>
            </w:r>
          </w:p>
        </w:tc>
        <w:tc>
          <w:tcPr>
            <w:tcW w:w="0" w:type="auto"/>
            <w:vAlign w:val="center"/>
          </w:tcPr>
          <w:p w14:paraId="5BE36CBD" w14:textId="1527DE94" w:rsidR="00EF5805" w:rsidRPr="00F96AAF" w:rsidRDefault="00EF5805" w:rsidP="007D2516">
            <w:pPr>
              <w:spacing w:before="100" w:after="100"/>
              <w:ind w:left="100" w:right="100"/>
              <w:jc w:val="right"/>
              <w:rPr>
                <w:sz w:val="22"/>
                <w:szCs w:val="22"/>
              </w:rPr>
            </w:pPr>
            <w:r w:rsidRPr="00F96AAF">
              <w:rPr>
                <w:sz w:val="22"/>
                <w:szCs w:val="22"/>
              </w:rPr>
              <w:t>7.06%</w:t>
            </w:r>
          </w:p>
        </w:tc>
        <w:tc>
          <w:tcPr>
            <w:tcW w:w="0" w:type="auto"/>
            <w:vAlign w:val="center"/>
          </w:tcPr>
          <w:p w14:paraId="3ECF71F1" w14:textId="19964A0B" w:rsidR="00EF5805" w:rsidRPr="00F96AAF" w:rsidRDefault="00EF5805" w:rsidP="007D2516">
            <w:pPr>
              <w:spacing w:before="100" w:after="100"/>
              <w:ind w:left="100" w:right="100"/>
              <w:jc w:val="right"/>
            </w:pPr>
            <w:r w:rsidRPr="00F96AAF">
              <w:t>30</w:t>
            </w:r>
          </w:p>
        </w:tc>
        <w:tc>
          <w:tcPr>
            <w:tcW w:w="0" w:type="auto"/>
            <w:vAlign w:val="center"/>
          </w:tcPr>
          <w:p w14:paraId="3752F7E1" w14:textId="55A59AAB" w:rsidR="00EF5805" w:rsidRPr="00F96AAF" w:rsidRDefault="00EF5805" w:rsidP="007D2516">
            <w:pPr>
              <w:spacing w:before="100" w:after="100"/>
              <w:ind w:left="100" w:right="100"/>
              <w:jc w:val="right"/>
              <w:rPr>
                <w:sz w:val="22"/>
                <w:szCs w:val="22"/>
              </w:rPr>
            </w:pPr>
            <w:r w:rsidRPr="00F96AAF">
              <w:rPr>
                <w:sz w:val="22"/>
                <w:szCs w:val="22"/>
              </w:rPr>
              <w:t>8.45%</w:t>
            </w:r>
          </w:p>
        </w:tc>
      </w:tr>
      <w:tr w:rsidR="00EF5805" w:rsidRPr="00F96AAF" w14:paraId="5A78C650" w14:textId="77777777" w:rsidTr="007D2516">
        <w:tc>
          <w:tcPr>
            <w:tcW w:w="0" w:type="auto"/>
            <w:vAlign w:val="center"/>
          </w:tcPr>
          <w:p w14:paraId="5AEDBFA6" w14:textId="11257FF4" w:rsidR="00EF5805" w:rsidRPr="00F96AAF" w:rsidRDefault="00EF5805" w:rsidP="00EF5805">
            <w:pPr>
              <w:spacing w:before="100" w:after="100"/>
              <w:ind w:left="100" w:right="100"/>
              <w:jc w:val="center"/>
            </w:pPr>
            <w:r w:rsidRPr="00F96AAF">
              <w:rPr>
                <w:sz w:val="22"/>
                <w:szCs w:val="22"/>
              </w:rPr>
              <w:t>2</w:t>
            </w:r>
          </w:p>
        </w:tc>
        <w:tc>
          <w:tcPr>
            <w:tcW w:w="0" w:type="auto"/>
            <w:vAlign w:val="center"/>
          </w:tcPr>
          <w:p w14:paraId="6DDE1FB0" w14:textId="377D3BD2" w:rsidR="00EF5805" w:rsidRPr="00F96AAF" w:rsidRDefault="00EF5805" w:rsidP="007D2516">
            <w:pPr>
              <w:spacing w:before="100" w:after="100"/>
              <w:ind w:left="100" w:right="100"/>
              <w:jc w:val="right"/>
            </w:pPr>
            <w:r w:rsidRPr="00F96AAF">
              <w:t>6</w:t>
            </w:r>
          </w:p>
        </w:tc>
        <w:tc>
          <w:tcPr>
            <w:tcW w:w="0" w:type="auto"/>
            <w:vAlign w:val="center"/>
          </w:tcPr>
          <w:p w14:paraId="7D72A1B6" w14:textId="173FF76D" w:rsidR="00EF5805" w:rsidRPr="00F96AAF" w:rsidRDefault="00EF5805" w:rsidP="007D2516">
            <w:pPr>
              <w:spacing w:before="100" w:after="100"/>
              <w:ind w:left="100" w:right="100"/>
              <w:jc w:val="right"/>
              <w:rPr>
                <w:sz w:val="22"/>
                <w:szCs w:val="22"/>
              </w:rPr>
            </w:pPr>
            <w:r w:rsidRPr="00F96AAF">
              <w:rPr>
                <w:sz w:val="22"/>
                <w:szCs w:val="22"/>
              </w:rPr>
              <w:t>1.67%</w:t>
            </w:r>
          </w:p>
        </w:tc>
        <w:tc>
          <w:tcPr>
            <w:tcW w:w="0" w:type="auto"/>
            <w:vAlign w:val="center"/>
          </w:tcPr>
          <w:p w14:paraId="31B2D035" w14:textId="50BD0E4F" w:rsidR="00EF5805" w:rsidRPr="00F96AAF" w:rsidRDefault="00EF5805" w:rsidP="007D2516">
            <w:pPr>
              <w:spacing w:before="100" w:after="100"/>
              <w:ind w:left="100" w:right="100"/>
              <w:jc w:val="right"/>
            </w:pPr>
            <w:r w:rsidRPr="00F96AAF">
              <w:t>10</w:t>
            </w:r>
          </w:p>
        </w:tc>
        <w:tc>
          <w:tcPr>
            <w:tcW w:w="0" w:type="auto"/>
            <w:vAlign w:val="center"/>
          </w:tcPr>
          <w:p w14:paraId="33EA5C4B" w14:textId="066714AA" w:rsidR="00EF5805" w:rsidRPr="00F96AAF" w:rsidRDefault="00EF5805" w:rsidP="007D2516">
            <w:pPr>
              <w:spacing w:before="100" w:after="100"/>
              <w:ind w:left="100" w:right="100"/>
              <w:jc w:val="right"/>
              <w:rPr>
                <w:sz w:val="22"/>
                <w:szCs w:val="22"/>
              </w:rPr>
            </w:pPr>
            <w:r w:rsidRPr="00F96AAF">
              <w:rPr>
                <w:sz w:val="22"/>
                <w:szCs w:val="22"/>
              </w:rPr>
              <w:t>2.82%</w:t>
            </w:r>
          </w:p>
        </w:tc>
        <w:tc>
          <w:tcPr>
            <w:tcW w:w="0" w:type="auto"/>
            <w:vAlign w:val="center"/>
          </w:tcPr>
          <w:p w14:paraId="40E37752" w14:textId="14ABBB9F" w:rsidR="00EF5805" w:rsidRPr="00F96AAF" w:rsidRDefault="00EF5805" w:rsidP="007D2516">
            <w:pPr>
              <w:spacing w:before="100" w:after="100"/>
              <w:ind w:left="100" w:right="100"/>
              <w:jc w:val="right"/>
            </w:pPr>
            <w:r w:rsidRPr="00F96AAF">
              <w:t>26</w:t>
            </w:r>
          </w:p>
        </w:tc>
        <w:tc>
          <w:tcPr>
            <w:tcW w:w="0" w:type="auto"/>
            <w:vAlign w:val="center"/>
          </w:tcPr>
          <w:p w14:paraId="716568F7" w14:textId="6DD3A21D" w:rsidR="00EF5805" w:rsidRPr="00F96AAF" w:rsidRDefault="00EF5805" w:rsidP="007D2516">
            <w:pPr>
              <w:spacing w:before="100" w:after="100"/>
              <w:ind w:left="100" w:right="100"/>
              <w:jc w:val="right"/>
              <w:rPr>
                <w:sz w:val="22"/>
                <w:szCs w:val="22"/>
              </w:rPr>
            </w:pPr>
            <w:r w:rsidRPr="00F96AAF">
              <w:rPr>
                <w:sz w:val="22"/>
                <w:szCs w:val="22"/>
              </w:rPr>
              <w:t>7.32%</w:t>
            </w:r>
          </w:p>
        </w:tc>
      </w:tr>
      <w:tr w:rsidR="00EF5805" w:rsidRPr="00F96AAF" w14:paraId="7766D331"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5CCB32" w14:textId="33AA0B68" w:rsidR="00EF5805" w:rsidRPr="00F96AAF" w:rsidRDefault="00EF5805" w:rsidP="00EF5805">
            <w:pPr>
              <w:spacing w:before="100" w:after="100"/>
              <w:ind w:left="100" w:right="100"/>
              <w:jc w:val="center"/>
            </w:pPr>
            <w:r w:rsidRPr="00F96AAF">
              <w:rPr>
                <w:sz w:val="22"/>
                <w:szCs w:val="22"/>
              </w:rPr>
              <w:t>3</w:t>
            </w:r>
          </w:p>
        </w:tc>
        <w:tc>
          <w:tcPr>
            <w:tcW w:w="0" w:type="auto"/>
            <w:vAlign w:val="center"/>
          </w:tcPr>
          <w:p w14:paraId="10EC18BB" w14:textId="06EAA590" w:rsidR="00EF5805" w:rsidRPr="00F96AAF" w:rsidRDefault="00EF5805" w:rsidP="007D2516">
            <w:pPr>
              <w:spacing w:before="100" w:after="100"/>
              <w:ind w:left="100" w:right="100"/>
              <w:jc w:val="right"/>
            </w:pPr>
            <w:r w:rsidRPr="00F96AAF">
              <w:t>12</w:t>
            </w:r>
          </w:p>
        </w:tc>
        <w:tc>
          <w:tcPr>
            <w:tcW w:w="0" w:type="auto"/>
            <w:vAlign w:val="center"/>
          </w:tcPr>
          <w:p w14:paraId="4C7D700F" w14:textId="50FEFD05" w:rsidR="00EF5805" w:rsidRPr="00F96AAF" w:rsidRDefault="00EF5805" w:rsidP="007D2516">
            <w:pPr>
              <w:spacing w:before="100" w:after="100"/>
              <w:ind w:left="100" w:right="100"/>
              <w:jc w:val="right"/>
              <w:rPr>
                <w:sz w:val="22"/>
                <w:szCs w:val="22"/>
              </w:rPr>
            </w:pPr>
            <w:r w:rsidRPr="00F96AAF">
              <w:rPr>
                <w:sz w:val="22"/>
                <w:szCs w:val="22"/>
              </w:rPr>
              <w:t>3.33%</w:t>
            </w:r>
          </w:p>
        </w:tc>
        <w:tc>
          <w:tcPr>
            <w:tcW w:w="0" w:type="auto"/>
            <w:vAlign w:val="center"/>
          </w:tcPr>
          <w:p w14:paraId="0340DD26" w14:textId="2D83316C" w:rsidR="00EF5805" w:rsidRPr="00F96AAF" w:rsidRDefault="00EF5805" w:rsidP="007D2516">
            <w:pPr>
              <w:spacing w:before="100" w:after="100"/>
              <w:ind w:left="100" w:right="100"/>
              <w:jc w:val="right"/>
            </w:pPr>
            <w:r w:rsidRPr="00F96AAF">
              <w:t>16</w:t>
            </w:r>
          </w:p>
        </w:tc>
        <w:tc>
          <w:tcPr>
            <w:tcW w:w="0" w:type="auto"/>
            <w:vAlign w:val="center"/>
          </w:tcPr>
          <w:p w14:paraId="6A70AB48" w14:textId="669F90EC" w:rsidR="00EF5805" w:rsidRPr="00F96AAF" w:rsidRDefault="00EF5805" w:rsidP="007D2516">
            <w:pPr>
              <w:spacing w:before="100" w:after="100"/>
              <w:ind w:left="100" w:right="100"/>
              <w:jc w:val="right"/>
              <w:rPr>
                <w:sz w:val="22"/>
                <w:szCs w:val="22"/>
              </w:rPr>
            </w:pPr>
            <w:r w:rsidRPr="00F96AAF">
              <w:rPr>
                <w:sz w:val="22"/>
                <w:szCs w:val="22"/>
              </w:rPr>
              <w:t>4.52%</w:t>
            </w:r>
          </w:p>
        </w:tc>
        <w:tc>
          <w:tcPr>
            <w:tcW w:w="0" w:type="auto"/>
            <w:vAlign w:val="center"/>
          </w:tcPr>
          <w:p w14:paraId="7F67D700" w14:textId="571A1EB8" w:rsidR="00EF5805" w:rsidRPr="00F96AAF" w:rsidRDefault="00EF5805" w:rsidP="007D2516">
            <w:pPr>
              <w:spacing w:before="100" w:after="100"/>
              <w:ind w:left="100" w:right="100"/>
              <w:jc w:val="right"/>
            </w:pPr>
            <w:r w:rsidRPr="00F96AAF">
              <w:t>16</w:t>
            </w:r>
          </w:p>
        </w:tc>
        <w:tc>
          <w:tcPr>
            <w:tcW w:w="0" w:type="auto"/>
            <w:vAlign w:val="center"/>
          </w:tcPr>
          <w:p w14:paraId="4DB016C8" w14:textId="08F2B951" w:rsidR="00EF5805" w:rsidRPr="00F96AAF" w:rsidRDefault="00EF5805" w:rsidP="007D2516">
            <w:pPr>
              <w:spacing w:before="100" w:after="100"/>
              <w:ind w:left="100" w:right="100"/>
              <w:jc w:val="right"/>
              <w:rPr>
                <w:sz w:val="22"/>
                <w:szCs w:val="22"/>
              </w:rPr>
            </w:pPr>
            <w:r w:rsidRPr="00F96AAF">
              <w:rPr>
                <w:sz w:val="22"/>
                <w:szCs w:val="22"/>
              </w:rPr>
              <w:t>4.51%</w:t>
            </w:r>
          </w:p>
        </w:tc>
      </w:tr>
      <w:tr w:rsidR="00EF5805" w:rsidRPr="00F96AAF" w14:paraId="05FFDD54" w14:textId="77777777" w:rsidTr="007D2516">
        <w:tc>
          <w:tcPr>
            <w:tcW w:w="0" w:type="auto"/>
            <w:vAlign w:val="center"/>
          </w:tcPr>
          <w:p w14:paraId="3EC0E527" w14:textId="7A0DD887" w:rsidR="00EF5805" w:rsidRPr="00F96AAF" w:rsidRDefault="00EF5805" w:rsidP="00EF5805">
            <w:pPr>
              <w:spacing w:before="100" w:after="100"/>
              <w:ind w:left="100" w:right="100"/>
              <w:jc w:val="center"/>
            </w:pPr>
            <w:r w:rsidRPr="00F96AAF">
              <w:rPr>
                <w:sz w:val="22"/>
                <w:szCs w:val="22"/>
              </w:rPr>
              <w:t>4</w:t>
            </w:r>
          </w:p>
        </w:tc>
        <w:tc>
          <w:tcPr>
            <w:tcW w:w="0" w:type="auto"/>
            <w:vAlign w:val="center"/>
          </w:tcPr>
          <w:p w14:paraId="0923E7CE" w14:textId="13341164" w:rsidR="00EF5805" w:rsidRPr="00F96AAF" w:rsidRDefault="00EF5805" w:rsidP="007D2516">
            <w:pPr>
              <w:spacing w:before="100" w:after="100"/>
              <w:ind w:left="100" w:right="100"/>
              <w:jc w:val="right"/>
            </w:pPr>
            <w:r w:rsidRPr="00F96AAF">
              <w:t>9</w:t>
            </w:r>
          </w:p>
        </w:tc>
        <w:tc>
          <w:tcPr>
            <w:tcW w:w="0" w:type="auto"/>
            <w:vAlign w:val="center"/>
          </w:tcPr>
          <w:p w14:paraId="41808D1F" w14:textId="458B4686" w:rsidR="00EF5805" w:rsidRPr="00F96AAF" w:rsidRDefault="00EF5805" w:rsidP="007D2516">
            <w:pPr>
              <w:spacing w:before="100" w:after="100"/>
              <w:ind w:left="100" w:right="100"/>
              <w:jc w:val="right"/>
              <w:rPr>
                <w:sz w:val="22"/>
                <w:szCs w:val="22"/>
              </w:rPr>
            </w:pPr>
            <w:r w:rsidRPr="00F96AAF">
              <w:rPr>
                <w:sz w:val="22"/>
                <w:szCs w:val="22"/>
              </w:rPr>
              <w:t>2.50%</w:t>
            </w:r>
          </w:p>
        </w:tc>
        <w:tc>
          <w:tcPr>
            <w:tcW w:w="0" w:type="auto"/>
            <w:vAlign w:val="center"/>
          </w:tcPr>
          <w:p w14:paraId="7BB2BC71" w14:textId="774E82B4" w:rsidR="00EF5805" w:rsidRPr="00F96AAF" w:rsidRDefault="00EF5805" w:rsidP="007D2516">
            <w:pPr>
              <w:spacing w:before="100" w:after="100"/>
              <w:ind w:left="100" w:right="100"/>
              <w:jc w:val="right"/>
            </w:pPr>
            <w:r w:rsidRPr="00F96AAF">
              <w:t>28</w:t>
            </w:r>
          </w:p>
        </w:tc>
        <w:tc>
          <w:tcPr>
            <w:tcW w:w="0" w:type="auto"/>
            <w:vAlign w:val="center"/>
          </w:tcPr>
          <w:p w14:paraId="12F4479F" w14:textId="09CF8DDD" w:rsidR="00EF5805" w:rsidRPr="00F96AAF" w:rsidRDefault="00EF5805" w:rsidP="007D2516">
            <w:pPr>
              <w:spacing w:before="100" w:after="100"/>
              <w:ind w:left="100" w:right="100"/>
              <w:jc w:val="right"/>
              <w:rPr>
                <w:sz w:val="22"/>
                <w:szCs w:val="22"/>
              </w:rPr>
            </w:pPr>
            <w:r w:rsidRPr="00F96AAF">
              <w:rPr>
                <w:sz w:val="22"/>
                <w:szCs w:val="22"/>
              </w:rPr>
              <w:t>7.91%</w:t>
            </w:r>
          </w:p>
        </w:tc>
        <w:tc>
          <w:tcPr>
            <w:tcW w:w="0" w:type="auto"/>
            <w:vAlign w:val="center"/>
          </w:tcPr>
          <w:p w14:paraId="406C48F2" w14:textId="61E53CD0" w:rsidR="00EF5805" w:rsidRPr="00F96AAF" w:rsidRDefault="00EF5805" w:rsidP="007D2516">
            <w:pPr>
              <w:spacing w:before="100" w:after="100"/>
              <w:ind w:left="100" w:right="100"/>
              <w:jc w:val="right"/>
            </w:pPr>
            <w:r w:rsidRPr="00F96AAF">
              <w:t>43</w:t>
            </w:r>
          </w:p>
        </w:tc>
        <w:tc>
          <w:tcPr>
            <w:tcW w:w="0" w:type="auto"/>
            <w:vAlign w:val="center"/>
          </w:tcPr>
          <w:p w14:paraId="15374FDF" w14:textId="65C078CE" w:rsidR="00EF5805" w:rsidRPr="00F96AAF" w:rsidRDefault="00EF5805" w:rsidP="007D2516">
            <w:pPr>
              <w:spacing w:before="100" w:after="100"/>
              <w:ind w:left="100" w:right="100"/>
              <w:jc w:val="right"/>
              <w:rPr>
                <w:sz w:val="22"/>
                <w:szCs w:val="22"/>
              </w:rPr>
            </w:pPr>
            <w:r w:rsidRPr="00F96AAF">
              <w:rPr>
                <w:sz w:val="22"/>
                <w:szCs w:val="22"/>
              </w:rPr>
              <w:t>12.11%</w:t>
            </w:r>
          </w:p>
        </w:tc>
      </w:tr>
      <w:tr w:rsidR="00EF5805" w:rsidRPr="00F96AAF" w14:paraId="0D79D019"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DAA5A6" w14:textId="1B2A1F16" w:rsidR="00EF5805" w:rsidRPr="00F96AAF" w:rsidRDefault="00EF5805" w:rsidP="00EF5805">
            <w:pPr>
              <w:spacing w:before="100" w:after="100"/>
              <w:ind w:left="100" w:right="100"/>
              <w:jc w:val="center"/>
            </w:pPr>
            <w:r w:rsidRPr="00F96AAF">
              <w:rPr>
                <w:sz w:val="22"/>
                <w:szCs w:val="22"/>
              </w:rPr>
              <w:t>5</w:t>
            </w:r>
          </w:p>
        </w:tc>
        <w:tc>
          <w:tcPr>
            <w:tcW w:w="0" w:type="auto"/>
            <w:vAlign w:val="center"/>
          </w:tcPr>
          <w:p w14:paraId="3611ABBE" w14:textId="7EE0BE17" w:rsidR="00EF5805" w:rsidRPr="00F96AAF" w:rsidRDefault="00EF5805" w:rsidP="007D2516">
            <w:pPr>
              <w:spacing w:before="100" w:after="100"/>
              <w:ind w:left="100" w:right="100"/>
              <w:jc w:val="right"/>
            </w:pPr>
            <w:r w:rsidRPr="00F96AAF">
              <w:t>6</w:t>
            </w:r>
          </w:p>
        </w:tc>
        <w:tc>
          <w:tcPr>
            <w:tcW w:w="0" w:type="auto"/>
            <w:vAlign w:val="center"/>
          </w:tcPr>
          <w:p w14:paraId="5EF67B14" w14:textId="2DEB15E3" w:rsidR="00EF5805" w:rsidRPr="00F96AAF" w:rsidRDefault="00EF5805" w:rsidP="007D2516">
            <w:pPr>
              <w:spacing w:before="100" w:after="100"/>
              <w:ind w:left="100" w:right="100"/>
              <w:jc w:val="right"/>
              <w:rPr>
                <w:sz w:val="22"/>
                <w:szCs w:val="22"/>
              </w:rPr>
            </w:pPr>
            <w:r w:rsidRPr="00F96AAF">
              <w:rPr>
                <w:sz w:val="22"/>
                <w:szCs w:val="22"/>
              </w:rPr>
              <w:t>1.67%</w:t>
            </w:r>
          </w:p>
        </w:tc>
        <w:tc>
          <w:tcPr>
            <w:tcW w:w="0" w:type="auto"/>
            <w:vAlign w:val="center"/>
          </w:tcPr>
          <w:p w14:paraId="30DC8D0D" w14:textId="6AA443D8" w:rsidR="00EF5805" w:rsidRPr="00F96AAF" w:rsidRDefault="00EF5805" w:rsidP="007D2516">
            <w:pPr>
              <w:spacing w:before="100" w:after="100"/>
              <w:ind w:left="100" w:right="100"/>
              <w:jc w:val="right"/>
            </w:pPr>
            <w:r w:rsidRPr="00F96AAF">
              <w:t>26</w:t>
            </w:r>
          </w:p>
        </w:tc>
        <w:tc>
          <w:tcPr>
            <w:tcW w:w="0" w:type="auto"/>
            <w:vAlign w:val="center"/>
          </w:tcPr>
          <w:p w14:paraId="181BFCF3" w14:textId="32D4A6DE" w:rsidR="00EF5805" w:rsidRPr="00F96AAF" w:rsidRDefault="00EF5805" w:rsidP="007D2516">
            <w:pPr>
              <w:spacing w:before="100" w:after="100"/>
              <w:ind w:left="100" w:right="100"/>
              <w:jc w:val="right"/>
              <w:rPr>
                <w:sz w:val="22"/>
                <w:szCs w:val="22"/>
              </w:rPr>
            </w:pPr>
            <w:r w:rsidRPr="00F96AAF">
              <w:rPr>
                <w:sz w:val="22"/>
                <w:szCs w:val="22"/>
              </w:rPr>
              <w:t>7.34%</w:t>
            </w:r>
          </w:p>
        </w:tc>
        <w:tc>
          <w:tcPr>
            <w:tcW w:w="0" w:type="auto"/>
            <w:vAlign w:val="center"/>
          </w:tcPr>
          <w:p w14:paraId="04C3A5DC" w14:textId="0041DE28" w:rsidR="00EF5805" w:rsidRPr="00F96AAF" w:rsidRDefault="00EF5805" w:rsidP="007D2516">
            <w:pPr>
              <w:spacing w:before="100" w:after="100"/>
              <w:ind w:left="100" w:right="100"/>
              <w:jc w:val="right"/>
            </w:pPr>
            <w:r w:rsidRPr="00F96AAF">
              <w:t>12</w:t>
            </w:r>
          </w:p>
        </w:tc>
        <w:tc>
          <w:tcPr>
            <w:tcW w:w="0" w:type="auto"/>
            <w:vAlign w:val="center"/>
          </w:tcPr>
          <w:p w14:paraId="60BEA982" w14:textId="2CCD22D1" w:rsidR="00EF5805" w:rsidRPr="00F96AAF" w:rsidRDefault="00EF5805" w:rsidP="007D2516">
            <w:pPr>
              <w:spacing w:before="100" w:after="100"/>
              <w:ind w:left="100" w:right="100"/>
              <w:jc w:val="right"/>
              <w:rPr>
                <w:sz w:val="22"/>
                <w:szCs w:val="22"/>
              </w:rPr>
            </w:pPr>
            <w:r w:rsidRPr="00F96AAF">
              <w:rPr>
                <w:sz w:val="22"/>
                <w:szCs w:val="22"/>
              </w:rPr>
              <w:t>3.38%</w:t>
            </w:r>
          </w:p>
        </w:tc>
      </w:tr>
      <w:tr w:rsidR="00EF5805" w:rsidRPr="00F96AAF" w14:paraId="563009D3" w14:textId="77777777" w:rsidTr="007D2516">
        <w:tc>
          <w:tcPr>
            <w:tcW w:w="0" w:type="auto"/>
            <w:vAlign w:val="center"/>
          </w:tcPr>
          <w:p w14:paraId="153109D4" w14:textId="5F6462A4" w:rsidR="00EF5805" w:rsidRPr="00F96AAF" w:rsidRDefault="00EF5805" w:rsidP="00EF5805">
            <w:pPr>
              <w:spacing w:before="100" w:after="100"/>
              <w:ind w:left="100" w:right="100"/>
              <w:jc w:val="center"/>
            </w:pPr>
            <w:r w:rsidRPr="00F96AAF">
              <w:rPr>
                <w:sz w:val="22"/>
                <w:szCs w:val="22"/>
              </w:rPr>
              <w:t>6</w:t>
            </w:r>
          </w:p>
        </w:tc>
        <w:tc>
          <w:tcPr>
            <w:tcW w:w="0" w:type="auto"/>
            <w:vAlign w:val="center"/>
          </w:tcPr>
          <w:p w14:paraId="1552CD14" w14:textId="353C1B20" w:rsidR="00EF5805" w:rsidRPr="00F96AAF" w:rsidRDefault="00EF5805" w:rsidP="007D2516">
            <w:pPr>
              <w:spacing w:before="100" w:after="100"/>
              <w:ind w:left="100" w:right="100"/>
              <w:jc w:val="right"/>
            </w:pPr>
            <w:r w:rsidRPr="00F96AAF">
              <w:t>17</w:t>
            </w:r>
          </w:p>
        </w:tc>
        <w:tc>
          <w:tcPr>
            <w:tcW w:w="0" w:type="auto"/>
            <w:vAlign w:val="center"/>
          </w:tcPr>
          <w:p w14:paraId="2492418C" w14:textId="5C741573" w:rsidR="00EF5805" w:rsidRPr="00F96AAF" w:rsidRDefault="00EF5805" w:rsidP="007D2516">
            <w:pPr>
              <w:spacing w:before="100" w:after="100"/>
              <w:ind w:left="100" w:right="100"/>
              <w:jc w:val="right"/>
              <w:rPr>
                <w:sz w:val="22"/>
                <w:szCs w:val="22"/>
              </w:rPr>
            </w:pPr>
            <w:r w:rsidRPr="00F96AAF">
              <w:rPr>
                <w:sz w:val="22"/>
                <w:szCs w:val="22"/>
              </w:rPr>
              <w:t>4.72%</w:t>
            </w:r>
          </w:p>
        </w:tc>
        <w:tc>
          <w:tcPr>
            <w:tcW w:w="0" w:type="auto"/>
            <w:vAlign w:val="center"/>
          </w:tcPr>
          <w:p w14:paraId="19E96410" w14:textId="1140F278" w:rsidR="00EF5805" w:rsidRPr="00F96AAF" w:rsidRDefault="00EF5805" w:rsidP="007D2516">
            <w:pPr>
              <w:spacing w:before="100" w:after="100"/>
              <w:ind w:left="100" w:right="100"/>
              <w:jc w:val="right"/>
            </w:pPr>
            <w:r w:rsidRPr="00F96AAF">
              <w:t>36</w:t>
            </w:r>
          </w:p>
        </w:tc>
        <w:tc>
          <w:tcPr>
            <w:tcW w:w="0" w:type="auto"/>
            <w:vAlign w:val="center"/>
          </w:tcPr>
          <w:p w14:paraId="29B0893D" w14:textId="11EDC129" w:rsidR="00EF5805" w:rsidRPr="00F96AAF" w:rsidRDefault="00EF5805" w:rsidP="007D2516">
            <w:pPr>
              <w:spacing w:before="100" w:after="100"/>
              <w:ind w:left="100" w:right="100"/>
              <w:jc w:val="right"/>
              <w:rPr>
                <w:sz w:val="22"/>
                <w:szCs w:val="22"/>
              </w:rPr>
            </w:pPr>
            <w:r w:rsidRPr="00F96AAF">
              <w:rPr>
                <w:sz w:val="22"/>
                <w:szCs w:val="22"/>
              </w:rPr>
              <w:t>10.17%</w:t>
            </w:r>
          </w:p>
        </w:tc>
        <w:tc>
          <w:tcPr>
            <w:tcW w:w="0" w:type="auto"/>
            <w:vAlign w:val="center"/>
          </w:tcPr>
          <w:p w14:paraId="748DB150" w14:textId="03E45759" w:rsidR="00EF5805" w:rsidRPr="00F96AAF" w:rsidRDefault="00EF5805" w:rsidP="007D2516">
            <w:pPr>
              <w:spacing w:before="100" w:after="100"/>
              <w:ind w:left="100" w:right="100"/>
              <w:jc w:val="right"/>
            </w:pPr>
            <w:r w:rsidRPr="00F96AAF">
              <w:t>41</w:t>
            </w:r>
          </w:p>
        </w:tc>
        <w:tc>
          <w:tcPr>
            <w:tcW w:w="0" w:type="auto"/>
            <w:vAlign w:val="center"/>
          </w:tcPr>
          <w:p w14:paraId="7AD84731" w14:textId="5B71F6C5" w:rsidR="00EF5805" w:rsidRPr="00F96AAF" w:rsidRDefault="00EF5805" w:rsidP="007D2516">
            <w:pPr>
              <w:spacing w:before="100" w:after="100"/>
              <w:ind w:left="100" w:right="100"/>
              <w:jc w:val="right"/>
              <w:rPr>
                <w:sz w:val="22"/>
                <w:szCs w:val="22"/>
              </w:rPr>
            </w:pPr>
            <w:r w:rsidRPr="00F96AAF">
              <w:rPr>
                <w:sz w:val="22"/>
                <w:szCs w:val="22"/>
              </w:rPr>
              <w:t>11.55%</w:t>
            </w:r>
          </w:p>
        </w:tc>
      </w:tr>
      <w:tr w:rsidR="00EF5805" w:rsidRPr="00F96AAF" w14:paraId="61F58846"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0BF5DA91" w14:textId="2678C0C2" w:rsidR="00EF5805" w:rsidRPr="00F96AAF" w:rsidRDefault="00EF5805" w:rsidP="00EF5805">
            <w:pPr>
              <w:spacing w:before="100" w:after="100"/>
              <w:ind w:left="100" w:right="100"/>
              <w:jc w:val="center"/>
            </w:pPr>
            <w:r w:rsidRPr="00F96AAF">
              <w:rPr>
                <w:sz w:val="22"/>
                <w:szCs w:val="22"/>
              </w:rPr>
              <w:t>7</w:t>
            </w:r>
          </w:p>
        </w:tc>
        <w:tc>
          <w:tcPr>
            <w:tcW w:w="0" w:type="auto"/>
            <w:vAlign w:val="center"/>
          </w:tcPr>
          <w:p w14:paraId="71CEAA44" w14:textId="63BB6736" w:rsidR="00EF5805" w:rsidRPr="00F96AAF" w:rsidRDefault="00EF5805" w:rsidP="007D2516">
            <w:pPr>
              <w:spacing w:before="100" w:after="100"/>
              <w:ind w:left="100" w:right="100"/>
              <w:jc w:val="right"/>
            </w:pPr>
            <w:r w:rsidRPr="00F96AAF">
              <w:t>42</w:t>
            </w:r>
          </w:p>
        </w:tc>
        <w:tc>
          <w:tcPr>
            <w:tcW w:w="0" w:type="auto"/>
            <w:vAlign w:val="center"/>
          </w:tcPr>
          <w:p w14:paraId="2066D862" w14:textId="147D0ED4" w:rsidR="00EF5805" w:rsidRPr="00F96AAF" w:rsidRDefault="00EF5805" w:rsidP="007D2516">
            <w:pPr>
              <w:spacing w:before="100" w:after="100"/>
              <w:ind w:left="100" w:right="100"/>
              <w:jc w:val="right"/>
              <w:rPr>
                <w:sz w:val="22"/>
                <w:szCs w:val="22"/>
              </w:rPr>
            </w:pPr>
            <w:r w:rsidRPr="00F96AAF">
              <w:rPr>
                <w:sz w:val="22"/>
                <w:szCs w:val="22"/>
              </w:rPr>
              <w:t>11.67%</w:t>
            </w:r>
          </w:p>
        </w:tc>
        <w:tc>
          <w:tcPr>
            <w:tcW w:w="0" w:type="auto"/>
            <w:vAlign w:val="center"/>
          </w:tcPr>
          <w:p w14:paraId="2487EDD0" w14:textId="57388EAA" w:rsidR="00EF5805" w:rsidRPr="00F96AAF" w:rsidRDefault="00EF5805" w:rsidP="007D2516">
            <w:pPr>
              <w:spacing w:before="100" w:after="100"/>
              <w:ind w:left="100" w:right="100"/>
              <w:jc w:val="right"/>
            </w:pPr>
            <w:r w:rsidRPr="00F96AAF">
              <w:t>56</w:t>
            </w:r>
          </w:p>
        </w:tc>
        <w:tc>
          <w:tcPr>
            <w:tcW w:w="0" w:type="auto"/>
            <w:vAlign w:val="center"/>
          </w:tcPr>
          <w:p w14:paraId="0DBAFF9C" w14:textId="59D57F44" w:rsidR="00EF5805" w:rsidRPr="00F96AAF" w:rsidRDefault="00EF5805" w:rsidP="007D2516">
            <w:pPr>
              <w:spacing w:before="100" w:after="100"/>
              <w:ind w:left="100" w:right="100"/>
              <w:jc w:val="right"/>
              <w:rPr>
                <w:sz w:val="22"/>
                <w:szCs w:val="22"/>
              </w:rPr>
            </w:pPr>
            <w:r w:rsidRPr="00F96AAF">
              <w:rPr>
                <w:sz w:val="22"/>
                <w:szCs w:val="22"/>
              </w:rPr>
              <w:t>15.82%</w:t>
            </w:r>
          </w:p>
        </w:tc>
        <w:tc>
          <w:tcPr>
            <w:tcW w:w="0" w:type="auto"/>
            <w:vAlign w:val="center"/>
          </w:tcPr>
          <w:p w14:paraId="59ECBC3E" w14:textId="3BF558FD" w:rsidR="00EF5805" w:rsidRPr="00F96AAF" w:rsidRDefault="00EF5805" w:rsidP="007D2516">
            <w:pPr>
              <w:spacing w:before="100" w:after="100"/>
              <w:ind w:left="100" w:right="100"/>
              <w:jc w:val="right"/>
            </w:pPr>
            <w:r w:rsidRPr="00F96AAF">
              <w:t>53</w:t>
            </w:r>
          </w:p>
        </w:tc>
        <w:tc>
          <w:tcPr>
            <w:tcW w:w="0" w:type="auto"/>
            <w:vAlign w:val="center"/>
          </w:tcPr>
          <w:p w14:paraId="69FE75AE" w14:textId="6399813F" w:rsidR="00EF5805" w:rsidRPr="00F96AAF" w:rsidRDefault="00EF5805" w:rsidP="007D2516">
            <w:pPr>
              <w:spacing w:before="100" w:after="100"/>
              <w:ind w:left="100" w:right="100"/>
              <w:jc w:val="right"/>
              <w:rPr>
                <w:sz w:val="22"/>
                <w:szCs w:val="22"/>
              </w:rPr>
            </w:pPr>
            <w:r w:rsidRPr="00F96AAF">
              <w:rPr>
                <w:sz w:val="22"/>
                <w:szCs w:val="22"/>
              </w:rPr>
              <w:t>14.93%</w:t>
            </w:r>
          </w:p>
        </w:tc>
      </w:tr>
      <w:tr w:rsidR="00EF5805" w:rsidRPr="00F96AAF" w14:paraId="42C71FFD" w14:textId="77777777" w:rsidTr="007D2516">
        <w:tc>
          <w:tcPr>
            <w:tcW w:w="0" w:type="auto"/>
            <w:vAlign w:val="center"/>
          </w:tcPr>
          <w:p w14:paraId="2379CD22" w14:textId="4CFE9031" w:rsidR="00EF5805" w:rsidRPr="00F96AAF" w:rsidRDefault="00EF5805" w:rsidP="00EF5805">
            <w:pPr>
              <w:spacing w:before="100" w:after="100"/>
              <w:ind w:left="100" w:right="100"/>
              <w:jc w:val="center"/>
            </w:pPr>
            <w:r w:rsidRPr="00F96AAF">
              <w:rPr>
                <w:sz w:val="22"/>
                <w:szCs w:val="22"/>
              </w:rPr>
              <w:t>8</w:t>
            </w:r>
          </w:p>
        </w:tc>
        <w:tc>
          <w:tcPr>
            <w:tcW w:w="0" w:type="auto"/>
            <w:vAlign w:val="center"/>
          </w:tcPr>
          <w:p w14:paraId="12BF53D1" w14:textId="6FAE88AB" w:rsidR="00EF5805" w:rsidRPr="00F96AAF" w:rsidRDefault="00EF5805" w:rsidP="007D2516">
            <w:pPr>
              <w:spacing w:before="100" w:after="100"/>
              <w:ind w:left="100" w:right="100"/>
              <w:jc w:val="right"/>
            </w:pPr>
            <w:r w:rsidRPr="00F96AAF">
              <w:t>38</w:t>
            </w:r>
          </w:p>
        </w:tc>
        <w:tc>
          <w:tcPr>
            <w:tcW w:w="0" w:type="auto"/>
            <w:vAlign w:val="center"/>
          </w:tcPr>
          <w:p w14:paraId="50FF30D2" w14:textId="328C555B" w:rsidR="00EF5805" w:rsidRPr="00F96AAF" w:rsidRDefault="00EF5805" w:rsidP="007D2516">
            <w:pPr>
              <w:spacing w:before="100" w:after="100"/>
              <w:ind w:left="100" w:right="100"/>
              <w:jc w:val="right"/>
              <w:rPr>
                <w:sz w:val="22"/>
                <w:szCs w:val="22"/>
              </w:rPr>
            </w:pPr>
            <w:r w:rsidRPr="00F96AAF">
              <w:rPr>
                <w:sz w:val="22"/>
                <w:szCs w:val="22"/>
              </w:rPr>
              <w:t>10.56%</w:t>
            </w:r>
          </w:p>
        </w:tc>
        <w:tc>
          <w:tcPr>
            <w:tcW w:w="0" w:type="auto"/>
            <w:vAlign w:val="center"/>
          </w:tcPr>
          <w:p w14:paraId="6900D575" w14:textId="47E6ED94" w:rsidR="00EF5805" w:rsidRPr="00F96AAF" w:rsidRDefault="00EF5805" w:rsidP="007D2516">
            <w:pPr>
              <w:spacing w:before="100" w:after="100"/>
              <w:ind w:left="100" w:right="100"/>
              <w:jc w:val="right"/>
            </w:pPr>
            <w:r w:rsidRPr="00F96AAF">
              <w:t>28</w:t>
            </w:r>
          </w:p>
        </w:tc>
        <w:tc>
          <w:tcPr>
            <w:tcW w:w="0" w:type="auto"/>
            <w:vAlign w:val="center"/>
          </w:tcPr>
          <w:p w14:paraId="6009DC4B" w14:textId="706412A1" w:rsidR="00EF5805" w:rsidRPr="00F96AAF" w:rsidRDefault="00EF5805" w:rsidP="007D2516">
            <w:pPr>
              <w:spacing w:before="100" w:after="100"/>
              <w:ind w:left="100" w:right="100"/>
              <w:jc w:val="right"/>
              <w:rPr>
                <w:sz w:val="22"/>
                <w:szCs w:val="22"/>
              </w:rPr>
            </w:pPr>
            <w:r w:rsidRPr="00F96AAF">
              <w:rPr>
                <w:sz w:val="22"/>
                <w:szCs w:val="22"/>
              </w:rPr>
              <w:t>7.91%</w:t>
            </w:r>
          </w:p>
        </w:tc>
        <w:tc>
          <w:tcPr>
            <w:tcW w:w="0" w:type="auto"/>
            <w:vAlign w:val="center"/>
          </w:tcPr>
          <w:p w14:paraId="75550D92" w14:textId="0BFA6E77" w:rsidR="00EF5805" w:rsidRPr="00F96AAF" w:rsidRDefault="00EF5805" w:rsidP="007D2516">
            <w:pPr>
              <w:spacing w:before="100" w:after="100"/>
              <w:ind w:left="100" w:right="100"/>
              <w:jc w:val="right"/>
            </w:pPr>
            <w:r w:rsidRPr="00F96AAF">
              <w:t>15</w:t>
            </w:r>
          </w:p>
        </w:tc>
        <w:tc>
          <w:tcPr>
            <w:tcW w:w="0" w:type="auto"/>
            <w:vAlign w:val="center"/>
          </w:tcPr>
          <w:p w14:paraId="5AF6A28F" w14:textId="5A0C3A03" w:rsidR="00EF5805" w:rsidRPr="00F96AAF" w:rsidRDefault="00EF5805" w:rsidP="007D2516">
            <w:pPr>
              <w:spacing w:before="100" w:after="100"/>
              <w:ind w:left="100" w:right="100"/>
              <w:jc w:val="right"/>
              <w:rPr>
                <w:sz w:val="22"/>
                <w:szCs w:val="22"/>
              </w:rPr>
            </w:pPr>
            <w:r w:rsidRPr="00F96AAF">
              <w:rPr>
                <w:sz w:val="22"/>
                <w:szCs w:val="22"/>
              </w:rPr>
              <w:t>4.23%</w:t>
            </w:r>
          </w:p>
        </w:tc>
      </w:tr>
      <w:tr w:rsidR="00EF5805" w:rsidRPr="00F96AAF" w14:paraId="26B42C4C"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C231728" w14:textId="464C1E11" w:rsidR="00EF5805" w:rsidRPr="00F96AAF" w:rsidRDefault="00EF5805" w:rsidP="00EF5805">
            <w:pPr>
              <w:spacing w:before="100" w:after="100"/>
              <w:ind w:left="100" w:right="100"/>
              <w:jc w:val="center"/>
            </w:pPr>
            <w:r w:rsidRPr="00F96AAF">
              <w:rPr>
                <w:sz w:val="22"/>
                <w:szCs w:val="22"/>
              </w:rPr>
              <w:t>9</w:t>
            </w:r>
          </w:p>
        </w:tc>
        <w:tc>
          <w:tcPr>
            <w:tcW w:w="0" w:type="auto"/>
            <w:vAlign w:val="center"/>
          </w:tcPr>
          <w:p w14:paraId="193C491A" w14:textId="13EA62FC" w:rsidR="00EF5805" w:rsidRPr="00F96AAF" w:rsidRDefault="00EF5805" w:rsidP="007D2516">
            <w:pPr>
              <w:spacing w:before="100" w:after="100"/>
              <w:ind w:left="100" w:right="100"/>
              <w:jc w:val="right"/>
            </w:pPr>
            <w:r w:rsidRPr="00F96AAF">
              <w:t>207</w:t>
            </w:r>
          </w:p>
        </w:tc>
        <w:tc>
          <w:tcPr>
            <w:tcW w:w="0" w:type="auto"/>
            <w:vAlign w:val="center"/>
          </w:tcPr>
          <w:p w14:paraId="38CD2FC1" w14:textId="4839A4A6" w:rsidR="00EF5805" w:rsidRPr="00F96AAF" w:rsidRDefault="00EF5805" w:rsidP="007D2516">
            <w:pPr>
              <w:spacing w:before="100" w:after="100"/>
              <w:ind w:left="100" w:right="100"/>
              <w:jc w:val="right"/>
              <w:rPr>
                <w:sz w:val="22"/>
                <w:szCs w:val="22"/>
              </w:rPr>
            </w:pPr>
            <w:r w:rsidRPr="00F96AAF">
              <w:rPr>
                <w:sz w:val="22"/>
                <w:szCs w:val="22"/>
              </w:rPr>
              <w:t>57.50%</w:t>
            </w:r>
          </w:p>
        </w:tc>
        <w:tc>
          <w:tcPr>
            <w:tcW w:w="0" w:type="auto"/>
            <w:vAlign w:val="center"/>
          </w:tcPr>
          <w:p w14:paraId="32ADD9A1" w14:textId="07DE69FD" w:rsidR="00EF5805" w:rsidRPr="00F96AAF" w:rsidRDefault="00EF5805" w:rsidP="007D2516">
            <w:pPr>
              <w:spacing w:before="100" w:after="100"/>
              <w:ind w:left="100" w:right="100"/>
              <w:jc w:val="right"/>
            </w:pPr>
            <w:r w:rsidRPr="00F96AAF">
              <w:t>99</w:t>
            </w:r>
          </w:p>
        </w:tc>
        <w:tc>
          <w:tcPr>
            <w:tcW w:w="0" w:type="auto"/>
            <w:vAlign w:val="center"/>
          </w:tcPr>
          <w:p w14:paraId="5282B926" w14:textId="36C44F37" w:rsidR="00EF5805" w:rsidRPr="00F96AAF" w:rsidRDefault="00EF5805" w:rsidP="007D2516">
            <w:pPr>
              <w:spacing w:before="100" w:after="100"/>
              <w:ind w:left="100" w:right="100"/>
              <w:jc w:val="right"/>
              <w:rPr>
                <w:sz w:val="22"/>
                <w:szCs w:val="22"/>
              </w:rPr>
            </w:pPr>
            <w:r w:rsidRPr="00F96AAF">
              <w:rPr>
                <w:sz w:val="22"/>
                <w:szCs w:val="22"/>
              </w:rPr>
              <w:t>27.97%</w:t>
            </w:r>
          </w:p>
        </w:tc>
        <w:tc>
          <w:tcPr>
            <w:tcW w:w="0" w:type="auto"/>
            <w:vAlign w:val="center"/>
          </w:tcPr>
          <w:p w14:paraId="7C05C177" w14:textId="6981D914" w:rsidR="00EF5805" w:rsidRPr="00F96AAF" w:rsidRDefault="00EF5805" w:rsidP="007D2516">
            <w:pPr>
              <w:spacing w:before="100" w:after="100"/>
              <w:ind w:left="100" w:right="100"/>
              <w:jc w:val="right"/>
            </w:pPr>
            <w:r w:rsidRPr="00F96AAF">
              <w:t>49</w:t>
            </w:r>
          </w:p>
        </w:tc>
        <w:tc>
          <w:tcPr>
            <w:tcW w:w="0" w:type="auto"/>
            <w:vAlign w:val="center"/>
          </w:tcPr>
          <w:p w14:paraId="03DBEA32" w14:textId="67E2F471" w:rsidR="00EF5805" w:rsidRPr="00F96AAF" w:rsidRDefault="00EF5805" w:rsidP="007D2516">
            <w:pPr>
              <w:spacing w:before="100" w:after="100"/>
              <w:ind w:left="100" w:right="100"/>
              <w:jc w:val="right"/>
              <w:rPr>
                <w:sz w:val="22"/>
                <w:szCs w:val="22"/>
              </w:rPr>
            </w:pPr>
            <w:r w:rsidRPr="00F96AAF">
              <w:rPr>
                <w:sz w:val="22"/>
                <w:szCs w:val="22"/>
              </w:rPr>
              <w:t>13.80%</w:t>
            </w:r>
          </w:p>
        </w:tc>
      </w:tr>
      <w:tr w:rsidR="00EF5805" w:rsidRPr="00F96AAF" w14:paraId="4D65A661" w14:textId="77777777" w:rsidTr="007D2516">
        <w:tc>
          <w:tcPr>
            <w:tcW w:w="0" w:type="auto"/>
            <w:vAlign w:val="center"/>
          </w:tcPr>
          <w:p w14:paraId="691438EC" w14:textId="7D71159B" w:rsidR="00EF5805" w:rsidRPr="00F96AAF" w:rsidRDefault="00EF5805" w:rsidP="00EF5805">
            <w:pPr>
              <w:spacing w:before="100" w:after="100"/>
              <w:ind w:left="100" w:right="100"/>
              <w:jc w:val="center"/>
            </w:pPr>
            <w:r w:rsidRPr="00F96AAF">
              <w:rPr>
                <w:sz w:val="22"/>
                <w:szCs w:val="22"/>
              </w:rPr>
              <w:t>10</w:t>
            </w:r>
          </w:p>
        </w:tc>
        <w:tc>
          <w:tcPr>
            <w:tcW w:w="0" w:type="auto"/>
            <w:vAlign w:val="center"/>
          </w:tcPr>
          <w:p w14:paraId="47D8A35B" w14:textId="321A4335" w:rsidR="00EF5805" w:rsidRPr="00F96AAF" w:rsidRDefault="00EF5805" w:rsidP="007D2516">
            <w:pPr>
              <w:spacing w:before="100" w:after="100"/>
              <w:ind w:left="100" w:right="100"/>
              <w:jc w:val="right"/>
            </w:pPr>
            <w:r w:rsidRPr="00F96AAF">
              <w:t>14</w:t>
            </w:r>
          </w:p>
        </w:tc>
        <w:tc>
          <w:tcPr>
            <w:tcW w:w="0" w:type="auto"/>
            <w:vAlign w:val="center"/>
          </w:tcPr>
          <w:p w14:paraId="5CFFA9EE" w14:textId="3D8B3343" w:rsidR="00EF5805" w:rsidRPr="00F96AAF" w:rsidRDefault="00EF5805" w:rsidP="007D2516">
            <w:pPr>
              <w:spacing w:before="100" w:after="100"/>
              <w:ind w:left="100" w:right="100"/>
              <w:jc w:val="right"/>
              <w:rPr>
                <w:sz w:val="22"/>
                <w:szCs w:val="22"/>
              </w:rPr>
            </w:pPr>
            <w:r w:rsidRPr="00F96AAF">
              <w:rPr>
                <w:sz w:val="22"/>
                <w:szCs w:val="22"/>
              </w:rPr>
              <w:t>3.89%</w:t>
            </w:r>
          </w:p>
        </w:tc>
        <w:tc>
          <w:tcPr>
            <w:tcW w:w="0" w:type="auto"/>
            <w:vAlign w:val="center"/>
          </w:tcPr>
          <w:p w14:paraId="5727016D" w14:textId="74415A1C" w:rsidR="00EF5805" w:rsidRPr="00F96AAF" w:rsidRDefault="00EF5805" w:rsidP="007D2516">
            <w:pPr>
              <w:spacing w:before="100" w:after="100"/>
              <w:ind w:left="100" w:right="100"/>
              <w:jc w:val="right"/>
            </w:pPr>
            <w:r w:rsidRPr="00F96AAF">
              <w:t>23</w:t>
            </w:r>
          </w:p>
        </w:tc>
        <w:tc>
          <w:tcPr>
            <w:tcW w:w="0" w:type="auto"/>
            <w:vAlign w:val="center"/>
          </w:tcPr>
          <w:p w14:paraId="0E6E9701" w14:textId="2B797DC3" w:rsidR="00EF5805" w:rsidRPr="00F96AAF" w:rsidRDefault="00EF5805" w:rsidP="007D2516">
            <w:pPr>
              <w:spacing w:before="100" w:after="100"/>
              <w:ind w:left="100" w:right="100"/>
              <w:jc w:val="right"/>
              <w:rPr>
                <w:sz w:val="22"/>
                <w:szCs w:val="22"/>
              </w:rPr>
            </w:pPr>
            <w:r w:rsidRPr="00F96AAF">
              <w:rPr>
                <w:sz w:val="22"/>
                <w:szCs w:val="22"/>
              </w:rPr>
              <w:t>6.50%</w:t>
            </w:r>
          </w:p>
        </w:tc>
        <w:tc>
          <w:tcPr>
            <w:tcW w:w="0" w:type="auto"/>
            <w:vAlign w:val="center"/>
          </w:tcPr>
          <w:p w14:paraId="43A3C420" w14:textId="0D36EACB" w:rsidR="00EF5805" w:rsidRPr="00F96AAF" w:rsidRDefault="00EF5805" w:rsidP="007D2516">
            <w:pPr>
              <w:spacing w:before="100" w:after="100"/>
              <w:ind w:left="100" w:right="100"/>
              <w:jc w:val="right"/>
            </w:pPr>
            <w:r w:rsidRPr="00F96AAF">
              <w:t>47</w:t>
            </w:r>
          </w:p>
        </w:tc>
        <w:tc>
          <w:tcPr>
            <w:tcW w:w="0" w:type="auto"/>
            <w:vAlign w:val="center"/>
          </w:tcPr>
          <w:p w14:paraId="7CA7D364" w14:textId="64AEB18B" w:rsidR="00EF5805" w:rsidRPr="00F96AAF" w:rsidRDefault="00EF5805" w:rsidP="007D2516">
            <w:pPr>
              <w:spacing w:before="100" w:after="100"/>
              <w:ind w:left="100" w:right="100"/>
              <w:jc w:val="right"/>
              <w:rPr>
                <w:sz w:val="22"/>
                <w:szCs w:val="22"/>
              </w:rPr>
            </w:pPr>
            <w:r w:rsidRPr="00F96AAF">
              <w:rPr>
                <w:sz w:val="22"/>
                <w:szCs w:val="22"/>
              </w:rPr>
              <w:t>13.24%</w:t>
            </w:r>
          </w:p>
        </w:tc>
      </w:tr>
      <w:tr w:rsidR="00EF5805" w:rsidRPr="00F96AAF" w14:paraId="18132633"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EF5805" w:rsidRPr="00F96AAF" w:rsidRDefault="00EF5805" w:rsidP="00EF5805">
            <w:pPr>
              <w:spacing w:before="100" w:after="100"/>
              <w:ind w:left="100" w:right="100"/>
              <w:rPr>
                <w:i/>
                <w:iCs/>
              </w:rPr>
            </w:pPr>
            <w:r w:rsidRPr="00F96AAF">
              <w:rPr>
                <w:i/>
                <w:iCs/>
                <w:sz w:val="22"/>
                <w:szCs w:val="22"/>
              </w:rPr>
              <w:t>no response</w:t>
            </w:r>
          </w:p>
        </w:tc>
        <w:tc>
          <w:tcPr>
            <w:tcW w:w="0" w:type="auto"/>
            <w:vAlign w:val="center"/>
          </w:tcPr>
          <w:p w14:paraId="2D4BF25F" w14:textId="7E259EBF" w:rsidR="00EF5805" w:rsidRPr="00F96AAF" w:rsidRDefault="00EF5805" w:rsidP="007D2516">
            <w:pPr>
              <w:spacing w:before="100" w:after="100"/>
              <w:ind w:left="100" w:right="100"/>
              <w:jc w:val="right"/>
              <w:rPr>
                <w:i/>
                <w:iCs/>
              </w:rPr>
            </w:pPr>
            <w:r w:rsidRPr="00F96AAF">
              <w:rPr>
                <w:rFonts w:ascii="Helvetica" w:eastAsia="Helvetica" w:hAnsi="Helvetica" w:cs="Helvetica"/>
                <w:i/>
                <w:iCs/>
                <w:color w:val="000000"/>
                <w:sz w:val="22"/>
                <w:szCs w:val="22"/>
              </w:rPr>
              <w:t>1</w:t>
            </w:r>
          </w:p>
        </w:tc>
        <w:tc>
          <w:tcPr>
            <w:tcW w:w="0" w:type="auto"/>
            <w:vAlign w:val="center"/>
          </w:tcPr>
          <w:p w14:paraId="559DFEDA" w14:textId="1DB2C663" w:rsidR="00EF5805" w:rsidRPr="00F96AAF" w:rsidRDefault="00EF5805" w:rsidP="007D2516">
            <w:pPr>
              <w:spacing w:before="100" w:after="100"/>
              <w:ind w:left="100" w:right="100"/>
              <w:jc w:val="right"/>
              <w:rPr>
                <w:i/>
                <w:iCs/>
              </w:rPr>
            </w:pPr>
          </w:p>
        </w:tc>
        <w:tc>
          <w:tcPr>
            <w:tcW w:w="0" w:type="auto"/>
            <w:vAlign w:val="center"/>
          </w:tcPr>
          <w:p w14:paraId="2946D0F5" w14:textId="49DF6C66" w:rsidR="00EF5805" w:rsidRPr="00F96AAF" w:rsidRDefault="00EF5805" w:rsidP="007D2516">
            <w:pPr>
              <w:spacing w:before="100" w:after="100"/>
              <w:ind w:left="100" w:right="100"/>
              <w:jc w:val="right"/>
              <w:rPr>
                <w:i/>
                <w:iCs/>
              </w:rPr>
            </w:pPr>
            <w:r w:rsidRPr="00F96AAF">
              <w:rPr>
                <w:i/>
                <w:iCs/>
              </w:rPr>
              <w:t>7</w:t>
            </w:r>
          </w:p>
        </w:tc>
        <w:tc>
          <w:tcPr>
            <w:tcW w:w="0" w:type="auto"/>
            <w:vAlign w:val="center"/>
          </w:tcPr>
          <w:p w14:paraId="1CCAFFBA" w14:textId="42ED0F64" w:rsidR="00EF5805" w:rsidRPr="00F96AAF" w:rsidRDefault="00EF5805" w:rsidP="007D2516">
            <w:pPr>
              <w:spacing w:before="100" w:after="100"/>
              <w:ind w:left="100" w:right="100"/>
              <w:jc w:val="right"/>
              <w:rPr>
                <w:i/>
                <w:iCs/>
              </w:rPr>
            </w:pPr>
          </w:p>
        </w:tc>
        <w:tc>
          <w:tcPr>
            <w:tcW w:w="0" w:type="auto"/>
            <w:vAlign w:val="center"/>
          </w:tcPr>
          <w:p w14:paraId="32C1494E" w14:textId="18EA7AE3" w:rsidR="00EF5805" w:rsidRPr="00F96AAF" w:rsidRDefault="00EF5805" w:rsidP="007D2516">
            <w:pPr>
              <w:spacing w:before="100" w:after="100"/>
              <w:ind w:left="100" w:right="100"/>
              <w:jc w:val="right"/>
              <w:rPr>
                <w:i/>
                <w:iCs/>
              </w:rPr>
            </w:pPr>
            <w:r w:rsidRPr="00F96AAF">
              <w:rPr>
                <w:i/>
                <w:iCs/>
              </w:rPr>
              <w:t>6</w:t>
            </w:r>
          </w:p>
        </w:tc>
        <w:tc>
          <w:tcPr>
            <w:tcW w:w="0" w:type="auto"/>
            <w:vAlign w:val="center"/>
          </w:tcPr>
          <w:p w14:paraId="3C25FACC" w14:textId="767911F4" w:rsidR="00EF5805" w:rsidRPr="00F96AAF" w:rsidRDefault="00EF5805" w:rsidP="007D2516">
            <w:pPr>
              <w:spacing w:before="100" w:after="100"/>
              <w:ind w:left="100" w:right="100"/>
              <w:jc w:val="right"/>
              <w:rPr>
                <w:i/>
                <w:iCs/>
              </w:rPr>
            </w:pPr>
          </w:p>
        </w:tc>
      </w:tr>
    </w:tbl>
    <w:p w14:paraId="068A5F8F" w14:textId="37312B99" w:rsidR="00976ECE" w:rsidRPr="00F96AAF" w:rsidRDefault="00976ECE" w:rsidP="00976ECE">
      <w:pPr>
        <w:pStyle w:val="BodyText"/>
      </w:pPr>
    </w:p>
    <w:p w14:paraId="55EF4CB0" w14:textId="5BF548E9" w:rsidR="00976ECE" w:rsidRPr="00F96AAF" w:rsidRDefault="00976ECE" w:rsidP="00976ECE"/>
    <w:p w14:paraId="585DD5C6" w14:textId="6CECCAE4" w:rsidR="00976ECE" w:rsidRDefault="00976ECE" w:rsidP="003B7B18">
      <w:pPr>
        <w:pStyle w:val="Heading3"/>
      </w:pPr>
      <w:del w:id="448" w:author="xyz" w:date="2022-04-09T11:24:00Z">
        <w:r w:rsidRPr="00F96AAF" w:rsidDel="005B7AEB">
          <w:delText>Intention to benefit</w:delText>
        </w:r>
        <w:r w:rsidR="00913D64" w:rsidRPr="00F96AAF" w:rsidDel="005B7AEB">
          <w:delText xml:space="preserve"> for - &amp; Impulse types from</w:delText>
        </w:r>
      </w:del>
      <w:ins w:id="449" w:author="xyz" w:date="2022-04-09T11:24:00Z">
        <w:r w:rsidR="005B7AEB">
          <w:t>Intention to benefit</w:t>
        </w:r>
      </w:ins>
      <w:r w:rsidR="00913D64" w:rsidRPr="00F96AAF">
        <w:t xml:space="preserve"> the non-academic world</w:t>
      </w:r>
    </w:p>
    <w:p w14:paraId="2E4CA2EA" w14:textId="77777777" w:rsidR="0035171C" w:rsidRDefault="0035171C" w:rsidP="0035171C"/>
    <w:p w14:paraId="2B4C1396" w14:textId="2067CE45" w:rsidR="0035171C" w:rsidRPr="00F96AAF" w:rsidRDefault="0035171C" w:rsidP="0035171C">
      <w:pPr>
        <w:jc w:val="both"/>
      </w:pPr>
      <w:del w:id="450" w:author="xyz" w:date="2022-04-09T11:25:00Z">
        <w:r w:rsidRPr="00F96AAF" w:rsidDel="005B7AEB">
          <w:delText xml:space="preserve">Following the non-academic motivation to conduct research, the variable </w:delText>
        </w:r>
        <w:r w:rsidRPr="00F96AAF" w:rsidDel="005B7AEB">
          <w:rPr>
            <w:i/>
            <w:iCs/>
          </w:rPr>
          <w:delText>impulses from the non-academic world</w:delText>
        </w:r>
        <w:r w:rsidRPr="00F96AAF" w:rsidDel="005B7AEB">
          <w:delText xml:space="preserve"> targeted the research projects deliberatively designed to benefit a specific non-academic societal group. In this sense, the strive towards societal benefit is more emphasised in this particular survey question. </w:delText>
        </w:r>
      </w:del>
      <w:r w:rsidRPr="00F96AAF">
        <w:t>Approximately 37 % of the respondents note that their projects were not specifically designed to benefit a social group</w:t>
      </w:r>
      <w:r>
        <w:t xml:space="preserve"> (cf. </w:t>
      </w:r>
      <w:r>
        <w:fldChar w:fldCharType="begin"/>
      </w:r>
      <w:r>
        <w:instrText xml:space="preserve"> REF _Ref100042469 \h </w:instrText>
      </w:r>
      <w:r>
        <w:fldChar w:fldCharType="separate"/>
      </w:r>
      <w:r w:rsidRPr="00F96AAF">
        <w:t xml:space="preserve">Figure </w:t>
      </w:r>
      <w:r>
        <w:rPr>
          <w:noProof/>
        </w:rPr>
        <w:t>7</w:t>
      </w:r>
      <w:r>
        <w:fldChar w:fldCharType="end"/>
      </w:r>
      <w:r>
        <w:t xml:space="preserve"> and </w:t>
      </w:r>
      <w:r>
        <w:fldChar w:fldCharType="begin"/>
      </w:r>
      <w:r>
        <w:instrText xml:space="preserve"> REF _Ref100042488 \h </w:instrText>
      </w:r>
      <w:r>
        <w:fldChar w:fldCharType="separate"/>
      </w:r>
      <w:r w:rsidRPr="00F96AAF">
        <w:t xml:space="preserve">Table </w:t>
      </w:r>
      <w:r>
        <w:rPr>
          <w:noProof/>
        </w:rPr>
        <w:t>7</w:t>
      </w:r>
      <w:r>
        <w:fldChar w:fldCharType="end"/>
      </w:r>
      <w:r>
        <w:t>)</w:t>
      </w:r>
      <w:r w:rsidRPr="00F96AAF">
        <w:t xml:space="preserve">. Almost exactly the same number of respondents indicated that this type of deliberative design was only present to a minor extent in their research project. </w:t>
      </w:r>
      <w:del w:id="451" w:author="xyz" w:date="2022-04-09T11:25:00Z">
        <w:r w:rsidRPr="00F96AAF" w:rsidDel="005B7AEB">
          <w:delText xml:space="preserve">Although a smaller proportion a significant part, </w:delText>
        </w:r>
      </w:del>
      <w:r w:rsidRPr="00F96AAF">
        <w:t xml:space="preserve">25 % of the respondents noted that </w:t>
      </w:r>
      <w:del w:id="452" w:author="xyz" w:date="2022-04-09T11:25:00Z">
        <w:r w:rsidRPr="00F96AAF" w:rsidDel="005B7AEB">
          <w:delText xml:space="preserve">the design of </w:delText>
        </w:r>
      </w:del>
      <w:r w:rsidRPr="00F96AAF">
        <w:t xml:space="preserve">their projects </w:t>
      </w:r>
      <w:del w:id="453" w:author="xyz" w:date="2022-04-09T11:26:00Z">
        <w:r w:rsidRPr="00F96AAF" w:rsidDel="005B7AEB">
          <w:delText xml:space="preserve">was </w:delText>
        </w:r>
      </w:del>
      <w:ins w:id="454" w:author="xyz" w:date="2022-04-09T11:26:00Z">
        <w:r w:rsidR="005B7AEB">
          <w:t>were</w:t>
        </w:r>
        <w:r w:rsidR="005B7AEB" w:rsidRPr="00F96AAF">
          <w:t xml:space="preserve"> </w:t>
        </w:r>
      </w:ins>
      <w:r w:rsidRPr="00F96AAF">
        <w:t xml:space="preserve">specifically </w:t>
      </w:r>
      <w:del w:id="455" w:author="xyz" w:date="2022-04-09T11:26:00Z">
        <w:r w:rsidRPr="00F96AAF" w:rsidDel="005B7AEB">
          <w:delText xml:space="preserve">targeted </w:delText>
        </w:r>
      </w:del>
      <w:ins w:id="456" w:author="xyz" w:date="2022-04-09T11:26:00Z">
        <w:r w:rsidR="005B7AEB">
          <w:t>designed to generate a</w:t>
        </w:r>
        <w:r w:rsidR="005B7AEB" w:rsidRPr="00F96AAF">
          <w:t xml:space="preserve"> </w:t>
        </w:r>
      </w:ins>
      <w:del w:id="457" w:author="xyz" w:date="2022-04-09T11:26:00Z">
        <w:r w:rsidRPr="00F96AAF" w:rsidDel="005B7AEB">
          <w:delText xml:space="preserve">creating </w:delText>
        </w:r>
      </w:del>
      <w:r w:rsidRPr="00F96AAF">
        <w:t xml:space="preserve">benefit for </w:t>
      </w:r>
      <w:ins w:id="458" w:author="xyz" w:date="2022-04-09T11:26:00Z">
        <w:r w:rsidR="005B7AEB">
          <w:t xml:space="preserve">the general population or a specific </w:t>
        </w:r>
      </w:ins>
      <w:del w:id="459" w:author="xyz" w:date="2022-04-09T11:26:00Z">
        <w:r w:rsidRPr="00F96AAF" w:rsidDel="005B7AEB">
          <w:delText xml:space="preserve">a </w:delText>
        </w:r>
      </w:del>
      <w:r w:rsidRPr="00F96AAF">
        <w:t>social group.</w:t>
      </w:r>
    </w:p>
    <w:p w14:paraId="1C9C17DC" w14:textId="77777777" w:rsidR="0035171C" w:rsidRPr="0035171C" w:rsidRDefault="0035171C" w:rsidP="0035171C"/>
    <w:p w14:paraId="22DF04F8" w14:textId="00C1F759" w:rsidR="00976ECE" w:rsidRPr="00F96AAF" w:rsidRDefault="00EE551F" w:rsidP="00976ECE">
      <w:pPr>
        <w:pStyle w:val="Caption"/>
        <w:keepNext/>
      </w:pPr>
      <w:bookmarkStart w:id="460" w:name="_Ref100042469"/>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7</w:t>
      </w:r>
      <w:r w:rsidR="00EB0606">
        <w:fldChar w:fldCharType="end"/>
      </w:r>
      <w:bookmarkEnd w:id="460"/>
      <w:r w:rsidRPr="00F96AAF">
        <w:t>: Distribution of impulses from the non-academic world</w:t>
      </w:r>
      <w:r w:rsidR="004D1F1B" w:rsidRPr="00F96AAF">
        <w:rPr>
          <w:noProof/>
          <w:lang w:val="de-AT"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1510" cy="2865755"/>
                    </a:xfrm>
                    <a:prstGeom prst="rect">
                      <a:avLst/>
                    </a:prstGeom>
                  </pic:spPr>
                </pic:pic>
              </a:graphicData>
            </a:graphic>
          </wp:inline>
        </w:drawing>
      </w:r>
    </w:p>
    <w:p w14:paraId="4748B45F" w14:textId="77777777" w:rsidR="00F80BAC" w:rsidRPr="00F96AAF" w:rsidRDefault="00F80BAC" w:rsidP="00391D3C"/>
    <w:p w14:paraId="0A23725C" w14:textId="77777777" w:rsidR="00F80BAC" w:rsidRPr="00F96AAF" w:rsidRDefault="005B7AEB" w:rsidP="00391D3C">
      <w:commentRangeStart w:id="461"/>
      <w:commentRangeEnd w:id="461"/>
      <w:r>
        <w:rPr>
          <w:rStyle w:val="CommentReference"/>
        </w:rPr>
        <w:commentReference w:id="461"/>
      </w:r>
    </w:p>
    <w:p w14:paraId="0CE6FC2E" w14:textId="6CF934DF" w:rsidR="00F80BAC" w:rsidRPr="00F96AAF" w:rsidRDefault="00F80BAC" w:rsidP="00F80BAC">
      <w:pPr>
        <w:pStyle w:val="Caption"/>
        <w:keepNext/>
      </w:pPr>
      <w:bookmarkStart w:id="462" w:name="_Ref100042488"/>
      <w:r w:rsidRPr="00F96AAF">
        <w:t xml:space="preserve">Table </w:t>
      </w:r>
      <w:r w:rsidRPr="00F96AAF">
        <w:fldChar w:fldCharType="begin"/>
      </w:r>
      <w:r w:rsidRPr="00F96AAF">
        <w:instrText xml:space="preserve"> SEQ Table \* ARABIC </w:instrText>
      </w:r>
      <w:r w:rsidRPr="00F96AAF">
        <w:fldChar w:fldCharType="separate"/>
      </w:r>
      <w:r w:rsidR="00706803">
        <w:rPr>
          <w:noProof/>
        </w:rPr>
        <w:t>7</w:t>
      </w:r>
      <w:r w:rsidRPr="00F96AAF">
        <w:fldChar w:fldCharType="end"/>
      </w:r>
      <w:bookmarkEnd w:id="462"/>
      <w:r w:rsidRPr="00F96AAF">
        <w:t xml:space="preserve">: </w:t>
      </w:r>
      <w:r w:rsidR="005A1B4D" w:rsidRPr="00F96AAF">
        <w:t>Distribution of impulses from the non-academic world</w:t>
      </w:r>
      <w:r w:rsidRPr="00F96AAF">
        <w:t xml:space="preserve"> (n = 360)</w:t>
      </w:r>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F96AAF"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F96AAF" w:rsidRDefault="00F80BAC" w:rsidP="00C154A1">
            <w:pPr>
              <w:pStyle w:val="BodyText"/>
              <w:keepNext/>
              <w:keepLines/>
            </w:pPr>
            <w:r w:rsidRPr="00F96AAF">
              <w:t>response</w:t>
            </w:r>
          </w:p>
        </w:tc>
        <w:tc>
          <w:tcPr>
            <w:tcW w:w="1666" w:type="dxa"/>
            <w:noWrap/>
            <w:vAlign w:val="bottom"/>
            <w:hideMark/>
          </w:tcPr>
          <w:p w14:paraId="094F1E69" w14:textId="77777777" w:rsidR="00F80BAC" w:rsidRPr="00F96AAF"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666" w:type="dxa"/>
            <w:noWrap/>
            <w:vAlign w:val="bottom"/>
            <w:hideMark/>
          </w:tcPr>
          <w:p w14:paraId="3B4E67AE" w14:textId="77777777" w:rsidR="00F80BAC" w:rsidRPr="00F96AAF"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F80BAC" w:rsidRPr="00F96AAF" w14:paraId="0518F9A9" w14:textId="77777777" w:rsidTr="00C154A1">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F96AAF" w:rsidRDefault="00F80BAC" w:rsidP="00F80BAC">
            <w:pPr>
              <w:pStyle w:val="BodyText"/>
              <w:keepNext/>
              <w:keepLines/>
            </w:pPr>
            <w:r w:rsidRPr="00F96AAF">
              <w:t>no</w:t>
            </w:r>
          </w:p>
        </w:tc>
        <w:tc>
          <w:tcPr>
            <w:tcW w:w="1666" w:type="dxa"/>
            <w:noWrap/>
            <w:hideMark/>
          </w:tcPr>
          <w:p w14:paraId="527DA092" w14:textId="5E574445" w:rsidR="00F80BAC" w:rsidRPr="00F96AAF" w:rsidRDefault="00F80BAC" w:rsidP="00F80BA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133</w:t>
            </w:r>
          </w:p>
        </w:tc>
        <w:tc>
          <w:tcPr>
            <w:tcW w:w="1666" w:type="dxa"/>
            <w:noWrap/>
            <w:hideMark/>
          </w:tcPr>
          <w:p w14:paraId="3885EE6F" w14:textId="229945BE" w:rsidR="00F80BAC" w:rsidRPr="00F96AAF" w:rsidRDefault="00F80BAC" w:rsidP="00F80BA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t>36.94%</w:t>
            </w:r>
          </w:p>
        </w:tc>
      </w:tr>
      <w:tr w:rsidR="00F80BAC" w:rsidRPr="00F96AAF" w14:paraId="343509E3"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F96AAF" w:rsidRDefault="00F80BAC" w:rsidP="00F80BAC">
            <w:pPr>
              <w:pStyle w:val="BodyText"/>
              <w:keepNext/>
              <w:keepLines/>
            </w:pPr>
            <w:r w:rsidRPr="00F96AAF">
              <w:t>to a minor extent</w:t>
            </w:r>
          </w:p>
        </w:tc>
        <w:tc>
          <w:tcPr>
            <w:tcW w:w="1666" w:type="dxa"/>
            <w:noWrap/>
            <w:hideMark/>
          </w:tcPr>
          <w:p w14:paraId="540B0EEA" w14:textId="6820ACE7" w:rsidR="00F80BAC" w:rsidRPr="00F96AAF" w:rsidRDefault="00F80BAC" w:rsidP="00F80BA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135</w:t>
            </w:r>
          </w:p>
        </w:tc>
        <w:tc>
          <w:tcPr>
            <w:tcW w:w="1666" w:type="dxa"/>
            <w:noWrap/>
            <w:hideMark/>
          </w:tcPr>
          <w:p w14:paraId="47481AB2" w14:textId="410D6D97" w:rsidR="00F80BAC" w:rsidRPr="00F96AAF" w:rsidRDefault="00F80BAC" w:rsidP="00F80BA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t>37.50%</w:t>
            </w:r>
          </w:p>
        </w:tc>
      </w:tr>
      <w:tr w:rsidR="00F80BAC" w:rsidRPr="00F96AAF" w14:paraId="79F5247D" w14:textId="77777777" w:rsidTr="00C154A1">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F96AAF" w:rsidRDefault="00F80BAC" w:rsidP="00F80BAC">
            <w:pPr>
              <w:pStyle w:val="BodyText"/>
              <w:keepNext/>
              <w:keepLines/>
            </w:pPr>
            <w:r w:rsidRPr="00F96AAF">
              <w:t>to a large extent</w:t>
            </w:r>
          </w:p>
        </w:tc>
        <w:tc>
          <w:tcPr>
            <w:tcW w:w="1666" w:type="dxa"/>
            <w:noWrap/>
            <w:hideMark/>
          </w:tcPr>
          <w:p w14:paraId="4BF1DDCB" w14:textId="0A55AEE9" w:rsidR="00F80BAC" w:rsidRPr="00F96AAF" w:rsidRDefault="00F80BAC" w:rsidP="00F80BA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92</w:t>
            </w:r>
          </w:p>
        </w:tc>
        <w:tc>
          <w:tcPr>
            <w:tcW w:w="1666" w:type="dxa"/>
            <w:noWrap/>
            <w:hideMark/>
          </w:tcPr>
          <w:p w14:paraId="18D68D3D" w14:textId="3D317F13" w:rsidR="00F80BAC" w:rsidRPr="00F96AAF" w:rsidRDefault="00F80BAC" w:rsidP="00F80BA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t>25.56%</w:t>
            </w:r>
          </w:p>
        </w:tc>
      </w:tr>
      <w:tr w:rsidR="00F80BAC" w:rsidRPr="00F96AAF"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F96AAF" w:rsidRDefault="00F80BAC" w:rsidP="00F80BAC">
            <w:pPr>
              <w:pStyle w:val="BodyText"/>
              <w:keepNext/>
              <w:keepLines/>
              <w:rPr>
                <w:i/>
                <w:iCs/>
                <w:sz w:val="22"/>
                <w:szCs w:val="22"/>
              </w:rPr>
            </w:pPr>
            <w:r w:rsidRPr="00F96AAF">
              <w:rPr>
                <w:i/>
                <w:iCs/>
                <w:sz w:val="22"/>
                <w:szCs w:val="22"/>
              </w:rPr>
              <w:t>no response</w:t>
            </w:r>
          </w:p>
        </w:tc>
        <w:tc>
          <w:tcPr>
            <w:tcW w:w="1666" w:type="dxa"/>
            <w:noWrap/>
          </w:tcPr>
          <w:p w14:paraId="47B79A64" w14:textId="4754A84D" w:rsidR="00F80BAC" w:rsidRPr="00F96AAF" w:rsidRDefault="00F80BAC" w:rsidP="00F80BA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rPr>
                <w:i/>
                <w:iCs/>
                <w:sz w:val="22"/>
                <w:szCs w:val="22"/>
              </w:rPr>
            </w:pPr>
            <w:r w:rsidRPr="00F96AAF">
              <w:rPr>
                <w:i/>
                <w:iCs/>
                <w:sz w:val="22"/>
                <w:szCs w:val="22"/>
              </w:rPr>
              <w:t>1</w:t>
            </w:r>
          </w:p>
        </w:tc>
        <w:tc>
          <w:tcPr>
            <w:tcW w:w="1666" w:type="dxa"/>
            <w:noWrap/>
          </w:tcPr>
          <w:p w14:paraId="69AAC099" w14:textId="77777777" w:rsidR="00F80BAC" w:rsidRPr="00F96AAF" w:rsidRDefault="00F80BAC" w:rsidP="00F80BA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i/>
                <w:iCs/>
                <w:sz w:val="22"/>
                <w:szCs w:val="22"/>
              </w:rPr>
            </w:pPr>
          </w:p>
        </w:tc>
      </w:tr>
    </w:tbl>
    <w:p w14:paraId="4F17868D" w14:textId="77777777" w:rsidR="00F80BAC" w:rsidRPr="00F96AAF" w:rsidRDefault="00F80BAC" w:rsidP="00391D3C"/>
    <w:p w14:paraId="25B0C933" w14:textId="77777777" w:rsidR="00F80BAC" w:rsidRPr="00F96AAF" w:rsidRDefault="00F80BAC" w:rsidP="00391D3C"/>
    <w:p w14:paraId="3AB86E45" w14:textId="02BE8107" w:rsidR="00976ECE" w:rsidRDefault="0035171C" w:rsidP="0035171C">
      <w:pPr>
        <w:jc w:val="both"/>
        <w:rPr>
          <w:ins w:id="463" w:author="xyz" w:date="2022-04-09T11:32:00Z"/>
        </w:rPr>
      </w:pPr>
      <w:commentRangeStart w:id="464"/>
      <w:del w:id="465" w:author="xyz" w:date="2022-04-09T11:30:00Z">
        <w:r w:rsidRPr="00F96AAF" w:rsidDel="005B7AEB">
          <w:delText>A further exploration of the impulses that motivated the research concerned which part(s) of the non-academic world was dominant. Medical/health and societal impulses are the most frequently selected ones</w:delText>
        </w:r>
      </w:del>
      <w:ins w:id="466" w:author="xyz" w:date="2022-04-09T11:30:00Z">
        <w:r w:rsidR="005B7AEB">
          <w:t xml:space="preserve">Most of the impulses from the non-academic world that motivated SNSF PIs to start their projects referenced specific health/medical problems </w:t>
        </w:r>
      </w:ins>
      <w:ins w:id="467" w:author="xyz" w:date="2022-04-09T11:31:00Z">
        <w:r w:rsidR="005B7AEB">
          <w:t>(33%), followed by specific societal problems (26%) or specific technical problems (19%)</w:t>
        </w:r>
      </w:ins>
      <w:r>
        <w:t xml:space="preserve"> (see </w:t>
      </w:r>
      <w:r>
        <w:fldChar w:fldCharType="begin"/>
      </w:r>
      <w:r>
        <w:instrText xml:space="preserve"> REF _Ref100042586 \h </w:instrText>
      </w:r>
      <w:r>
        <w:fldChar w:fldCharType="separate"/>
      </w:r>
      <w:r w:rsidRPr="00F96AAF">
        <w:t xml:space="preserve">Figure </w:t>
      </w:r>
      <w:r>
        <w:rPr>
          <w:noProof/>
        </w:rPr>
        <w:t>8</w:t>
      </w:r>
      <w:r>
        <w:fldChar w:fldCharType="end"/>
      </w:r>
      <w:r>
        <w:t xml:space="preserve"> and </w:t>
      </w:r>
      <w:r>
        <w:fldChar w:fldCharType="begin"/>
      </w:r>
      <w:r>
        <w:instrText xml:space="preserve"> REF _Ref100042570 \h </w:instrText>
      </w:r>
      <w:r>
        <w:fldChar w:fldCharType="separate"/>
      </w:r>
      <w:r w:rsidRPr="00F96AAF">
        <w:t xml:space="preserve">Table </w:t>
      </w:r>
      <w:r>
        <w:rPr>
          <w:noProof/>
        </w:rPr>
        <w:t>8</w:t>
      </w:r>
      <w:r>
        <w:fldChar w:fldCharType="end"/>
      </w:r>
      <w:r>
        <w:t>)</w:t>
      </w:r>
      <w:r w:rsidRPr="00F96AAF">
        <w:t xml:space="preserve">. </w:t>
      </w:r>
      <w:del w:id="468" w:author="xyz" w:date="2022-04-09T11:31:00Z">
        <w:r w:rsidRPr="00F96AAF" w:rsidDel="00D845CB">
          <w:delText>On the other hand, economic impulse only rarely motivates academic research.</w:delText>
        </w:r>
      </w:del>
      <w:ins w:id="469" w:author="xyz" w:date="2022-04-09T11:31:00Z">
        <w:r w:rsidR="00D845CB">
          <w:t>To tackle a specific econ</w:t>
        </w:r>
      </w:ins>
      <w:ins w:id="470" w:author="xyz" w:date="2022-04-09T11:32:00Z">
        <w:r w:rsidR="00D845CB">
          <w:t>o</w:t>
        </w:r>
      </w:ins>
      <w:ins w:id="471" w:author="xyz" w:date="2022-04-09T11:31:00Z">
        <w:r w:rsidR="00D845CB">
          <w:t xml:space="preserve">mic problem was least referred as an impulse by </w:t>
        </w:r>
      </w:ins>
      <w:ins w:id="472" w:author="xyz" w:date="2022-04-09T11:32:00Z">
        <w:r w:rsidR="00D845CB">
          <w:t xml:space="preserve">PIs conducting SNSF projects (8%). </w:t>
        </w:r>
        <w:commentRangeEnd w:id="464"/>
        <w:r w:rsidR="00D845CB">
          <w:rPr>
            <w:rStyle w:val="CommentReference"/>
          </w:rPr>
          <w:commentReference w:id="464"/>
        </w:r>
      </w:ins>
    </w:p>
    <w:p w14:paraId="3475FB94" w14:textId="77777777" w:rsidR="00D845CB" w:rsidRPr="00F96AAF" w:rsidRDefault="00D845CB" w:rsidP="0035171C">
      <w:pPr>
        <w:jc w:val="both"/>
      </w:pPr>
    </w:p>
    <w:p w14:paraId="633D85C9" w14:textId="5C0A157C" w:rsidR="00103748" w:rsidRPr="00F96AAF" w:rsidRDefault="00103748" w:rsidP="00A31260">
      <w:pPr>
        <w:pStyle w:val="Caption"/>
        <w:keepNext/>
      </w:pPr>
      <w:bookmarkStart w:id="473" w:name="_Ref100042586"/>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8</w:t>
      </w:r>
      <w:r w:rsidR="00EB0606">
        <w:fldChar w:fldCharType="end"/>
      </w:r>
      <w:bookmarkEnd w:id="473"/>
      <w:r w:rsidRPr="00F96AAF">
        <w:t>: Distribution of impulses from the non-academic world</w:t>
      </w:r>
      <w:r w:rsidR="00391D3C" w:rsidRPr="00F96AAF">
        <w:t xml:space="preserve"> (multiple choice)</w:t>
      </w:r>
    </w:p>
    <w:p w14:paraId="396D07B4" w14:textId="00BE2839" w:rsidR="00976ECE" w:rsidRPr="00F96AAF" w:rsidRDefault="00657B46" w:rsidP="00976ECE">
      <w:pPr>
        <w:pStyle w:val="BodyText"/>
        <w:keepNext/>
      </w:pPr>
      <w:r w:rsidRPr="00F96AAF">
        <w:rPr>
          <w:noProof/>
          <w:lang w:val="de-AT" w:eastAsia="de-AT"/>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p>
    <w:p w14:paraId="2305719A" w14:textId="77777777" w:rsidR="00391D3C" w:rsidRPr="00F96AAF" w:rsidRDefault="00391D3C" w:rsidP="00976ECE"/>
    <w:p w14:paraId="6264A0BD" w14:textId="77777777" w:rsidR="00391D3C" w:rsidRPr="00F96AAF" w:rsidRDefault="00391D3C" w:rsidP="00391D3C">
      <w:pPr>
        <w:pStyle w:val="BodyText"/>
      </w:pPr>
    </w:p>
    <w:p w14:paraId="49776959" w14:textId="2F8CB19A" w:rsidR="00391D3C" w:rsidRPr="00F96AAF" w:rsidRDefault="00391D3C" w:rsidP="00391D3C">
      <w:pPr>
        <w:pStyle w:val="Caption"/>
        <w:keepNext/>
      </w:pPr>
      <w:bookmarkStart w:id="474" w:name="_Ref100042570"/>
      <w:r w:rsidRPr="00F96AAF">
        <w:t xml:space="preserve">Table </w:t>
      </w:r>
      <w:r w:rsidRPr="00F96AAF">
        <w:fldChar w:fldCharType="begin"/>
      </w:r>
      <w:r w:rsidRPr="00F96AAF">
        <w:instrText xml:space="preserve"> SEQ Table \* ARABIC </w:instrText>
      </w:r>
      <w:r w:rsidRPr="00F96AAF">
        <w:fldChar w:fldCharType="separate"/>
      </w:r>
      <w:r w:rsidR="00706803">
        <w:rPr>
          <w:noProof/>
        </w:rPr>
        <w:t>8</w:t>
      </w:r>
      <w:r w:rsidRPr="00F96AAF">
        <w:fldChar w:fldCharType="end"/>
      </w:r>
      <w:bookmarkEnd w:id="474"/>
      <w:r w:rsidRPr="00F96AAF">
        <w:t xml:space="preserve">: </w:t>
      </w:r>
      <w:r w:rsidR="00437408" w:rsidRPr="00F96AAF">
        <w:t>Distribution of impulses from the non-academic world (multiple choice)</w:t>
      </w:r>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F96AAF"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F96AAF" w:rsidRDefault="00391D3C" w:rsidP="00C154A1">
            <w:pPr>
              <w:pStyle w:val="BodyText"/>
              <w:keepNext/>
              <w:keepLines/>
            </w:pPr>
            <w:r w:rsidRPr="00F96AAF">
              <w:t>response</w:t>
            </w:r>
          </w:p>
        </w:tc>
        <w:tc>
          <w:tcPr>
            <w:tcW w:w="1505" w:type="dxa"/>
            <w:noWrap/>
            <w:vAlign w:val="bottom"/>
            <w:hideMark/>
          </w:tcPr>
          <w:p w14:paraId="035F5D48" w14:textId="77777777" w:rsidR="00391D3C" w:rsidRPr="00F96AAF" w:rsidRDefault="00391D3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506" w:type="dxa"/>
            <w:noWrap/>
            <w:vAlign w:val="bottom"/>
            <w:hideMark/>
          </w:tcPr>
          <w:p w14:paraId="7C8A5829" w14:textId="77777777" w:rsidR="00391D3C" w:rsidRPr="00F96AAF" w:rsidRDefault="00391D3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391D3C" w:rsidRPr="00F96AAF" w14:paraId="06D37918"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F96AAF" w:rsidRDefault="00391D3C" w:rsidP="00391D3C">
            <w:pPr>
              <w:pStyle w:val="BodyText"/>
              <w:keepNext/>
              <w:keepLines/>
            </w:pPr>
            <w:r w:rsidRPr="00F96AAF">
              <w:t>a specific societal problem</w:t>
            </w:r>
          </w:p>
        </w:tc>
        <w:tc>
          <w:tcPr>
            <w:tcW w:w="1505" w:type="dxa"/>
            <w:noWrap/>
            <w:hideMark/>
          </w:tcPr>
          <w:p w14:paraId="1F567C37" w14:textId="4C0D4369"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94</w:t>
            </w:r>
          </w:p>
        </w:tc>
        <w:tc>
          <w:tcPr>
            <w:tcW w:w="1506" w:type="dxa"/>
            <w:noWrap/>
            <w:hideMark/>
          </w:tcPr>
          <w:p w14:paraId="53E8034D" w14:textId="301A96A7"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26.04%</w:t>
            </w:r>
          </w:p>
        </w:tc>
      </w:tr>
      <w:tr w:rsidR="00391D3C" w:rsidRPr="00F96AAF" w14:paraId="72F7A8C3"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F96AAF" w:rsidRDefault="00391D3C" w:rsidP="00391D3C">
            <w:pPr>
              <w:pStyle w:val="BodyText"/>
              <w:keepNext/>
              <w:keepLines/>
            </w:pPr>
            <w:r w:rsidRPr="00F96AAF">
              <w:t>a specific economic problem</w:t>
            </w:r>
          </w:p>
        </w:tc>
        <w:tc>
          <w:tcPr>
            <w:tcW w:w="1505" w:type="dxa"/>
            <w:noWrap/>
            <w:hideMark/>
          </w:tcPr>
          <w:p w14:paraId="1C6806B4" w14:textId="63E09401"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29</w:t>
            </w:r>
          </w:p>
        </w:tc>
        <w:tc>
          <w:tcPr>
            <w:tcW w:w="1506" w:type="dxa"/>
            <w:noWrap/>
            <w:hideMark/>
          </w:tcPr>
          <w:p w14:paraId="5DD5ED26" w14:textId="0434703C"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8.03%</w:t>
            </w:r>
          </w:p>
        </w:tc>
      </w:tr>
      <w:tr w:rsidR="00391D3C" w:rsidRPr="00F96AAF" w14:paraId="59B4CB97"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F96AAF" w:rsidRDefault="00391D3C" w:rsidP="00391D3C">
            <w:pPr>
              <w:pStyle w:val="BodyText"/>
              <w:keepNext/>
              <w:keepLines/>
            </w:pPr>
            <w:r w:rsidRPr="00F96AAF">
              <w:t>a specific ecological/natural problem</w:t>
            </w:r>
          </w:p>
        </w:tc>
        <w:tc>
          <w:tcPr>
            <w:tcW w:w="1505" w:type="dxa"/>
            <w:noWrap/>
            <w:hideMark/>
          </w:tcPr>
          <w:p w14:paraId="300E637D" w14:textId="3EDE034F"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53</w:t>
            </w:r>
          </w:p>
        </w:tc>
        <w:tc>
          <w:tcPr>
            <w:tcW w:w="1506" w:type="dxa"/>
            <w:noWrap/>
            <w:hideMark/>
          </w:tcPr>
          <w:p w14:paraId="330B75D9" w14:textId="1CEF1FC2"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14.68%</w:t>
            </w:r>
          </w:p>
        </w:tc>
      </w:tr>
      <w:tr w:rsidR="00391D3C" w:rsidRPr="00F96AAF" w14:paraId="1E1BA73B"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F96AAF" w:rsidRDefault="00391D3C" w:rsidP="00391D3C">
            <w:pPr>
              <w:pStyle w:val="BodyText"/>
              <w:keepNext/>
              <w:keepLines/>
            </w:pPr>
            <w:r w:rsidRPr="00F96AAF">
              <w:t>a specific health/medical problem</w:t>
            </w:r>
          </w:p>
        </w:tc>
        <w:tc>
          <w:tcPr>
            <w:tcW w:w="1505" w:type="dxa"/>
            <w:noWrap/>
            <w:hideMark/>
          </w:tcPr>
          <w:p w14:paraId="19974C3A" w14:textId="117D3073"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118</w:t>
            </w:r>
          </w:p>
        </w:tc>
        <w:tc>
          <w:tcPr>
            <w:tcW w:w="1506" w:type="dxa"/>
            <w:noWrap/>
            <w:hideMark/>
          </w:tcPr>
          <w:p w14:paraId="5C54039E" w14:textId="6110B0EB"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32.69%</w:t>
            </w:r>
          </w:p>
        </w:tc>
      </w:tr>
      <w:tr w:rsidR="00391D3C" w:rsidRPr="00F96AAF" w14:paraId="0B0FFDC8"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F96AAF" w:rsidRDefault="00391D3C" w:rsidP="00391D3C">
            <w:pPr>
              <w:pStyle w:val="BodyText"/>
              <w:keepNext/>
              <w:keepLines/>
            </w:pPr>
            <w:r w:rsidRPr="00F96AAF">
              <w:t>a specific technical problem</w:t>
            </w:r>
          </w:p>
        </w:tc>
        <w:tc>
          <w:tcPr>
            <w:tcW w:w="1505" w:type="dxa"/>
            <w:noWrap/>
            <w:hideMark/>
          </w:tcPr>
          <w:p w14:paraId="4EDB76A6" w14:textId="77ADB42E"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70</w:t>
            </w:r>
          </w:p>
        </w:tc>
        <w:tc>
          <w:tcPr>
            <w:tcW w:w="1506" w:type="dxa"/>
            <w:noWrap/>
            <w:hideMark/>
          </w:tcPr>
          <w:p w14:paraId="5463931F" w14:textId="663D4E1D"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19.39%</w:t>
            </w:r>
          </w:p>
        </w:tc>
      </w:tr>
      <w:tr w:rsidR="00391D3C" w:rsidRPr="00F96AAF" w14:paraId="3A93ACEF"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F96AAF" w:rsidRDefault="00391D3C" w:rsidP="00391D3C">
            <w:pPr>
              <w:pStyle w:val="BodyText"/>
              <w:keepNext/>
              <w:keepLines/>
            </w:pPr>
            <w:r w:rsidRPr="00F96AAF">
              <w:t>Other</w:t>
            </w:r>
          </w:p>
        </w:tc>
        <w:tc>
          <w:tcPr>
            <w:tcW w:w="1505" w:type="dxa"/>
            <w:noWrap/>
          </w:tcPr>
          <w:p w14:paraId="1E77416D" w14:textId="58EAAD50"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62</w:t>
            </w:r>
          </w:p>
        </w:tc>
        <w:tc>
          <w:tcPr>
            <w:tcW w:w="1506" w:type="dxa"/>
            <w:noWrap/>
          </w:tcPr>
          <w:p w14:paraId="6015ACD1" w14:textId="3E07BCCA"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17.17%</w:t>
            </w:r>
          </w:p>
        </w:tc>
      </w:tr>
    </w:tbl>
    <w:p w14:paraId="143C1367" w14:textId="77777777" w:rsidR="00391D3C" w:rsidRPr="00F96AAF" w:rsidRDefault="00391D3C" w:rsidP="00437408"/>
    <w:p w14:paraId="4ACAD545" w14:textId="77777777" w:rsidR="00391D3C" w:rsidRPr="00F96AAF" w:rsidRDefault="00391D3C" w:rsidP="00437408"/>
    <w:p w14:paraId="51AD63C6" w14:textId="77777777" w:rsidR="00391D3C" w:rsidRPr="00F96AAF" w:rsidRDefault="00391D3C" w:rsidP="00976ECE"/>
    <w:p w14:paraId="303D2841" w14:textId="05E0D7E2" w:rsidR="00976ECE" w:rsidRPr="00F96AAF" w:rsidRDefault="00976ECE" w:rsidP="00976ECE"/>
    <w:p w14:paraId="353E0467" w14:textId="0CC8A537" w:rsidR="00976ECE" w:rsidRPr="00F96AAF" w:rsidRDefault="00976ECE" w:rsidP="00C429D9">
      <w:pPr>
        <w:pStyle w:val="Heading2"/>
      </w:pPr>
      <w:r w:rsidRPr="00F96AAF">
        <w:lastRenderedPageBreak/>
        <w:t>Actors &amp; Networks</w:t>
      </w:r>
    </w:p>
    <w:p w14:paraId="0876F7D1" w14:textId="77777777" w:rsidR="00C429D9" w:rsidRPr="00F96AAF" w:rsidRDefault="00C429D9" w:rsidP="007957F4">
      <w:pPr>
        <w:pStyle w:val="BodyText"/>
        <w:keepNext/>
        <w:keepLines/>
      </w:pPr>
    </w:p>
    <w:p w14:paraId="40F47354" w14:textId="18740C25" w:rsidR="00DE4468" w:rsidRPr="00F96AAF" w:rsidRDefault="00976ECE" w:rsidP="00A31260">
      <w:pPr>
        <w:pStyle w:val="Heading3"/>
      </w:pPr>
      <w:bookmarkStart w:id="475" w:name="_Ref100037590"/>
      <w:r w:rsidRPr="00F96AAF">
        <w:t>Level and nature of inter-/transdisciplinary involvement</w:t>
      </w:r>
      <w:bookmarkEnd w:id="475"/>
    </w:p>
    <w:p w14:paraId="3702B5D1" w14:textId="680F0F77" w:rsidR="00DE4468" w:rsidRPr="00F96AAF" w:rsidRDefault="007957F4" w:rsidP="007957F4">
      <w:pPr>
        <w:pStyle w:val="BodyText"/>
        <w:jc w:val="both"/>
      </w:pPr>
      <w:r w:rsidRPr="00F96AAF">
        <w:t xml:space="preserve">Interdisciplinary </w:t>
      </w:r>
      <w:del w:id="476" w:author="xyz" w:date="2022-04-09T11:33:00Z">
        <w:r w:rsidRPr="00F96AAF" w:rsidDel="00D845CB">
          <w:delText xml:space="preserve">involvement </w:delText>
        </w:r>
      </w:del>
      <w:ins w:id="477" w:author="xyz" w:date="2022-04-09T11:33:00Z">
        <w:r w:rsidR="00D845CB">
          <w:t>cooperation</w:t>
        </w:r>
        <w:r w:rsidR="00D845CB" w:rsidRPr="00F96AAF">
          <w:t xml:space="preserve"> </w:t>
        </w:r>
      </w:ins>
      <w:r w:rsidRPr="00F96AAF">
        <w:t>is common among the SNSF funded projects</w:t>
      </w:r>
      <w:ins w:id="478" w:author="xyz" w:date="2022-04-09T11:33:00Z">
        <w:r w:rsidR="00D845CB">
          <w:t>.</w:t>
        </w:r>
      </w:ins>
      <w:del w:id="479" w:author="xyz" w:date="2022-04-09T11:33:00Z">
        <w:r w:rsidRPr="00F96AAF" w:rsidDel="00D845CB">
          <w:delText>,</w:delText>
        </w:r>
      </w:del>
      <w:r w:rsidRPr="00F96AAF">
        <w:t xml:space="preserve"> 41 % of the respondents note that the involvement of academicians from other disciplines was quite central to their specific project (see</w:t>
      </w:r>
      <w:r>
        <w:t xml:space="preserve"> </w:t>
      </w:r>
      <w:r>
        <w:fldChar w:fldCharType="begin"/>
      </w:r>
      <w:r>
        <w:instrText xml:space="preserve"> REF _Ref100042644 \h </w:instrText>
      </w:r>
      <w:r>
        <w:fldChar w:fldCharType="separate"/>
      </w:r>
      <w:r w:rsidRPr="00F96AAF">
        <w:t xml:space="preserve">Figure </w:t>
      </w:r>
      <w:r>
        <w:rPr>
          <w:noProof/>
        </w:rPr>
        <w:t>9</w:t>
      </w:r>
      <w:r>
        <w:fldChar w:fldCharType="end"/>
      </w:r>
      <w:r w:rsidRPr="00F96AAF">
        <w:t>)</w:t>
      </w:r>
      <w:ins w:id="480" w:author="xyz" w:date="2022-04-09T11:34:00Z">
        <w:r w:rsidR="00D845CB">
          <w:t>.</w:t>
        </w:r>
      </w:ins>
      <w:del w:id="481" w:author="xyz" w:date="2022-04-09T11:34:00Z">
        <w:r w:rsidRPr="00F96AAF" w:rsidDel="00D845CB">
          <w:delText>,</w:delText>
        </w:r>
      </w:del>
      <w:r w:rsidRPr="00F96AAF">
        <w:t xml:space="preserve"> </w:t>
      </w:r>
      <w:ins w:id="482" w:author="xyz" w:date="2022-04-09T11:34:00Z">
        <w:r w:rsidR="00D845CB">
          <w:t>I</w:t>
        </w:r>
      </w:ins>
      <w:del w:id="483" w:author="xyz" w:date="2022-04-09T11:34:00Z">
        <w:r w:rsidRPr="00F96AAF" w:rsidDel="00D845CB">
          <w:delText>i</w:delText>
        </w:r>
      </w:del>
      <w:r w:rsidRPr="00F96AAF">
        <w:t>n total 78 % of the projects were carried out with the collaboration of researchers from other disciplines</w:t>
      </w:r>
      <w:r>
        <w:t xml:space="preserve"> (see </w:t>
      </w:r>
      <w:r>
        <w:fldChar w:fldCharType="begin"/>
      </w:r>
      <w:r>
        <w:instrText xml:space="preserve"> REF _Ref100042666 \h </w:instrText>
      </w:r>
      <w:r>
        <w:fldChar w:fldCharType="separate"/>
      </w:r>
      <w:r w:rsidRPr="00F96AAF">
        <w:t xml:space="preserve">Table </w:t>
      </w:r>
      <w:r>
        <w:rPr>
          <w:noProof/>
        </w:rPr>
        <w:t>9</w:t>
      </w:r>
      <w:r>
        <w:fldChar w:fldCharType="end"/>
      </w:r>
      <w:r>
        <w:t>)</w:t>
      </w:r>
      <w:r w:rsidRPr="00F96AAF">
        <w:t xml:space="preserve">. Transdisciplinary involvement has been measured </w:t>
      </w:r>
      <w:r>
        <w:t>via</w:t>
      </w:r>
      <w:r w:rsidRPr="00F96AAF">
        <w:t xml:space="preserve"> different categories which indicate the inclusion of </w:t>
      </w:r>
      <w:del w:id="484" w:author="xyz" w:date="2022-04-09T11:34:00Z">
        <w:r w:rsidRPr="00F96AAF" w:rsidDel="00D845CB">
          <w:delText xml:space="preserve">the </w:delText>
        </w:r>
      </w:del>
      <w:r w:rsidRPr="00F96AAF">
        <w:t xml:space="preserve">different types of societal actors and groups in the research process. Although </w:t>
      </w:r>
      <w:ins w:id="485" w:author="xyz" w:date="2022-04-09T11:34:00Z">
        <w:r w:rsidR="00D845CB">
          <w:t xml:space="preserve">by far </w:t>
        </w:r>
      </w:ins>
      <w:r w:rsidRPr="00F96AAF">
        <w:t xml:space="preserve">not as central as the interdisciplinary </w:t>
      </w:r>
      <w:del w:id="486" w:author="xyz" w:date="2022-04-09T11:34:00Z">
        <w:r w:rsidRPr="00F96AAF" w:rsidDel="00D845CB">
          <w:delText>involvement</w:delText>
        </w:r>
      </w:del>
      <w:ins w:id="487" w:author="xyz" w:date="2022-04-09T11:34:00Z">
        <w:r w:rsidR="00D845CB">
          <w:t>cooperation</w:t>
        </w:r>
      </w:ins>
      <w:r w:rsidRPr="00F96AAF">
        <w:t xml:space="preserve">, different types of transdisciplinary engagement constitute a noteworthy part of the research projects. Transdisciplinary involvement types </w:t>
      </w:r>
      <w:ins w:id="488" w:author="xyz" w:date="2022-04-09T11:34:00Z">
        <w:r w:rsidR="00D845CB">
          <w:t>such as involvement of citizens, involvement of policy makers</w:t>
        </w:r>
      </w:ins>
      <w:ins w:id="489" w:author="xyz" w:date="2022-04-09T11:35:00Z">
        <w:r w:rsidR="00D845CB">
          <w:t xml:space="preserve">/public administration, involvement of institutions providing welfare or education or involvement of companies, </w:t>
        </w:r>
      </w:ins>
      <w:r w:rsidRPr="00F96AAF">
        <w:t>yield somewhat similar distributions among the projects of the survey respondents</w:t>
      </w:r>
      <w:ins w:id="490" w:author="xyz" w:date="2022-04-09T11:36:00Z">
        <w:r w:rsidR="00D845CB">
          <w:t xml:space="preserve"> (22% - 27% of involvement rated above 3; </w:t>
        </w:r>
      </w:ins>
      <w:ins w:id="491" w:author="xyz" w:date="2022-04-09T11:37:00Z">
        <w:r w:rsidR="00D845CB">
          <w:t xml:space="preserve">0 is the minimum and </w:t>
        </w:r>
      </w:ins>
      <w:ins w:id="492" w:author="xyz" w:date="2022-04-09T11:36:00Z">
        <w:r w:rsidR="00D845CB">
          <w:t>10 the maximum).</w:t>
        </w:r>
      </w:ins>
      <w:ins w:id="493" w:author="xyz" w:date="2022-04-09T11:37:00Z">
        <w:r w:rsidR="00D845CB">
          <w:t xml:space="preserve"> An exception to this rather equal distribution is media, which was quite often involved in </w:t>
        </w:r>
      </w:ins>
      <w:ins w:id="494" w:author="xyz" w:date="2022-04-09T11:38:00Z">
        <w:r w:rsidR="00D845CB">
          <w:t>SNSF projects, but rarely centrally. Thus we assume that media was mainly involved in terms of pure dissemination purposes.</w:t>
        </w:r>
      </w:ins>
      <w:del w:id="495" w:author="xyz" w:date="2022-04-09T11:37:00Z">
        <w:r w:rsidRPr="00F96AAF" w:rsidDel="00D845CB">
          <w:delText>.</w:delText>
        </w:r>
      </w:del>
    </w:p>
    <w:p w14:paraId="7CF92CC9" w14:textId="04A5BDD7" w:rsidR="00DE4468" w:rsidRPr="00F96AAF" w:rsidRDefault="00DE4468" w:rsidP="00A31260">
      <w:pPr>
        <w:pStyle w:val="Caption"/>
        <w:keepNext/>
      </w:pPr>
      <w:bookmarkStart w:id="496" w:name="_Ref100042644"/>
      <w:r w:rsidRPr="00F96AAF">
        <w:t xml:space="preserve">Figure </w:t>
      </w:r>
      <w:r w:rsidR="00EB0606">
        <w:fldChar w:fldCharType="begin"/>
      </w:r>
      <w:r w:rsidR="00EB0606">
        <w:instrText xml:space="preserve"> SEQ Figure \* ARABIC </w:instrText>
      </w:r>
      <w:r w:rsidR="00EB0606">
        <w:fldChar w:fldCharType="separate"/>
      </w:r>
      <w:r w:rsidR="001664E4">
        <w:rPr>
          <w:noProof/>
        </w:rPr>
        <w:t>9</w:t>
      </w:r>
      <w:r w:rsidR="00EB0606">
        <w:fldChar w:fldCharType="end"/>
      </w:r>
      <w:bookmarkEnd w:id="496"/>
      <w:r w:rsidRPr="00F96AAF">
        <w:t>: Level of interdisciplinary and transdisciplinary involvement</w:t>
      </w:r>
    </w:p>
    <w:p w14:paraId="3B14906C" w14:textId="470663DC" w:rsidR="00976ECE" w:rsidRPr="00F96AAF" w:rsidRDefault="00DE4468" w:rsidP="003B7B18">
      <w:commentRangeStart w:id="497"/>
      <w:r w:rsidRPr="00F96AAF">
        <w:rPr>
          <w:noProof/>
          <w:lang w:val="de-AT"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commentRangeEnd w:id="497"/>
      <w:r w:rsidR="00D845CB">
        <w:rPr>
          <w:rStyle w:val="CommentReference"/>
        </w:rPr>
        <w:commentReference w:id="497"/>
      </w:r>
    </w:p>
    <w:p w14:paraId="039BEA2D" w14:textId="10E7DCCE" w:rsidR="00976ECE" w:rsidRPr="00F96AAF" w:rsidRDefault="00976ECE" w:rsidP="00976ECE">
      <w:pPr>
        <w:pStyle w:val="BodyText"/>
      </w:pPr>
    </w:p>
    <w:p w14:paraId="0A83640E" w14:textId="77777777" w:rsidR="00F96AAF" w:rsidRPr="00F96AAF" w:rsidRDefault="00F96AAF" w:rsidP="00F96AAF"/>
    <w:p w14:paraId="6DA22594" w14:textId="411CF74C" w:rsidR="00F96AAF" w:rsidRPr="00F96AAF" w:rsidRDefault="00F96AAF" w:rsidP="00F96AAF">
      <w:pPr>
        <w:pStyle w:val="Caption"/>
        <w:keepNext/>
      </w:pPr>
      <w:bookmarkStart w:id="498" w:name="_Ref100042666"/>
      <w:r w:rsidRPr="00F96AAF">
        <w:t xml:space="preserve">Table </w:t>
      </w:r>
      <w:r w:rsidRPr="00F96AAF">
        <w:fldChar w:fldCharType="begin"/>
      </w:r>
      <w:r w:rsidRPr="00F96AAF">
        <w:instrText xml:space="preserve"> SEQ Table \* ARABIC </w:instrText>
      </w:r>
      <w:r w:rsidRPr="00F96AAF">
        <w:fldChar w:fldCharType="separate"/>
      </w:r>
      <w:r w:rsidR="00706803">
        <w:rPr>
          <w:noProof/>
        </w:rPr>
        <w:t>9</w:t>
      </w:r>
      <w:r w:rsidRPr="00F96AAF">
        <w:rPr>
          <w:noProof/>
        </w:rPr>
        <w:fldChar w:fldCharType="end"/>
      </w:r>
      <w:bookmarkEnd w:id="498"/>
      <w:r w:rsidRPr="00F96AAF">
        <w:t xml:space="preserve">: </w:t>
      </w:r>
      <w:r w:rsidR="00AA780D" w:rsidRPr="00AA780D">
        <w:t>Level of interdisciplinary and transdisciplinary involvement</w:t>
      </w:r>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F96AAF"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F96AAF" w:rsidRDefault="008E0758" w:rsidP="00C154A1">
            <w:pPr>
              <w:jc w:val="center"/>
              <w:rPr>
                <w:sz w:val="22"/>
                <w:szCs w:val="22"/>
              </w:rPr>
            </w:pPr>
            <w:r>
              <w:rPr>
                <w:sz w:val="22"/>
                <w:szCs w:val="22"/>
              </w:rPr>
              <w:t>Involved stakeholder group</w:t>
            </w:r>
          </w:p>
        </w:tc>
        <w:tc>
          <w:tcPr>
            <w:tcW w:w="1612" w:type="dxa"/>
            <w:gridSpan w:val="2"/>
            <w:vAlign w:val="bottom"/>
            <w:hideMark/>
          </w:tcPr>
          <w:p w14:paraId="17743BDF" w14:textId="35938469" w:rsidR="00F96AAF" w:rsidRPr="00F96AAF"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Pr>
                <w:sz w:val="22"/>
                <w:szCs w:val="22"/>
              </w:rPr>
              <w:t>n</w:t>
            </w:r>
            <w:r w:rsidR="00F96AAF" w:rsidRPr="00F96AAF">
              <w:rPr>
                <w:sz w:val="22"/>
                <w:szCs w:val="22"/>
              </w:rPr>
              <w:t>o</w:t>
            </w:r>
          </w:p>
        </w:tc>
        <w:tc>
          <w:tcPr>
            <w:tcW w:w="1612" w:type="dxa"/>
            <w:gridSpan w:val="2"/>
            <w:vAlign w:val="bottom"/>
            <w:hideMark/>
          </w:tcPr>
          <w:p w14:paraId="1606E967" w14:textId="7532D2A8" w:rsidR="00F96AAF" w:rsidRPr="00F96AAF"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22"/>
                <w:szCs w:val="22"/>
              </w:rPr>
              <w:t>only marginally</w:t>
            </w:r>
          </w:p>
        </w:tc>
        <w:tc>
          <w:tcPr>
            <w:tcW w:w="1612" w:type="dxa"/>
            <w:gridSpan w:val="2"/>
            <w:vAlign w:val="bottom"/>
            <w:hideMark/>
          </w:tcPr>
          <w:p w14:paraId="600A7529" w14:textId="09F8232E" w:rsidR="00F96AAF" w:rsidRPr="00F96AAF"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22"/>
                <w:szCs w:val="22"/>
              </w:rPr>
              <w:t>quite centrally</w:t>
            </w:r>
          </w:p>
        </w:tc>
      </w:tr>
      <w:tr w:rsidR="00F96AAF" w:rsidRPr="00F96AAF" w14:paraId="13FCD20D" w14:textId="77777777" w:rsidTr="00F96AAF">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F96AAF" w:rsidRDefault="00F96AAF" w:rsidP="00C154A1">
            <w:pPr>
              <w:jc w:val="center"/>
              <w:rPr>
                <w:i/>
                <w:iCs/>
                <w:sz w:val="14"/>
                <w:szCs w:val="14"/>
              </w:rPr>
            </w:pPr>
          </w:p>
        </w:tc>
        <w:tc>
          <w:tcPr>
            <w:tcW w:w="806" w:type="dxa"/>
            <w:noWrap/>
            <w:vAlign w:val="center"/>
          </w:tcPr>
          <w:p w14:paraId="51F71B23"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right w:val="single" w:sz="4" w:space="0" w:color="auto"/>
            </w:tcBorders>
            <w:vAlign w:val="center"/>
          </w:tcPr>
          <w:p w14:paraId="0FD8FB1D"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c>
          <w:tcPr>
            <w:tcW w:w="806" w:type="dxa"/>
            <w:tcBorders>
              <w:left w:val="single" w:sz="4" w:space="0" w:color="auto"/>
            </w:tcBorders>
            <w:noWrap/>
            <w:vAlign w:val="center"/>
          </w:tcPr>
          <w:p w14:paraId="12264282"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right w:val="single" w:sz="4" w:space="0" w:color="auto"/>
            </w:tcBorders>
            <w:vAlign w:val="center"/>
          </w:tcPr>
          <w:p w14:paraId="60D226D4"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c>
          <w:tcPr>
            <w:tcW w:w="806" w:type="dxa"/>
            <w:tcBorders>
              <w:left w:val="single" w:sz="4" w:space="0" w:color="auto"/>
              <w:right w:val="nil"/>
            </w:tcBorders>
            <w:noWrap/>
            <w:vAlign w:val="center"/>
          </w:tcPr>
          <w:p w14:paraId="7928764B"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left w:val="nil"/>
            </w:tcBorders>
            <w:vAlign w:val="center"/>
          </w:tcPr>
          <w:p w14:paraId="204F0EF0"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r>
      <w:tr w:rsidR="00AA780D" w:rsidRPr="00F96AAF"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F96AAF" w:rsidRDefault="00AA780D" w:rsidP="00AA780D">
            <w:pPr>
              <w:ind w:left="238"/>
            </w:pPr>
            <w:r>
              <w:t>ACADEMIC</w:t>
            </w:r>
          </w:p>
        </w:tc>
        <w:tc>
          <w:tcPr>
            <w:tcW w:w="4836" w:type="dxa"/>
            <w:gridSpan w:val="6"/>
            <w:noWrap/>
            <w:vAlign w:val="center"/>
          </w:tcPr>
          <w:p w14:paraId="7D6ED0D8" w14:textId="77777777" w:rsidR="00AA780D" w:rsidRPr="00F96AAF"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7D2516" w:rsidRPr="00F96AAF" w14:paraId="596C5A87" w14:textId="77777777" w:rsidTr="007D251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F96AAF" w:rsidRDefault="007D2516" w:rsidP="007D2516">
            <w:pPr>
              <w:rPr>
                <w:sz w:val="22"/>
                <w:szCs w:val="22"/>
              </w:rPr>
            </w:pPr>
            <w:r w:rsidRPr="00F96AAF">
              <w:lastRenderedPageBreak/>
              <w:t>researchers from other disciplines</w:t>
            </w:r>
            <w:r w:rsidRPr="00AA780D">
              <w:rPr>
                <w:b w:val="0"/>
                <w:bCs w:val="0"/>
              </w:rPr>
              <w:t xml:space="preserve"> </w:t>
            </w:r>
            <w:r w:rsidRPr="00AA780D">
              <w:rPr>
                <w:b w:val="0"/>
                <w:bCs w:val="0"/>
                <w:sz w:val="20"/>
                <w:szCs w:val="20"/>
              </w:rPr>
              <w:t>(n=361)</w:t>
            </w:r>
          </w:p>
        </w:tc>
        <w:tc>
          <w:tcPr>
            <w:tcW w:w="806" w:type="dxa"/>
            <w:noWrap/>
            <w:vAlign w:val="center"/>
            <w:hideMark/>
          </w:tcPr>
          <w:p w14:paraId="222B4AFD" w14:textId="49602A4A"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80</w:t>
            </w:r>
          </w:p>
        </w:tc>
        <w:tc>
          <w:tcPr>
            <w:tcW w:w="806" w:type="dxa"/>
            <w:tcBorders>
              <w:right w:val="single" w:sz="4" w:space="0" w:color="auto"/>
            </w:tcBorders>
            <w:vAlign w:val="center"/>
          </w:tcPr>
          <w:p w14:paraId="71E87DF6" w14:textId="736224D7"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22.16%</w:t>
            </w:r>
          </w:p>
        </w:tc>
        <w:tc>
          <w:tcPr>
            <w:tcW w:w="806" w:type="dxa"/>
            <w:tcBorders>
              <w:left w:val="single" w:sz="4" w:space="0" w:color="auto"/>
            </w:tcBorders>
            <w:noWrap/>
            <w:vAlign w:val="center"/>
            <w:hideMark/>
          </w:tcPr>
          <w:p w14:paraId="7F352D17" w14:textId="178F9A6F"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133</w:t>
            </w:r>
          </w:p>
        </w:tc>
        <w:tc>
          <w:tcPr>
            <w:tcW w:w="806" w:type="dxa"/>
            <w:tcBorders>
              <w:right w:val="single" w:sz="4" w:space="0" w:color="auto"/>
            </w:tcBorders>
            <w:vAlign w:val="center"/>
          </w:tcPr>
          <w:p w14:paraId="360FCCC2" w14:textId="3C5E9890"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36.84%</w:t>
            </w:r>
          </w:p>
        </w:tc>
        <w:tc>
          <w:tcPr>
            <w:tcW w:w="806" w:type="dxa"/>
            <w:tcBorders>
              <w:left w:val="single" w:sz="4" w:space="0" w:color="auto"/>
              <w:right w:val="nil"/>
            </w:tcBorders>
            <w:noWrap/>
            <w:vAlign w:val="center"/>
            <w:hideMark/>
          </w:tcPr>
          <w:p w14:paraId="172EFCA1" w14:textId="38D5E749"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148</w:t>
            </w:r>
          </w:p>
        </w:tc>
        <w:tc>
          <w:tcPr>
            <w:tcW w:w="806" w:type="dxa"/>
            <w:tcBorders>
              <w:left w:val="nil"/>
            </w:tcBorders>
            <w:vAlign w:val="center"/>
          </w:tcPr>
          <w:p w14:paraId="009E7147" w14:textId="60970C50"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41.00%</w:t>
            </w:r>
          </w:p>
        </w:tc>
      </w:tr>
      <w:tr w:rsidR="00AA780D" w:rsidRPr="00F96AAF"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F96AAF" w:rsidRDefault="00AA780D" w:rsidP="00AA780D">
            <w:pPr>
              <w:ind w:left="238"/>
            </w:pPr>
            <w:r>
              <w:t>NON-</w:t>
            </w:r>
            <w:r w:rsidRPr="00AA780D">
              <w:t>ACADEMIC</w:t>
            </w:r>
          </w:p>
        </w:tc>
        <w:tc>
          <w:tcPr>
            <w:tcW w:w="4836" w:type="dxa"/>
            <w:gridSpan w:val="6"/>
            <w:noWrap/>
            <w:vAlign w:val="center"/>
          </w:tcPr>
          <w:p w14:paraId="323B18E9" w14:textId="77777777" w:rsidR="00AA780D" w:rsidRPr="00F96AAF"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223998" w:rsidRPr="00F96AAF" w14:paraId="7BE63C07"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F96AAF" w:rsidRDefault="00223998" w:rsidP="00223998">
            <w:pPr>
              <w:rPr>
                <w:sz w:val="22"/>
                <w:szCs w:val="22"/>
              </w:rPr>
            </w:pPr>
            <w:r w:rsidRPr="00F96AAF">
              <w:t>company/business representatives (incl. farmers)</w:t>
            </w:r>
            <w:r w:rsidRPr="00AA780D">
              <w:rPr>
                <w:b w:val="0"/>
                <w:bCs w:val="0"/>
              </w:rPr>
              <w:t xml:space="preserve"> </w:t>
            </w:r>
            <w:r w:rsidRPr="00AA780D">
              <w:rPr>
                <w:b w:val="0"/>
                <w:bCs w:val="0"/>
                <w:sz w:val="20"/>
                <w:szCs w:val="20"/>
              </w:rPr>
              <w:t>(n=352)</w:t>
            </w:r>
          </w:p>
        </w:tc>
        <w:tc>
          <w:tcPr>
            <w:tcW w:w="806" w:type="dxa"/>
            <w:noWrap/>
            <w:vAlign w:val="center"/>
            <w:hideMark/>
          </w:tcPr>
          <w:p w14:paraId="3AAF7DBA" w14:textId="72DBF657"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269</w:t>
            </w:r>
          </w:p>
        </w:tc>
        <w:tc>
          <w:tcPr>
            <w:tcW w:w="806" w:type="dxa"/>
            <w:tcBorders>
              <w:right w:val="single" w:sz="4" w:space="0" w:color="auto"/>
            </w:tcBorders>
            <w:vAlign w:val="center"/>
          </w:tcPr>
          <w:p w14:paraId="79772ACC" w14:textId="6BAB8027"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76.42%</w:t>
            </w:r>
          </w:p>
        </w:tc>
        <w:tc>
          <w:tcPr>
            <w:tcW w:w="806" w:type="dxa"/>
            <w:tcBorders>
              <w:left w:val="single" w:sz="4" w:space="0" w:color="auto"/>
            </w:tcBorders>
            <w:noWrap/>
            <w:vAlign w:val="center"/>
            <w:hideMark/>
          </w:tcPr>
          <w:p w14:paraId="6BB1D954" w14:textId="609EAF20"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54</w:t>
            </w:r>
          </w:p>
        </w:tc>
        <w:tc>
          <w:tcPr>
            <w:tcW w:w="806" w:type="dxa"/>
            <w:tcBorders>
              <w:right w:val="single" w:sz="4" w:space="0" w:color="auto"/>
            </w:tcBorders>
            <w:vAlign w:val="center"/>
          </w:tcPr>
          <w:p w14:paraId="20EB6A39" w14:textId="24799746"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15.34%</w:t>
            </w:r>
          </w:p>
        </w:tc>
        <w:tc>
          <w:tcPr>
            <w:tcW w:w="806" w:type="dxa"/>
            <w:tcBorders>
              <w:left w:val="single" w:sz="4" w:space="0" w:color="auto"/>
              <w:right w:val="nil"/>
            </w:tcBorders>
            <w:noWrap/>
            <w:vAlign w:val="center"/>
            <w:hideMark/>
          </w:tcPr>
          <w:p w14:paraId="0256C62E" w14:textId="786BC9E2"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29</w:t>
            </w:r>
          </w:p>
        </w:tc>
        <w:tc>
          <w:tcPr>
            <w:tcW w:w="806" w:type="dxa"/>
            <w:tcBorders>
              <w:left w:val="nil"/>
            </w:tcBorders>
            <w:vAlign w:val="center"/>
          </w:tcPr>
          <w:p w14:paraId="55FD9266" w14:textId="08580ACE"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8.24%</w:t>
            </w:r>
          </w:p>
        </w:tc>
      </w:tr>
      <w:tr w:rsidR="00223998" w:rsidRPr="00F96AAF" w14:paraId="1E79AB28"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F96AAF" w:rsidRDefault="00223998" w:rsidP="00223998">
            <w:pPr>
              <w:rPr>
                <w:sz w:val="22"/>
                <w:szCs w:val="22"/>
              </w:rPr>
            </w:pPr>
            <w:r w:rsidRPr="00F96AAF">
              <w:t>representatives of NGOs, advocacy or other civil society groups</w:t>
            </w:r>
            <w:r w:rsidRPr="00AA780D">
              <w:rPr>
                <w:b w:val="0"/>
                <w:bCs w:val="0"/>
              </w:rPr>
              <w:t xml:space="preserve"> </w:t>
            </w:r>
            <w:r w:rsidRPr="00AA780D">
              <w:rPr>
                <w:b w:val="0"/>
                <w:bCs w:val="0"/>
                <w:sz w:val="20"/>
                <w:szCs w:val="20"/>
              </w:rPr>
              <w:t>(n=354)</w:t>
            </w:r>
          </w:p>
        </w:tc>
        <w:tc>
          <w:tcPr>
            <w:tcW w:w="806" w:type="dxa"/>
            <w:noWrap/>
            <w:vAlign w:val="center"/>
            <w:hideMark/>
          </w:tcPr>
          <w:p w14:paraId="0B8FE3F7" w14:textId="76903669"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302</w:t>
            </w:r>
          </w:p>
        </w:tc>
        <w:tc>
          <w:tcPr>
            <w:tcW w:w="806" w:type="dxa"/>
            <w:tcBorders>
              <w:right w:val="single" w:sz="4" w:space="0" w:color="auto"/>
            </w:tcBorders>
            <w:vAlign w:val="center"/>
          </w:tcPr>
          <w:p w14:paraId="2A292956" w14:textId="0E745D92"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85.31%</w:t>
            </w:r>
          </w:p>
        </w:tc>
        <w:tc>
          <w:tcPr>
            <w:tcW w:w="806" w:type="dxa"/>
            <w:tcBorders>
              <w:left w:val="single" w:sz="4" w:space="0" w:color="auto"/>
            </w:tcBorders>
            <w:noWrap/>
            <w:vAlign w:val="center"/>
            <w:hideMark/>
          </w:tcPr>
          <w:p w14:paraId="0823A156" w14:textId="40B95F94"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35</w:t>
            </w:r>
          </w:p>
        </w:tc>
        <w:tc>
          <w:tcPr>
            <w:tcW w:w="806" w:type="dxa"/>
            <w:tcBorders>
              <w:right w:val="single" w:sz="4" w:space="0" w:color="auto"/>
            </w:tcBorders>
            <w:vAlign w:val="center"/>
          </w:tcPr>
          <w:p w14:paraId="59F11298" w14:textId="36E11621"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9.89%</w:t>
            </w:r>
          </w:p>
        </w:tc>
        <w:tc>
          <w:tcPr>
            <w:tcW w:w="806" w:type="dxa"/>
            <w:tcBorders>
              <w:left w:val="single" w:sz="4" w:space="0" w:color="auto"/>
              <w:right w:val="nil"/>
            </w:tcBorders>
            <w:noWrap/>
            <w:vAlign w:val="center"/>
            <w:hideMark/>
          </w:tcPr>
          <w:p w14:paraId="10632D75" w14:textId="41564BDA"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17</w:t>
            </w:r>
          </w:p>
        </w:tc>
        <w:tc>
          <w:tcPr>
            <w:tcW w:w="806" w:type="dxa"/>
            <w:tcBorders>
              <w:left w:val="nil"/>
            </w:tcBorders>
            <w:vAlign w:val="center"/>
          </w:tcPr>
          <w:p w14:paraId="47D3ABFC" w14:textId="35DC8344"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4.80%</w:t>
            </w:r>
          </w:p>
        </w:tc>
      </w:tr>
      <w:tr w:rsidR="00223998" w:rsidRPr="00F96AAF" w14:paraId="6ACEA163"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F96AAF" w:rsidRDefault="00223998" w:rsidP="00223998">
            <w:pPr>
              <w:rPr>
                <w:sz w:val="22"/>
                <w:szCs w:val="22"/>
              </w:rPr>
            </w:pPr>
            <w:r w:rsidRPr="00F96AAF">
              <w:t>policy makers, public administrations, representatives from governmental agencies</w:t>
            </w:r>
            <w:r w:rsidRPr="00F96AAF">
              <w:rPr>
                <w:b w:val="0"/>
                <w:bCs w:val="0"/>
              </w:rPr>
              <w:t xml:space="preserve"> </w:t>
            </w:r>
            <w:r w:rsidRPr="00AA780D">
              <w:rPr>
                <w:b w:val="0"/>
                <w:bCs w:val="0"/>
                <w:sz w:val="20"/>
                <w:szCs w:val="20"/>
              </w:rPr>
              <w:t>(n=355)</w:t>
            </w:r>
          </w:p>
        </w:tc>
        <w:tc>
          <w:tcPr>
            <w:tcW w:w="806" w:type="dxa"/>
            <w:noWrap/>
            <w:vAlign w:val="center"/>
            <w:hideMark/>
          </w:tcPr>
          <w:p w14:paraId="0D186AC1" w14:textId="31D6232B"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260</w:t>
            </w:r>
          </w:p>
        </w:tc>
        <w:tc>
          <w:tcPr>
            <w:tcW w:w="806" w:type="dxa"/>
            <w:tcBorders>
              <w:right w:val="single" w:sz="4" w:space="0" w:color="auto"/>
            </w:tcBorders>
            <w:vAlign w:val="center"/>
          </w:tcPr>
          <w:p w14:paraId="7CC432E5" w14:textId="2429FB51"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73.24%</w:t>
            </w:r>
          </w:p>
        </w:tc>
        <w:tc>
          <w:tcPr>
            <w:tcW w:w="806" w:type="dxa"/>
            <w:tcBorders>
              <w:left w:val="single" w:sz="4" w:space="0" w:color="auto"/>
            </w:tcBorders>
            <w:noWrap/>
            <w:vAlign w:val="center"/>
            <w:hideMark/>
          </w:tcPr>
          <w:p w14:paraId="0DE171A8" w14:textId="4EE196B0"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64</w:t>
            </w:r>
          </w:p>
        </w:tc>
        <w:tc>
          <w:tcPr>
            <w:tcW w:w="806" w:type="dxa"/>
            <w:tcBorders>
              <w:right w:val="single" w:sz="4" w:space="0" w:color="auto"/>
            </w:tcBorders>
            <w:vAlign w:val="center"/>
          </w:tcPr>
          <w:p w14:paraId="1CD1F441" w14:textId="30D1128D"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18.03%</w:t>
            </w:r>
          </w:p>
        </w:tc>
        <w:tc>
          <w:tcPr>
            <w:tcW w:w="806" w:type="dxa"/>
            <w:tcBorders>
              <w:left w:val="single" w:sz="4" w:space="0" w:color="auto"/>
              <w:right w:val="nil"/>
            </w:tcBorders>
            <w:noWrap/>
            <w:vAlign w:val="center"/>
            <w:hideMark/>
          </w:tcPr>
          <w:p w14:paraId="3D941A42" w14:textId="1C3D5DF4"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31</w:t>
            </w:r>
          </w:p>
        </w:tc>
        <w:tc>
          <w:tcPr>
            <w:tcW w:w="806" w:type="dxa"/>
            <w:tcBorders>
              <w:left w:val="nil"/>
            </w:tcBorders>
            <w:vAlign w:val="center"/>
          </w:tcPr>
          <w:p w14:paraId="75C03C1A" w14:textId="2D9D5341"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8.73%</w:t>
            </w:r>
          </w:p>
        </w:tc>
      </w:tr>
      <w:tr w:rsidR="00223998" w:rsidRPr="00F96AAF" w14:paraId="4717DDB2"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F96AAF" w:rsidRDefault="00223998" w:rsidP="00223998">
            <w:pPr>
              <w:rPr>
                <w:sz w:val="22"/>
                <w:szCs w:val="22"/>
              </w:rPr>
            </w:pPr>
            <w:r w:rsidRPr="00F96AAF">
              <w:t>individual citizens (e.</w:t>
            </w:r>
            <w:r>
              <w:t> </w:t>
            </w:r>
            <w:r w:rsidRPr="00F96AAF">
              <w:t>g. as beneficiaries, customers, or concerned persons)</w:t>
            </w:r>
            <w:r w:rsidRPr="00F96AAF">
              <w:rPr>
                <w:b w:val="0"/>
                <w:bCs w:val="0"/>
              </w:rPr>
              <w:t xml:space="preserve"> </w:t>
            </w:r>
            <w:r w:rsidRPr="00AA780D">
              <w:rPr>
                <w:b w:val="0"/>
                <w:bCs w:val="0"/>
                <w:sz w:val="20"/>
                <w:szCs w:val="20"/>
              </w:rPr>
              <w:t>(n=353)</w:t>
            </w:r>
          </w:p>
        </w:tc>
        <w:tc>
          <w:tcPr>
            <w:tcW w:w="806" w:type="dxa"/>
            <w:noWrap/>
            <w:vAlign w:val="center"/>
            <w:hideMark/>
          </w:tcPr>
          <w:p w14:paraId="1A7593C1" w14:textId="2FD24217"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266</w:t>
            </w:r>
          </w:p>
        </w:tc>
        <w:tc>
          <w:tcPr>
            <w:tcW w:w="806" w:type="dxa"/>
            <w:tcBorders>
              <w:right w:val="single" w:sz="4" w:space="0" w:color="auto"/>
            </w:tcBorders>
            <w:vAlign w:val="center"/>
          </w:tcPr>
          <w:p w14:paraId="2BB21B7F" w14:textId="5F4E86E3"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75.35%</w:t>
            </w:r>
          </w:p>
        </w:tc>
        <w:tc>
          <w:tcPr>
            <w:tcW w:w="806" w:type="dxa"/>
            <w:tcBorders>
              <w:left w:val="single" w:sz="4" w:space="0" w:color="auto"/>
            </w:tcBorders>
            <w:noWrap/>
            <w:vAlign w:val="center"/>
            <w:hideMark/>
          </w:tcPr>
          <w:p w14:paraId="6AD59C71" w14:textId="3A93BC62"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52</w:t>
            </w:r>
          </w:p>
        </w:tc>
        <w:tc>
          <w:tcPr>
            <w:tcW w:w="806" w:type="dxa"/>
            <w:tcBorders>
              <w:right w:val="single" w:sz="4" w:space="0" w:color="auto"/>
            </w:tcBorders>
            <w:vAlign w:val="center"/>
          </w:tcPr>
          <w:p w14:paraId="1FDF9BEE" w14:textId="5E955DD7"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14.73%</w:t>
            </w:r>
          </w:p>
        </w:tc>
        <w:tc>
          <w:tcPr>
            <w:tcW w:w="806" w:type="dxa"/>
            <w:tcBorders>
              <w:left w:val="single" w:sz="4" w:space="0" w:color="auto"/>
              <w:right w:val="nil"/>
            </w:tcBorders>
            <w:noWrap/>
            <w:vAlign w:val="center"/>
            <w:hideMark/>
          </w:tcPr>
          <w:p w14:paraId="606DBD1F" w14:textId="1B6C14E5"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35</w:t>
            </w:r>
          </w:p>
        </w:tc>
        <w:tc>
          <w:tcPr>
            <w:tcW w:w="806" w:type="dxa"/>
            <w:tcBorders>
              <w:left w:val="nil"/>
            </w:tcBorders>
            <w:vAlign w:val="center"/>
          </w:tcPr>
          <w:p w14:paraId="6CFD28EC" w14:textId="33C061D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9.92%</w:t>
            </w:r>
          </w:p>
        </w:tc>
      </w:tr>
      <w:tr w:rsidR="00223998" w:rsidRPr="00F96AAF" w14:paraId="21A9CF87"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F96AAF" w:rsidRDefault="00223998" w:rsidP="00223998">
            <w:pPr>
              <w:rPr>
                <w:sz w:val="22"/>
                <w:szCs w:val="22"/>
              </w:rPr>
            </w:pPr>
            <w:r w:rsidRPr="00F96AAF">
              <w:t>media representatives (traditional media, digital media (e.</w:t>
            </w:r>
            <w:r>
              <w:t> </w:t>
            </w:r>
            <w:r w:rsidRPr="00F96AAF">
              <w:t>g. bloggers), journalists, community-led media, etc.)</w:t>
            </w:r>
            <w:r w:rsidRPr="00F96AAF">
              <w:rPr>
                <w:b w:val="0"/>
                <w:bCs w:val="0"/>
              </w:rPr>
              <w:t xml:space="preserve"> </w:t>
            </w:r>
            <w:r w:rsidRPr="00AA780D">
              <w:rPr>
                <w:b w:val="0"/>
                <w:bCs w:val="0"/>
                <w:sz w:val="20"/>
                <w:szCs w:val="20"/>
              </w:rPr>
              <w:t>(n=351)</w:t>
            </w:r>
          </w:p>
        </w:tc>
        <w:tc>
          <w:tcPr>
            <w:tcW w:w="806" w:type="dxa"/>
            <w:noWrap/>
            <w:vAlign w:val="center"/>
            <w:hideMark/>
          </w:tcPr>
          <w:p w14:paraId="282BA636" w14:textId="097BD25F"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232</w:t>
            </w:r>
          </w:p>
        </w:tc>
        <w:tc>
          <w:tcPr>
            <w:tcW w:w="806" w:type="dxa"/>
            <w:tcBorders>
              <w:right w:val="single" w:sz="4" w:space="0" w:color="auto"/>
            </w:tcBorders>
            <w:vAlign w:val="center"/>
          </w:tcPr>
          <w:p w14:paraId="2D942CE0" w14:textId="7F9A5ADA"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66.10%</w:t>
            </w:r>
          </w:p>
        </w:tc>
        <w:tc>
          <w:tcPr>
            <w:tcW w:w="806" w:type="dxa"/>
            <w:tcBorders>
              <w:left w:val="single" w:sz="4" w:space="0" w:color="auto"/>
            </w:tcBorders>
            <w:noWrap/>
            <w:vAlign w:val="center"/>
            <w:hideMark/>
          </w:tcPr>
          <w:p w14:paraId="288A5D40" w14:textId="0C67676D"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105</w:t>
            </w:r>
          </w:p>
        </w:tc>
        <w:tc>
          <w:tcPr>
            <w:tcW w:w="806" w:type="dxa"/>
            <w:tcBorders>
              <w:right w:val="single" w:sz="4" w:space="0" w:color="auto"/>
            </w:tcBorders>
            <w:vAlign w:val="center"/>
          </w:tcPr>
          <w:p w14:paraId="5F282BDA" w14:textId="323262CF"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29.91%</w:t>
            </w:r>
          </w:p>
        </w:tc>
        <w:tc>
          <w:tcPr>
            <w:tcW w:w="806" w:type="dxa"/>
            <w:tcBorders>
              <w:left w:val="single" w:sz="4" w:space="0" w:color="auto"/>
              <w:right w:val="nil"/>
            </w:tcBorders>
            <w:noWrap/>
            <w:vAlign w:val="center"/>
            <w:hideMark/>
          </w:tcPr>
          <w:p w14:paraId="23272E9A" w14:textId="327DBA4B"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14</w:t>
            </w:r>
          </w:p>
        </w:tc>
        <w:tc>
          <w:tcPr>
            <w:tcW w:w="806" w:type="dxa"/>
            <w:tcBorders>
              <w:left w:val="nil"/>
            </w:tcBorders>
            <w:vAlign w:val="center"/>
          </w:tcPr>
          <w:p w14:paraId="31338CB5" w14:textId="44407749"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3.99%</w:t>
            </w:r>
          </w:p>
        </w:tc>
      </w:tr>
      <w:tr w:rsidR="00223998" w:rsidRPr="00F96AAF" w14:paraId="5A85A365"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F96AAF" w:rsidRDefault="00223998" w:rsidP="00223998">
            <w:pPr>
              <w:rPr>
                <w:sz w:val="22"/>
                <w:szCs w:val="22"/>
              </w:rPr>
            </w:pPr>
            <w:r w:rsidRPr="00F96AAF">
              <w:t>representatives from welfare- or education-providing institutions (such as schools, kindergartens, hospitals, or care centres)</w:t>
            </w:r>
            <w:r w:rsidRPr="00F96AAF">
              <w:rPr>
                <w:b w:val="0"/>
                <w:bCs w:val="0"/>
              </w:rPr>
              <w:t xml:space="preserve"> </w:t>
            </w:r>
            <w:r w:rsidRPr="00AA780D">
              <w:rPr>
                <w:b w:val="0"/>
                <w:bCs w:val="0"/>
                <w:sz w:val="20"/>
                <w:szCs w:val="20"/>
              </w:rPr>
              <w:t>(n=352)</w:t>
            </w:r>
          </w:p>
        </w:tc>
        <w:tc>
          <w:tcPr>
            <w:tcW w:w="806" w:type="dxa"/>
            <w:noWrap/>
            <w:vAlign w:val="center"/>
            <w:hideMark/>
          </w:tcPr>
          <w:p w14:paraId="16FEF814" w14:textId="6F874ADF"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275</w:t>
            </w:r>
          </w:p>
        </w:tc>
        <w:tc>
          <w:tcPr>
            <w:tcW w:w="806" w:type="dxa"/>
            <w:tcBorders>
              <w:right w:val="single" w:sz="4" w:space="0" w:color="auto"/>
            </w:tcBorders>
            <w:vAlign w:val="center"/>
          </w:tcPr>
          <w:p w14:paraId="4E7FC725" w14:textId="051FA638"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78.13%</w:t>
            </w:r>
          </w:p>
        </w:tc>
        <w:tc>
          <w:tcPr>
            <w:tcW w:w="806" w:type="dxa"/>
            <w:tcBorders>
              <w:left w:val="single" w:sz="4" w:space="0" w:color="auto"/>
            </w:tcBorders>
            <w:noWrap/>
            <w:vAlign w:val="center"/>
            <w:hideMark/>
          </w:tcPr>
          <w:p w14:paraId="1707B2E8" w14:textId="4EB5B155"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48</w:t>
            </w:r>
          </w:p>
        </w:tc>
        <w:tc>
          <w:tcPr>
            <w:tcW w:w="806" w:type="dxa"/>
            <w:tcBorders>
              <w:right w:val="single" w:sz="4" w:space="0" w:color="auto"/>
            </w:tcBorders>
            <w:vAlign w:val="center"/>
          </w:tcPr>
          <w:p w14:paraId="1D67274E" w14:textId="425715A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13.64%</w:t>
            </w:r>
          </w:p>
        </w:tc>
        <w:tc>
          <w:tcPr>
            <w:tcW w:w="806" w:type="dxa"/>
            <w:tcBorders>
              <w:left w:val="single" w:sz="4" w:space="0" w:color="auto"/>
              <w:right w:val="nil"/>
            </w:tcBorders>
            <w:noWrap/>
            <w:vAlign w:val="center"/>
            <w:hideMark/>
          </w:tcPr>
          <w:p w14:paraId="195B9795" w14:textId="77F9399A"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29</w:t>
            </w:r>
          </w:p>
        </w:tc>
        <w:tc>
          <w:tcPr>
            <w:tcW w:w="806" w:type="dxa"/>
            <w:tcBorders>
              <w:left w:val="nil"/>
            </w:tcBorders>
            <w:vAlign w:val="center"/>
          </w:tcPr>
          <w:p w14:paraId="69D2E41A" w14:textId="096479F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8.24%</w:t>
            </w:r>
          </w:p>
        </w:tc>
      </w:tr>
    </w:tbl>
    <w:p w14:paraId="7B0C3F1F" w14:textId="77777777" w:rsidR="00F96AAF" w:rsidRPr="00F96AAF" w:rsidRDefault="00F96AAF" w:rsidP="00175E98"/>
    <w:p w14:paraId="2A0E87FB" w14:textId="77777777" w:rsidR="00F96AAF" w:rsidRPr="00F96AAF" w:rsidRDefault="00F96AAF" w:rsidP="00175E98"/>
    <w:p w14:paraId="528F8B49" w14:textId="77777777" w:rsidR="007957F4" w:rsidRPr="00F96AAF" w:rsidRDefault="007957F4" w:rsidP="007957F4">
      <w:pPr>
        <w:jc w:val="both"/>
      </w:pPr>
      <w:r w:rsidRPr="00F96AAF">
        <w:t xml:space="preserve">Although the centrality of involvement indicates to which extent specific groups were involved in the project, in the case of </w:t>
      </w:r>
      <w:proofErr w:type="spellStart"/>
      <w:r w:rsidRPr="00F96AAF">
        <w:t>transdisciplinarity</w:t>
      </w:r>
      <w:proofErr w:type="spellEnd"/>
      <w:r w:rsidRPr="00F96AAF">
        <w:t xml:space="preserve"> the role of participating social groups is often overlooked. Motivated by our literature research we have decided that the </w:t>
      </w:r>
      <w:r w:rsidRPr="00F96AAF">
        <w:rPr>
          <w:i/>
          <w:iCs/>
        </w:rPr>
        <w:t xml:space="preserve">nature of involvement </w:t>
      </w:r>
      <w:r w:rsidRPr="00F96AAF">
        <w:t xml:space="preserve">(indicated with the labels; </w:t>
      </w:r>
      <w:r w:rsidRPr="00F96AAF">
        <w:rPr>
          <w:i/>
          <w:iCs/>
        </w:rPr>
        <w:t>consultative, contributory, collaboratively, co-created</w:t>
      </w:r>
      <w:r w:rsidRPr="00F96AAF">
        <w:t>) carries at least as much information as the centrality of the involvement about the occurrence of SI-related aspects.</w:t>
      </w:r>
    </w:p>
    <w:p w14:paraId="67DF5F63" w14:textId="421B5750" w:rsidR="007957F4" w:rsidRPr="00F96AAF" w:rsidRDefault="007957F4" w:rsidP="007957F4">
      <w:pPr>
        <w:pStyle w:val="BodyText"/>
        <w:jc w:val="both"/>
      </w:pPr>
      <w:r w:rsidRPr="00F96AAF">
        <w:fldChar w:fldCharType="begin"/>
      </w:r>
      <w:r w:rsidRPr="00F96AAF">
        <w:instrText xml:space="preserve"> REF _Ref95564708 \h </w:instrText>
      </w:r>
      <w:r w:rsidRPr="00F96AAF">
        <w:fldChar w:fldCharType="separate"/>
      </w:r>
      <w:r w:rsidRPr="00F96AAF">
        <w:t xml:space="preserve">Figure </w:t>
      </w:r>
      <w:r>
        <w:rPr>
          <w:noProof/>
        </w:rPr>
        <w:t>10</w:t>
      </w:r>
      <w:r w:rsidRPr="00F96AAF">
        <w:fldChar w:fldCharType="end"/>
      </w:r>
      <w:r w:rsidRPr="00F96AAF">
        <w:t xml:space="preserve"> </w:t>
      </w:r>
      <w:r>
        <w:t xml:space="preserve">and </w:t>
      </w:r>
      <w:r>
        <w:fldChar w:fldCharType="begin"/>
      </w:r>
      <w:r>
        <w:instrText xml:space="preserve"> REF _Ref100042742 \h </w:instrText>
      </w:r>
      <w:r>
        <w:fldChar w:fldCharType="separate"/>
      </w:r>
      <w:r w:rsidRPr="00F96AAF">
        <w:t xml:space="preserve">Table </w:t>
      </w:r>
      <w:r>
        <w:rPr>
          <w:noProof/>
        </w:rPr>
        <w:t>10</w:t>
      </w:r>
      <w:r>
        <w:fldChar w:fldCharType="end"/>
      </w:r>
      <w:r>
        <w:t xml:space="preserve"> show that</w:t>
      </w:r>
      <w:r w:rsidRPr="00F96AAF">
        <w:t xml:space="preserve"> transdisciplinary involvement </w:t>
      </w:r>
      <w:r>
        <w:t xml:space="preserve">is </w:t>
      </w:r>
      <w:r w:rsidRPr="00F96AAF">
        <w:t xml:space="preserve">mostly </w:t>
      </w:r>
      <w:r w:rsidRPr="007957F4">
        <w:rPr>
          <w:i/>
          <w:iCs/>
        </w:rPr>
        <w:t>consultative</w:t>
      </w:r>
      <w:r w:rsidRPr="00F96AAF">
        <w:t xml:space="preserve"> or </w:t>
      </w:r>
      <w:r w:rsidRPr="007957F4">
        <w:rPr>
          <w:i/>
          <w:iCs/>
        </w:rPr>
        <w:t>contributory</w:t>
      </w:r>
      <w:r w:rsidRPr="00F96AAF">
        <w:t xml:space="preserve">. Collaborative transdisciplinary involvement is more likely </w:t>
      </w:r>
      <w:r>
        <w:t xml:space="preserve">employed </w:t>
      </w:r>
      <w:r w:rsidRPr="00F96AAF">
        <w:t xml:space="preserve">when welfare/education institutions or company/business experts are involved in the project (20 % and 22 % respectively). </w:t>
      </w:r>
      <w:r>
        <w:t>A c</w:t>
      </w:r>
      <w:r w:rsidRPr="00F96AAF">
        <w:t xml:space="preserve">o-creation </w:t>
      </w:r>
      <w:r>
        <w:t xml:space="preserve">approach </w:t>
      </w:r>
      <w:r w:rsidRPr="00F96AAF">
        <w:t xml:space="preserve">is rare </w:t>
      </w:r>
      <w:r>
        <w:t>being followed:</w:t>
      </w:r>
      <w:r w:rsidRPr="00F96AAF">
        <w:t xml:space="preserve"> the highest co-creative involvement belongs to projects that include individual citizens (10 %).</w:t>
      </w:r>
    </w:p>
    <w:p w14:paraId="7F5B3A12" w14:textId="4C6E1CB2" w:rsidR="007957F4" w:rsidRDefault="007957F4" w:rsidP="007957F4">
      <w:pPr>
        <w:pStyle w:val="BodyText"/>
        <w:jc w:val="both"/>
      </w:pPr>
      <w:r w:rsidRPr="00F96AAF">
        <w:t>Participatory research design</w:t>
      </w:r>
      <w:r>
        <w:t>s</w:t>
      </w:r>
      <w:r w:rsidRPr="00F96AAF">
        <w:t xml:space="preserve"> often aim </w:t>
      </w:r>
      <w:r>
        <w:t>at</w:t>
      </w:r>
      <w:r w:rsidRPr="00F96AAF">
        <w:t xml:space="preserve"> mobilis</w:t>
      </w:r>
      <w:r>
        <w:t>ing</w:t>
      </w:r>
      <w:r w:rsidRPr="00F96AAF">
        <w:t xml:space="preserve"> specific social groups’ potential to create action</w:t>
      </w:r>
      <w:r>
        <w:t>s</w:t>
      </w:r>
      <w:r w:rsidRPr="00F96AAF">
        <w:t xml:space="preserve"> and </w:t>
      </w:r>
      <w:r>
        <w:t xml:space="preserve">affect </w:t>
      </w:r>
      <w:r w:rsidRPr="00F96AAF">
        <w:t xml:space="preserve">change </w:t>
      </w:r>
      <w:r>
        <w:t>through</w:t>
      </w:r>
      <w:r w:rsidRPr="00F96AAF">
        <w:t xml:space="preserve"> direct collaboration </w:t>
      </w:r>
      <w:r>
        <w:t xml:space="preserve">with </w:t>
      </w:r>
      <w:r w:rsidRPr="00F96AAF">
        <w:t xml:space="preserve">affected </w:t>
      </w:r>
      <w:r>
        <w:t>stakeholders</w:t>
      </w:r>
      <w:r w:rsidRPr="00F96AAF">
        <w:rPr>
          <w:rStyle w:val="FootnoteReference"/>
        </w:rPr>
        <w:footnoteReference w:id="6"/>
      </w:r>
      <w:r w:rsidRPr="00F96AAF">
        <w:t>. Transdisciplinary involvement of citizens, therefore, is often associated with SI-related outcomes. Therefore, [H] we are expecting more central engagement of the individual citizens with higher levels of SI-Familiarity.</w:t>
      </w:r>
    </w:p>
    <w:p w14:paraId="0F7362D1" w14:textId="77777777" w:rsidR="00976ECE" w:rsidRPr="00F96AAF" w:rsidRDefault="00976ECE" w:rsidP="00175E98"/>
    <w:p w14:paraId="58A2B4AE" w14:textId="2D1C589E" w:rsidR="00976ECE" w:rsidRPr="00F96AAF" w:rsidRDefault="00976ECE" w:rsidP="00175E98"/>
    <w:p w14:paraId="74FA5F5C" w14:textId="4C0D6BBA" w:rsidR="00976ECE" w:rsidRPr="00F96AAF" w:rsidRDefault="00976ECE" w:rsidP="00976ECE">
      <w:pPr>
        <w:pStyle w:val="Caption"/>
      </w:pPr>
      <w:bookmarkStart w:id="499" w:name="_Ref95564708"/>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10</w:t>
      </w:r>
      <w:r w:rsidR="00EB0606">
        <w:fldChar w:fldCharType="end"/>
      </w:r>
      <w:bookmarkEnd w:id="499"/>
      <w:r w:rsidRPr="00F96AAF">
        <w:t xml:space="preserve">: </w:t>
      </w:r>
      <w:r w:rsidR="00917499" w:rsidRPr="00917499">
        <w:t xml:space="preserve">Nature of transdisciplinary involvement per stakeholder group </w:t>
      </w:r>
      <w:r w:rsidR="00753A2E" w:rsidRPr="00F96AAF">
        <w:rPr>
          <w:noProof/>
          <w:lang w:val="de-AT"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2EAA8D87" w14:textId="77777777" w:rsidR="00175E98" w:rsidRPr="00F96AAF" w:rsidRDefault="00175E98" w:rsidP="00175E98"/>
    <w:p w14:paraId="600443EA" w14:textId="2F36E8F2" w:rsidR="00175E98" w:rsidRPr="00F96AAF" w:rsidRDefault="00175E98" w:rsidP="00175E98">
      <w:pPr>
        <w:pStyle w:val="Caption"/>
        <w:keepNext/>
      </w:pPr>
      <w:bookmarkStart w:id="500" w:name="_Ref100042742"/>
      <w:r w:rsidRPr="00F96AAF">
        <w:t xml:space="preserve">Table </w:t>
      </w:r>
      <w:r w:rsidRPr="00F96AAF">
        <w:fldChar w:fldCharType="begin"/>
      </w:r>
      <w:r w:rsidRPr="00F96AAF">
        <w:instrText xml:space="preserve"> SEQ Table \* ARABIC </w:instrText>
      </w:r>
      <w:r w:rsidRPr="00F96AAF">
        <w:fldChar w:fldCharType="separate"/>
      </w:r>
      <w:r w:rsidR="00706803">
        <w:rPr>
          <w:noProof/>
        </w:rPr>
        <w:t>10</w:t>
      </w:r>
      <w:r w:rsidRPr="00F96AAF">
        <w:rPr>
          <w:noProof/>
        </w:rPr>
        <w:fldChar w:fldCharType="end"/>
      </w:r>
      <w:bookmarkEnd w:id="500"/>
      <w:r w:rsidRPr="00F96AAF">
        <w:t xml:space="preserve">: </w:t>
      </w:r>
      <w:r w:rsidR="00917499" w:rsidRPr="00917499">
        <w:t>Nature of transdisciplinary involvement</w:t>
      </w:r>
      <w:r w:rsidR="00917499">
        <w:t xml:space="preserve"> per stakeholder group</w:t>
      </w:r>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917499"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917499" w:rsidRDefault="00E56E66" w:rsidP="00C154A1">
            <w:pPr>
              <w:jc w:val="center"/>
              <w:rPr>
                <w:sz w:val="22"/>
                <w:szCs w:val="22"/>
              </w:rPr>
            </w:pPr>
            <w:r w:rsidRPr="00917499">
              <w:rPr>
                <w:sz w:val="22"/>
                <w:szCs w:val="22"/>
              </w:rPr>
              <w:t>Involved stakeholder group</w:t>
            </w:r>
          </w:p>
        </w:tc>
        <w:tc>
          <w:tcPr>
            <w:tcW w:w="1543" w:type="dxa"/>
            <w:gridSpan w:val="2"/>
            <w:vAlign w:val="bottom"/>
            <w:hideMark/>
          </w:tcPr>
          <w:p w14:paraId="21BE89DD" w14:textId="754112B3"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917499">
              <w:rPr>
                <w:sz w:val="22"/>
                <w:szCs w:val="22"/>
              </w:rPr>
              <w:t>consultative</w:t>
            </w:r>
            <w:r w:rsidRPr="00917499">
              <w:rPr>
                <w:rStyle w:val="FootnoteReference"/>
                <w:sz w:val="22"/>
                <w:szCs w:val="22"/>
              </w:rPr>
              <w:footnoteReference w:id="7"/>
            </w:r>
          </w:p>
        </w:tc>
        <w:tc>
          <w:tcPr>
            <w:tcW w:w="1543" w:type="dxa"/>
            <w:gridSpan w:val="3"/>
            <w:vAlign w:val="bottom"/>
            <w:hideMark/>
          </w:tcPr>
          <w:p w14:paraId="25BBA60C" w14:textId="7E998F08"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contributory</w:t>
            </w:r>
            <w:r w:rsidRPr="00917499">
              <w:rPr>
                <w:rStyle w:val="FootnoteReference"/>
                <w:sz w:val="22"/>
                <w:szCs w:val="22"/>
              </w:rPr>
              <w:footnoteReference w:id="8"/>
            </w:r>
          </w:p>
        </w:tc>
        <w:tc>
          <w:tcPr>
            <w:tcW w:w="1543" w:type="dxa"/>
            <w:gridSpan w:val="3"/>
            <w:vAlign w:val="bottom"/>
            <w:hideMark/>
          </w:tcPr>
          <w:p w14:paraId="2ADDEE21" w14:textId="0198D222"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collaborative</w:t>
            </w:r>
            <w:r w:rsidRPr="00917499">
              <w:rPr>
                <w:rStyle w:val="FootnoteReference"/>
                <w:sz w:val="22"/>
                <w:szCs w:val="22"/>
              </w:rPr>
              <w:footnoteReference w:id="9"/>
            </w:r>
          </w:p>
        </w:tc>
        <w:tc>
          <w:tcPr>
            <w:tcW w:w="1544" w:type="dxa"/>
            <w:gridSpan w:val="2"/>
            <w:vAlign w:val="bottom"/>
          </w:tcPr>
          <w:p w14:paraId="7125A090" w14:textId="3E2433A1" w:rsidR="00E56E66" w:rsidRPr="00917499"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co-created</w:t>
            </w:r>
            <w:r w:rsidRPr="00917499">
              <w:rPr>
                <w:rStyle w:val="FootnoteReference"/>
                <w:sz w:val="22"/>
                <w:szCs w:val="22"/>
              </w:rPr>
              <w:footnoteReference w:id="10"/>
            </w:r>
          </w:p>
        </w:tc>
      </w:tr>
      <w:tr w:rsidR="00E56E66" w:rsidRPr="00917499" w14:paraId="0C622713" w14:textId="4B8DA1B5" w:rsidTr="00C154A1">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917499" w:rsidRDefault="00E56E66" w:rsidP="00E56E66">
            <w:pPr>
              <w:jc w:val="center"/>
              <w:rPr>
                <w:i/>
                <w:iCs/>
                <w:sz w:val="14"/>
                <w:szCs w:val="14"/>
              </w:rPr>
            </w:pPr>
          </w:p>
        </w:tc>
        <w:tc>
          <w:tcPr>
            <w:tcW w:w="771" w:type="dxa"/>
            <w:noWrap/>
            <w:vAlign w:val="center"/>
          </w:tcPr>
          <w:p w14:paraId="322E782C"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2" w:type="dxa"/>
            <w:tcBorders>
              <w:right w:val="single" w:sz="4" w:space="0" w:color="auto"/>
            </w:tcBorders>
            <w:vAlign w:val="center"/>
          </w:tcPr>
          <w:p w14:paraId="3BC50C72"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1" w:type="dxa"/>
            <w:gridSpan w:val="2"/>
            <w:tcBorders>
              <w:left w:val="single" w:sz="4" w:space="0" w:color="auto"/>
            </w:tcBorders>
            <w:noWrap/>
            <w:vAlign w:val="center"/>
          </w:tcPr>
          <w:p w14:paraId="117B50CD"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2" w:type="dxa"/>
            <w:tcBorders>
              <w:right w:val="single" w:sz="4" w:space="0" w:color="auto"/>
            </w:tcBorders>
            <w:vAlign w:val="center"/>
          </w:tcPr>
          <w:p w14:paraId="42D784B7"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2" w:type="dxa"/>
            <w:tcBorders>
              <w:left w:val="single" w:sz="4" w:space="0" w:color="auto"/>
              <w:right w:val="nil"/>
            </w:tcBorders>
            <w:noWrap/>
            <w:vAlign w:val="center"/>
          </w:tcPr>
          <w:p w14:paraId="610B3BD1"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1" w:type="dxa"/>
            <w:gridSpan w:val="2"/>
            <w:tcBorders>
              <w:left w:val="nil"/>
            </w:tcBorders>
            <w:vAlign w:val="center"/>
          </w:tcPr>
          <w:p w14:paraId="0702AAE1"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2" w:type="dxa"/>
            <w:tcBorders>
              <w:left w:val="nil"/>
            </w:tcBorders>
            <w:vAlign w:val="center"/>
          </w:tcPr>
          <w:p w14:paraId="62D35AEB" w14:textId="21DE97C8"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2"/>
                <w:szCs w:val="22"/>
              </w:rPr>
              <w:t>abs</w:t>
            </w:r>
          </w:p>
        </w:tc>
        <w:tc>
          <w:tcPr>
            <w:tcW w:w="772" w:type="dxa"/>
            <w:tcBorders>
              <w:left w:val="nil"/>
            </w:tcBorders>
            <w:vAlign w:val="center"/>
          </w:tcPr>
          <w:p w14:paraId="13817E17" w14:textId="7371A6F9"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r>
      <w:tr w:rsidR="00E56E66" w:rsidRPr="00917499"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917499" w:rsidRDefault="00E56E66" w:rsidP="00E56E66">
            <w:pPr>
              <w:ind w:left="238"/>
            </w:pPr>
            <w:r w:rsidRPr="00917499">
              <w:t>ACADEMIC</w:t>
            </w:r>
          </w:p>
        </w:tc>
        <w:tc>
          <w:tcPr>
            <w:tcW w:w="2057" w:type="dxa"/>
            <w:gridSpan w:val="3"/>
            <w:noWrap/>
            <w:vAlign w:val="center"/>
          </w:tcPr>
          <w:p w14:paraId="06C6BD07"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69B34F67"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41F23F49"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E56E66" w:rsidRPr="00917499" w14:paraId="12194CA8" w14:textId="0572A0D9"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917499" w:rsidRDefault="00917499" w:rsidP="00E56E66">
            <w:pPr>
              <w:rPr>
                <w:sz w:val="22"/>
                <w:szCs w:val="22"/>
              </w:rPr>
            </w:pPr>
            <w:r w:rsidRPr="00917499">
              <w:t xml:space="preserve">researchers from other disciplines </w:t>
            </w:r>
            <w:r w:rsidRPr="00917499">
              <w:rPr>
                <w:b w:val="0"/>
                <w:bCs w:val="0"/>
                <w:sz w:val="20"/>
                <w:szCs w:val="20"/>
              </w:rPr>
              <w:t>(n=278)</w:t>
            </w:r>
          </w:p>
        </w:tc>
        <w:tc>
          <w:tcPr>
            <w:tcW w:w="771" w:type="dxa"/>
            <w:noWrap/>
            <w:vAlign w:val="center"/>
            <w:hideMark/>
          </w:tcPr>
          <w:p w14:paraId="6F14C698" w14:textId="4FA6513B"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37</w:t>
            </w:r>
          </w:p>
        </w:tc>
        <w:tc>
          <w:tcPr>
            <w:tcW w:w="772" w:type="dxa"/>
            <w:tcBorders>
              <w:right w:val="single" w:sz="4" w:space="0" w:color="auto"/>
            </w:tcBorders>
            <w:vAlign w:val="center"/>
          </w:tcPr>
          <w:p w14:paraId="0B1395F4" w14:textId="6BDADE06"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13.31%</w:t>
            </w:r>
          </w:p>
        </w:tc>
        <w:tc>
          <w:tcPr>
            <w:tcW w:w="771" w:type="dxa"/>
            <w:gridSpan w:val="2"/>
            <w:tcBorders>
              <w:left w:val="single" w:sz="4" w:space="0" w:color="auto"/>
            </w:tcBorders>
            <w:noWrap/>
            <w:vAlign w:val="center"/>
            <w:hideMark/>
          </w:tcPr>
          <w:p w14:paraId="096C784D" w14:textId="6297E4FA"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57</w:t>
            </w:r>
          </w:p>
        </w:tc>
        <w:tc>
          <w:tcPr>
            <w:tcW w:w="772" w:type="dxa"/>
            <w:tcBorders>
              <w:right w:val="single" w:sz="4" w:space="0" w:color="auto"/>
            </w:tcBorders>
            <w:vAlign w:val="center"/>
          </w:tcPr>
          <w:p w14:paraId="214FE077" w14:textId="1CB25B44"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20.50%</w:t>
            </w:r>
          </w:p>
        </w:tc>
        <w:tc>
          <w:tcPr>
            <w:tcW w:w="772" w:type="dxa"/>
            <w:tcBorders>
              <w:left w:val="single" w:sz="4" w:space="0" w:color="auto"/>
              <w:right w:val="nil"/>
            </w:tcBorders>
            <w:noWrap/>
            <w:vAlign w:val="center"/>
            <w:hideMark/>
          </w:tcPr>
          <w:p w14:paraId="1062FB71" w14:textId="77268752"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109</w:t>
            </w:r>
          </w:p>
        </w:tc>
        <w:tc>
          <w:tcPr>
            <w:tcW w:w="771" w:type="dxa"/>
            <w:gridSpan w:val="2"/>
            <w:tcBorders>
              <w:left w:val="nil"/>
            </w:tcBorders>
            <w:vAlign w:val="center"/>
          </w:tcPr>
          <w:p w14:paraId="4054D918" w14:textId="6CA1EBDE"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39.21%</w:t>
            </w:r>
          </w:p>
        </w:tc>
        <w:tc>
          <w:tcPr>
            <w:tcW w:w="772" w:type="dxa"/>
            <w:tcBorders>
              <w:left w:val="nil"/>
            </w:tcBorders>
            <w:vAlign w:val="center"/>
          </w:tcPr>
          <w:p w14:paraId="7982A84C" w14:textId="1AE28D73"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75</w:t>
            </w:r>
          </w:p>
        </w:tc>
        <w:tc>
          <w:tcPr>
            <w:tcW w:w="772" w:type="dxa"/>
            <w:tcBorders>
              <w:left w:val="nil"/>
            </w:tcBorders>
            <w:vAlign w:val="center"/>
          </w:tcPr>
          <w:p w14:paraId="199169B2" w14:textId="00593A8A"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26.98%</w:t>
            </w:r>
          </w:p>
        </w:tc>
      </w:tr>
      <w:tr w:rsidR="00E56E66" w:rsidRPr="00917499"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917499" w:rsidRDefault="00E56E66" w:rsidP="00E56E66">
            <w:pPr>
              <w:ind w:left="238"/>
            </w:pPr>
            <w:r w:rsidRPr="00917499">
              <w:t>NON-ACADEMIC</w:t>
            </w:r>
          </w:p>
        </w:tc>
        <w:tc>
          <w:tcPr>
            <w:tcW w:w="2057" w:type="dxa"/>
            <w:gridSpan w:val="3"/>
            <w:noWrap/>
            <w:vAlign w:val="center"/>
          </w:tcPr>
          <w:p w14:paraId="2EE76FB8"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46F620B5"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14E62C8A"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917499" w:rsidRPr="00917499" w14:paraId="30049A4C" w14:textId="5D475C42"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917499" w:rsidRDefault="00917499" w:rsidP="00917499">
            <w:pPr>
              <w:rPr>
                <w:sz w:val="22"/>
                <w:szCs w:val="22"/>
              </w:rPr>
            </w:pPr>
            <w:r w:rsidRPr="00917499">
              <w:t xml:space="preserve">company/business representatives (incl. farmers) </w:t>
            </w:r>
            <w:r w:rsidRPr="00917499">
              <w:rPr>
                <w:b w:val="0"/>
                <w:bCs w:val="0"/>
                <w:sz w:val="20"/>
                <w:szCs w:val="20"/>
              </w:rPr>
              <w:t>(n=80)</w:t>
            </w:r>
          </w:p>
        </w:tc>
        <w:tc>
          <w:tcPr>
            <w:tcW w:w="771" w:type="dxa"/>
            <w:noWrap/>
            <w:vAlign w:val="center"/>
            <w:hideMark/>
          </w:tcPr>
          <w:p w14:paraId="4AF267EB" w14:textId="25D77F7E"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28</w:t>
            </w:r>
          </w:p>
        </w:tc>
        <w:tc>
          <w:tcPr>
            <w:tcW w:w="772" w:type="dxa"/>
            <w:tcBorders>
              <w:right w:val="single" w:sz="4" w:space="0" w:color="auto"/>
            </w:tcBorders>
            <w:vAlign w:val="center"/>
          </w:tcPr>
          <w:p w14:paraId="50898FFE" w14:textId="3838632D"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35.00%</w:t>
            </w:r>
          </w:p>
        </w:tc>
        <w:tc>
          <w:tcPr>
            <w:tcW w:w="771" w:type="dxa"/>
            <w:gridSpan w:val="2"/>
            <w:tcBorders>
              <w:left w:val="single" w:sz="4" w:space="0" w:color="auto"/>
            </w:tcBorders>
            <w:noWrap/>
            <w:vAlign w:val="center"/>
            <w:hideMark/>
          </w:tcPr>
          <w:p w14:paraId="4865D326" w14:textId="7DBCE37C"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30</w:t>
            </w:r>
          </w:p>
        </w:tc>
        <w:tc>
          <w:tcPr>
            <w:tcW w:w="772" w:type="dxa"/>
            <w:tcBorders>
              <w:right w:val="single" w:sz="4" w:space="0" w:color="auto"/>
            </w:tcBorders>
            <w:vAlign w:val="center"/>
          </w:tcPr>
          <w:p w14:paraId="05622469" w14:textId="2CCFA4D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37.50%</w:t>
            </w:r>
          </w:p>
        </w:tc>
        <w:tc>
          <w:tcPr>
            <w:tcW w:w="772" w:type="dxa"/>
            <w:tcBorders>
              <w:left w:val="single" w:sz="4" w:space="0" w:color="auto"/>
              <w:right w:val="nil"/>
            </w:tcBorders>
            <w:noWrap/>
            <w:vAlign w:val="center"/>
            <w:hideMark/>
          </w:tcPr>
          <w:p w14:paraId="211B8E30" w14:textId="57A0D0DC"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16</w:t>
            </w:r>
          </w:p>
        </w:tc>
        <w:tc>
          <w:tcPr>
            <w:tcW w:w="771" w:type="dxa"/>
            <w:gridSpan w:val="2"/>
            <w:tcBorders>
              <w:left w:val="nil"/>
            </w:tcBorders>
            <w:vAlign w:val="center"/>
          </w:tcPr>
          <w:p w14:paraId="392A8A33" w14:textId="7FF2D8A3"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20.00%</w:t>
            </w:r>
          </w:p>
        </w:tc>
        <w:tc>
          <w:tcPr>
            <w:tcW w:w="772" w:type="dxa"/>
            <w:tcBorders>
              <w:left w:val="nil"/>
            </w:tcBorders>
            <w:vAlign w:val="center"/>
          </w:tcPr>
          <w:p w14:paraId="337899A9" w14:textId="226DD768"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6</w:t>
            </w:r>
          </w:p>
        </w:tc>
        <w:tc>
          <w:tcPr>
            <w:tcW w:w="772" w:type="dxa"/>
            <w:tcBorders>
              <w:left w:val="nil"/>
            </w:tcBorders>
            <w:vAlign w:val="center"/>
          </w:tcPr>
          <w:p w14:paraId="15AB3DAD" w14:textId="6AED83B9"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7.50%</w:t>
            </w:r>
          </w:p>
        </w:tc>
      </w:tr>
      <w:tr w:rsidR="00917499" w:rsidRPr="00917499" w14:paraId="7C24DA52" w14:textId="6569C653"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917499" w:rsidRDefault="00917499" w:rsidP="00917499">
            <w:pPr>
              <w:rPr>
                <w:sz w:val="22"/>
                <w:szCs w:val="22"/>
              </w:rPr>
            </w:pPr>
            <w:r w:rsidRPr="00917499">
              <w:t xml:space="preserve">representatives of NGOs, advocacy or other civil society groups </w:t>
            </w:r>
            <w:r w:rsidRPr="00917499">
              <w:rPr>
                <w:b w:val="0"/>
                <w:bCs w:val="0"/>
                <w:sz w:val="20"/>
                <w:szCs w:val="20"/>
              </w:rPr>
              <w:t>(n=51)</w:t>
            </w:r>
          </w:p>
        </w:tc>
        <w:tc>
          <w:tcPr>
            <w:tcW w:w="771" w:type="dxa"/>
            <w:noWrap/>
            <w:vAlign w:val="center"/>
            <w:hideMark/>
          </w:tcPr>
          <w:p w14:paraId="0BB65B8A" w14:textId="1000B8E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26</w:t>
            </w:r>
          </w:p>
        </w:tc>
        <w:tc>
          <w:tcPr>
            <w:tcW w:w="772" w:type="dxa"/>
            <w:tcBorders>
              <w:right w:val="single" w:sz="4" w:space="0" w:color="auto"/>
            </w:tcBorders>
            <w:vAlign w:val="center"/>
          </w:tcPr>
          <w:p w14:paraId="6DE26D02" w14:textId="0527E158"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50.98%</w:t>
            </w:r>
          </w:p>
        </w:tc>
        <w:tc>
          <w:tcPr>
            <w:tcW w:w="771" w:type="dxa"/>
            <w:gridSpan w:val="2"/>
            <w:tcBorders>
              <w:left w:val="single" w:sz="4" w:space="0" w:color="auto"/>
            </w:tcBorders>
            <w:noWrap/>
            <w:vAlign w:val="center"/>
            <w:hideMark/>
          </w:tcPr>
          <w:p w14:paraId="227CE88E" w14:textId="280E624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17</w:t>
            </w:r>
          </w:p>
        </w:tc>
        <w:tc>
          <w:tcPr>
            <w:tcW w:w="772" w:type="dxa"/>
            <w:tcBorders>
              <w:right w:val="single" w:sz="4" w:space="0" w:color="auto"/>
            </w:tcBorders>
            <w:vAlign w:val="center"/>
          </w:tcPr>
          <w:p w14:paraId="2CF248C2" w14:textId="4173055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33.33%</w:t>
            </w:r>
          </w:p>
        </w:tc>
        <w:tc>
          <w:tcPr>
            <w:tcW w:w="772" w:type="dxa"/>
            <w:tcBorders>
              <w:left w:val="single" w:sz="4" w:space="0" w:color="auto"/>
              <w:right w:val="nil"/>
            </w:tcBorders>
            <w:noWrap/>
            <w:vAlign w:val="center"/>
            <w:hideMark/>
          </w:tcPr>
          <w:p w14:paraId="65DE04A7" w14:textId="4453E215"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5</w:t>
            </w:r>
          </w:p>
        </w:tc>
        <w:tc>
          <w:tcPr>
            <w:tcW w:w="771" w:type="dxa"/>
            <w:gridSpan w:val="2"/>
            <w:tcBorders>
              <w:left w:val="nil"/>
            </w:tcBorders>
            <w:vAlign w:val="center"/>
          </w:tcPr>
          <w:p w14:paraId="11657421" w14:textId="017362C9"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9.80%</w:t>
            </w:r>
          </w:p>
        </w:tc>
        <w:tc>
          <w:tcPr>
            <w:tcW w:w="772" w:type="dxa"/>
            <w:tcBorders>
              <w:left w:val="nil"/>
            </w:tcBorders>
            <w:vAlign w:val="center"/>
          </w:tcPr>
          <w:p w14:paraId="3AEE58FD" w14:textId="42A17C88"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3</w:t>
            </w:r>
          </w:p>
        </w:tc>
        <w:tc>
          <w:tcPr>
            <w:tcW w:w="772" w:type="dxa"/>
            <w:tcBorders>
              <w:left w:val="nil"/>
            </w:tcBorders>
            <w:vAlign w:val="center"/>
          </w:tcPr>
          <w:p w14:paraId="25EA4C00" w14:textId="48333A22"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5.88%</w:t>
            </w:r>
          </w:p>
        </w:tc>
      </w:tr>
      <w:tr w:rsidR="00917499" w:rsidRPr="00917499" w14:paraId="634398EE" w14:textId="28725A6B"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917499" w:rsidRDefault="00917499" w:rsidP="00917499">
            <w:pPr>
              <w:rPr>
                <w:sz w:val="22"/>
                <w:szCs w:val="22"/>
              </w:rPr>
            </w:pPr>
            <w:r w:rsidRPr="00917499">
              <w:t xml:space="preserve">policy makers, public administrations, representatives from governmental agencies </w:t>
            </w:r>
            <w:r w:rsidRPr="00917499">
              <w:rPr>
                <w:b w:val="0"/>
                <w:bCs w:val="0"/>
                <w:sz w:val="20"/>
                <w:szCs w:val="20"/>
              </w:rPr>
              <w:t>(n=94)</w:t>
            </w:r>
          </w:p>
        </w:tc>
        <w:tc>
          <w:tcPr>
            <w:tcW w:w="771" w:type="dxa"/>
            <w:noWrap/>
            <w:vAlign w:val="center"/>
            <w:hideMark/>
          </w:tcPr>
          <w:p w14:paraId="061FA7C9" w14:textId="644769AF"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49</w:t>
            </w:r>
          </w:p>
        </w:tc>
        <w:tc>
          <w:tcPr>
            <w:tcW w:w="772" w:type="dxa"/>
            <w:tcBorders>
              <w:right w:val="single" w:sz="4" w:space="0" w:color="auto"/>
            </w:tcBorders>
            <w:vAlign w:val="center"/>
          </w:tcPr>
          <w:p w14:paraId="0774806C" w14:textId="13E76774"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52.13%</w:t>
            </w:r>
          </w:p>
        </w:tc>
        <w:tc>
          <w:tcPr>
            <w:tcW w:w="771" w:type="dxa"/>
            <w:gridSpan w:val="2"/>
            <w:tcBorders>
              <w:left w:val="single" w:sz="4" w:space="0" w:color="auto"/>
            </w:tcBorders>
            <w:noWrap/>
            <w:vAlign w:val="center"/>
            <w:hideMark/>
          </w:tcPr>
          <w:p w14:paraId="1B6F5DC4" w14:textId="3FAE1F42"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33</w:t>
            </w:r>
          </w:p>
        </w:tc>
        <w:tc>
          <w:tcPr>
            <w:tcW w:w="772" w:type="dxa"/>
            <w:tcBorders>
              <w:right w:val="single" w:sz="4" w:space="0" w:color="auto"/>
            </w:tcBorders>
            <w:vAlign w:val="center"/>
          </w:tcPr>
          <w:p w14:paraId="1A6CFA54" w14:textId="7D92409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35.11%</w:t>
            </w:r>
          </w:p>
        </w:tc>
        <w:tc>
          <w:tcPr>
            <w:tcW w:w="772" w:type="dxa"/>
            <w:tcBorders>
              <w:left w:val="single" w:sz="4" w:space="0" w:color="auto"/>
              <w:right w:val="nil"/>
            </w:tcBorders>
            <w:noWrap/>
            <w:vAlign w:val="center"/>
            <w:hideMark/>
          </w:tcPr>
          <w:p w14:paraId="61CC1EFD" w14:textId="6A075A56"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7</w:t>
            </w:r>
          </w:p>
        </w:tc>
        <w:tc>
          <w:tcPr>
            <w:tcW w:w="771" w:type="dxa"/>
            <w:gridSpan w:val="2"/>
            <w:tcBorders>
              <w:left w:val="nil"/>
            </w:tcBorders>
            <w:vAlign w:val="center"/>
          </w:tcPr>
          <w:p w14:paraId="6ECDABC5" w14:textId="1ADCF13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7.45%</w:t>
            </w:r>
          </w:p>
        </w:tc>
        <w:tc>
          <w:tcPr>
            <w:tcW w:w="772" w:type="dxa"/>
            <w:tcBorders>
              <w:left w:val="nil"/>
            </w:tcBorders>
            <w:vAlign w:val="center"/>
          </w:tcPr>
          <w:p w14:paraId="68F54E70" w14:textId="291E842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5</w:t>
            </w:r>
          </w:p>
        </w:tc>
        <w:tc>
          <w:tcPr>
            <w:tcW w:w="772" w:type="dxa"/>
            <w:tcBorders>
              <w:left w:val="nil"/>
            </w:tcBorders>
            <w:vAlign w:val="center"/>
          </w:tcPr>
          <w:p w14:paraId="46037A1C" w14:textId="12C0965A"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5.32%</w:t>
            </w:r>
          </w:p>
        </w:tc>
      </w:tr>
      <w:tr w:rsidR="00917499" w:rsidRPr="00917499" w14:paraId="5A734C8D" w14:textId="0E7069B4"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917499" w:rsidRDefault="00917499" w:rsidP="00917499">
            <w:pPr>
              <w:rPr>
                <w:sz w:val="22"/>
                <w:szCs w:val="22"/>
              </w:rPr>
            </w:pPr>
            <w:r w:rsidRPr="00917499">
              <w:t>individual citizens (e.</w:t>
            </w:r>
            <w:r>
              <w:t> </w:t>
            </w:r>
            <w:r w:rsidRPr="00917499">
              <w:t xml:space="preserve">g. as beneficiaries, customers, or concerned persons) </w:t>
            </w:r>
            <w:r w:rsidRPr="00917499">
              <w:rPr>
                <w:b w:val="0"/>
                <w:bCs w:val="0"/>
                <w:sz w:val="20"/>
                <w:szCs w:val="20"/>
              </w:rPr>
              <w:t>(n=82)</w:t>
            </w:r>
          </w:p>
        </w:tc>
        <w:tc>
          <w:tcPr>
            <w:tcW w:w="771" w:type="dxa"/>
            <w:noWrap/>
            <w:vAlign w:val="center"/>
            <w:hideMark/>
          </w:tcPr>
          <w:p w14:paraId="6F1EE1B1" w14:textId="27A7EB4C"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41</w:t>
            </w:r>
          </w:p>
        </w:tc>
        <w:tc>
          <w:tcPr>
            <w:tcW w:w="772" w:type="dxa"/>
            <w:tcBorders>
              <w:right w:val="single" w:sz="4" w:space="0" w:color="auto"/>
            </w:tcBorders>
            <w:vAlign w:val="center"/>
          </w:tcPr>
          <w:p w14:paraId="0EC5454E" w14:textId="7A56DBB5"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50.00%</w:t>
            </w:r>
          </w:p>
        </w:tc>
        <w:tc>
          <w:tcPr>
            <w:tcW w:w="771" w:type="dxa"/>
            <w:gridSpan w:val="2"/>
            <w:tcBorders>
              <w:left w:val="single" w:sz="4" w:space="0" w:color="auto"/>
            </w:tcBorders>
            <w:noWrap/>
            <w:vAlign w:val="center"/>
            <w:hideMark/>
          </w:tcPr>
          <w:p w14:paraId="41007A82" w14:textId="01D7EC6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26</w:t>
            </w:r>
          </w:p>
        </w:tc>
        <w:tc>
          <w:tcPr>
            <w:tcW w:w="772" w:type="dxa"/>
            <w:tcBorders>
              <w:right w:val="single" w:sz="4" w:space="0" w:color="auto"/>
            </w:tcBorders>
            <w:vAlign w:val="center"/>
          </w:tcPr>
          <w:p w14:paraId="4A689768" w14:textId="7F7FD4F0"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31.71%</w:t>
            </w:r>
          </w:p>
        </w:tc>
        <w:tc>
          <w:tcPr>
            <w:tcW w:w="772" w:type="dxa"/>
            <w:tcBorders>
              <w:left w:val="single" w:sz="4" w:space="0" w:color="auto"/>
              <w:right w:val="nil"/>
            </w:tcBorders>
            <w:noWrap/>
            <w:vAlign w:val="center"/>
            <w:hideMark/>
          </w:tcPr>
          <w:p w14:paraId="298543E1" w14:textId="6803968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7</w:t>
            </w:r>
          </w:p>
        </w:tc>
        <w:tc>
          <w:tcPr>
            <w:tcW w:w="771" w:type="dxa"/>
            <w:gridSpan w:val="2"/>
            <w:tcBorders>
              <w:left w:val="nil"/>
            </w:tcBorders>
            <w:vAlign w:val="center"/>
          </w:tcPr>
          <w:p w14:paraId="7889D312" w14:textId="413D12A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8.54%</w:t>
            </w:r>
          </w:p>
        </w:tc>
        <w:tc>
          <w:tcPr>
            <w:tcW w:w="772" w:type="dxa"/>
            <w:tcBorders>
              <w:left w:val="nil"/>
            </w:tcBorders>
            <w:vAlign w:val="center"/>
          </w:tcPr>
          <w:p w14:paraId="13DB79C8" w14:textId="5F024FA3"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8</w:t>
            </w:r>
          </w:p>
        </w:tc>
        <w:tc>
          <w:tcPr>
            <w:tcW w:w="772" w:type="dxa"/>
            <w:tcBorders>
              <w:left w:val="nil"/>
            </w:tcBorders>
            <w:vAlign w:val="center"/>
          </w:tcPr>
          <w:p w14:paraId="0993D697" w14:textId="76B6036B"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9.76%</w:t>
            </w:r>
          </w:p>
        </w:tc>
      </w:tr>
      <w:tr w:rsidR="00917499" w:rsidRPr="00917499" w14:paraId="648E357F" w14:textId="079C1B2D"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917499" w:rsidRDefault="00917499" w:rsidP="00917499">
            <w:pPr>
              <w:rPr>
                <w:sz w:val="22"/>
                <w:szCs w:val="22"/>
              </w:rPr>
            </w:pPr>
            <w:r w:rsidRPr="00917499">
              <w:t xml:space="preserve">media representatives (traditional media, digital </w:t>
            </w:r>
            <w:r w:rsidRPr="00917499">
              <w:lastRenderedPageBreak/>
              <w:t>media (e.</w:t>
            </w:r>
            <w:r>
              <w:t> </w:t>
            </w:r>
            <w:r w:rsidRPr="00917499">
              <w:t xml:space="preserve">g. bloggers), journalists, community-led media, etc.) </w:t>
            </w:r>
            <w:r w:rsidRPr="00917499">
              <w:rPr>
                <w:b w:val="0"/>
                <w:bCs w:val="0"/>
                <w:sz w:val="20"/>
                <w:szCs w:val="20"/>
              </w:rPr>
              <w:t>(n=114)</w:t>
            </w:r>
          </w:p>
        </w:tc>
        <w:tc>
          <w:tcPr>
            <w:tcW w:w="771" w:type="dxa"/>
            <w:noWrap/>
            <w:vAlign w:val="center"/>
            <w:hideMark/>
          </w:tcPr>
          <w:p w14:paraId="5E035C2A" w14:textId="1325EC4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lastRenderedPageBreak/>
              <w:t>77</w:t>
            </w:r>
          </w:p>
        </w:tc>
        <w:tc>
          <w:tcPr>
            <w:tcW w:w="772" w:type="dxa"/>
            <w:tcBorders>
              <w:right w:val="single" w:sz="4" w:space="0" w:color="auto"/>
            </w:tcBorders>
            <w:vAlign w:val="center"/>
          </w:tcPr>
          <w:p w14:paraId="41F3B284" w14:textId="0610A926"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67.54%</w:t>
            </w:r>
          </w:p>
        </w:tc>
        <w:tc>
          <w:tcPr>
            <w:tcW w:w="771" w:type="dxa"/>
            <w:gridSpan w:val="2"/>
            <w:tcBorders>
              <w:left w:val="single" w:sz="4" w:space="0" w:color="auto"/>
            </w:tcBorders>
            <w:noWrap/>
            <w:vAlign w:val="center"/>
            <w:hideMark/>
          </w:tcPr>
          <w:p w14:paraId="3D144413" w14:textId="4FCC7E4A"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28</w:t>
            </w:r>
          </w:p>
        </w:tc>
        <w:tc>
          <w:tcPr>
            <w:tcW w:w="772" w:type="dxa"/>
            <w:tcBorders>
              <w:right w:val="single" w:sz="4" w:space="0" w:color="auto"/>
            </w:tcBorders>
            <w:vAlign w:val="center"/>
          </w:tcPr>
          <w:p w14:paraId="4D8469BD" w14:textId="22C7CC1D"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24.56%</w:t>
            </w:r>
          </w:p>
        </w:tc>
        <w:tc>
          <w:tcPr>
            <w:tcW w:w="772" w:type="dxa"/>
            <w:tcBorders>
              <w:left w:val="single" w:sz="4" w:space="0" w:color="auto"/>
              <w:right w:val="nil"/>
            </w:tcBorders>
            <w:noWrap/>
            <w:vAlign w:val="center"/>
            <w:hideMark/>
          </w:tcPr>
          <w:p w14:paraId="6BD95385" w14:textId="00646005"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8</w:t>
            </w:r>
          </w:p>
        </w:tc>
        <w:tc>
          <w:tcPr>
            <w:tcW w:w="771" w:type="dxa"/>
            <w:gridSpan w:val="2"/>
            <w:tcBorders>
              <w:left w:val="nil"/>
            </w:tcBorders>
            <w:vAlign w:val="center"/>
          </w:tcPr>
          <w:p w14:paraId="0B6609AF" w14:textId="76B3C1D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7.02%</w:t>
            </w:r>
          </w:p>
        </w:tc>
        <w:tc>
          <w:tcPr>
            <w:tcW w:w="772" w:type="dxa"/>
            <w:tcBorders>
              <w:left w:val="nil"/>
            </w:tcBorders>
            <w:vAlign w:val="center"/>
          </w:tcPr>
          <w:p w14:paraId="379E918E" w14:textId="691F5234"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1</w:t>
            </w:r>
          </w:p>
        </w:tc>
        <w:tc>
          <w:tcPr>
            <w:tcW w:w="772" w:type="dxa"/>
            <w:tcBorders>
              <w:left w:val="nil"/>
            </w:tcBorders>
            <w:vAlign w:val="center"/>
          </w:tcPr>
          <w:p w14:paraId="0ACB494B" w14:textId="71A188A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0.88%</w:t>
            </w:r>
          </w:p>
        </w:tc>
      </w:tr>
      <w:tr w:rsidR="00917499" w:rsidRPr="00917499" w14:paraId="7FE9814C" w14:textId="33C781B6"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917499" w:rsidRDefault="00917499" w:rsidP="00917499">
            <w:pPr>
              <w:rPr>
                <w:sz w:val="22"/>
                <w:szCs w:val="22"/>
              </w:rPr>
            </w:pPr>
            <w:r w:rsidRPr="00917499">
              <w:t xml:space="preserve">representatives from welfare- or education-providing institutions (such as schools, kindergartens, hospitals, or care centres) </w:t>
            </w:r>
            <w:r w:rsidRPr="00917499">
              <w:rPr>
                <w:b w:val="0"/>
                <w:bCs w:val="0"/>
                <w:sz w:val="20"/>
                <w:szCs w:val="20"/>
              </w:rPr>
              <w:t>(n=74)</w:t>
            </w:r>
          </w:p>
        </w:tc>
        <w:tc>
          <w:tcPr>
            <w:tcW w:w="771" w:type="dxa"/>
            <w:noWrap/>
            <w:vAlign w:val="center"/>
            <w:hideMark/>
          </w:tcPr>
          <w:p w14:paraId="2DC7790E" w14:textId="0C04AADF"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32</w:t>
            </w:r>
          </w:p>
        </w:tc>
        <w:tc>
          <w:tcPr>
            <w:tcW w:w="772" w:type="dxa"/>
            <w:tcBorders>
              <w:right w:val="single" w:sz="4" w:space="0" w:color="auto"/>
            </w:tcBorders>
            <w:vAlign w:val="center"/>
          </w:tcPr>
          <w:p w14:paraId="587BC72E" w14:textId="0AF0080B"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43.24%</w:t>
            </w:r>
          </w:p>
        </w:tc>
        <w:tc>
          <w:tcPr>
            <w:tcW w:w="771" w:type="dxa"/>
            <w:gridSpan w:val="2"/>
            <w:tcBorders>
              <w:left w:val="single" w:sz="4" w:space="0" w:color="auto"/>
            </w:tcBorders>
            <w:noWrap/>
            <w:vAlign w:val="center"/>
            <w:hideMark/>
          </w:tcPr>
          <w:p w14:paraId="1F95194A" w14:textId="53C17DF3"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20</w:t>
            </w:r>
          </w:p>
        </w:tc>
        <w:tc>
          <w:tcPr>
            <w:tcW w:w="772" w:type="dxa"/>
            <w:tcBorders>
              <w:right w:val="single" w:sz="4" w:space="0" w:color="auto"/>
            </w:tcBorders>
            <w:vAlign w:val="center"/>
          </w:tcPr>
          <w:p w14:paraId="35F7DCBD" w14:textId="2B90C61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27.03%</w:t>
            </w:r>
          </w:p>
        </w:tc>
        <w:tc>
          <w:tcPr>
            <w:tcW w:w="772" w:type="dxa"/>
            <w:tcBorders>
              <w:left w:val="single" w:sz="4" w:space="0" w:color="auto"/>
              <w:right w:val="nil"/>
            </w:tcBorders>
            <w:noWrap/>
            <w:vAlign w:val="center"/>
            <w:hideMark/>
          </w:tcPr>
          <w:p w14:paraId="00DC02A0" w14:textId="1B6382AA"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16</w:t>
            </w:r>
          </w:p>
        </w:tc>
        <w:tc>
          <w:tcPr>
            <w:tcW w:w="771" w:type="dxa"/>
            <w:gridSpan w:val="2"/>
            <w:tcBorders>
              <w:left w:val="nil"/>
            </w:tcBorders>
            <w:vAlign w:val="center"/>
          </w:tcPr>
          <w:p w14:paraId="135D5DF0" w14:textId="19A33020"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21.62%</w:t>
            </w:r>
          </w:p>
        </w:tc>
        <w:tc>
          <w:tcPr>
            <w:tcW w:w="772" w:type="dxa"/>
            <w:tcBorders>
              <w:left w:val="nil"/>
            </w:tcBorders>
            <w:vAlign w:val="center"/>
          </w:tcPr>
          <w:p w14:paraId="73DBF2EC" w14:textId="2479FE3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6</w:t>
            </w:r>
          </w:p>
        </w:tc>
        <w:tc>
          <w:tcPr>
            <w:tcW w:w="772" w:type="dxa"/>
            <w:tcBorders>
              <w:left w:val="nil"/>
            </w:tcBorders>
            <w:vAlign w:val="center"/>
          </w:tcPr>
          <w:p w14:paraId="07C7F731" w14:textId="771B2FFE"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8.11%</w:t>
            </w:r>
          </w:p>
        </w:tc>
      </w:tr>
    </w:tbl>
    <w:p w14:paraId="566A1F6D" w14:textId="40446B18" w:rsidR="00175E98" w:rsidRDefault="00175E98" w:rsidP="00976ECE">
      <w:pPr>
        <w:pStyle w:val="BodyText"/>
      </w:pPr>
    </w:p>
    <w:p w14:paraId="1BCD5109" w14:textId="77777777" w:rsidR="00175E98" w:rsidRPr="00F96AAF" w:rsidRDefault="00175E98" w:rsidP="00976ECE">
      <w:pPr>
        <w:pStyle w:val="BodyText"/>
      </w:pPr>
    </w:p>
    <w:p w14:paraId="17B3CEAF" w14:textId="77777777" w:rsidR="00976ECE" w:rsidRPr="00F96AAF" w:rsidRDefault="00976ECE" w:rsidP="00976ECE">
      <w:pPr>
        <w:pStyle w:val="BodyText"/>
      </w:pPr>
    </w:p>
    <w:p w14:paraId="7C16E269" w14:textId="106E4FE1" w:rsidR="00976ECE" w:rsidRPr="00F96AAF" w:rsidRDefault="00110B14" w:rsidP="00C429D9">
      <w:pPr>
        <w:pStyle w:val="Heading3"/>
      </w:pPr>
      <w:r>
        <w:t>Goals with regard to t</w:t>
      </w:r>
      <w:r w:rsidR="00976ECE" w:rsidRPr="00F96AAF">
        <w:t xml:space="preserve">arget </w:t>
      </w:r>
      <w:r>
        <w:t>g</w:t>
      </w:r>
      <w:r w:rsidR="00976ECE" w:rsidRPr="00F96AAF">
        <w:t>roup</w:t>
      </w:r>
      <w:r>
        <w:t>s</w:t>
      </w:r>
    </w:p>
    <w:p w14:paraId="28502974" w14:textId="77777777" w:rsidR="00A053CD" w:rsidRPr="00F96AAF" w:rsidRDefault="00A053CD" w:rsidP="00A31260"/>
    <w:p w14:paraId="34C066E3" w14:textId="5A7D06A5" w:rsidR="00A053CD" w:rsidRPr="00F96AAF" w:rsidRDefault="00A053CD"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11</w:t>
      </w:r>
      <w:r w:rsidR="00EB0606">
        <w:fldChar w:fldCharType="end"/>
      </w:r>
      <w:r w:rsidRPr="00F96AAF">
        <w:t>: Distribution of target group goals</w:t>
      </w:r>
    </w:p>
    <w:p w14:paraId="14F8D766" w14:textId="77777777" w:rsidR="00976ECE" w:rsidRPr="00F96AAF" w:rsidRDefault="00976ECE" w:rsidP="00976ECE">
      <w:pPr>
        <w:pStyle w:val="BodyText"/>
        <w:keepNext/>
      </w:pPr>
      <w:r w:rsidRPr="00F96AAF">
        <w:rPr>
          <w:noProof/>
          <w:lang w:val="de-AT"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1910715"/>
                    </a:xfrm>
                    <a:prstGeom prst="rect">
                      <a:avLst/>
                    </a:prstGeom>
                  </pic:spPr>
                </pic:pic>
              </a:graphicData>
            </a:graphic>
          </wp:inline>
        </w:drawing>
      </w:r>
    </w:p>
    <w:p w14:paraId="34B83818" w14:textId="183ABF4B" w:rsidR="00976ECE" w:rsidRDefault="00976ECE" w:rsidP="001664E4">
      <w:pPr>
        <w:jc w:val="both"/>
      </w:pPr>
      <w:r w:rsidRPr="00F96AAF">
        <w:t xml:space="preserve">Envisioned social goals of the project can be important indicators of social innovation. Several true/false statements concerning foreseen social impact </w:t>
      </w:r>
      <w:del w:id="501" w:author="xyz" w:date="2022-04-09T11:41:00Z">
        <w:r w:rsidRPr="00F96AAF" w:rsidDel="00D845CB">
          <w:delText xml:space="preserve">and </w:delText>
        </w:r>
      </w:del>
      <w:ins w:id="502" w:author="xyz" w:date="2022-04-09T11:41:00Z">
        <w:r w:rsidR="00D845CB">
          <w:t>or</w:t>
        </w:r>
        <w:r w:rsidR="00D845CB" w:rsidRPr="00F96AAF">
          <w:t xml:space="preserve"> </w:t>
        </w:r>
      </w:ins>
      <w:r w:rsidRPr="00F96AAF">
        <w:t xml:space="preserve">social inclusion goals were </w:t>
      </w:r>
      <w:del w:id="503" w:author="xyz" w:date="2022-04-09T11:41:00Z">
        <w:r w:rsidRPr="00F96AAF" w:rsidDel="00D845CB">
          <w:delText xml:space="preserve">directed </w:delText>
        </w:r>
      </w:del>
      <w:ins w:id="504" w:author="xyz" w:date="2022-04-09T11:41:00Z">
        <w:r w:rsidR="00D845CB">
          <w:t>raised</w:t>
        </w:r>
        <w:r w:rsidR="00D845CB" w:rsidRPr="00F96AAF">
          <w:t xml:space="preserve"> </w:t>
        </w:r>
      </w:ins>
      <w:r w:rsidRPr="00F96AAF">
        <w:t xml:space="preserve">to measure further aspects of </w:t>
      </w:r>
      <w:proofErr w:type="spellStart"/>
      <w:r w:rsidRPr="00F96AAF">
        <w:t>transdisciplinarity</w:t>
      </w:r>
      <w:proofErr w:type="spellEnd"/>
      <w:r w:rsidRPr="00F96AAF">
        <w:t xml:space="preserve">. </w:t>
      </w:r>
      <w:r w:rsidRPr="00F96AAF">
        <w:rPr>
          <w:i/>
          <w:iCs/>
        </w:rPr>
        <w:t>Aim to empower targeted or included social groups</w:t>
      </w:r>
      <w:r w:rsidRPr="00F96AAF">
        <w:t xml:space="preserve"> was the most frequently selected category (170 times) followed by </w:t>
      </w:r>
      <w:r w:rsidRPr="00F96AAF">
        <w:rPr>
          <w:i/>
          <w:iCs/>
        </w:rPr>
        <w:t>enabling diversity and exchange of different perspectives</w:t>
      </w:r>
      <w:r w:rsidRPr="00F96AAF">
        <w:t xml:space="preserve"> (151 times). The category </w:t>
      </w:r>
      <w:r w:rsidRPr="00B22906">
        <w:rPr>
          <w:i/>
          <w:rPrChange w:id="505" w:author="xyz" w:date="2022-04-09T11:42:00Z">
            <w:rPr/>
          </w:rPrChange>
        </w:rPr>
        <w:t>the project worked towards improving people’s lives</w:t>
      </w:r>
      <w:r w:rsidRPr="00F96AAF">
        <w:t xml:space="preserve"> was the least frequent selected category (55 times).</w:t>
      </w:r>
    </w:p>
    <w:p w14:paraId="31DFD166" w14:textId="727112BD" w:rsidR="007D2516" w:rsidRDefault="007D2516" w:rsidP="00976ECE"/>
    <w:p w14:paraId="3A48F657" w14:textId="17DE1BEA" w:rsidR="00BB20AB" w:rsidRDefault="00BB20AB" w:rsidP="00BB20AB">
      <w:pPr>
        <w:pStyle w:val="Caption"/>
        <w:keepNext/>
      </w:pPr>
      <w:r>
        <w:t xml:space="preserve">Table </w:t>
      </w:r>
      <w:r>
        <w:fldChar w:fldCharType="begin"/>
      </w:r>
      <w:r>
        <w:instrText xml:space="preserve"> SEQ Table \* ARABIC </w:instrText>
      </w:r>
      <w:r>
        <w:fldChar w:fldCharType="separate"/>
      </w:r>
      <w:r w:rsidR="00706803">
        <w:rPr>
          <w:noProof/>
        </w:rPr>
        <w:t>11</w:t>
      </w:r>
      <w:r>
        <w:fldChar w:fldCharType="end"/>
      </w:r>
      <w:r>
        <w:t xml:space="preserve">: </w:t>
      </w:r>
      <w:r w:rsidRPr="0030204F">
        <w:t>Distribution of target group goals</w:t>
      </w:r>
    </w:p>
    <w:tbl>
      <w:tblPr>
        <w:tblStyle w:val="ListTable3"/>
        <w:tblW w:w="0" w:type="auto"/>
        <w:tblLook w:val="04A0" w:firstRow="1" w:lastRow="0" w:firstColumn="1" w:lastColumn="0" w:noHBand="0" w:noVBand="1"/>
      </w:tblPr>
      <w:tblGrid>
        <w:gridCol w:w="5357"/>
        <w:gridCol w:w="914"/>
        <w:gridCol w:w="915"/>
        <w:gridCol w:w="915"/>
        <w:gridCol w:w="915"/>
      </w:tblGrid>
      <w:tr w:rsidR="00BB20AB" w:rsidRPr="00BB20AB"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BB20AB" w:rsidRDefault="00216F02">
            <w:r>
              <w:t>Goal</w:t>
            </w:r>
          </w:p>
        </w:tc>
        <w:tc>
          <w:tcPr>
            <w:tcW w:w="934" w:type="dxa"/>
            <w:noWrap/>
            <w:hideMark/>
          </w:tcPr>
          <w:p w14:paraId="6B65A3BF"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r w:rsidRPr="00BB20AB">
              <w:t>no</w:t>
            </w:r>
          </w:p>
        </w:tc>
        <w:tc>
          <w:tcPr>
            <w:tcW w:w="935" w:type="dxa"/>
            <w:noWrap/>
            <w:hideMark/>
          </w:tcPr>
          <w:p w14:paraId="3547B53F"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p>
        </w:tc>
        <w:tc>
          <w:tcPr>
            <w:tcW w:w="935" w:type="dxa"/>
            <w:noWrap/>
            <w:hideMark/>
          </w:tcPr>
          <w:p w14:paraId="1B010A3B"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r w:rsidRPr="00BB20AB">
              <w:t>yes</w:t>
            </w:r>
          </w:p>
        </w:tc>
        <w:tc>
          <w:tcPr>
            <w:tcW w:w="935" w:type="dxa"/>
            <w:noWrap/>
            <w:hideMark/>
          </w:tcPr>
          <w:p w14:paraId="11F232D5"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p>
        </w:tc>
      </w:tr>
      <w:tr w:rsidR="00BB20AB" w:rsidRPr="00216F02" w14:paraId="7E002071"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216F02" w:rsidRDefault="00BB20AB"/>
        </w:tc>
        <w:tc>
          <w:tcPr>
            <w:tcW w:w="934" w:type="dxa"/>
            <w:noWrap/>
            <w:hideMark/>
          </w:tcPr>
          <w:p w14:paraId="5795E42B"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935" w:type="dxa"/>
            <w:noWrap/>
            <w:hideMark/>
          </w:tcPr>
          <w:p w14:paraId="2C5F2E13"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c>
          <w:tcPr>
            <w:tcW w:w="935" w:type="dxa"/>
            <w:noWrap/>
            <w:hideMark/>
          </w:tcPr>
          <w:p w14:paraId="5A774A52"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935" w:type="dxa"/>
            <w:noWrap/>
            <w:hideMark/>
          </w:tcPr>
          <w:p w14:paraId="2D6B0734"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r>
      <w:tr w:rsidR="00BB20AB" w:rsidRPr="00BB20AB" w14:paraId="6982109B"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BB20AB" w:rsidRDefault="00BB20AB">
            <w:r w:rsidRPr="00BB20AB">
              <w:t xml:space="preserve">targeted a group of people with specific social needs </w:t>
            </w:r>
            <w:r w:rsidRPr="00BB20AB">
              <w:rPr>
                <w:b w:val="0"/>
                <w:bCs w:val="0"/>
                <w:sz w:val="20"/>
                <w:szCs w:val="20"/>
              </w:rPr>
              <w:t>(n= 221)</w:t>
            </w:r>
          </w:p>
        </w:tc>
        <w:tc>
          <w:tcPr>
            <w:tcW w:w="934" w:type="dxa"/>
            <w:noWrap/>
            <w:vAlign w:val="center"/>
            <w:hideMark/>
          </w:tcPr>
          <w:p w14:paraId="4A9FB427"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151</w:t>
            </w:r>
          </w:p>
        </w:tc>
        <w:tc>
          <w:tcPr>
            <w:tcW w:w="935" w:type="dxa"/>
            <w:noWrap/>
            <w:vAlign w:val="center"/>
            <w:hideMark/>
          </w:tcPr>
          <w:p w14:paraId="6BCF18A1"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68.33%</w:t>
            </w:r>
          </w:p>
        </w:tc>
        <w:tc>
          <w:tcPr>
            <w:tcW w:w="935" w:type="dxa"/>
            <w:noWrap/>
            <w:vAlign w:val="center"/>
            <w:hideMark/>
          </w:tcPr>
          <w:p w14:paraId="02F0B7E0"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70</w:t>
            </w:r>
          </w:p>
        </w:tc>
        <w:tc>
          <w:tcPr>
            <w:tcW w:w="935" w:type="dxa"/>
            <w:noWrap/>
            <w:vAlign w:val="center"/>
            <w:hideMark/>
          </w:tcPr>
          <w:p w14:paraId="67CAC8B1"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31.67%</w:t>
            </w:r>
          </w:p>
        </w:tc>
      </w:tr>
      <w:tr w:rsidR="00BB20AB" w:rsidRPr="00BB20AB" w14:paraId="31A221A5" w14:textId="77777777" w:rsidTr="00BB20A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BB20AB" w:rsidRDefault="00BB20AB">
            <w:r w:rsidRPr="00BB20AB">
              <w:t xml:space="preserve">included socially disadvantaged or marginalised people </w:t>
            </w:r>
            <w:r w:rsidRPr="00BB20AB">
              <w:rPr>
                <w:b w:val="0"/>
                <w:bCs w:val="0"/>
                <w:sz w:val="20"/>
                <w:szCs w:val="20"/>
              </w:rPr>
              <w:t>(n=219)</w:t>
            </w:r>
          </w:p>
        </w:tc>
        <w:tc>
          <w:tcPr>
            <w:tcW w:w="934" w:type="dxa"/>
            <w:noWrap/>
            <w:vAlign w:val="center"/>
            <w:hideMark/>
          </w:tcPr>
          <w:p w14:paraId="2452BB15"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170</w:t>
            </w:r>
          </w:p>
        </w:tc>
        <w:tc>
          <w:tcPr>
            <w:tcW w:w="935" w:type="dxa"/>
            <w:noWrap/>
            <w:vAlign w:val="center"/>
            <w:hideMark/>
          </w:tcPr>
          <w:p w14:paraId="14DFE7A7"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77.63%</w:t>
            </w:r>
          </w:p>
        </w:tc>
        <w:tc>
          <w:tcPr>
            <w:tcW w:w="935" w:type="dxa"/>
            <w:noWrap/>
            <w:vAlign w:val="center"/>
            <w:hideMark/>
          </w:tcPr>
          <w:p w14:paraId="6CC6AF08"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49</w:t>
            </w:r>
          </w:p>
        </w:tc>
        <w:tc>
          <w:tcPr>
            <w:tcW w:w="935" w:type="dxa"/>
            <w:noWrap/>
            <w:vAlign w:val="center"/>
            <w:hideMark/>
          </w:tcPr>
          <w:p w14:paraId="1D35BD0B"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22.37%</w:t>
            </w:r>
          </w:p>
        </w:tc>
      </w:tr>
      <w:tr w:rsidR="00BB20AB" w:rsidRPr="00BB20AB" w14:paraId="5D3FB643"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BB20AB" w:rsidRDefault="00BB20AB">
            <w:r w:rsidRPr="00BB20AB">
              <w:t>worked towards improving people’s lives (n=222)</w:t>
            </w:r>
          </w:p>
        </w:tc>
        <w:tc>
          <w:tcPr>
            <w:tcW w:w="934" w:type="dxa"/>
            <w:noWrap/>
            <w:vAlign w:val="center"/>
            <w:hideMark/>
          </w:tcPr>
          <w:p w14:paraId="518EE565"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55</w:t>
            </w:r>
          </w:p>
        </w:tc>
        <w:tc>
          <w:tcPr>
            <w:tcW w:w="935" w:type="dxa"/>
            <w:noWrap/>
            <w:vAlign w:val="center"/>
            <w:hideMark/>
          </w:tcPr>
          <w:p w14:paraId="72032450"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24.77%</w:t>
            </w:r>
          </w:p>
        </w:tc>
        <w:tc>
          <w:tcPr>
            <w:tcW w:w="935" w:type="dxa"/>
            <w:noWrap/>
            <w:vAlign w:val="center"/>
            <w:hideMark/>
          </w:tcPr>
          <w:p w14:paraId="7D94FBFB"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167</w:t>
            </w:r>
          </w:p>
        </w:tc>
        <w:tc>
          <w:tcPr>
            <w:tcW w:w="935" w:type="dxa"/>
            <w:noWrap/>
            <w:vAlign w:val="center"/>
            <w:hideMark/>
          </w:tcPr>
          <w:p w14:paraId="5793D42D"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75.23%</w:t>
            </w:r>
          </w:p>
        </w:tc>
      </w:tr>
      <w:tr w:rsidR="00BB20AB" w:rsidRPr="00BB20AB" w14:paraId="2E61CEF7" w14:textId="77777777" w:rsidTr="00BB20A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BB20AB" w:rsidRDefault="00BB20AB">
            <w:r w:rsidRPr="00BB20AB">
              <w:t xml:space="preserve">aimed at empowering people (in general or specific groups) </w:t>
            </w:r>
            <w:r w:rsidRPr="00BB20AB">
              <w:rPr>
                <w:b w:val="0"/>
                <w:bCs w:val="0"/>
                <w:sz w:val="20"/>
                <w:szCs w:val="20"/>
              </w:rPr>
              <w:t>(n=221)</w:t>
            </w:r>
          </w:p>
        </w:tc>
        <w:tc>
          <w:tcPr>
            <w:tcW w:w="934" w:type="dxa"/>
            <w:noWrap/>
            <w:vAlign w:val="center"/>
            <w:hideMark/>
          </w:tcPr>
          <w:p w14:paraId="629D9083"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131</w:t>
            </w:r>
          </w:p>
        </w:tc>
        <w:tc>
          <w:tcPr>
            <w:tcW w:w="935" w:type="dxa"/>
            <w:noWrap/>
            <w:vAlign w:val="center"/>
            <w:hideMark/>
          </w:tcPr>
          <w:p w14:paraId="51BDCF2D"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59.28%</w:t>
            </w:r>
          </w:p>
        </w:tc>
        <w:tc>
          <w:tcPr>
            <w:tcW w:w="935" w:type="dxa"/>
            <w:noWrap/>
            <w:vAlign w:val="center"/>
            <w:hideMark/>
          </w:tcPr>
          <w:p w14:paraId="79C1C62A"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90</w:t>
            </w:r>
          </w:p>
        </w:tc>
        <w:tc>
          <w:tcPr>
            <w:tcW w:w="935" w:type="dxa"/>
            <w:noWrap/>
            <w:vAlign w:val="center"/>
            <w:hideMark/>
          </w:tcPr>
          <w:p w14:paraId="19DC2AC7"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40.72%</w:t>
            </w:r>
          </w:p>
        </w:tc>
      </w:tr>
      <w:tr w:rsidR="00BB20AB" w:rsidRPr="00BB20AB" w14:paraId="161CF984"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BB20AB" w:rsidRDefault="00BB20AB">
            <w:r w:rsidRPr="00BB20AB">
              <w:lastRenderedPageBreak/>
              <w:t xml:space="preserve">enabled diversity and exchange of different perspectives </w:t>
            </w:r>
            <w:r w:rsidRPr="00BB20AB">
              <w:rPr>
                <w:b w:val="0"/>
                <w:bCs w:val="0"/>
                <w:sz w:val="20"/>
                <w:szCs w:val="20"/>
              </w:rPr>
              <w:t>(n=221)</w:t>
            </w:r>
          </w:p>
        </w:tc>
        <w:tc>
          <w:tcPr>
            <w:tcW w:w="934" w:type="dxa"/>
            <w:noWrap/>
            <w:vAlign w:val="center"/>
            <w:hideMark/>
          </w:tcPr>
          <w:p w14:paraId="30798D0E"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108</w:t>
            </w:r>
          </w:p>
        </w:tc>
        <w:tc>
          <w:tcPr>
            <w:tcW w:w="935" w:type="dxa"/>
            <w:noWrap/>
            <w:vAlign w:val="center"/>
            <w:hideMark/>
          </w:tcPr>
          <w:p w14:paraId="42251DFD"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48.87%</w:t>
            </w:r>
          </w:p>
        </w:tc>
        <w:tc>
          <w:tcPr>
            <w:tcW w:w="935" w:type="dxa"/>
            <w:noWrap/>
            <w:vAlign w:val="center"/>
            <w:hideMark/>
          </w:tcPr>
          <w:p w14:paraId="24FC4CD3"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113</w:t>
            </w:r>
          </w:p>
        </w:tc>
        <w:tc>
          <w:tcPr>
            <w:tcW w:w="935" w:type="dxa"/>
            <w:noWrap/>
            <w:vAlign w:val="center"/>
            <w:hideMark/>
          </w:tcPr>
          <w:p w14:paraId="7E1C134A"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51.13%</w:t>
            </w:r>
          </w:p>
        </w:tc>
      </w:tr>
    </w:tbl>
    <w:p w14:paraId="76E8D0F2" w14:textId="77777777" w:rsidR="007D2516" w:rsidRPr="00F96AAF" w:rsidRDefault="007D2516" w:rsidP="00976ECE"/>
    <w:p w14:paraId="1A4CC012" w14:textId="77777777" w:rsidR="00976ECE" w:rsidRPr="00F96AAF" w:rsidRDefault="00976ECE" w:rsidP="00976ECE"/>
    <w:p w14:paraId="0D7133BB" w14:textId="77777777" w:rsidR="00976ECE" w:rsidRPr="00F96AAF" w:rsidRDefault="00976ECE" w:rsidP="00A31260">
      <w:pPr>
        <w:pStyle w:val="Heading2"/>
      </w:pPr>
      <w:r w:rsidRPr="00F96AAF">
        <w:t>Regulatory Framework</w:t>
      </w:r>
    </w:p>
    <w:p w14:paraId="320E0C02" w14:textId="77777777" w:rsidR="00976ECE" w:rsidRPr="00F96AAF" w:rsidRDefault="00976ECE" w:rsidP="00976ECE"/>
    <w:p w14:paraId="5FEF6EC8" w14:textId="77602B0B" w:rsidR="00976ECE" w:rsidRDefault="00976ECE" w:rsidP="00A31260">
      <w:pPr>
        <w:pStyle w:val="Heading3"/>
      </w:pPr>
      <w:r w:rsidRPr="00F96AAF">
        <w:t xml:space="preserve">Open Science </w:t>
      </w:r>
      <w:r w:rsidR="00110B14">
        <w:t>c</w:t>
      </w:r>
      <w:r w:rsidRPr="00F96AAF">
        <w:t>oncepts</w:t>
      </w:r>
    </w:p>
    <w:p w14:paraId="4221474D" w14:textId="77777777" w:rsidR="001664E4" w:rsidRDefault="001664E4" w:rsidP="001664E4"/>
    <w:p w14:paraId="3F604593" w14:textId="366A4A9F" w:rsidR="001664E4" w:rsidRDefault="001664E4" w:rsidP="001664E4">
      <w:pPr>
        <w:jc w:val="both"/>
      </w:pPr>
      <w:r w:rsidRPr="00F96AAF">
        <w:t xml:space="preserve">A critical part of carrying out the social goals envisioned in the research process is to ensure project results are available for a broader audience. Therefore, open science practices are </w:t>
      </w:r>
      <w:ins w:id="506" w:author="xyz" w:date="2022-04-09T11:43:00Z">
        <w:r w:rsidR="00B22906">
          <w:t xml:space="preserve">a </w:t>
        </w:r>
      </w:ins>
      <w:ins w:id="507" w:author="xyz" w:date="2022-04-09T11:44:00Z">
        <w:r w:rsidR="00B22906">
          <w:t xml:space="preserve">potentially </w:t>
        </w:r>
      </w:ins>
      <w:ins w:id="508" w:author="xyz" w:date="2022-04-09T11:43:00Z">
        <w:r w:rsidR="00B22906">
          <w:t>first step</w:t>
        </w:r>
      </w:ins>
      <w:ins w:id="509" w:author="xyz" w:date="2022-04-09T11:42:00Z">
        <w:r w:rsidR="00B22906">
          <w:t xml:space="preserve"> </w:t>
        </w:r>
      </w:ins>
      <w:ins w:id="510" w:author="xyz" w:date="2022-04-09T11:43:00Z">
        <w:r w:rsidR="00B22906">
          <w:t>to reach</w:t>
        </w:r>
      </w:ins>
      <w:ins w:id="511" w:author="xyz" w:date="2022-04-09T11:42:00Z">
        <w:r w:rsidR="00B22906">
          <w:t xml:space="preserve"> </w:t>
        </w:r>
      </w:ins>
      <w:ins w:id="512" w:author="xyz" w:date="2022-04-09T11:44:00Z">
        <w:r w:rsidR="00B22906">
          <w:t xml:space="preserve">– at least intentionally - </w:t>
        </w:r>
      </w:ins>
      <w:ins w:id="513" w:author="xyz" w:date="2022-04-09T11:42:00Z">
        <w:r w:rsidR="00B22906">
          <w:t xml:space="preserve">beyond the </w:t>
        </w:r>
      </w:ins>
      <w:ins w:id="514" w:author="xyz" w:date="2022-04-09T11:44:00Z">
        <w:r w:rsidR="00B22906">
          <w:t xml:space="preserve">realms of </w:t>
        </w:r>
      </w:ins>
      <w:ins w:id="515" w:author="xyz" w:date="2022-04-09T11:42:00Z">
        <w:r w:rsidR="00B22906">
          <w:t xml:space="preserve">academic world </w:t>
        </w:r>
      </w:ins>
      <w:del w:id="516" w:author="xyz" w:date="2022-04-09T11:43:00Z">
        <w:r w:rsidRPr="00F96AAF" w:rsidDel="00B22906">
          <w:delText>important parts of social impact</w:delText>
        </w:r>
        <w:r w:rsidDel="00B22906">
          <w:delText xml:space="preserve"> </w:delText>
        </w:r>
      </w:del>
      <w:r>
        <w:t xml:space="preserve">(see </w:t>
      </w:r>
      <w:r>
        <w:fldChar w:fldCharType="begin"/>
      </w:r>
      <w:r>
        <w:instrText xml:space="preserve"> REF _Ref100043097 \h </w:instrText>
      </w:r>
      <w:r>
        <w:fldChar w:fldCharType="separate"/>
      </w:r>
      <w:r>
        <w:t xml:space="preserve">Figure </w:t>
      </w:r>
      <w:r>
        <w:rPr>
          <w:noProof/>
        </w:rPr>
        <w:t>12</w:t>
      </w:r>
      <w:r>
        <w:fldChar w:fldCharType="end"/>
      </w:r>
      <w:r>
        <w:t>)</w:t>
      </w:r>
      <w:r w:rsidRPr="00F96AAF">
        <w:t xml:space="preserve">. Survey results </w:t>
      </w:r>
      <w:del w:id="517" w:author="xyz" w:date="2022-04-09T11:44:00Z">
        <w:r w:rsidRPr="00F96AAF" w:rsidDel="00B22906">
          <w:delText xml:space="preserve">display </w:delText>
        </w:r>
      </w:del>
      <w:ins w:id="518" w:author="xyz" w:date="2022-04-09T11:44:00Z">
        <w:r w:rsidR="00B22906">
          <w:t>show</w:t>
        </w:r>
        <w:r w:rsidR="00B22906" w:rsidRPr="00F96AAF">
          <w:t xml:space="preserve"> </w:t>
        </w:r>
      </w:ins>
      <w:r w:rsidRPr="00F96AAF">
        <w:t xml:space="preserve">that </w:t>
      </w:r>
      <w:del w:id="519" w:author="xyz" w:date="2022-04-09T11:45:00Z">
        <w:r w:rsidRPr="00F96AAF" w:rsidDel="00B22906">
          <w:delText xml:space="preserve">the most frequent selected category was </w:delText>
        </w:r>
      </w:del>
      <w:r w:rsidRPr="00F96AAF">
        <w:rPr>
          <w:i/>
          <w:iCs/>
        </w:rPr>
        <w:t xml:space="preserve">open access publication </w:t>
      </w:r>
      <w:r w:rsidRPr="00F96AAF">
        <w:t>(326 times, ~ 90 % of the survey respondents</w:t>
      </w:r>
      <w:r>
        <w:t xml:space="preserve">; </w:t>
      </w:r>
      <w:ins w:id="520" w:author="xyz" w:date="2022-04-09T11:45:00Z">
        <w:r w:rsidR="00B22906">
          <w:t>see</w:t>
        </w:r>
      </w:ins>
      <w:del w:id="521" w:author="xyz" w:date="2022-04-09T11:45:00Z">
        <w:r w:rsidDel="00B22906">
          <w:delText>cf.</w:delText>
        </w:r>
      </w:del>
      <w:r>
        <w:t xml:space="preserve"> </w:t>
      </w:r>
      <w:r>
        <w:fldChar w:fldCharType="begin"/>
      </w:r>
      <w:r>
        <w:instrText xml:space="preserve"> REF _Ref100043058 \h </w:instrText>
      </w:r>
      <w:r>
        <w:fldChar w:fldCharType="separate"/>
      </w:r>
      <w:r>
        <w:t xml:space="preserve">Table </w:t>
      </w:r>
      <w:r>
        <w:rPr>
          <w:noProof/>
        </w:rPr>
        <w:t>12</w:t>
      </w:r>
      <w:r>
        <w:fldChar w:fldCharType="end"/>
      </w:r>
      <w:r w:rsidRPr="00F96AAF">
        <w:t>)</w:t>
      </w:r>
      <w:ins w:id="522" w:author="xyz" w:date="2022-04-09T11:45:00Z">
        <w:r w:rsidR="00B22906">
          <w:t xml:space="preserve"> have become standard among the funded SNSF projects. The majority of SNSF funded projects employs also </w:t>
        </w:r>
      </w:ins>
      <w:del w:id="523" w:author="xyz" w:date="2022-04-09T11:45:00Z">
        <w:r w:rsidRPr="00F96AAF" w:rsidDel="00B22906">
          <w:delText>,</w:delText>
        </w:r>
      </w:del>
      <w:del w:id="524" w:author="xyz" w:date="2022-04-09T11:46:00Z">
        <w:r w:rsidRPr="00F96AAF" w:rsidDel="00B22906">
          <w:delText xml:space="preserve"> followed by </w:delText>
        </w:r>
      </w:del>
      <w:r w:rsidRPr="00F96AAF">
        <w:rPr>
          <w:i/>
          <w:iCs/>
        </w:rPr>
        <w:t>open access data</w:t>
      </w:r>
      <w:r w:rsidRPr="00F96AAF">
        <w:t xml:space="preserve"> (234 times).</w:t>
      </w:r>
      <w:ins w:id="525" w:author="xyz" w:date="2022-04-09T11:46:00Z">
        <w:r w:rsidR="00B22906">
          <w:t xml:space="preserve"> Other open science categories are employed by minority shares of SNSF funded projects. Although their use varies between 25</w:t>
        </w:r>
      </w:ins>
      <w:ins w:id="526" w:author="xyz" w:date="2022-04-09T11:47:00Z">
        <w:r w:rsidR="00B22906">
          <w:t xml:space="preserve">% (open/shared infrastructure) and 38% (open peer revies), the results indicate a remarkable ongoing shift towards an open science culture. </w:t>
        </w:r>
      </w:ins>
    </w:p>
    <w:p w14:paraId="3CC0D3D1" w14:textId="4C8ABF95" w:rsidR="001664E4" w:rsidRDefault="001664E4" w:rsidP="001664E4">
      <w:pPr>
        <w:jc w:val="both"/>
      </w:pPr>
    </w:p>
    <w:p w14:paraId="01E49BFD" w14:textId="3A40D8C1" w:rsidR="001664E4" w:rsidRDefault="001664E4" w:rsidP="001664E4">
      <w:pPr>
        <w:jc w:val="both"/>
      </w:pPr>
      <w:r w:rsidRPr="00F96AAF">
        <w:t>Following the dependence of social impact on the accessibility of results, [H] we assume that the number of open access practices tends to rise with higher levels of transdisciplinary experience.</w:t>
      </w:r>
    </w:p>
    <w:p w14:paraId="05771392" w14:textId="77777777" w:rsidR="001664E4" w:rsidRPr="001664E4" w:rsidRDefault="001664E4" w:rsidP="001664E4">
      <w:pPr>
        <w:jc w:val="both"/>
      </w:pPr>
    </w:p>
    <w:p w14:paraId="3CF046D2" w14:textId="7209A500" w:rsidR="001664E4" w:rsidRDefault="001664E4" w:rsidP="001664E4">
      <w:pPr>
        <w:pStyle w:val="Caption"/>
        <w:keepNext/>
      </w:pPr>
      <w:bookmarkStart w:id="527" w:name="_Ref100043097"/>
      <w:r>
        <w:t xml:space="preserve">Figure </w:t>
      </w:r>
      <w:r>
        <w:fldChar w:fldCharType="begin"/>
      </w:r>
      <w:r>
        <w:instrText xml:space="preserve"> SEQ Figure \* ARABIC </w:instrText>
      </w:r>
      <w:r>
        <w:fldChar w:fldCharType="separate"/>
      </w:r>
      <w:r>
        <w:rPr>
          <w:noProof/>
        </w:rPr>
        <w:t>12</w:t>
      </w:r>
      <w:r>
        <w:fldChar w:fldCharType="end"/>
      </w:r>
      <w:bookmarkEnd w:id="527"/>
      <w:r>
        <w:t xml:space="preserve">: </w:t>
      </w:r>
      <w:r w:rsidRPr="00F96BC4">
        <w:t>Open science concepts in research projects</w:t>
      </w:r>
    </w:p>
    <w:p w14:paraId="696083FF" w14:textId="77777777" w:rsidR="00216F02" w:rsidRDefault="00976ECE" w:rsidP="00216F02">
      <w:pPr>
        <w:pStyle w:val="BodyText"/>
        <w:keepNext/>
      </w:pPr>
      <w:r w:rsidRPr="00F96AAF">
        <w:rPr>
          <w:noProof/>
          <w:lang w:val="de-AT"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1910715"/>
                    </a:xfrm>
                    <a:prstGeom prst="rect">
                      <a:avLst/>
                    </a:prstGeom>
                  </pic:spPr>
                </pic:pic>
              </a:graphicData>
            </a:graphic>
          </wp:inline>
        </w:drawing>
      </w:r>
    </w:p>
    <w:p w14:paraId="02D8EA97" w14:textId="0019C326" w:rsidR="00976ECE" w:rsidRPr="00F96AAF" w:rsidRDefault="00976ECE" w:rsidP="00976ECE">
      <w:pPr>
        <w:pStyle w:val="BodyText"/>
      </w:pPr>
    </w:p>
    <w:p w14:paraId="56AC5AFA" w14:textId="6346E442" w:rsidR="00976ECE" w:rsidRDefault="00976ECE" w:rsidP="00976ECE">
      <w:pPr>
        <w:pStyle w:val="BodyText"/>
      </w:pPr>
    </w:p>
    <w:p w14:paraId="5BFBEE02" w14:textId="1FDC9C9A" w:rsidR="00216F02" w:rsidRDefault="00216F02" w:rsidP="00216F02">
      <w:pPr>
        <w:pStyle w:val="Caption"/>
        <w:keepNext/>
      </w:pPr>
      <w:bookmarkStart w:id="528" w:name="_Ref100043058"/>
      <w:r>
        <w:t xml:space="preserve">Table </w:t>
      </w:r>
      <w:r>
        <w:fldChar w:fldCharType="begin"/>
      </w:r>
      <w:r>
        <w:instrText xml:space="preserve"> SEQ Table \* ARABIC </w:instrText>
      </w:r>
      <w:r>
        <w:fldChar w:fldCharType="separate"/>
      </w:r>
      <w:r w:rsidR="00706803">
        <w:rPr>
          <w:noProof/>
        </w:rPr>
        <w:t>12</w:t>
      </w:r>
      <w:r>
        <w:fldChar w:fldCharType="end"/>
      </w:r>
      <w:bookmarkEnd w:id="528"/>
      <w:r>
        <w:t xml:space="preserve">: </w:t>
      </w:r>
      <w:r w:rsidRPr="009342F0">
        <w:t>Open science concepts in research projects</w:t>
      </w:r>
    </w:p>
    <w:tbl>
      <w:tblPr>
        <w:tblStyle w:val="ListTable3"/>
        <w:tblW w:w="0" w:type="auto"/>
        <w:tblLook w:val="04A0" w:firstRow="1" w:lastRow="0" w:firstColumn="1" w:lastColumn="0" w:noHBand="0" w:noVBand="1"/>
      </w:tblPr>
      <w:tblGrid>
        <w:gridCol w:w="5820"/>
        <w:gridCol w:w="690"/>
        <w:gridCol w:w="908"/>
        <w:gridCol w:w="690"/>
        <w:gridCol w:w="908"/>
      </w:tblGrid>
      <w:tr w:rsidR="00216F02" w:rsidRPr="00216F02" w14:paraId="73A0245F" w14:textId="77777777" w:rsidTr="00216F0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040" w:type="dxa"/>
            <w:noWrap/>
            <w:hideMark/>
          </w:tcPr>
          <w:p w14:paraId="52C7B6C9" w14:textId="361B4C79" w:rsidR="00216F02" w:rsidRPr="00216F02" w:rsidRDefault="00216F02" w:rsidP="00216F02">
            <w:pPr>
              <w:pStyle w:val="BodyText"/>
            </w:pPr>
            <w:r w:rsidRPr="00216F02">
              <w:t>Open science dimension</w:t>
            </w:r>
          </w:p>
        </w:tc>
        <w:tc>
          <w:tcPr>
            <w:tcW w:w="708" w:type="dxa"/>
            <w:noWrap/>
            <w:hideMark/>
          </w:tcPr>
          <w:p w14:paraId="52BC3175"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r w:rsidRPr="00216F02">
              <w:t>no</w:t>
            </w:r>
          </w:p>
        </w:tc>
        <w:tc>
          <w:tcPr>
            <w:tcW w:w="893" w:type="dxa"/>
            <w:noWrap/>
            <w:hideMark/>
          </w:tcPr>
          <w:p w14:paraId="18C239B0"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p>
        </w:tc>
        <w:tc>
          <w:tcPr>
            <w:tcW w:w="708" w:type="dxa"/>
            <w:noWrap/>
            <w:hideMark/>
          </w:tcPr>
          <w:p w14:paraId="6E2BC2CB"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r w:rsidRPr="00216F02">
              <w:t>yes</w:t>
            </w:r>
          </w:p>
        </w:tc>
        <w:tc>
          <w:tcPr>
            <w:tcW w:w="893" w:type="dxa"/>
            <w:noWrap/>
            <w:hideMark/>
          </w:tcPr>
          <w:p w14:paraId="1FDCC5E2"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p>
        </w:tc>
      </w:tr>
      <w:tr w:rsidR="00216F02" w:rsidRPr="00216F02" w14:paraId="10A93B18"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61A05655" w14:textId="662860ED" w:rsidR="00216F02" w:rsidRPr="00216F02" w:rsidRDefault="00216F02" w:rsidP="00216F02">
            <w:pPr>
              <w:pStyle w:val="BodyText"/>
            </w:pPr>
          </w:p>
        </w:tc>
        <w:tc>
          <w:tcPr>
            <w:tcW w:w="708" w:type="dxa"/>
            <w:noWrap/>
            <w:hideMark/>
          </w:tcPr>
          <w:p w14:paraId="5F1CE49A"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893" w:type="dxa"/>
            <w:noWrap/>
            <w:hideMark/>
          </w:tcPr>
          <w:p w14:paraId="727ACD1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c>
          <w:tcPr>
            <w:tcW w:w="708" w:type="dxa"/>
            <w:noWrap/>
            <w:hideMark/>
          </w:tcPr>
          <w:p w14:paraId="6C1B1A2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893" w:type="dxa"/>
            <w:noWrap/>
            <w:hideMark/>
          </w:tcPr>
          <w:p w14:paraId="66C78E41"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r>
      <w:tr w:rsidR="00216F02" w:rsidRPr="00216F02" w14:paraId="4F4B54AF"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474CB546" w14:textId="77777777" w:rsidR="00216F02" w:rsidRPr="00216F02" w:rsidRDefault="00216F02" w:rsidP="00216F02">
            <w:pPr>
              <w:pStyle w:val="BodyText"/>
            </w:pPr>
            <w:r w:rsidRPr="00216F02">
              <w:lastRenderedPageBreak/>
              <w:t>open access (publications) (n=361)</w:t>
            </w:r>
          </w:p>
        </w:tc>
        <w:tc>
          <w:tcPr>
            <w:tcW w:w="708" w:type="dxa"/>
            <w:noWrap/>
            <w:hideMark/>
          </w:tcPr>
          <w:p w14:paraId="64D3290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35</w:t>
            </w:r>
          </w:p>
        </w:tc>
        <w:tc>
          <w:tcPr>
            <w:tcW w:w="893" w:type="dxa"/>
            <w:noWrap/>
            <w:hideMark/>
          </w:tcPr>
          <w:p w14:paraId="13DAC3C6"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9.70%</w:t>
            </w:r>
          </w:p>
        </w:tc>
        <w:tc>
          <w:tcPr>
            <w:tcW w:w="708" w:type="dxa"/>
            <w:noWrap/>
            <w:hideMark/>
          </w:tcPr>
          <w:p w14:paraId="4A95338F"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326</w:t>
            </w:r>
          </w:p>
        </w:tc>
        <w:tc>
          <w:tcPr>
            <w:tcW w:w="893" w:type="dxa"/>
            <w:noWrap/>
            <w:hideMark/>
          </w:tcPr>
          <w:p w14:paraId="58E7CA5E"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90.30%</w:t>
            </w:r>
          </w:p>
        </w:tc>
      </w:tr>
      <w:tr w:rsidR="00216F02" w:rsidRPr="00216F02" w14:paraId="20279F84"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17FCA3EE" w14:textId="77777777" w:rsidR="00216F02" w:rsidRPr="00216F02" w:rsidRDefault="00216F02" w:rsidP="00216F02">
            <w:pPr>
              <w:pStyle w:val="BodyText"/>
            </w:pPr>
            <w:r w:rsidRPr="00216F02">
              <w:t>open access (research data) (n=354)</w:t>
            </w:r>
          </w:p>
        </w:tc>
        <w:tc>
          <w:tcPr>
            <w:tcW w:w="708" w:type="dxa"/>
            <w:noWrap/>
            <w:hideMark/>
          </w:tcPr>
          <w:p w14:paraId="52299995"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120</w:t>
            </w:r>
          </w:p>
        </w:tc>
        <w:tc>
          <w:tcPr>
            <w:tcW w:w="893" w:type="dxa"/>
            <w:noWrap/>
            <w:hideMark/>
          </w:tcPr>
          <w:p w14:paraId="20F5C4D8"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33.90%</w:t>
            </w:r>
          </w:p>
        </w:tc>
        <w:tc>
          <w:tcPr>
            <w:tcW w:w="708" w:type="dxa"/>
            <w:noWrap/>
            <w:hideMark/>
          </w:tcPr>
          <w:p w14:paraId="0F8D528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234</w:t>
            </w:r>
          </w:p>
        </w:tc>
        <w:tc>
          <w:tcPr>
            <w:tcW w:w="893" w:type="dxa"/>
            <w:noWrap/>
            <w:hideMark/>
          </w:tcPr>
          <w:p w14:paraId="3BA410DC"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66.10%</w:t>
            </w:r>
          </w:p>
        </w:tc>
      </w:tr>
      <w:tr w:rsidR="00216F02" w:rsidRPr="00216F02" w14:paraId="0500D6BD"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2B1F4B65" w14:textId="77777777" w:rsidR="00216F02" w:rsidRPr="00216F02" w:rsidRDefault="00216F02" w:rsidP="00216F02">
            <w:pPr>
              <w:pStyle w:val="BodyText"/>
            </w:pPr>
            <w:r w:rsidRPr="00216F02">
              <w:t>open source (code) (n=354)</w:t>
            </w:r>
          </w:p>
        </w:tc>
        <w:tc>
          <w:tcPr>
            <w:tcW w:w="708" w:type="dxa"/>
            <w:noWrap/>
            <w:hideMark/>
          </w:tcPr>
          <w:p w14:paraId="6A9C1D42"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220</w:t>
            </w:r>
          </w:p>
        </w:tc>
        <w:tc>
          <w:tcPr>
            <w:tcW w:w="893" w:type="dxa"/>
            <w:noWrap/>
            <w:hideMark/>
          </w:tcPr>
          <w:p w14:paraId="021B5654"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62.15%</w:t>
            </w:r>
          </w:p>
        </w:tc>
        <w:tc>
          <w:tcPr>
            <w:tcW w:w="708" w:type="dxa"/>
            <w:noWrap/>
            <w:hideMark/>
          </w:tcPr>
          <w:p w14:paraId="6DCB96D3"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134</w:t>
            </w:r>
          </w:p>
        </w:tc>
        <w:tc>
          <w:tcPr>
            <w:tcW w:w="893" w:type="dxa"/>
            <w:noWrap/>
            <w:hideMark/>
          </w:tcPr>
          <w:p w14:paraId="36661358"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37.85%</w:t>
            </w:r>
          </w:p>
        </w:tc>
      </w:tr>
      <w:tr w:rsidR="00216F02" w:rsidRPr="00216F02" w14:paraId="2BE886DC"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0C3AB3E1" w14:textId="77777777" w:rsidR="00216F02" w:rsidRPr="00216F02" w:rsidRDefault="00216F02" w:rsidP="00216F02">
            <w:pPr>
              <w:pStyle w:val="BodyText"/>
            </w:pPr>
            <w:r w:rsidRPr="00216F02">
              <w:t>open/shared infrastructure (n=351)</w:t>
            </w:r>
          </w:p>
        </w:tc>
        <w:tc>
          <w:tcPr>
            <w:tcW w:w="708" w:type="dxa"/>
            <w:noWrap/>
            <w:hideMark/>
          </w:tcPr>
          <w:p w14:paraId="43138073"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265</w:t>
            </w:r>
          </w:p>
        </w:tc>
        <w:tc>
          <w:tcPr>
            <w:tcW w:w="893" w:type="dxa"/>
            <w:noWrap/>
            <w:hideMark/>
          </w:tcPr>
          <w:p w14:paraId="5E33A114"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75.50%</w:t>
            </w:r>
          </w:p>
        </w:tc>
        <w:tc>
          <w:tcPr>
            <w:tcW w:w="708" w:type="dxa"/>
            <w:noWrap/>
            <w:hideMark/>
          </w:tcPr>
          <w:p w14:paraId="7DB76C48"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86</w:t>
            </w:r>
          </w:p>
        </w:tc>
        <w:tc>
          <w:tcPr>
            <w:tcW w:w="893" w:type="dxa"/>
            <w:noWrap/>
            <w:hideMark/>
          </w:tcPr>
          <w:p w14:paraId="00C1F534"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24.50%</w:t>
            </w:r>
          </w:p>
        </w:tc>
      </w:tr>
      <w:tr w:rsidR="00216F02" w:rsidRPr="00216F02" w14:paraId="4742ED12"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128A7DE4" w14:textId="77777777" w:rsidR="00216F02" w:rsidRPr="00216F02" w:rsidRDefault="00216F02" w:rsidP="00216F02">
            <w:pPr>
              <w:pStyle w:val="BodyText"/>
            </w:pPr>
            <w:r w:rsidRPr="00216F02">
              <w:t>open peer review (e. g. participation of a wider community or post-publication commenting) (n=349)</w:t>
            </w:r>
          </w:p>
        </w:tc>
        <w:tc>
          <w:tcPr>
            <w:tcW w:w="708" w:type="dxa"/>
            <w:noWrap/>
            <w:hideMark/>
          </w:tcPr>
          <w:p w14:paraId="660C5C3F"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216</w:t>
            </w:r>
          </w:p>
        </w:tc>
        <w:tc>
          <w:tcPr>
            <w:tcW w:w="893" w:type="dxa"/>
            <w:noWrap/>
            <w:hideMark/>
          </w:tcPr>
          <w:p w14:paraId="033BB8D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61.89%</w:t>
            </w:r>
          </w:p>
        </w:tc>
        <w:tc>
          <w:tcPr>
            <w:tcW w:w="708" w:type="dxa"/>
            <w:noWrap/>
            <w:hideMark/>
          </w:tcPr>
          <w:p w14:paraId="252FBB85"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133</w:t>
            </w:r>
          </w:p>
        </w:tc>
        <w:tc>
          <w:tcPr>
            <w:tcW w:w="893" w:type="dxa"/>
            <w:noWrap/>
            <w:hideMark/>
          </w:tcPr>
          <w:p w14:paraId="3339B0D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38.11%</w:t>
            </w:r>
          </w:p>
        </w:tc>
      </w:tr>
    </w:tbl>
    <w:p w14:paraId="781F10B7" w14:textId="5AD1217C" w:rsidR="00216F02" w:rsidRDefault="00216F02" w:rsidP="00976ECE">
      <w:pPr>
        <w:pStyle w:val="BodyText"/>
      </w:pPr>
    </w:p>
    <w:p w14:paraId="23FE6632" w14:textId="77777777" w:rsidR="00216F02" w:rsidRPr="00F96AAF" w:rsidRDefault="00216F02" w:rsidP="00976ECE">
      <w:pPr>
        <w:pStyle w:val="BodyText"/>
      </w:pPr>
    </w:p>
    <w:p w14:paraId="00482268" w14:textId="1C920A61" w:rsidR="00976ECE" w:rsidRDefault="00404177" w:rsidP="003B7B18">
      <w:pPr>
        <w:pStyle w:val="Heading3"/>
        <w:rPr>
          <w:ins w:id="529" w:author="xyz" w:date="2022-04-09T11:48:00Z"/>
        </w:rPr>
      </w:pPr>
      <w:r w:rsidRPr="00F96AAF">
        <w:rPr>
          <w:noProof/>
          <w:lang w:eastAsia="de-DE"/>
        </w:rPr>
        <w:t>Explicit consideration of gender dimension</w:t>
      </w:r>
      <w:r w:rsidR="00976ECE" w:rsidRPr="00F96AAF">
        <w:t xml:space="preserve"> </w:t>
      </w:r>
    </w:p>
    <w:p w14:paraId="29A4FA37" w14:textId="5087C7D5" w:rsidR="00B22906" w:rsidRDefault="00B22906">
      <w:pPr>
        <w:jc w:val="both"/>
        <w:rPr>
          <w:ins w:id="530" w:author="xyz" w:date="2022-04-09T11:48:00Z"/>
        </w:rPr>
        <w:pPrChange w:id="531" w:author="xyz" w:date="2022-04-09T11:48:00Z">
          <w:pPr>
            <w:pStyle w:val="Heading3"/>
          </w:pPr>
        </w:pPrChange>
      </w:pPr>
    </w:p>
    <w:p w14:paraId="3DC80C17" w14:textId="77777777" w:rsidR="002D25BA" w:rsidRDefault="002D25BA">
      <w:pPr>
        <w:jc w:val="both"/>
        <w:rPr>
          <w:ins w:id="532" w:author="xyz" w:date="2022-04-09T12:01:00Z"/>
        </w:rPr>
        <w:pPrChange w:id="533" w:author="xyz" w:date="2022-04-09T11:48:00Z">
          <w:pPr>
            <w:pStyle w:val="Heading3"/>
          </w:pPr>
        </w:pPrChange>
      </w:pPr>
      <w:ins w:id="534" w:author="xyz" w:date="2022-04-09T11:58:00Z">
        <w:r>
          <w:t xml:space="preserve">The respondent </w:t>
        </w:r>
        <w:proofErr w:type="gramStart"/>
        <w:r>
          <w:t>were</w:t>
        </w:r>
        <w:proofErr w:type="gramEnd"/>
        <w:r>
          <w:t xml:space="preserve"> asked if they consider the gender dimension in their projects. This question refers to the research design and research content and not to gender equality </w:t>
        </w:r>
      </w:ins>
      <w:ins w:id="535" w:author="xyz" w:date="2022-04-09T12:00:00Z">
        <w:r>
          <w:t xml:space="preserve">in research and research funding </w:t>
        </w:r>
      </w:ins>
      <w:ins w:id="536" w:author="xyz" w:date="2022-04-09T11:58:00Z">
        <w:r>
          <w:t>per se.</w:t>
        </w:r>
      </w:ins>
      <w:ins w:id="537" w:author="xyz" w:date="2022-04-09T11:59:00Z">
        <w:r>
          <w:rPr>
            <w:rStyle w:val="FootnoteReference"/>
          </w:rPr>
          <w:footnoteReference w:id="11"/>
        </w:r>
      </w:ins>
      <w:ins w:id="542" w:author="xyz" w:date="2022-04-09T11:58:00Z">
        <w:r>
          <w:t xml:space="preserve"> </w:t>
        </w:r>
      </w:ins>
      <w:ins w:id="543" w:author="xyz" w:date="2022-04-09T11:53:00Z">
        <w:r w:rsidR="00B22906" w:rsidRPr="00B22906">
          <w:t xml:space="preserve">Gender-sensitive research incorporates the gender dimension throughout the entire research process. Connections and interactions of gender with central analytical questions and categories as well as potential discrimination structures are perceived, </w:t>
        </w:r>
        <w:proofErr w:type="gramStart"/>
        <w:r w:rsidR="00B22906" w:rsidRPr="00B22906">
          <w:t>reflected</w:t>
        </w:r>
        <w:proofErr w:type="gramEnd"/>
        <w:r w:rsidR="00B22906" w:rsidRPr="00B22906">
          <w:t xml:space="preserve"> and taken into account in the research process.</w:t>
        </w:r>
      </w:ins>
      <w:ins w:id="544" w:author="xyz" w:date="2022-04-09T11:54:00Z">
        <w:r>
          <w:t xml:space="preserve"> </w:t>
        </w:r>
        <w:r w:rsidRPr="002D25BA">
          <w:t xml:space="preserve">Gender-blind research is research without reflection on gender. </w:t>
        </w:r>
      </w:ins>
    </w:p>
    <w:p w14:paraId="040A13E5" w14:textId="50546812" w:rsidR="00B22906" w:rsidRDefault="002D25BA">
      <w:pPr>
        <w:jc w:val="both"/>
        <w:rPr>
          <w:ins w:id="545" w:author="xyz" w:date="2022-04-09T12:01:00Z"/>
        </w:rPr>
        <w:pPrChange w:id="546" w:author="xyz" w:date="2022-04-09T11:48:00Z">
          <w:pPr>
            <w:pStyle w:val="Heading3"/>
          </w:pPr>
        </w:pPrChange>
      </w:pPr>
      <w:ins w:id="547" w:author="xyz" w:date="2022-04-09T11:54:00Z">
        <w:r w:rsidRPr="002D25BA">
          <w:t xml:space="preserve">The gender dimension is disregarded because of the </w:t>
        </w:r>
        <w:r>
          <w:t>- sometimes</w:t>
        </w:r>
        <w:r w:rsidRPr="002D25BA">
          <w:t xml:space="preserve"> incorrect </w:t>
        </w:r>
        <w:r>
          <w:t xml:space="preserve">- </w:t>
        </w:r>
        <w:r w:rsidRPr="002D25BA">
          <w:t>assumption that it is irrelevant to the research questions and analyses and/or that the research has no effect on people</w:t>
        </w:r>
      </w:ins>
      <w:ins w:id="548" w:author="xyz" w:date="2022-04-09T11:56:00Z">
        <w:r>
          <w:rPr>
            <w:rStyle w:val="FootnoteReference"/>
          </w:rPr>
          <w:footnoteReference w:id="12"/>
        </w:r>
      </w:ins>
      <w:ins w:id="552" w:author="xyz" w:date="2022-04-09T11:54:00Z">
        <w:r w:rsidRPr="002D25BA">
          <w:t>.</w:t>
        </w:r>
      </w:ins>
      <w:ins w:id="553" w:author="xyz" w:date="2022-04-09T11:55:00Z">
        <w:r>
          <w:t xml:space="preserve"> </w:t>
        </w:r>
        <w:r w:rsidRPr="002D25BA">
          <w:t>This can potentially lead to a gender bias.</w:t>
        </w:r>
      </w:ins>
      <w:ins w:id="554" w:author="xyz" w:date="2022-04-09T11:56:00Z">
        <w:r>
          <w:t xml:space="preserve"> </w:t>
        </w:r>
        <w:r w:rsidRPr="002D25BA">
          <w:t xml:space="preserve">Gender-sensitive research thus poses the question, within the framework of research design, of how gender is integrated into scientific knowledge and whether the category of gender is systematically </w:t>
        </w:r>
        <w:proofErr w:type="gramStart"/>
        <w:r w:rsidRPr="002D25BA">
          <w:t>taken into account</w:t>
        </w:r>
        <w:proofErr w:type="gramEnd"/>
        <w:r w:rsidRPr="002D25BA">
          <w:t xml:space="preserve"> in the development of knowledge.</w:t>
        </w:r>
      </w:ins>
    </w:p>
    <w:p w14:paraId="512969BB" w14:textId="50A2711F" w:rsidR="002D25BA" w:rsidRDefault="002D25BA">
      <w:pPr>
        <w:jc w:val="both"/>
        <w:rPr>
          <w:ins w:id="555" w:author="xyz" w:date="2022-04-09T11:48:00Z"/>
        </w:rPr>
        <w:pPrChange w:id="556" w:author="xyz" w:date="2022-04-09T11:48:00Z">
          <w:pPr>
            <w:pStyle w:val="Heading3"/>
          </w:pPr>
        </w:pPrChange>
      </w:pPr>
      <w:ins w:id="557" w:author="xyz" w:date="2022-04-09T12:01:00Z">
        <w:r>
          <w:t xml:space="preserve">We lack benchmarks on the inclusion of the gender dimension in research projects, but could identify that </w:t>
        </w:r>
        <w:proofErr w:type="gramStart"/>
        <w:r>
          <w:t>overall</w:t>
        </w:r>
        <w:proofErr w:type="gramEnd"/>
        <w:r>
          <w:t xml:space="preserve"> the share of </w:t>
        </w:r>
      </w:ins>
      <w:ins w:id="558" w:author="xyz" w:date="2022-04-09T12:02:00Z">
        <w:r>
          <w:t xml:space="preserve">SNSF funded projects which include the gender dimension is around </w:t>
        </w:r>
      </w:ins>
      <w:ins w:id="559" w:author="xyz" w:date="2022-04-09T12:04:00Z">
        <w:r>
          <w:t>23% (see Figure 13).</w:t>
        </w:r>
      </w:ins>
    </w:p>
    <w:p w14:paraId="4587F34D" w14:textId="77777777" w:rsidR="00B22906" w:rsidRPr="00B22906" w:rsidRDefault="00B22906">
      <w:pPr>
        <w:jc w:val="both"/>
        <w:pPrChange w:id="560" w:author="xyz" w:date="2022-04-09T11:48:00Z">
          <w:pPr>
            <w:pStyle w:val="Heading3"/>
          </w:pPr>
        </w:pPrChange>
      </w:pPr>
    </w:p>
    <w:p w14:paraId="6902F0C9" w14:textId="6D358F3F" w:rsidR="00103748" w:rsidRPr="00F96AAF" w:rsidRDefault="00103748" w:rsidP="00A31260">
      <w:pPr>
        <w:pStyle w:val="Caption"/>
        <w:keepNext/>
      </w:pPr>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13</w:t>
      </w:r>
      <w:r w:rsidR="00EB0606">
        <w:fldChar w:fldCharType="end"/>
      </w:r>
      <w:r w:rsidRPr="00F96AAF">
        <w:t>: Distribution of the explicit gender dimension consideration among the projects</w:t>
      </w:r>
      <w:r w:rsidR="000729CD" w:rsidRPr="00F96AAF">
        <w:rPr>
          <w:noProof/>
          <w:lang w:val="de-AT"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1719580"/>
                    </a:xfrm>
                    <a:prstGeom prst="rect">
                      <a:avLst/>
                    </a:prstGeom>
                  </pic:spPr>
                </pic:pic>
              </a:graphicData>
            </a:graphic>
          </wp:inline>
        </w:drawing>
      </w:r>
    </w:p>
    <w:p w14:paraId="6A5CB024" w14:textId="7C154A82" w:rsidR="00976ECE" w:rsidRPr="00F96AAF" w:rsidRDefault="002D25BA" w:rsidP="00976ECE">
      <w:pPr>
        <w:pStyle w:val="BodyText"/>
      </w:pPr>
      <w:commentRangeStart w:id="561"/>
      <w:commentRangeEnd w:id="561"/>
      <w:r>
        <w:rPr>
          <w:rStyle w:val="CommentReference"/>
        </w:rPr>
        <w:commentReference w:id="561"/>
      </w:r>
    </w:p>
    <w:p w14:paraId="5043387B" w14:textId="393D4F29" w:rsidR="00404177" w:rsidRPr="00F96AAF" w:rsidRDefault="00404177" w:rsidP="003B7B18">
      <w:pPr>
        <w:pStyle w:val="Heading3"/>
      </w:pPr>
      <w:r w:rsidRPr="00F96AAF">
        <w:t xml:space="preserve">Intent to support </w:t>
      </w:r>
      <w:r w:rsidR="00A31260" w:rsidRPr="00F96AAF">
        <w:t>policymaking</w:t>
      </w:r>
    </w:p>
    <w:p w14:paraId="4AC0ED50" w14:textId="3A22E247" w:rsidR="00103748" w:rsidRPr="00F96AAF" w:rsidRDefault="00103748"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14</w:t>
      </w:r>
      <w:r w:rsidR="00EB0606">
        <w:fldChar w:fldCharType="end"/>
      </w:r>
      <w:r w:rsidRPr="00F96AAF">
        <w:t xml:space="preserve">: Distribution of the explicit intent to </w:t>
      </w:r>
      <w:del w:id="562" w:author="xyz" w:date="2022-04-09T12:36:00Z">
        <w:r w:rsidRPr="00F96AAF" w:rsidDel="00913ECC">
          <w:delText>impact/support policy-making processes</w:delText>
        </w:r>
      </w:del>
      <w:ins w:id="563" w:author="xyz" w:date="2022-04-09T12:36:00Z">
        <w:r w:rsidR="00913ECC">
          <w:t>support evidence-based decision-making</w:t>
        </w:r>
      </w:ins>
      <w:r w:rsidR="000729CD" w:rsidRPr="00F96AAF">
        <w:rPr>
          <w:noProof/>
          <w:lang w:val="de-AT"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719580"/>
                    </a:xfrm>
                    <a:prstGeom prst="rect">
                      <a:avLst/>
                    </a:prstGeom>
                  </pic:spPr>
                </pic:pic>
              </a:graphicData>
            </a:graphic>
          </wp:inline>
        </w:drawing>
      </w:r>
    </w:p>
    <w:p w14:paraId="00DE5669" w14:textId="7F72792A" w:rsidR="00976ECE" w:rsidRPr="00F96AAF" w:rsidRDefault="00175A9D">
      <w:pPr>
        <w:autoSpaceDE w:val="0"/>
        <w:autoSpaceDN w:val="0"/>
        <w:adjustRightInd w:val="0"/>
        <w:pPrChange w:id="564" w:author="xyz" w:date="2022-04-09T12:06:00Z">
          <w:pPr>
            <w:pStyle w:val="BodyText"/>
          </w:pPr>
        </w:pPrChange>
      </w:pPr>
      <w:ins w:id="565" w:author="xyz" w:date="2022-04-09T12:05:00Z">
        <w:r>
          <w:t xml:space="preserve">We have also asked </w:t>
        </w:r>
      </w:ins>
      <w:ins w:id="566" w:author="xyz" w:date="2022-04-09T12:06:00Z">
        <w:r>
          <w:t>the PIs of SNSF funded projects</w:t>
        </w:r>
      </w:ins>
      <w:ins w:id="567" w:author="xyz" w:date="2022-04-09T12:05:00Z">
        <w:r>
          <w:t xml:space="preserve"> if </w:t>
        </w:r>
      </w:ins>
      <w:ins w:id="568" w:author="xyz" w:date="2022-04-09T12:06:00Z">
        <w:r>
          <w:t xml:space="preserve">their </w:t>
        </w:r>
      </w:ins>
      <w:ins w:id="569" w:author="xyz" w:date="2022-04-09T12:05:00Z">
        <w:r w:rsidRPr="00175A9D">
          <w:rPr>
            <w:rPrChange w:id="570" w:author="xyz" w:date="2022-04-09T12:05:00Z">
              <w:rPr>
                <w:rFonts w:ascii="FreeSerifBold" w:eastAsia="FreeSerifBold" w:cs="FreeSerifBold"/>
                <w:b/>
                <w:bCs/>
                <w:lang w:val="de-AT"/>
              </w:rPr>
            </w:rPrChange>
          </w:rPr>
          <w:t>project aim</w:t>
        </w:r>
      </w:ins>
      <w:ins w:id="571" w:author="xyz" w:date="2022-04-09T12:06:00Z">
        <w:r>
          <w:t>s</w:t>
        </w:r>
      </w:ins>
      <w:ins w:id="572" w:author="xyz" w:date="2022-04-09T12:05:00Z">
        <w:r w:rsidRPr="00175A9D">
          <w:rPr>
            <w:rPrChange w:id="573" w:author="xyz" w:date="2022-04-09T12:05:00Z">
              <w:rPr>
                <w:rFonts w:ascii="FreeSerifBold" w:eastAsia="FreeSerifBold" w:cs="FreeSerifBold"/>
                <w:b/>
                <w:bCs/>
                <w:lang w:val="de-AT"/>
              </w:rPr>
            </w:rPrChange>
          </w:rPr>
          <w:t xml:space="preserve"> at supporting</w:t>
        </w:r>
        <w:r w:rsidRPr="00175A9D">
          <w:t xml:space="preserve"> evidence-based decision-making</w:t>
        </w:r>
      </w:ins>
      <w:ins w:id="574" w:author="xyz" w:date="2022-04-09T12:06:00Z">
        <w:r>
          <w:t xml:space="preserve"> </w:t>
        </w:r>
      </w:ins>
      <w:ins w:id="575" w:author="xyz" w:date="2022-04-09T12:05:00Z">
        <w:r w:rsidRPr="00175A9D">
          <w:rPr>
            <w:rPrChange w:id="576" w:author="xyz" w:date="2022-04-09T12:05:00Z">
              <w:rPr>
                <w:rFonts w:ascii="FreeSerifBold" w:eastAsia="FreeSerifBold" w:cs="FreeSerifBold"/>
                <w:b/>
                <w:bCs/>
                <w:lang w:val="de-AT"/>
              </w:rPr>
            </w:rPrChange>
          </w:rPr>
          <w:t>of policy-makers</w:t>
        </w:r>
        <w:r w:rsidRPr="00175A9D">
          <w:t xml:space="preserve"> to </w:t>
        </w:r>
      </w:ins>
      <w:ins w:id="577" w:author="xyz" w:date="2022-04-09T12:07:00Z">
        <w:r w:rsidRPr="00175A9D">
          <w:t>indicate a proximity to the political relevance of the results</w:t>
        </w:r>
        <w:r>
          <w:t xml:space="preserve"> in whatever political field or arena. </w:t>
        </w:r>
      </w:ins>
      <w:ins w:id="578" w:author="xyz" w:date="2022-04-09T12:08:00Z">
        <w:r w:rsidRPr="00175A9D">
          <w:t>For as many as one third of the respondents, this is true in their respective projects</w:t>
        </w:r>
        <w:r>
          <w:t xml:space="preserve"> (see Figure 14).</w:t>
        </w:r>
      </w:ins>
    </w:p>
    <w:p w14:paraId="6CA5A946" w14:textId="77777777" w:rsidR="00976ECE" w:rsidRPr="00F96AAF" w:rsidRDefault="00976ECE" w:rsidP="00A31260">
      <w:pPr>
        <w:pStyle w:val="Heading2"/>
      </w:pPr>
      <w:bookmarkStart w:id="579" w:name="_Ref96546171"/>
      <w:r w:rsidRPr="00F96AAF">
        <w:t>Outcome Orientation</w:t>
      </w:r>
      <w:bookmarkEnd w:id="579"/>
    </w:p>
    <w:p w14:paraId="2A5BC5F0" w14:textId="77777777" w:rsidR="00976ECE" w:rsidRPr="00F96AAF" w:rsidRDefault="00976ECE" w:rsidP="00B7749E">
      <w:pPr>
        <w:keepNext/>
        <w:keepLines/>
      </w:pPr>
    </w:p>
    <w:p w14:paraId="140D8BDC" w14:textId="20448F65" w:rsidR="00976ECE" w:rsidRDefault="00976ECE" w:rsidP="00A31260">
      <w:pPr>
        <w:pStyle w:val="Heading3"/>
      </w:pPr>
      <w:r w:rsidRPr="00F96AAF">
        <w:t xml:space="preserve">Direct </w:t>
      </w:r>
      <w:r w:rsidR="00110B14">
        <w:t>c</w:t>
      </w:r>
      <w:r w:rsidRPr="00F96AAF">
        <w:t>ontribution</w:t>
      </w:r>
      <w:r w:rsidR="00BB20AB">
        <w:t>s</w:t>
      </w:r>
      <w:r w:rsidR="00110B14">
        <w:t xml:space="preserve"> to target group</w:t>
      </w:r>
      <w:r w:rsidR="00216F02">
        <w:t>(</w:t>
      </w:r>
      <w:r w:rsidR="00110B14">
        <w:t>s</w:t>
      </w:r>
      <w:r w:rsidR="00216F02">
        <w:t>)</w:t>
      </w:r>
    </w:p>
    <w:p w14:paraId="744D1CB1" w14:textId="772861A0" w:rsidR="00940654" w:rsidRPr="00F96AAF" w:rsidRDefault="00940654" w:rsidP="00940654">
      <w:pPr>
        <w:pStyle w:val="BodyText"/>
        <w:jc w:val="both"/>
      </w:pPr>
      <w:r w:rsidRPr="00F96AAF">
        <w:t xml:space="preserve">Research projects </w:t>
      </w:r>
      <w:ins w:id="580" w:author="xyz" w:date="2022-04-09T12:08:00Z">
        <w:r w:rsidR="00175A9D">
          <w:t xml:space="preserve">funded by SNSF </w:t>
        </w:r>
      </w:ins>
      <w:r w:rsidRPr="00F96AAF">
        <w:t xml:space="preserve">rarely contribute directly to new services, products, or processes. Although </w:t>
      </w:r>
      <w:proofErr w:type="gramStart"/>
      <w:r w:rsidRPr="00F96AAF">
        <w:t>the majority of</w:t>
      </w:r>
      <w:proofErr w:type="gramEnd"/>
      <w:r w:rsidRPr="00F96AAF">
        <w:t xml:space="preserve"> respondents marked 3 or </w:t>
      </w:r>
      <w:r>
        <w:t>lower</w:t>
      </w:r>
      <w:r w:rsidRPr="00F96AAF">
        <w:t xml:space="preserve"> on a </w:t>
      </w:r>
      <w:r>
        <w:t xml:space="preserve">0-10 </w:t>
      </w:r>
      <w:r w:rsidRPr="00F96AAF">
        <w:t>scale</w:t>
      </w:r>
      <w:r>
        <w:t xml:space="preserve"> </w:t>
      </w:r>
      <w:r w:rsidRPr="00F96AAF">
        <w:t xml:space="preserve">for all of the </w:t>
      </w:r>
      <w:ins w:id="581" w:author="xyz" w:date="2022-04-09T12:08:00Z">
        <w:r w:rsidR="00175A9D">
          <w:t xml:space="preserve">specific </w:t>
        </w:r>
      </w:ins>
      <w:r w:rsidRPr="00F96AAF">
        <w:t>categories</w:t>
      </w:r>
      <w:r>
        <w:t xml:space="preserve"> (see </w:t>
      </w:r>
      <w:r>
        <w:fldChar w:fldCharType="begin"/>
      </w:r>
      <w:r>
        <w:instrText xml:space="preserve"> REF _Ref100043181 \h </w:instrText>
      </w:r>
      <w:r>
        <w:fldChar w:fldCharType="separate"/>
      </w:r>
      <w:r w:rsidRPr="00F96AAF">
        <w:t xml:space="preserve">Figure </w:t>
      </w:r>
      <w:r>
        <w:rPr>
          <w:noProof/>
        </w:rPr>
        <w:t>15</w:t>
      </w:r>
      <w:r>
        <w:fldChar w:fldCharType="end"/>
      </w:r>
      <w:r>
        <w:t>)</w:t>
      </w:r>
      <w:r w:rsidRPr="00F96AAF">
        <w:t>, ~ 40 % of the respondents noted that their project results somewhat directly contributed to new/better products and services for the general population</w:t>
      </w:r>
      <w:ins w:id="582" w:author="xyz" w:date="2022-04-09T12:09:00Z">
        <w:r w:rsidR="00175A9D">
          <w:t xml:space="preserve">. </w:t>
        </w:r>
      </w:ins>
      <w:del w:id="583" w:author="xyz" w:date="2022-04-09T12:09:00Z">
        <w:r w:rsidRPr="00F96AAF" w:rsidDel="00175A9D">
          <w:delText xml:space="preserve"> from which</w:delText>
        </w:r>
      </w:del>
      <w:r w:rsidRPr="00F96AAF">
        <w:t xml:space="preserve"> 18 % of respondents </w:t>
      </w:r>
      <w:ins w:id="584" w:author="xyz" w:date="2022-04-09T12:09:00Z">
        <w:r w:rsidR="00175A9D">
          <w:t xml:space="preserve">even </w:t>
        </w:r>
      </w:ins>
      <w:r w:rsidRPr="00F96AAF">
        <w:t>stated to have strongly contributed to benefit the general population</w:t>
      </w:r>
      <w:r>
        <w:t xml:space="preserve"> (cf. </w:t>
      </w:r>
      <w:commentRangeStart w:id="585"/>
      <w:r>
        <w:fldChar w:fldCharType="begin"/>
      </w:r>
      <w:r>
        <w:instrText xml:space="preserve"> REF _Ref100043206 \h </w:instrText>
      </w:r>
      <w:r>
        <w:fldChar w:fldCharType="separate"/>
      </w:r>
      <w:r>
        <w:t xml:space="preserve">Table </w:t>
      </w:r>
      <w:r>
        <w:rPr>
          <w:noProof/>
        </w:rPr>
        <w:t>13</w:t>
      </w:r>
      <w:r>
        <w:fldChar w:fldCharType="end"/>
      </w:r>
      <w:commentRangeEnd w:id="585"/>
      <w:r w:rsidR="00175A9D">
        <w:rPr>
          <w:rStyle w:val="CommentReference"/>
        </w:rPr>
        <w:commentReference w:id="585"/>
      </w:r>
      <w:r>
        <w:t>)</w:t>
      </w:r>
      <w:r w:rsidRPr="00F96AAF">
        <w:t>.</w:t>
      </w:r>
    </w:p>
    <w:p w14:paraId="013DDDA0" w14:textId="17F70A43" w:rsidR="00940654" w:rsidRDefault="00940654" w:rsidP="00940654">
      <w:pPr>
        <w:jc w:val="both"/>
      </w:pPr>
      <w:r w:rsidRPr="00F96AAF">
        <w:t xml:space="preserve">Our definition of </w:t>
      </w:r>
      <w:r>
        <w:t>SI</w:t>
      </w:r>
      <w:r w:rsidRPr="00F96AAF">
        <w:t xml:space="preserve"> encompasses outcome</w:t>
      </w:r>
      <w:r>
        <w:t>-</w:t>
      </w:r>
      <w:r w:rsidRPr="00F96AAF">
        <w:t>orientation</w:t>
      </w:r>
      <w:r>
        <w:t>,</w:t>
      </w:r>
      <w:r w:rsidRPr="00F96AAF">
        <w:t xml:space="preserve"> both tangible and non-tangible. </w:t>
      </w:r>
      <w:ins w:id="586" w:author="xyz" w:date="2022-04-09T12:13:00Z">
        <w:r w:rsidR="00175A9D" w:rsidRPr="00175A9D">
          <w:t>In other words, if the intention to achieve impact is missing, then a constitutive element that characterises social innovation is missing</w:t>
        </w:r>
        <w:r w:rsidR="00175A9D">
          <w:t xml:space="preserve"> too</w:t>
        </w:r>
        <w:r w:rsidR="00175A9D" w:rsidRPr="00175A9D">
          <w:t xml:space="preserve">. This does not mean that the project may not have contributed to social innovation in the end. However, from a definitional point of view, </w:t>
        </w:r>
      </w:ins>
      <w:ins w:id="587" w:author="xyz" w:date="2022-04-09T12:14:00Z">
        <w:r w:rsidR="00175A9D">
          <w:t>it</w:t>
        </w:r>
      </w:ins>
      <w:ins w:id="588" w:author="xyz" w:date="2022-04-09T12:13:00Z">
        <w:r w:rsidR="00175A9D" w:rsidRPr="00175A9D">
          <w:t xml:space="preserve"> does not correspond to the intentional understanding of a social innovation. </w:t>
        </w:r>
      </w:ins>
      <w:commentRangeStart w:id="589"/>
      <w:r w:rsidRPr="00F96AAF">
        <w:t xml:space="preserve">Although direct outcomes are often rare among the scientific projects, we assume </w:t>
      </w:r>
      <w:del w:id="590" w:author="xyz" w:date="2022-04-09T12:14:00Z">
        <w:r w:rsidRPr="00F96AAF" w:rsidDel="00175A9D">
          <w:delText xml:space="preserve">[H] </w:delText>
        </w:r>
      </w:del>
      <w:ins w:id="591" w:author="xyz" w:date="2022-04-09T12:14:00Z">
        <w:r w:rsidR="00175A9D">
          <w:t xml:space="preserve">that the </w:t>
        </w:r>
      </w:ins>
      <w:r w:rsidRPr="00F96AAF">
        <w:t xml:space="preserve">transdisciplinary </w:t>
      </w:r>
      <w:r w:rsidRPr="00F96AAF">
        <w:lastRenderedPageBreak/>
        <w:t xml:space="preserve">inclusion of </w:t>
      </w:r>
      <w:del w:id="592" w:author="xyz" w:date="2022-04-09T12:14:00Z">
        <w:r w:rsidRPr="00F96AAF" w:rsidDel="00175A9D">
          <w:delText xml:space="preserve">each </w:delText>
        </w:r>
      </w:del>
      <w:ins w:id="593" w:author="xyz" w:date="2022-04-09T12:14:00Z">
        <w:r w:rsidR="00175A9D">
          <w:t>a</w:t>
        </w:r>
        <w:r w:rsidR="00175A9D" w:rsidRPr="00F96AAF">
          <w:t xml:space="preserve"> </w:t>
        </w:r>
      </w:ins>
      <w:r w:rsidRPr="00F96AAF">
        <w:t>societal group increases the chances of a direct outcome for that specific group</w:t>
      </w:r>
      <w:r>
        <w:t xml:space="preserve"> (for more on this see section </w:t>
      </w:r>
      <w:r>
        <w:fldChar w:fldCharType="begin"/>
      </w:r>
      <w:r>
        <w:instrText xml:space="preserve"> REF _Ref100043313 \n \h </w:instrText>
      </w:r>
      <w:r>
        <w:fldChar w:fldCharType="separate"/>
      </w:r>
      <w:r>
        <w:t>4.1.5</w:t>
      </w:r>
      <w:r>
        <w:fldChar w:fldCharType="end"/>
      </w:r>
      <w:r>
        <w:t>)</w:t>
      </w:r>
      <w:r w:rsidRPr="00F96AAF">
        <w:t>.</w:t>
      </w:r>
      <w:commentRangeEnd w:id="589"/>
      <w:r w:rsidR="00175A9D">
        <w:rPr>
          <w:rStyle w:val="CommentReference"/>
        </w:rPr>
        <w:commentReference w:id="589"/>
      </w:r>
    </w:p>
    <w:p w14:paraId="74082AC9" w14:textId="77777777" w:rsidR="00940654" w:rsidRPr="00940654" w:rsidRDefault="00940654" w:rsidP="00940654"/>
    <w:p w14:paraId="195EE590" w14:textId="1925D299" w:rsidR="00F6721A" w:rsidRPr="00F96AAF" w:rsidRDefault="00F6721A" w:rsidP="00A31260">
      <w:pPr>
        <w:pStyle w:val="Caption"/>
        <w:keepNext/>
      </w:pPr>
      <w:bookmarkStart w:id="594" w:name="_Ref100043181"/>
      <w:r w:rsidRPr="00F96AAF">
        <w:t xml:space="preserve">Figure </w:t>
      </w:r>
      <w:r w:rsidR="00EB0606">
        <w:fldChar w:fldCharType="begin"/>
      </w:r>
      <w:r w:rsidR="00EB0606">
        <w:instrText xml:space="preserve"> SEQ Figure \* ARABIC </w:instrText>
      </w:r>
      <w:r w:rsidR="00EB0606">
        <w:fldChar w:fldCharType="separate"/>
      </w:r>
      <w:r w:rsidR="001664E4">
        <w:rPr>
          <w:noProof/>
        </w:rPr>
        <w:t>15</w:t>
      </w:r>
      <w:r w:rsidR="00EB0606">
        <w:fldChar w:fldCharType="end"/>
      </w:r>
      <w:bookmarkEnd w:id="594"/>
      <w:r w:rsidRPr="00F96AAF">
        <w:t xml:space="preserve">: Direct contribution </w:t>
      </w:r>
      <w:r w:rsidR="00216F02">
        <w:t>to target group(s)</w:t>
      </w:r>
    </w:p>
    <w:p w14:paraId="66BB32A3" w14:textId="455D4DC3" w:rsidR="00976ECE" w:rsidRPr="00F96AAF" w:rsidRDefault="00F6721A" w:rsidP="00976ECE">
      <w:pPr>
        <w:pStyle w:val="BodyText"/>
      </w:pPr>
      <w:r w:rsidRPr="00F96AAF">
        <w:rPr>
          <w:noProof/>
          <w:lang w:val="de-AT"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2F71A4EF" w14:textId="5BF22A49" w:rsidR="00976ECE" w:rsidRDefault="00976ECE" w:rsidP="00976ECE">
      <w:pPr>
        <w:pStyle w:val="BodyText"/>
      </w:pPr>
    </w:p>
    <w:p w14:paraId="440B0FE4" w14:textId="776D7963" w:rsidR="00216F02" w:rsidRDefault="00216F02" w:rsidP="00976ECE">
      <w:pPr>
        <w:pStyle w:val="BodyText"/>
      </w:pPr>
    </w:p>
    <w:p w14:paraId="358A65C3" w14:textId="7901B3AD" w:rsidR="00216F02" w:rsidRDefault="00216F02" w:rsidP="00216F02">
      <w:pPr>
        <w:pStyle w:val="Caption"/>
        <w:keepNext/>
      </w:pPr>
      <w:bookmarkStart w:id="595" w:name="_Ref100043206"/>
      <w:r>
        <w:t xml:space="preserve">Table </w:t>
      </w:r>
      <w:r>
        <w:fldChar w:fldCharType="begin"/>
      </w:r>
      <w:r>
        <w:instrText xml:space="preserve"> SEQ Table \* ARABIC </w:instrText>
      </w:r>
      <w:r>
        <w:fldChar w:fldCharType="separate"/>
      </w:r>
      <w:r w:rsidR="00706803">
        <w:rPr>
          <w:noProof/>
        </w:rPr>
        <w:t>13</w:t>
      </w:r>
      <w:r>
        <w:fldChar w:fldCharType="end"/>
      </w:r>
      <w:bookmarkEnd w:id="595"/>
      <w:r>
        <w:t xml:space="preserve">: </w:t>
      </w:r>
      <w:r w:rsidRPr="0077506C">
        <w:t>Direct contribution to target group(s)</w:t>
      </w:r>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DA7BC3"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DA7BC3" w:rsidRDefault="00216F02" w:rsidP="00DA7BC3">
            <w:pPr>
              <w:pStyle w:val="BodyText"/>
              <w:jc w:val="center"/>
              <w:rPr>
                <w:sz w:val="22"/>
                <w:szCs w:val="22"/>
              </w:rPr>
            </w:pPr>
          </w:p>
        </w:tc>
        <w:tc>
          <w:tcPr>
            <w:tcW w:w="1188" w:type="dxa"/>
            <w:gridSpan w:val="2"/>
            <w:noWrap/>
            <w:vAlign w:val="bottom"/>
            <w:hideMark/>
          </w:tcPr>
          <w:p w14:paraId="5AA2865F"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the general population (n=355)</w:t>
            </w:r>
          </w:p>
        </w:tc>
        <w:tc>
          <w:tcPr>
            <w:tcW w:w="1188" w:type="dxa"/>
            <w:gridSpan w:val="2"/>
            <w:noWrap/>
            <w:vAlign w:val="bottom"/>
            <w:hideMark/>
          </w:tcPr>
          <w:p w14:paraId="2809CE18"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businesses (n=352)</w:t>
            </w:r>
          </w:p>
        </w:tc>
        <w:tc>
          <w:tcPr>
            <w:tcW w:w="1188" w:type="dxa"/>
            <w:gridSpan w:val="2"/>
            <w:noWrap/>
            <w:vAlign w:val="bottom"/>
            <w:hideMark/>
          </w:tcPr>
          <w:p w14:paraId="1B34318F" w14:textId="5156DF0D"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specific social groups</w:t>
            </w:r>
            <w:r w:rsidR="00DA7BC3" w:rsidRPr="00DA7BC3">
              <w:rPr>
                <w:rStyle w:val="FootnoteReference"/>
                <w:sz w:val="22"/>
                <w:szCs w:val="22"/>
              </w:rPr>
              <w:footnoteReference w:id="13"/>
            </w:r>
            <w:r w:rsidRPr="00DA7BC3">
              <w:rPr>
                <w:sz w:val="22"/>
                <w:szCs w:val="22"/>
              </w:rPr>
              <w:t xml:space="preserve"> (n=353)</w:t>
            </w:r>
          </w:p>
        </w:tc>
        <w:tc>
          <w:tcPr>
            <w:tcW w:w="1188" w:type="dxa"/>
            <w:gridSpan w:val="2"/>
            <w:noWrap/>
            <w:vAlign w:val="bottom"/>
            <w:hideMark/>
          </w:tcPr>
          <w:p w14:paraId="3C5DEF53" w14:textId="1F13663E"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welfare- and education-providing institutions</w:t>
            </w:r>
            <w:r w:rsidR="00DA7BC3" w:rsidRPr="00DA7BC3">
              <w:rPr>
                <w:rStyle w:val="FootnoteReference"/>
                <w:sz w:val="22"/>
                <w:szCs w:val="22"/>
              </w:rPr>
              <w:footnoteReference w:id="14"/>
            </w:r>
            <w:r w:rsidRPr="00DA7BC3">
              <w:rPr>
                <w:sz w:val="22"/>
                <w:szCs w:val="22"/>
              </w:rPr>
              <w:t xml:space="preserve"> (n=354)</w:t>
            </w:r>
          </w:p>
        </w:tc>
        <w:tc>
          <w:tcPr>
            <w:tcW w:w="1188" w:type="dxa"/>
            <w:gridSpan w:val="2"/>
            <w:noWrap/>
            <w:vAlign w:val="bottom"/>
            <w:hideMark/>
          </w:tcPr>
          <w:p w14:paraId="7AB31BB7"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NGOs, advocacy or other civil society groups (n=347)</w:t>
            </w:r>
          </w:p>
        </w:tc>
        <w:tc>
          <w:tcPr>
            <w:tcW w:w="1188" w:type="dxa"/>
            <w:gridSpan w:val="2"/>
            <w:noWrap/>
            <w:vAlign w:val="bottom"/>
            <w:hideMark/>
          </w:tcPr>
          <w:p w14:paraId="443B3025"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policy-making, public administration, governmental agencies (n=354)</w:t>
            </w:r>
          </w:p>
        </w:tc>
        <w:tc>
          <w:tcPr>
            <w:tcW w:w="1188" w:type="dxa"/>
            <w:gridSpan w:val="2"/>
            <w:noWrap/>
            <w:vAlign w:val="bottom"/>
            <w:hideMark/>
          </w:tcPr>
          <w:p w14:paraId="2DB2CE3D"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academia (n=357)</w:t>
            </w:r>
          </w:p>
        </w:tc>
      </w:tr>
      <w:tr w:rsidR="00DA7BC3" w:rsidRPr="00DA7BC3" w14:paraId="6874A5D2"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99148AF" w14:textId="77777777" w:rsidR="00216F02" w:rsidRPr="00DA7BC3" w:rsidRDefault="00216F02" w:rsidP="00DA7BC3">
            <w:pPr>
              <w:pStyle w:val="BodyText"/>
              <w:jc w:val="center"/>
              <w:rPr>
                <w:sz w:val="22"/>
                <w:szCs w:val="22"/>
              </w:rPr>
            </w:pPr>
            <w:commentRangeStart w:id="596"/>
            <w:r w:rsidRPr="00DA7BC3">
              <w:rPr>
                <w:sz w:val="22"/>
                <w:szCs w:val="22"/>
              </w:rPr>
              <w:t>response</w:t>
            </w:r>
          </w:p>
        </w:tc>
        <w:tc>
          <w:tcPr>
            <w:tcW w:w="594" w:type="dxa"/>
            <w:noWrap/>
            <w:vAlign w:val="center"/>
            <w:hideMark/>
          </w:tcPr>
          <w:p w14:paraId="659E32F2"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11551CC"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29EFB77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6C5DCDC2"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65AB710A"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7D1C81E4"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49B0124C"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2BABADD"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509F6E2D"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F528F8B"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6D596DC8"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1AD58AE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0D3E22C6"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23C8C68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r>
      <w:tr w:rsidR="00DA7BC3" w:rsidRPr="00DA2D91"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DA7BC3" w:rsidRDefault="00216F02" w:rsidP="00DA7BC3">
            <w:pPr>
              <w:pStyle w:val="BodyText"/>
              <w:jc w:val="center"/>
              <w:rPr>
                <w:sz w:val="22"/>
                <w:szCs w:val="22"/>
              </w:rPr>
            </w:pPr>
            <w:r w:rsidRPr="00DA7BC3">
              <w:rPr>
                <w:sz w:val="22"/>
                <w:szCs w:val="22"/>
              </w:rPr>
              <w:t>0</w:t>
            </w:r>
          </w:p>
        </w:tc>
        <w:tc>
          <w:tcPr>
            <w:tcW w:w="594" w:type="dxa"/>
            <w:noWrap/>
            <w:vAlign w:val="center"/>
            <w:hideMark/>
          </w:tcPr>
          <w:p w14:paraId="4BD4EE1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116</w:t>
            </w:r>
          </w:p>
        </w:tc>
        <w:tc>
          <w:tcPr>
            <w:tcW w:w="594" w:type="dxa"/>
            <w:shd w:val="clear" w:color="auto" w:fill="D9D9D9" w:themeFill="background1" w:themeFillShade="D9"/>
            <w:noWrap/>
            <w:vAlign w:val="center"/>
            <w:hideMark/>
          </w:tcPr>
          <w:p w14:paraId="42BFBE2E" w14:textId="2160DBB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32.68</w:t>
            </w:r>
          </w:p>
        </w:tc>
        <w:tc>
          <w:tcPr>
            <w:tcW w:w="594" w:type="dxa"/>
            <w:noWrap/>
            <w:vAlign w:val="center"/>
            <w:hideMark/>
          </w:tcPr>
          <w:p w14:paraId="50EFB6EA"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177</w:t>
            </w:r>
          </w:p>
        </w:tc>
        <w:tc>
          <w:tcPr>
            <w:tcW w:w="594" w:type="dxa"/>
            <w:shd w:val="clear" w:color="auto" w:fill="D9D9D9" w:themeFill="background1" w:themeFillShade="D9"/>
            <w:noWrap/>
            <w:vAlign w:val="center"/>
            <w:hideMark/>
          </w:tcPr>
          <w:p w14:paraId="1748FE6F" w14:textId="2439DC9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50.28</w:t>
            </w:r>
          </w:p>
        </w:tc>
        <w:tc>
          <w:tcPr>
            <w:tcW w:w="594" w:type="dxa"/>
            <w:noWrap/>
            <w:vAlign w:val="center"/>
            <w:hideMark/>
          </w:tcPr>
          <w:p w14:paraId="6655B07A"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223</w:t>
            </w:r>
          </w:p>
        </w:tc>
        <w:tc>
          <w:tcPr>
            <w:tcW w:w="594" w:type="dxa"/>
            <w:shd w:val="clear" w:color="auto" w:fill="D9D9D9" w:themeFill="background1" w:themeFillShade="D9"/>
            <w:noWrap/>
            <w:vAlign w:val="center"/>
            <w:hideMark/>
          </w:tcPr>
          <w:p w14:paraId="00603574" w14:textId="1DF4306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63.17</w:t>
            </w:r>
          </w:p>
        </w:tc>
        <w:tc>
          <w:tcPr>
            <w:tcW w:w="594" w:type="dxa"/>
            <w:noWrap/>
            <w:vAlign w:val="center"/>
            <w:hideMark/>
          </w:tcPr>
          <w:p w14:paraId="05EF63A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200</w:t>
            </w:r>
          </w:p>
        </w:tc>
        <w:tc>
          <w:tcPr>
            <w:tcW w:w="594" w:type="dxa"/>
            <w:shd w:val="clear" w:color="auto" w:fill="D9D9D9" w:themeFill="background1" w:themeFillShade="D9"/>
            <w:noWrap/>
            <w:vAlign w:val="center"/>
            <w:hideMark/>
          </w:tcPr>
          <w:p w14:paraId="4BCEE692" w14:textId="2C55EA2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56.50</w:t>
            </w:r>
          </w:p>
        </w:tc>
        <w:tc>
          <w:tcPr>
            <w:tcW w:w="594" w:type="dxa"/>
            <w:noWrap/>
            <w:vAlign w:val="center"/>
            <w:hideMark/>
          </w:tcPr>
          <w:p w14:paraId="5B703C46"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241</w:t>
            </w:r>
          </w:p>
        </w:tc>
        <w:tc>
          <w:tcPr>
            <w:tcW w:w="594" w:type="dxa"/>
            <w:shd w:val="clear" w:color="auto" w:fill="D9D9D9" w:themeFill="background1" w:themeFillShade="D9"/>
            <w:noWrap/>
            <w:vAlign w:val="center"/>
            <w:hideMark/>
          </w:tcPr>
          <w:p w14:paraId="7BC53D31" w14:textId="6136E1E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69.45</w:t>
            </w:r>
          </w:p>
        </w:tc>
        <w:tc>
          <w:tcPr>
            <w:tcW w:w="594" w:type="dxa"/>
            <w:noWrap/>
            <w:vAlign w:val="center"/>
            <w:hideMark/>
          </w:tcPr>
          <w:p w14:paraId="58C972F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185</w:t>
            </w:r>
          </w:p>
        </w:tc>
        <w:tc>
          <w:tcPr>
            <w:tcW w:w="594" w:type="dxa"/>
            <w:shd w:val="clear" w:color="auto" w:fill="D9D9D9" w:themeFill="background1" w:themeFillShade="D9"/>
            <w:noWrap/>
            <w:vAlign w:val="center"/>
            <w:hideMark/>
          </w:tcPr>
          <w:p w14:paraId="434D4D38" w14:textId="1C8DE5B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52.26</w:t>
            </w:r>
          </w:p>
        </w:tc>
        <w:tc>
          <w:tcPr>
            <w:tcW w:w="594" w:type="dxa"/>
            <w:noWrap/>
            <w:vAlign w:val="center"/>
            <w:hideMark/>
          </w:tcPr>
          <w:p w14:paraId="07983A1C"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29</w:t>
            </w:r>
          </w:p>
        </w:tc>
        <w:tc>
          <w:tcPr>
            <w:tcW w:w="594" w:type="dxa"/>
            <w:shd w:val="clear" w:color="auto" w:fill="D9D9D9" w:themeFill="background1" w:themeFillShade="D9"/>
            <w:noWrap/>
            <w:vAlign w:val="center"/>
            <w:hideMark/>
          </w:tcPr>
          <w:p w14:paraId="75F9F2B3" w14:textId="4FBB3F07"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8.12</w:t>
            </w:r>
          </w:p>
        </w:tc>
      </w:tr>
      <w:tr w:rsidR="00DA7BC3" w:rsidRPr="00DA2D91"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DA7BC3" w:rsidRDefault="00216F02" w:rsidP="00DA7BC3">
            <w:pPr>
              <w:pStyle w:val="BodyText"/>
              <w:jc w:val="center"/>
              <w:rPr>
                <w:sz w:val="22"/>
                <w:szCs w:val="22"/>
              </w:rPr>
            </w:pPr>
            <w:r w:rsidRPr="00DA7BC3">
              <w:rPr>
                <w:sz w:val="22"/>
                <w:szCs w:val="22"/>
              </w:rPr>
              <w:t>1</w:t>
            </w:r>
          </w:p>
        </w:tc>
        <w:tc>
          <w:tcPr>
            <w:tcW w:w="594" w:type="dxa"/>
            <w:noWrap/>
            <w:vAlign w:val="center"/>
            <w:hideMark/>
          </w:tcPr>
          <w:p w14:paraId="79AE147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26</w:t>
            </w:r>
          </w:p>
        </w:tc>
        <w:tc>
          <w:tcPr>
            <w:tcW w:w="594" w:type="dxa"/>
            <w:shd w:val="clear" w:color="auto" w:fill="D9D9D9" w:themeFill="background1" w:themeFillShade="D9"/>
            <w:noWrap/>
            <w:vAlign w:val="center"/>
            <w:hideMark/>
          </w:tcPr>
          <w:p w14:paraId="2653C0DF" w14:textId="1389BAF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7.32</w:t>
            </w:r>
          </w:p>
        </w:tc>
        <w:tc>
          <w:tcPr>
            <w:tcW w:w="594" w:type="dxa"/>
            <w:noWrap/>
            <w:vAlign w:val="center"/>
            <w:hideMark/>
          </w:tcPr>
          <w:p w14:paraId="761AE1E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32</w:t>
            </w:r>
          </w:p>
        </w:tc>
        <w:tc>
          <w:tcPr>
            <w:tcW w:w="594" w:type="dxa"/>
            <w:shd w:val="clear" w:color="auto" w:fill="D9D9D9" w:themeFill="background1" w:themeFillShade="D9"/>
            <w:noWrap/>
            <w:vAlign w:val="center"/>
            <w:hideMark/>
          </w:tcPr>
          <w:p w14:paraId="005A6D23" w14:textId="583513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9.09</w:t>
            </w:r>
          </w:p>
        </w:tc>
        <w:tc>
          <w:tcPr>
            <w:tcW w:w="594" w:type="dxa"/>
            <w:noWrap/>
            <w:vAlign w:val="center"/>
            <w:hideMark/>
          </w:tcPr>
          <w:p w14:paraId="28198CF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30</w:t>
            </w:r>
          </w:p>
        </w:tc>
        <w:tc>
          <w:tcPr>
            <w:tcW w:w="594" w:type="dxa"/>
            <w:shd w:val="clear" w:color="auto" w:fill="D9D9D9" w:themeFill="background1" w:themeFillShade="D9"/>
            <w:noWrap/>
            <w:vAlign w:val="center"/>
            <w:hideMark/>
          </w:tcPr>
          <w:p w14:paraId="7742A55E" w14:textId="3DA4C28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8.50</w:t>
            </w:r>
          </w:p>
        </w:tc>
        <w:tc>
          <w:tcPr>
            <w:tcW w:w="594" w:type="dxa"/>
            <w:noWrap/>
            <w:vAlign w:val="center"/>
            <w:hideMark/>
          </w:tcPr>
          <w:p w14:paraId="52CEFF1C"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32</w:t>
            </w:r>
          </w:p>
        </w:tc>
        <w:tc>
          <w:tcPr>
            <w:tcW w:w="594" w:type="dxa"/>
            <w:shd w:val="clear" w:color="auto" w:fill="D9D9D9" w:themeFill="background1" w:themeFillShade="D9"/>
            <w:noWrap/>
            <w:vAlign w:val="center"/>
            <w:hideMark/>
          </w:tcPr>
          <w:p w14:paraId="6A1DA7AA" w14:textId="6B916C3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9.04</w:t>
            </w:r>
          </w:p>
        </w:tc>
        <w:tc>
          <w:tcPr>
            <w:tcW w:w="594" w:type="dxa"/>
            <w:noWrap/>
            <w:vAlign w:val="center"/>
            <w:hideMark/>
          </w:tcPr>
          <w:p w14:paraId="0EB62470"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7CA0A3F1" w14:textId="60D9473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7.78</w:t>
            </w:r>
          </w:p>
        </w:tc>
        <w:tc>
          <w:tcPr>
            <w:tcW w:w="594" w:type="dxa"/>
            <w:noWrap/>
            <w:vAlign w:val="center"/>
            <w:hideMark/>
          </w:tcPr>
          <w:p w14:paraId="39BE4AC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26</w:t>
            </w:r>
          </w:p>
        </w:tc>
        <w:tc>
          <w:tcPr>
            <w:tcW w:w="594" w:type="dxa"/>
            <w:shd w:val="clear" w:color="auto" w:fill="D9D9D9" w:themeFill="background1" w:themeFillShade="D9"/>
            <w:noWrap/>
            <w:vAlign w:val="center"/>
            <w:hideMark/>
          </w:tcPr>
          <w:p w14:paraId="5447F322" w14:textId="564BCF3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7.34</w:t>
            </w:r>
          </w:p>
        </w:tc>
        <w:tc>
          <w:tcPr>
            <w:tcW w:w="594" w:type="dxa"/>
            <w:noWrap/>
            <w:vAlign w:val="center"/>
            <w:hideMark/>
          </w:tcPr>
          <w:p w14:paraId="674751B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3615D42F" w14:textId="4A643192"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0.84</w:t>
            </w:r>
          </w:p>
        </w:tc>
      </w:tr>
      <w:tr w:rsidR="00DA7BC3" w:rsidRPr="00DA2D91"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DA7BC3" w:rsidRDefault="00216F02" w:rsidP="00DA7BC3">
            <w:pPr>
              <w:pStyle w:val="BodyText"/>
              <w:jc w:val="center"/>
              <w:rPr>
                <w:sz w:val="22"/>
                <w:szCs w:val="22"/>
              </w:rPr>
            </w:pPr>
            <w:r w:rsidRPr="00DA7BC3">
              <w:rPr>
                <w:sz w:val="22"/>
                <w:szCs w:val="22"/>
              </w:rPr>
              <w:t>2</w:t>
            </w:r>
          </w:p>
        </w:tc>
        <w:tc>
          <w:tcPr>
            <w:tcW w:w="594" w:type="dxa"/>
            <w:noWrap/>
            <w:vAlign w:val="center"/>
            <w:hideMark/>
          </w:tcPr>
          <w:p w14:paraId="678FD07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39</w:t>
            </w:r>
          </w:p>
        </w:tc>
        <w:tc>
          <w:tcPr>
            <w:tcW w:w="594" w:type="dxa"/>
            <w:shd w:val="clear" w:color="auto" w:fill="D9D9D9" w:themeFill="background1" w:themeFillShade="D9"/>
            <w:noWrap/>
            <w:vAlign w:val="center"/>
            <w:hideMark/>
          </w:tcPr>
          <w:p w14:paraId="133C39A6" w14:textId="7DCFC97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10.99</w:t>
            </w:r>
          </w:p>
        </w:tc>
        <w:tc>
          <w:tcPr>
            <w:tcW w:w="594" w:type="dxa"/>
            <w:noWrap/>
            <w:vAlign w:val="center"/>
            <w:hideMark/>
          </w:tcPr>
          <w:p w14:paraId="087C4A6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36</w:t>
            </w:r>
          </w:p>
        </w:tc>
        <w:tc>
          <w:tcPr>
            <w:tcW w:w="594" w:type="dxa"/>
            <w:shd w:val="clear" w:color="auto" w:fill="D9D9D9" w:themeFill="background1" w:themeFillShade="D9"/>
            <w:noWrap/>
            <w:vAlign w:val="center"/>
            <w:hideMark/>
          </w:tcPr>
          <w:p w14:paraId="23402F7C" w14:textId="0251102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10.23</w:t>
            </w:r>
          </w:p>
        </w:tc>
        <w:tc>
          <w:tcPr>
            <w:tcW w:w="594" w:type="dxa"/>
            <w:noWrap/>
            <w:vAlign w:val="center"/>
            <w:hideMark/>
          </w:tcPr>
          <w:p w14:paraId="706A737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24</w:t>
            </w:r>
          </w:p>
        </w:tc>
        <w:tc>
          <w:tcPr>
            <w:tcW w:w="594" w:type="dxa"/>
            <w:shd w:val="clear" w:color="auto" w:fill="D9D9D9" w:themeFill="background1" w:themeFillShade="D9"/>
            <w:noWrap/>
            <w:vAlign w:val="center"/>
            <w:hideMark/>
          </w:tcPr>
          <w:p w14:paraId="3EDDCBF8" w14:textId="099A9A8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6.80</w:t>
            </w:r>
          </w:p>
        </w:tc>
        <w:tc>
          <w:tcPr>
            <w:tcW w:w="594" w:type="dxa"/>
            <w:noWrap/>
            <w:vAlign w:val="center"/>
            <w:hideMark/>
          </w:tcPr>
          <w:p w14:paraId="5DE6B43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769DB5D7" w14:textId="477CE04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5.93</w:t>
            </w:r>
          </w:p>
        </w:tc>
        <w:tc>
          <w:tcPr>
            <w:tcW w:w="594" w:type="dxa"/>
            <w:noWrap/>
            <w:vAlign w:val="center"/>
            <w:hideMark/>
          </w:tcPr>
          <w:p w14:paraId="1B55FAF5"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4C895A9A" w14:textId="710C92FC"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6.34</w:t>
            </w:r>
          </w:p>
        </w:tc>
        <w:tc>
          <w:tcPr>
            <w:tcW w:w="594" w:type="dxa"/>
            <w:noWrap/>
            <w:vAlign w:val="center"/>
            <w:hideMark/>
          </w:tcPr>
          <w:p w14:paraId="4C65985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25</w:t>
            </w:r>
          </w:p>
        </w:tc>
        <w:tc>
          <w:tcPr>
            <w:tcW w:w="594" w:type="dxa"/>
            <w:shd w:val="clear" w:color="auto" w:fill="D9D9D9" w:themeFill="background1" w:themeFillShade="D9"/>
            <w:noWrap/>
            <w:vAlign w:val="center"/>
            <w:hideMark/>
          </w:tcPr>
          <w:p w14:paraId="7093207E" w14:textId="534E983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7.06</w:t>
            </w:r>
          </w:p>
        </w:tc>
        <w:tc>
          <w:tcPr>
            <w:tcW w:w="594" w:type="dxa"/>
            <w:noWrap/>
            <w:vAlign w:val="center"/>
            <w:hideMark/>
          </w:tcPr>
          <w:p w14:paraId="57527383"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11265E9B" w14:textId="363E7A9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2.24</w:t>
            </w:r>
          </w:p>
        </w:tc>
      </w:tr>
      <w:tr w:rsidR="00DA7BC3" w:rsidRPr="00DA2D91"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DA7BC3" w:rsidRDefault="00216F02" w:rsidP="00DA7BC3">
            <w:pPr>
              <w:pStyle w:val="BodyText"/>
              <w:jc w:val="center"/>
              <w:rPr>
                <w:sz w:val="22"/>
                <w:szCs w:val="22"/>
              </w:rPr>
            </w:pPr>
            <w:r w:rsidRPr="00DA7BC3">
              <w:rPr>
                <w:sz w:val="22"/>
                <w:szCs w:val="22"/>
              </w:rPr>
              <w:lastRenderedPageBreak/>
              <w:t>3</w:t>
            </w:r>
          </w:p>
        </w:tc>
        <w:tc>
          <w:tcPr>
            <w:tcW w:w="594" w:type="dxa"/>
            <w:noWrap/>
            <w:vAlign w:val="center"/>
            <w:hideMark/>
          </w:tcPr>
          <w:p w14:paraId="509243F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33</w:t>
            </w:r>
          </w:p>
        </w:tc>
        <w:tc>
          <w:tcPr>
            <w:tcW w:w="594" w:type="dxa"/>
            <w:shd w:val="clear" w:color="auto" w:fill="D9D9D9" w:themeFill="background1" w:themeFillShade="D9"/>
            <w:noWrap/>
            <w:vAlign w:val="center"/>
            <w:hideMark/>
          </w:tcPr>
          <w:p w14:paraId="16471F3F" w14:textId="7A9987E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9.30</w:t>
            </w:r>
          </w:p>
        </w:tc>
        <w:tc>
          <w:tcPr>
            <w:tcW w:w="594" w:type="dxa"/>
            <w:noWrap/>
            <w:vAlign w:val="center"/>
            <w:hideMark/>
          </w:tcPr>
          <w:p w14:paraId="418681A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60291F10" w14:textId="306268E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7.67</w:t>
            </w:r>
          </w:p>
        </w:tc>
        <w:tc>
          <w:tcPr>
            <w:tcW w:w="594" w:type="dxa"/>
            <w:noWrap/>
            <w:vAlign w:val="center"/>
            <w:hideMark/>
          </w:tcPr>
          <w:p w14:paraId="24998D8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1D6DF97" w14:textId="7EA4DB9E"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3.68</w:t>
            </w:r>
          </w:p>
        </w:tc>
        <w:tc>
          <w:tcPr>
            <w:tcW w:w="594" w:type="dxa"/>
            <w:noWrap/>
            <w:vAlign w:val="center"/>
            <w:hideMark/>
          </w:tcPr>
          <w:p w14:paraId="1B4C672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D1DAE43" w14:textId="68EB3C4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56B3268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16</w:t>
            </w:r>
          </w:p>
        </w:tc>
        <w:tc>
          <w:tcPr>
            <w:tcW w:w="594" w:type="dxa"/>
            <w:shd w:val="clear" w:color="auto" w:fill="D9D9D9" w:themeFill="background1" w:themeFillShade="D9"/>
            <w:noWrap/>
            <w:vAlign w:val="center"/>
            <w:hideMark/>
          </w:tcPr>
          <w:p w14:paraId="31DA730C" w14:textId="10021098"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4.61</w:t>
            </w:r>
          </w:p>
        </w:tc>
        <w:tc>
          <w:tcPr>
            <w:tcW w:w="594" w:type="dxa"/>
            <w:noWrap/>
            <w:vAlign w:val="center"/>
            <w:hideMark/>
          </w:tcPr>
          <w:p w14:paraId="247C50F4"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03A5FF4" w14:textId="47D725C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6A800022"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4B921927" w14:textId="6A84C4C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2.24</w:t>
            </w:r>
          </w:p>
        </w:tc>
      </w:tr>
      <w:tr w:rsidR="00DA7BC3" w:rsidRPr="00DA2D91"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DA7BC3" w:rsidRDefault="00216F02" w:rsidP="00DA7BC3">
            <w:pPr>
              <w:pStyle w:val="BodyText"/>
              <w:jc w:val="center"/>
              <w:rPr>
                <w:sz w:val="22"/>
                <w:szCs w:val="22"/>
              </w:rPr>
            </w:pPr>
            <w:r w:rsidRPr="00DA7BC3">
              <w:rPr>
                <w:sz w:val="22"/>
                <w:szCs w:val="22"/>
              </w:rPr>
              <w:t>4</w:t>
            </w:r>
          </w:p>
        </w:tc>
        <w:tc>
          <w:tcPr>
            <w:tcW w:w="594" w:type="dxa"/>
            <w:noWrap/>
            <w:vAlign w:val="center"/>
            <w:hideMark/>
          </w:tcPr>
          <w:p w14:paraId="72A327F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15</w:t>
            </w:r>
          </w:p>
        </w:tc>
        <w:tc>
          <w:tcPr>
            <w:tcW w:w="594" w:type="dxa"/>
            <w:shd w:val="clear" w:color="auto" w:fill="D9D9D9" w:themeFill="background1" w:themeFillShade="D9"/>
            <w:noWrap/>
            <w:vAlign w:val="center"/>
            <w:hideMark/>
          </w:tcPr>
          <w:p w14:paraId="78423794" w14:textId="11FF61C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4.23</w:t>
            </w:r>
          </w:p>
        </w:tc>
        <w:tc>
          <w:tcPr>
            <w:tcW w:w="594" w:type="dxa"/>
            <w:noWrap/>
            <w:vAlign w:val="center"/>
            <w:hideMark/>
          </w:tcPr>
          <w:p w14:paraId="1F5B0FC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0379AF4C" w14:textId="4CAB2136"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3.69</w:t>
            </w:r>
          </w:p>
        </w:tc>
        <w:tc>
          <w:tcPr>
            <w:tcW w:w="594" w:type="dxa"/>
            <w:noWrap/>
            <w:vAlign w:val="center"/>
            <w:hideMark/>
          </w:tcPr>
          <w:p w14:paraId="6E46B433"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297BEE35" w14:textId="1492CBE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2.27</w:t>
            </w:r>
          </w:p>
        </w:tc>
        <w:tc>
          <w:tcPr>
            <w:tcW w:w="594" w:type="dxa"/>
            <w:noWrap/>
            <w:vAlign w:val="center"/>
            <w:hideMark/>
          </w:tcPr>
          <w:p w14:paraId="126E2D7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27D2E947" w14:textId="7C3F0B4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3.67</w:t>
            </w:r>
          </w:p>
        </w:tc>
        <w:tc>
          <w:tcPr>
            <w:tcW w:w="594" w:type="dxa"/>
            <w:noWrap/>
            <w:vAlign w:val="center"/>
            <w:hideMark/>
          </w:tcPr>
          <w:p w14:paraId="614C015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7</w:t>
            </w:r>
          </w:p>
        </w:tc>
        <w:tc>
          <w:tcPr>
            <w:tcW w:w="594" w:type="dxa"/>
            <w:shd w:val="clear" w:color="auto" w:fill="D9D9D9" w:themeFill="background1" w:themeFillShade="D9"/>
            <w:noWrap/>
            <w:vAlign w:val="center"/>
            <w:hideMark/>
          </w:tcPr>
          <w:p w14:paraId="3BDD2BF2" w14:textId="33078369"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2.02</w:t>
            </w:r>
          </w:p>
        </w:tc>
        <w:tc>
          <w:tcPr>
            <w:tcW w:w="594" w:type="dxa"/>
            <w:noWrap/>
            <w:vAlign w:val="center"/>
            <w:hideMark/>
          </w:tcPr>
          <w:p w14:paraId="2EEBB09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22E35EBD" w14:textId="29C8EA9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3.11</w:t>
            </w:r>
          </w:p>
        </w:tc>
        <w:tc>
          <w:tcPr>
            <w:tcW w:w="594" w:type="dxa"/>
            <w:noWrap/>
            <w:vAlign w:val="center"/>
            <w:hideMark/>
          </w:tcPr>
          <w:p w14:paraId="07B63B2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7506F285" w14:textId="158917EC"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2.80</w:t>
            </w:r>
          </w:p>
        </w:tc>
      </w:tr>
      <w:tr w:rsidR="00DA7BC3" w:rsidRPr="00DA2D91"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DA7BC3" w:rsidRDefault="00216F02" w:rsidP="00DA7BC3">
            <w:pPr>
              <w:pStyle w:val="BodyText"/>
              <w:jc w:val="center"/>
              <w:rPr>
                <w:sz w:val="22"/>
                <w:szCs w:val="22"/>
              </w:rPr>
            </w:pPr>
            <w:r w:rsidRPr="00DA7BC3">
              <w:rPr>
                <w:sz w:val="22"/>
                <w:szCs w:val="22"/>
              </w:rPr>
              <w:t>5</w:t>
            </w:r>
          </w:p>
        </w:tc>
        <w:tc>
          <w:tcPr>
            <w:tcW w:w="594" w:type="dxa"/>
            <w:noWrap/>
            <w:vAlign w:val="center"/>
            <w:hideMark/>
          </w:tcPr>
          <w:p w14:paraId="435B8DF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40</w:t>
            </w:r>
          </w:p>
        </w:tc>
        <w:tc>
          <w:tcPr>
            <w:tcW w:w="594" w:type="dxa"/>
            <w:shd w:val="clear" w:color="auto" w:fill="D9D9D9" w:themeFill="background1" w:themeFillShade="D9"/>
            <w:noWrap/>
            <w:vAlign w:val="center"/>
            <w:hideMark/>
          </w:tcPr>
          <w:p w14:paraId="2A613496" w14:textId="445F6623"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11.27</w:t>
            </w:r>
          </w:p>
        </w:tc>
        <w:tc>
          <w:tcPr>
            <w:tcW w:w="594" w:type="dxa"/>
            <w:noWrap/>
            <w:vAlign w:val="center"/>
            <w:hideMark/>
          </w:tcPr>
          <w:p w14:paraId="6E2B36C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24</w:t>
            </w:r>
          </w:p>
        </w:tc>
        <w:tc>
          <w:tcPr>
            <w:tcW w:w="594" w:type="dxa"/>
            <w:shd w:val="clear" w:color="auto" w:fill="D9D9D9" w:themeFill="background1" w:themeFillShade="D9"/>
            <w:noWrap/>
            <w:vAlign w:val="center"/>
            <w:hideMark/>
          </w:tcPr>
          <w:p w14:paraId="0AE08945" w14:textId="702BD3C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6.82</w:t>
            </w:r>
          </w:p>
        </w:tc>
        <w:tc>
          <w:tcPr>
            <w:tcW w:w="594" w:type="dxa"/>
            <w:noWrap/>
            <w:vAlign w:val="center"/>
            <w:hideMark/>
          </w:tcPr>
          <w:p w14:paraId="62FED8F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65D708DF" w14:textId="101CE81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3.68</w:t>
            </w:r>
          </w:p>
        </w:tc>
        <w:tc>
          <w:tcPr>
            <w:tcW w:w="594" w:type="dxa"/>
            <w:noWrap/>
            <w:vAlign w:val="center"/>
            <w:hideMark/>
          </w:tcPr>
          <w:p w14:paraId="057C3E3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12</w:t>
            </w:r>
          </w:p>
        </w:tc>
        <w:tc>
          <w:tcPr>
            <w:tcW w:w="594" w:type="dxa"/>
            <w:shd w:val="clear" w:color="auto" w:fill="D9D9D9" w:themeFill="background1" w:themeFillShade="D9"/>
            <w:noWrap/>
            <w:vAlign w:val="center"/>
            <w:hideMark/>
          </w:tcPr>
          <w:p w14:paraId="0A6C5ADE" w14:textId="6D66FDF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3.39</w:t>
            </w:r>
          </w:p>
        </w:tc>
        <w:tc>
          <w:tcPr>
            <w:tcW w:w="594" w:type="dxa"/>
            <w:noWrap/>
            <w:vAlign w:val="center"/>
            <w:hideMark/>
          </w:tcPr>
          <w:p w14:paraId="79E6ACA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217B1AE7" w14:textId="0A688989"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2.88</w:t>
            </w:r>
          </w:p>
        </w:tc>
        <w:tc>
          <w:tcPr>
            <w:tcW w:w="594" w:type="dxa"/>
            <w:noWrap/>
            <w:vAlign w:val="center"/>
            <w:hideMark/>
          </w:tcPr>
          <w:p w14:paraId="0AC3D049"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20</w:t>
            </w:r>
          </w:p>
        </w:tc>
        <w:tc>
          <w:tcPr>
            <w:tcW w:w="594" w:type="dxa"/>
            <w:shd w:val="clear" w:color="auto" w:fill="D9D9D9" w:themeFill="background1" w:themeFillShade="D9"/>
            <w:noWrap/>
            <w:vAlign w:val="center"/>
            <w:hideMark/>
          </w:tcPr>
          <w:p w14:paraId="151A351F" w14:textId="0DE3204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5.65</w:t>
            </w:r>
          </w:p>
        </w:tc>
        <w:tc>
          <w:tcPr>
            <w:tcW w:w="594" w:type="dxa"/>
            <w:noWrap/>
            <w:vAlign w:val="center"/>
            <w:hideMark/>
          </w:tcPr>
          <w:p w14:paraId="2974AD5F"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7C2BD772" w14:textId="0BA4400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7.56</w:t>
            </w:r>
          </w:p>
        </w:tc>
      </w:tr>
      <w:tr w:rsidR="00DA7BC3" w:rsidRPr="00DA2D91"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DA7BC3" w:rsidRDefault="00216F02" w:rsidP="00DA7BC3">
            <w:pPr>
              <w:pStyle w:val="BodyText"/>
              <w:jc w:val="center"/>
              <w:rPr>
                <w:sz w:val="22"/>
                <w:szCs w:val="22"/>
              </w:rPr>
            </w:pPr>
            <w:r w:rsidRPr="00DA7BC3">
              <w:rPr>
                <w:sz w:val="22"/>
                <w:szCs w:val="22"/>
              </w:rPr>
              <w:t>6</w:t>
            </w:r>
          </w:p>
        </w:tc>
        <w:tc>
          <w:tcPr>
            <w:tcW w:w="594" w:type="dxa"/>
            <w:noWrap/>
            <w:vAlign w:val="center"/>
            <w:hideMark/>
          </w:tcPr>
          <w:p w14:paraId="7920278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6199F85B" w14:textId="3DFBBA8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5.92</w:t>
            </w:r>
          </w:p>
        </w:tc>
        <w:tc>
          <w:tcPr>
            <w:tcW w:w="594" w:type="dxa"/>
            <w:noWrap/>
            <w:vAlign w:val="center"/>
            <w:hideMark/>
          </w:tcPr>
          <w:p w14:paraId="6AD99472"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3820CE01" w14:textId="490DA6A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1.14</w:t>
            </w:r>
          </w:p>
        </w:tc>
        <w:tc>
          <w:tcPr>
            <w:tcW w:w="594" w:type="dxa"/>
            <w:noWrap/>
            <w:vAlign w:val="center"/>
            <w:hideMark/>
          </w:tcPr>
          <w:p w14:paraId="5D8BC81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5688F2E0" w14:textId="294428B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2.83</w:t>
            </w:r>
          </w:p>
        </w:tc>
        <w:tc>
          <w:tcPr>
            <w:tcW w:w="594" w:type="dxa"/>
            <w:noWrap/>
            <w:vAlign w:val="center"/>
            <w:hideMark/>
          </w:tcPr>
          <w:p w14:paraId="5EDA5C41"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7A12247E" w14:textId="235D533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3.11</w:t>
            </w:r>
          </w:p>
        </w:tc>
        <w:tc>
          <w:tcPr>
            <w:tcW w:w="594" w:type="dxa"/>
            <w:noWrap/>
            <w:vAlign w:val="center"/>
            <w:hideMark/>
          </w:tcPr>
          <w:p w14:paraId="250EF1C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495E50CF" w14:textId="0D0DF239"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1.15</w:t>
            </w:r>
          </w:p>
        </w:tc>
        <w:tc>
          <w:tcPr>
            <w:tcW w:w="594" w:type="dxa"/>
            <w:noWrap/>
            <w:vAlign w:val="center"/>
            <w:hideMark/>
          </w:tcPr>
          <w:p w14:paraId="424EF62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6A463804" w14:textId="62466EE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1.69</w:t>
            </w:r>
          </w:p>
        </w:tc>
        <w:tc>
          <w:tcPr>
            <w:tcW w:w="594" w:type="dxa"/>
            <w:noWrap/>
            <w:vAlign w:val="center"/>
            <w:hideMark/>
          </w:tcPr>
          <w:p w14:paraId="22DFE95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16</w:t>
            </w:r>
          </w:p>
        </w:tc>
        <w:tc>
          <w:tcPr>
            <w:tcW w:w="594" w:type="dxa"/>
            <w:shd w:val="clear" w:color="auto" w:fill="D9D9D9" w:themeFill="background1" w:themeFillShade="D9"/>
            <w:noWrap/>
            <w:vAlign w:val="center"/>
            <w:hideMark/>
          </w:tcPr>
          <w:p w14:paraId="03077A10" w14:textId="334E814B"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4.48</w:t>
            </w:r>
          </w:p>
        </w:tc>
      </w:tr>
      <w:tr w:rsidR="00DA7BC3" w:rsidRPr="00DA2D91"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DA7BC3" w:rsidRDefault="00216F02" w:rsidP="00DA7BC3">
            <w:pPr>
              <w:pStyle w:val="BodyText"/>
              <w:jc w:val="center"/>
              <w:rPr>
                <w:sz w:val="22"/>
                <w:szCs w:val="22"/>
              </w:rPr>
            </w:pPr>
            <w:r w:rsidRPr="00DA7BC3">
              <w:rPr>
                <w:sz w:val="22"/>
                <w:szCs w:val="22"/>
              </w:rPr>
              <w:t>7</w:t>
            </w:r>
          </w:p>
        </w:tc>
        <w:tc>
          <w:tcPr>
            <w:tcW w:w="594" w:type="dxa"/>
            <w:noWrap/>
            <w:vAlign w:val="center"/>
            <w:hideMark/>
          </w:tcPr>
          <w:p w14:paraId="1CA5E5E7"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23718338" w14:textId="6E76614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A2D91">
              <w:rPr>
                <w:rFonts w:cstheme="minorHAnsi"/>
                <w:sz w:val="16"/>
                <w:szCs w:val="16"/>
              </w:rPr>
              <w:t>5.9</w:t>
            </w:r>
            <w:r w:rsidR="00DA2D91">
              <w:rPr>
                <w:rFonts w:cstheme="minorHAnsi"/>
                <w:sz w:val="16"/>
                <w:szCs w:val="16"/>
              </w:rPr>
              <w:t>2</w:t>
            </w:r>
          </w:p>
        </w:tc>
        <w:tc>
          <w:tcPr>
            <w:tcW w:w="594" w:type="dxa"/>
            <w:noWrap/>
            <w:vAlign w:val="center"/>
            <w:hideMark/>
          </w:tcPr>
          <w:p w14:paraId="54C3CCF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769A0BF8" w14:textId="399E167F"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2.56</w:t>
            </w:r>
          </w:p>
        </w:tc>
        <w:tc>
          <w:tcPr>
            <w:tcW w:w="594" w:type="dxa"/>
            <w:noWrap/>
            <w:vAlign w:val="center"/>
            <w:hideMark/>
          </w:tcPr>
          <w:p w14:paraId="0ECA21C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7B7FA749" w14:textId="2EEE94A5"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3.12</w:t>
            </w:r>
          </w:p>
        </w:tc>
        <w:tc>
          <w:tcPr>
            <w:tcW w:w="594" w:type="dxa"/>
            <w:noWrap/>
            <w:vAlign w:val="center"/>
            <w:hideMark/>
          </w:tcPr>
          <w:p w14:paraId="6B419859"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14</w:t>
            </w:r>
          </w:p>
        </w:tc>
        <w:tc>
          <w:tcPr>
            <w:tcW w:w="594" w:type="dxa"/>
            <w:shd w:val="clear" w:color="auto" w:fill="D9D9D9" w:themeFill="background1" w:themeFillShade="D9"/>
            <w:noWrap/>
            <w:vAlign w:val="center"/>
            <w:hideMark/>
          </w:tcPr>
          <w:p w14:paraId="4E7E7FD9" w14:textId="1C84051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3.95</w:t>
            </w:r>
          </w:p>
        </w:tc>
        <w:tc>
          <w:tcPr>
            <w:tcW w:w="594" w:type="dxa"/>
            <w:noWrap/>
            <w:vAlign w:val="center"/>
            <w:hideMark/>
          </w:tcPr>
          <w:p w14:paraId="65FB88D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7DBE68BD" w14:textId="2E35EAD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2.59</w:t>
            </w:r>
          </w:p>
        </w:tc>
        <w:tc>
          <w:tcPr>
            <w:tcW w:w="594" w:type="dxa"/>
            <w:noWrap/>
            <w:vAlign w:val="center"/>
            <w:hideMark/>
          </w:tcPr>
          <w:p w14:paraId="0CC50E6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7EC7377F" w14:textId="25E116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3BA9036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46</w:t>
            </w:r>
          </w:p>
        </w:tc>
        <w:tc>
          <w:tcPr>
            <w:tcW w:w="594" w:type="dxa"/>
            <w:shd w:val="clear" w:color="auto" w:fill="D9D9D9" w:themeFill="background1" w:themeFillShade="D9"/>
            <w:noWrap/>
            <w:vAlign w:val="center"/>
            <w:hideMark/>
          </w:tcPr>
          <w:p w14:paraId="5DF4D225" w14:textId="2C67D59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12.89</w:t>
            </w:r>
          </w:p>
        </w:tc>
      </w:tr>
      <w:tr w:rsidR="00DA7BC3" w:rsidRPr="00DA2D91"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DA7BC3" w:rsidRDefault="00216F02" w:rsidP="00DA7BC3">
            <w:pPr>
              <w:pStyle w:val="BodyText"/>
              <w:jc w:val="center"/>
              <w:rPr>
                <w:sz w:val="22"/>
                <w:szCs w:val="22"/>
              </w:rPr>
            </w:pPr>
            <w:r w:rsidRPr="00DA7BC3">
              <w:rPr>
                <w:sz w:val="22"/>
                <w:szCs w:val="22"/>
              </w:rPr>
              <w:t>8</w:t>
            </w:r>
          </w:p>
        </w:tc>
        <w:tc>
          <w:tcPr>
            <w:tcW w:w="594" w:type="dxa"/>
            <w:noWrap/>
            <w:vAlign w:val="center"/>
            <w:hideMark/>
          </w:tcPr>
          <w:p w14:paraId="1AA8E119"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BD03374" w14:textId="30396D1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6.20</w:t>
            </w:r>
          </w:p>
        </w:tc>
        <w:tc>
          <w:tcPr>
            <w:tcW w:w="594" w:type="dxa"/>
            <w:noWrap/>
            <w:vAlign w:val="center"/>
            <w:hideMark/>
          </w:tcPr>
          <w:p w14:paraId="5D52CBE5"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4C64F977" w14:textId="5200720A"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3.13</w:t>
            </w:r>
          </w:p>
        </w:tc>
        <w:tc>
          <w:tcPr>
            <w:tcW w:w="594" w:type="dxa"/>
            <w:noWrap/>
            <w:vAlign w:val="center"/>
            <w:hideMark/>
          </w:tcPr>
          <w:p w14:paraId="58C32BF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52796AA2" w14:textId="33077FF6"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2.83</w:t>
            </w:r>
          </w:p>
        </w:tc>
        <w:tc>
          <w:tcPr>
            <w:tcW w:w="594" w:type="dxa"/>
            <w:noWrap/>
            <w:vAlign w:val="center"/>
            <w:hideMark/>
          </w:tcPr>
          <w:p w14:paraId="16FC978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14</w:t>
            </w:r>
          </w:p>
        </w:tc>
        <w:tc>
          <w:tcPr>
            <w:tcW w:w="594" w:type="dxa"/>
            <w:shd w:val="clear" w:color="auto" w:fill="D9D9D9" w:themeFill="background1" w:themeFillShade="D9"/>
            <w:noWrap/>
            <w:vAlign w:val="center"/>
            <w:hideMark/>
          </w:tcPr>
          <w:p w14:paraId="734DE53D" w14:textId="3E0EE5A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3.95</w:t>
            </w:r>
          </w:p>
        </w:tc>
        <w:tc>
          <w:tcPr>
            <w:tcW w:w="594" w:type="dxa"/>
            <w:noWrap/>
            <w:vAlign w:val="center"/>
            <w:hideMark/>
          </w:tcPr>
          <w:p w14:paraId="0E605524"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20AF02D9" w14:textId="215B634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0.86</w:t>
            </w:r>
          </w:p>
        </w:tc>
        <w:tc>
          <w:tcPr>
            <w:tcW w:w="594" w:type="dxa"/>
            <w:noWrap/>
            <w:vAlign w:val="center"/>
            <w:hideMark/>
          </w:tcPr>
          <w:p w14:paraId="750CFE3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19</w:t>
            </w:r>
          </w:p>
        </w:tc>
        <w:tc>
          <w:tcPr>
            <w:tcW w:w="594" w:type="dxa"/>
            <w:shd w:val="clear" w:color="auto" w:fill="D9D9D9" w:themeFill="background1" w:themeFillShade="D9"/>
            <w:noWrap/>
            <w:vAlign w:val="center"/>
            <w:hideMark/>
          </w:tcPr>
          <w:p w14:paraId="0E819DD0" w14:textId="1225044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5.37</w:t>
            </w:r>
          </w:p>
        </w:tc>
        <w:tc>
          <w:tcPr>
            <w:tcW w:w="594" w:type="dxa"/>
            <w:noWrap/>
            <w:vAlign w:val="center"/>
            <w:hideMark/>
          </w:tcPr>
          <w:p w14:paraId="1D8FE49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59</w:t>
            </w:r>
          </w:p>
        </w:tc>
        <w:tc>
          <w:tcPr>
            <w:tcW w:w="594" w:type="dxa"/>
            <w:shd w:val="clear" w:color="auto" w:fill="D9D9D9" w:themeFill="background1" w:themeFillShade="D9"/>
            <w:noWrap/>
            <w:vAlign w:val="center"/>
            <w:hideMark/>
          </w:tcPr>
          <w:p w14:paraId="34415F41" w14:textId="5721F1D7"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16.53</w:t>
            </w:r>
          </w:p>
        </w:tc>
      </w:tr>
      <w:tr w:rsidR="00DA7BC3" w:rsidRPr="00DA2D91"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DA7BC3" w:rsidRDefault="00216F02" w:rsidP="00DA7BC3">
            <w:pPr>
              <w:pStyle w:val="BodyText"/>
              <w:jc w:val="center"/>
              <w:rPr>
                <w:sz w:val="22"/>
                <w:szCs w:val="22"/>
              </w:rPr>
            </w:pPr>
            <w:r w:rsidRPr="00DA7BC3">
              <w:rPr>
                <w:sz w:val="22"/>
                <w:szCs w:val="22"/>
              </w:rPr>
              <w:t>9</w:t>
            </w:r>
          </w:p>
        </w:tc>
        <w:tc>
          <w:tcPr>
            <w:tcW w:w="594" w:type="dxa"/>
            <w:noWrap/>
            <w:vAlign w:val="center"/>
            <w:hideMark/>
          </w:tcPr>
          <w:p w14:paraId="6E8611E3"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286918A5" w14:textId="4AC82072"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1.41</w:t>
            </w:r>
          </w:p>
        </w:tc>
        <w:tc>
          <w:tcPr>
            <w:tcW w:w="594" w:type="dxa"/>
            <w:noWrap/>
            <w:vAlign w:val="center"/>
            <w:hideMark/>
          </w:tcPr>
          <w:p w14:paraId="62E32A10"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3FD18386" w14:textId="5303A32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1.70</w:t>
            </w:r>
          </w:p>
        </w:tc>
        <w:tc>
          <w:tcPr>
            <w:tcW w:w="594" w:type="dxa"/>
            <w:noWrap/>
            <w:vAlign w:val="center"/>
            <w:hideMark/>
          </w:tcPr>
          <w:p w14:paraId="63AF921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6184FB43" w14:textId="23F303B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1.13</w:t>
            </w:r>
          </w:p>
        </w:tc>
        <w:tc>
          <w:tcPr>
            <w:tcW w:w="594" w:type="dxa"/>
            <w:noWrap/>
            <w:vAlign w:val="center"/>
            <w:hideMark/>
          </w:tcPr>
          <w:p w14:paraId="45A810E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5B9E6143" w14:textId="19AEA8B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1.69</w:t>
            </w:r>
          </w:p>
        </w:tc>
        <w:tc>
          <w:tcPr>
            <w:tcW w:w="594" w:type="dxa"/>
            <w:noWrap/>
            <w:vAlign w:val="center"/>
            <w:hideMark/>
          </w:tcPr>
          <w:p w14:paraId="6606294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156A256B" w14:textId="6E978508"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0.86</w:t>
            </w:r>
          </w:p>
        </w:tc>
        <w:tc>
          <w:tcPr>
            <w:tcW w:w="594" w:type="dxa"/>
            <w:noWrap/>
            <w:vAlign w:val="center"/>
            <w:hideMark/>
          </w:tcPr>
          <w:p w14:paraId="242A3C2F"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0353A767" w14:textId="2207E0B6"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1.41</w:t>
            </w:r>
          </w:p>
        </w:tc>
        <w:tc>
          <w:tcPr>
            <w:tcW w:w="594" w:type="dxa"/>
            <w:noWrap/>
            <w:vAlign w:val="center"/>
            <w:hideMark/>
          </w:tcPr>
          <w:p w14:paraId="3B49C31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41</w:t>
            </w:r>
          </w:p>
        </w:tc>
        <w:tc>
          <w:tcPr>
            <w:tcW w:w="594" w:type="dxa"/>
            <w:shd w:val="clear" w:color="auto" w:fill="D9D9D9" w:themeFill="background1" w:themeFillShade="D9"/>
            <w:noWrap/>
            <w:vAlign w:val="center"/>
            <w:hideMark/>
          </w:tcPr>
          <w:p w14:paraId="17CEAE7E" w14:textId="08C95E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11.48</w:t>
            </w:r>
          </w:p>
        </w:tc>
      </w:tr>
      <w:tr w:rsidR="00DA7BC3" w:rsidRPr="00DA2D91"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DA7BC3" w:rsidRDefault="00216F02" w:rsidP="00DA7BC3">
            <w:pPr>
              <w:pStyle w:val="BodyText"/>
              <w:jc w:val="center"/>
              <w:rPr>
                <w:sz w:val="22"/>
                <w:szCs w:val="22"/>
              </w:rPr>
            </w:pPr>
            <w:r w:rsidRPr="00DA7BC3">
              <w:rPr>
                <w:sz w:val="22"/>
                <w:szCs w:val="22"/>
              </w:rPr>
              <w:t>10</w:t>
            </w:r>
          </w:p>
        </w:tc>
        <w:tc>
          <w:tcPr>
            <w:tcW w:w="594" w:type="dxa"/>
            <w:noWrap/>
            <w:vAlign w:val="center"/>
            <w:hideMark/>
          </w:tcPr>
          <w:p w14:paraId="6484610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17</w:t>
            </w:r>
          </w:p>
        </w:tc>
        <w:tc>
          <w:tcPr>
            <w:tcW w:w="594" w:type="dxa"/>
            <w:shd w:val="clear" w:color="auto" w:fill="D9D9D9" w:themeFill="background1" w:themeFillShade="D9"/>
            <w:noWrap/>
            <w:vAlign w:val="center"/>
            <w:hideMark/>
          </w:tcPr>
          <w:p w14:paraId="458B299A" w14:textId="525CF8F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4.79</w:t>
            </w:r>
          </w:p>
        </w:tc>
        <w:tc>
          <w:tcPr>
            <w:tcW w:w="594" w:type="dxa"/>
            <w:noWrap/>
            <w:vAlign w:val="center"/>
            <w:hideMark/>
          </w:tcPr>
          <w:p w14:paraId="06C7CD8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A2503BF" w14:textId="08D2AE1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3.69</w:t>
            </w:r>
          </w:p>
        </w:tc>
        <w:tc>
          <w:tcPr>
            <w:tcW w:w="594" w:type="dxa"/>
            <w:noWrap/>
            <w:vAlign w:val="center"/>
            <w:hideMark/>
          </w:tcPr>
          <w:p w14:paraId="390D7D5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7</w:t>
            </w:r>
          </w:p>
        </w:tc>
        <w:tc>
          <w:tcPr>
            <w:tcW w:w="594" w:type="dxa"/>
            <w:shd w:val="clear" w:color="auto" w:fill="D9D9D9" w:themeFill="background1" w:themeFillShade="D9"/>
            <w:noWrap/>
            <w:vAlign w:val="center"/>
            <w:hideMark/>
          </w:tcPr>
          <w:p w14:paraId="558E7355" w14:textId="731009B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1.98</w:t>
            </w:r>
          </w:p>
        </w:tc>
        <w:tc>
          <w:tcPr>
            <w:tcW w:w="594" w:type="dxa"/>
            <w:noWrap/>
            <w:vAlign w:val="center"/>
            <w:hideMark/>
          </w:tcPr>
          <w:p w14:paraId="54EB5FF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64CD69A2" w14:textId="524AA60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2.54</w:t>
            </w:r>
          </w:p>
        </w:tc>
        <w:tc>
          <w:tcPr>
            <w:tcW w:w="594" w:type="dxa"/>
            <w:noWrap/>
            <w:vAlign w:val="center"/>
            <w:hideMark/>
          </w:tcPr>
          <w:p w14:paraId="375A631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21973647" w14:textId="487EE008"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1.44</w:t>
            </w:r>
          </w:p>
        </w:tc>
        <w:tc>
          <w:tcPr>
            <w:tcW w:w="594" w:type="dxa"/>
            <w:noWrap/>
            <w:vAlign w:val="center"/>
            <w:hideMark/>
          </w:tcPr>
          <w:p w14:paraId="410A16F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B20AF8B" w14:textId="29BDEC3A"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3.67</w:t>
            </w:r>
          </w:p>
        </w:tc>
        <w:tc>
          <w:tcPr>
            <w:tcW w:w="594" w:type="dxa"/>
            <w:noWrap/>
            <w:vAlign w:val="center"/>
            <w:hideMark/>
          </w:tcPr>
          <w:p w14:paraId="6FFB33D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110</w:t>
            </w:r>
          </w:p>
        </w:tc>
        <w:tc>
          <w:tcPr>
            <w:tcW w:w="594" w:type="dxa"/>
            <w:shd w:val="clear" w:color="auto" w:fill="D9D9D9" w:themeFill="background1" w:themeFillShade="D9"/>
            <w:noWrap/>
            <w:vAlign w:val="center"/>
            <w:hideMark/>
          </w:tcPr>
          <w:p w14:paraId="1300E932" w14:textId="0D5FF86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30.81</w:t>
            </w:r>
            <w:commentRangeEnd w:id="596"/>
            <w:r>
              <w:rPr>
                <w:rStyle w:val="CommentReference"/>
              </w:rPr>
              <w:commentReference w:id="596"/>
            </w:r>
          </w:p>
        </w:tc>
      </w:tr>
    </w:tbl>
    <w:p w14:paraId="3DD6C9D2" w14:textId="740944B1" w:rsidR="00216F02" w:rsidRDefault="00216F02" w:rsidP="00976ECE">
      <w:pPr>
        <w:pStyle w:val="BodyText"/>
      </w:pPr>
    </w:p>
    <w:p w14:paraId="229D3E7A" w14:textId="77777777" w:rsidR="00216F02" w:rsidRPr="00F96AAF" w:rsidRDefault="00216F02" w:rsidP="00976ECE">
      <w:pPr>
        <w:pStyle w:val="BodyText"/>
      </w:pPr>
    </w:p>
    <w:p w14:paraId="35D135E6" w14:textId="77777777" w:rsidR="00976ECE" w:rsidRPr="00F96AAF" w:rsidRDefault="00976ECE" w:rsidP="00A31260">
      <w:pPr>
        <w:pStyle w:val="Heading3"/>
      </w:pPr>
      <w:r w:rsidRPr="00F96AAF">
        <w:t>Intended Effects</w:t>
      </w:r>
    </w:p>
    <w:p w14:paraId="23D09093" w14:textId="6FEF9906" w:rsidR="00A04857" w:rsidRDefault="00353748" w:rsidP="00353748">
      <w:pPr>
        <w:pStyle w:val="BodyText"/>
        <w:keepNext/>
        <w:jc w:val="both"/>
        <w:rPr>
          <w:ins w:id="597" w:author="xyz" w:date="2022-04-09T12:29:00Z"/>
        </w:rPr>
      </w:pPr>
      <w:r>
        <w:t>In the online survey, w</w:t>
      </w:r>
      <w:r w:rsidRPr="00F96AAF">
        <w:t>e inquir</w:t>
      </w:r>
      <w:r>
        <w:t>ed</w:t>
      </w:r>
      <w:r w:rsidRPr="00F96AAF">
        <w:t xml:space="preserve"> about intended changes to investigate potential project outcomes, both in the long and short term. </w:t>
      </w:r>
      <w:ins w:id="598" w:author="xyz" w:date="2022-04-09T12:30:00Z">
        <w:r w:rsidR="00A04857">
          <w:t>We differentiated four categories of effects: (</w:t>
        </w:r>
        <w:proofErr w:type="spellStart"/>
        <w:r w:rsidR="00A04857">
          <w:t>i</w:t>
        </w:r>
        <w:proofErr w:type="spellEnd"/>
        <w:r w:rsidR="00A04857">
          <w:t>) improving understanding as most generic effect of scientific research; (ii) raising awareness of an issue; (iii) changing attitude, which has a normative change connotation, and (iv) changing behaviour, which has an action-oriented connotation.</w:t>
        </w:r>
      </w:ins>
    </w:p>
    <w:p w14:paraId="360D8090" w14:textId="10E22AEF" w:rsidR="00976ECE" w:rsidRPr="00F96AAF" w:rsidRDefault="00353748" w:rsidP="00353748">
      <w:pPr>
        <w:pStyle w:val="BodyText"/>
        <w:keepNext/>
        <w:jc w:val="both"/>
      </w:pPr>
      <w:r w:rsidRPr="00F96AAF">
        <w:rPr>
          <w:i/>
          <w:iCs/>
        </w:rPr>
        <w:t>Improving the understanding</w:t>
      </w:r>
      <w:r w:rsidRPr="00F96AAF">
        <w:t xml:space="preserve"> as well as </w:t>
      </w:r>
      <w:r w:rsidRPr="00F96AAF">
        <w:rPr>
          <w:i/>
          <w:iCs/>
        </w:rPr>
        <w:t>raising awareness</w:t>
      </w:r>
      <w:r w:rsidRPr="00F96AAF">
        <w:t xml:space="preserve"> in the general population is by far the most frequently selected category (79 and 50 times respectively</w:t>
      </w:r>
      <w:r>
        <w:t xml:space="preserve">; cf. </w:t>
      </w:r>
      <w:r>
        <w:fldChar w:fldCharType="begin"/>
      </w:r>
      <w:r>
        <w:instrText xml:space="preserve"> REF _Ref100043382 \h </w:instrText>
      </w:r>
      <w:r>
        <w:fldChar w:fldCharType="separate"/>
      </w:r>
      <w:r w:rsidRPr="00F96AAF">
        <w:t xml:space="preserve">Figure </w:t>
      </w:r>
      <w:r>
        <w:rPr>
          <w:noProof/>
        </w:rPr>
        <w:t>16</w:t>
      </w:r>
      <w:r>
        <w:fldChar w:fldCharType="end"/>
      </w:r>
      <w:r>
        <w:t xml:space="preserve"> and </w:t>
      </w:r>
      <w:r>
        <w:fldChar w:fldCharType="begin"/>
      </w:r>
      <w:r>
        <w:instrText xml:space="preserve"> REF _Ref100043402 \h </w:instrText>
      </w:r>
      <w:r>
        <w:fldChar w:fldCharType="separate"/>
      </w:r>
      <w:r>
        <w:t xml:space="preserve">Table </w:t>
      </w:r>
      <w:r>
        <w:rPr>
          <w:noProof/>
        </w:rPr>
        <w:t>14</w:t>
      </w:r>
      <w:r>
        <w:fldChar w:fldCharType="end"/>
      </w:r>
      <w:r w:rsidRPr="00F96AAF">
        <w:t>). Other arguably stronger types of changes (attitude and behaviour) are occurring relatively less frequent among all of the defined societal actor categories. However, 31 respondents note the intended effect (or one of the intended effects) of their research project was a behaviour</w:t>
      </w:r>
      <w:ins w:id="599" w:author="xyz" w:date="2022-04-09T12:30:00Z">
        <w:r w:rsidR="00A04857">
          <w:t>al</w:t>
        </w:r>
      </w:ins>
      <w:r w:rsidRPr="00F96AAF">
        <w:t xml:space="preserve"> change among policymakers and/or public administration.</w:t>
      </w:r>
    </w:p>
    <w:p w14:paraId="3F09DD25" w14:textId="1E6A4203" w:rsidR="00976ECE" w:rsidRPr="00F96AAF" w:rsidRDefault="00976ECE" w:rsidP="00976ECE">
      <w:pPr>
        <w:pStyle w:val="Caption"/>
      </w:pPr>
      <w:bookmarkStart w:id="600" w:name="_Ref100043382"/>
      <w:r w:rsidRPr="00F96AAF">
        <w:t xml:space="preserve">Figure </w:t>
      </w:r>
      <w:r w:rsidR="00EB0606">
        <w:fldChar w:fldCharType="begin"/>
      </w:r>
      <w:r w:rsidR="00EB0606">
        <w:instrText xml:space="preserve"> SEQ Figure \* ARABIC </w:instrText>
      </w:r>
      <w:r w:rsidR="00EB0606">
        <w:fldChar w:fldCharType="separate"/>
      </w:r>
      <w:r w:rsidR="001664E4">
        <w:rPr>
          <w:noProof/>
        </w:rPr>
        <w:t>16</w:t>
      </w:r>
      <w:r w:rsidR="00EB0606">
        <w:fldChar w:fldCharType="end"/>
      </w:r>
      <w:bookmarkEnd w:id="600"/>
      <w:r w:rsidRPr="00F96AAF">
        <w:t xml:space="preserve">: Distribution of intended </w:t>
      </w:r>
      <w:r w:rsidR="004D32C5" w:rsidRPr="00F96AAF">
        <w:t>change</w:t>
      </w:r>
      <w:commentRangeStart w:id="601"/>
      <w:r w:rsidR="0016509D" w:rsidRPr="00F96AAF">
        <w:rPr>
          <w:noProof/>
          <w:lang w:val="de-AT" w:eastAsia="de-AT"/>
        </w:rPr>
        <w:drawing>
          <wp:inline distT="0" distB="0" distL="0" distR="0" wp14:anchorId="2FCC1E90" wp14:editId="4585EE09">
            <wp:extent cx="5731510" cy="1910715"/>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31510" cy="1910715"/>
                    </a:xfrm>
                    <a:prstGeom prst="rect">
                      <a:avLst/>
                    </a:prstGeom>
                  </pic:spPr>
                </pic:pic>
              </a:graphicData>
            </a:graphic>
          </wp:inline>
        </w:drawing>
      </w:r>
      <w:commentRangeEnd w:id="601"/>
      <w:r w:rsidR="00A04857">
        <w:rPr>
          <w:rStyle w:val="CommentReference"/>
          <w:i w:val="0"/>
          <w:iCs w:val="0"/>
          <w:color w:val="auto"/>
        </w:rPr>
        <w:commentReference w:id="601"/>
      </w:r>
    </w:p>
    <w:p w14:paraId="78759D32" w14:textId="25BA4033" w:rsidR="00976ECE" w:rsidRDefault="00976ECE" w:rsidP="00976ECE">
      <w:pPr>
        <w:pStyle w:val="BodyText"/>
      </w:pPr>
    </w:p>
    <w:p w14:paraId="6A9FB08D" w14:textId="03994A60" w:rsidR="00192FD2" w:rsidRDefault="00192FD2" w:rsidP="00192FD2">
      <w:pPr>
        <w:pStyle w:val="Caption"/>
        <w:keepNext/>
      </w:pPr>
      <w:bookmarkStart w:id="602" w:name="_Ref100043402"/>
      <w:r>
        <w:t xml:space="preserve">Table </w:t>
      </w:r>
      <w:r>
        <w:fldChar w:fldCharType="begin"/>
      </w:r>
      <w:r>
        <w:instrText xml:space="preserve"> SEQ Table \* ARABIC </w:instrText>
      </w:r>
      <w:r>
        <w:fldChar w:fldCharType="separate"/>
      </w:r>
      <w:r w:rsidR="00706803">
        <w:rPr>
          <w:noProof/>
        </w:rPr>
        <w:t>14</w:t>
      </w:r>
      <w:r>
        <w:fldChar w:fldCharType="end"/>
      </w:r>
      <w:bookmarkEnd w:id="602"/>
      <w:r>
        <w:t xml:space="preserve">: </w:t>
      </w:r>
      <w:r w:rsidRPr="00A14324">
        <w:t>Distribution of intended change</w:t>
      </w:r>
    </w:p>
    <w:tbl>
      <w:tblPr>
        <w:tblStyle w:val="ListTable3"/>
        <w:tblW w:w="0" w:type="auto"/>
        <w:tblLayout w:type="fixed"/>
        <w:tblLook w:val="04A0" w:firstRow="1" w:lastRow="0" w:firstColumn="1" w:lastColumn="0" w:noHBand="0" w:noVBand="1"/>
      </w:tblPr>
      <w:tblGrid>
        <w:gridCol w:w="1782"/>
        <w:gridCol w:w="236"/>
        <w:gridCol w:w="1492"/>
        <w:gridCol w:w="236"/>
        <w:gridCol w:w="1492"/>
        <w:gridCol w:w="236"/>
        <w:gridCol w:w="1492"/>
        <w:gridCol w:w="236"/>
        <w:gridCol w:w="1492"/>
        <w:gridCol w:w="236"/>
        <w:gridCol w:w="1492"/>
        <w:tblGridChange w:id="603">
          <w:tblGrid>
            <w:gridCol w:w="1782"/>
            <w:gridCol w:w="236"/>
            <w:gridCol w:w="1492"/>
            <w:gridCol w:w="236"/>
            <w:gridCol w:w="1492"/>
            <w:gridCol w:w="236"/>
            <w:gridCol w:w="1492"/>
            <w:gridCol w:w="236"/>
            <w:gridCol w:w="1492"/>
            <w:gridCol w:w="236"/>
            <w:gridCol w:w="1492"/>
          </w:tblGrid>
        </w:tblGridChange>
      </w:tblGrid>
      <w:tr w:rsidR="007B485F" w:rsidRPr="00A55EA9" w14:paraId="273DA2DA" w14:textId="77777777" w:rsidTr="007B485F">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782" w:type="dxa"/>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A55EA9" w:rsidRDefault="007B485F" w:rsidP="00A55EA9">
            <w:pPr>
              <w:pStyle w:val="BodyText"/>
            </w:pPr>
          </w:p>
        </w:tc>
        <w:tc>
          <w:tcPr>
            <w:tcW w:w="7460" w:type="dxa"/>
            <w:gridSpan w:val="10"/>
            <w:tcBorders>
              <w:left w:val="single" w:sz="4" w:space="0" w:color="FFFFFF" w:themeColor="background1"/>
            </w:tcBorders>
            <w:noWrap/>
            <w:vAlign w:val="bottom"/>
          </w:tcPr>
          <w:p w14:paraId="5515251D" w14:textId="01B5A4E9" w:rsidR="007B485F" w:rsidRPr="00A55EA9"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pPr>
            <w:r>
              <w:t>Changing …</w:t>
            </w:r>
          </w:p>
        </w:tc>
      </w:tr>
      <w:tr w:rsidR="007B485F" w:rsidRPr="007B485F" w14:paraId="25FB588E" w14:textId="77777777" w:rsidTr="007B485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82" w:type="dxa"/>
            <w:tcBorders>
              <w:right w:val="single" w:sz="4" w:space="0" w:color="FFFFFF" w:themeColor="background1"/>
            </w:tcBorders>
            <w:shd w:val="clear" w:color="auto" w:fill="000000" w:themeFill="text1"/>
            <w:noWrap/>
            <w:hideMark/>
          </w:tcPr>
          <w:p w14:paraId="64EE71A5" w14:textId="27BABF30" w:rsidR="00A55EA9" w:rsidRPr="007B485F" w:rsidRDefault="00A55EA9" w:rsidP="00A55EA9">
            <w:pPr>
              <w:pStyle w:val="BodyText"/>
            </w:pPr>
            <w:r w:rsidRPr="007B485F">
              <w:t>Target audience</w:t>
            </w:r>
          </w:p>
        </w:tc>
        <w:tc>
          <w:tcPr>
            <w:tcW w:w="1492" w:type="dxa"/>
            <w:gridSpan w:val="2"/>
            <w:tcBorders>
              <w:left w:val="single" w:sz="4" w:space="0" w:color="FFFFFF" w:themeColor="background1"/>
            </w:tcBorders>
            <w:shd w:val="clear" w:color="auto" w:fill="000000" w:themeFill="text1"/>
            <w:noWrap/>
            <w:hideMark/>
          </w:tcPr>
          <w:p w14:paraId="2A8AB9E2" w14:textId="06B55BD3" w:rsidR="00A55EA9" w:rsidRPr="007B485F"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u</w:t>
            </w:r>
            <w:r w:rsidR="00A55EA9" w:rsidRPr="007B485F">
              <w:rPr>
                <w:b/>
                <w:bCs/>
              </w:rPr>
              <w:t>nder</w:t>
            </w:r>
            <w:r w:rsidRPr="007B485F">
              <w:rPr>
                <w:b/>
                <w:bCs/>
              </w:rPr>
              <w:softHyphen/>
            </w:r>
            <w:r w:rsidR="00A55EA9" w:rsidRPr="007B485F">
              <w:rPr>
                <w:b/>
                <w:bCs/>
              </w:rPr>
              <w:t>standing</w:t>
            </w:r>
          </w:p>
        </w:tc>
        <w:tc>
          <w:tcPr>
            <w:tcW w:w="1492" w:type="dxa"/>
            <w:gridSpan w:val="2"/>
            <w:shd w:val="clear" w:color="auto" w:fill="000000" w:themeFill="text1"/>
            <w:noWrap/>
            <w:hideMark/>
          </w:tcPr>
          <w:p w14:paraId="2709DF01" w14:textId="77777777"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awareness</w:t>
            </w:r>
          </w:p>
        </w:tc>
        <w:tc>
          <w:tcPr>
            <w:tcW w:w="1492" w:type="dxa"/>
            <w:gridSpan w:val="2"/>
            <w:shd w:val="clear" w:color="auto" w:fill="000000" w:themeFill="text1"/>
            <w:noWrap/>
            <w:hideMark/>
          </w:tcPr>
          <w:p w14:paraId="2E33936F" w14:textId="417923CA"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attitude</w:t>
            </w:r>
          </w:p>
        </w:tc>
        <w:tc>
          <w:tcPr>
            <w:tcW w:w="1492" w:type="dxa"/>
            <w:gridSpan w:val="2"/>
            <w:shd w:val="clear" w:color="auto" w:fill="000000" w:themeFill="text1"/>
            <w:noWrap/>
            <w:hideMark/>
          </w:tcPr>
          <w:p w14:paraId="5B873BD1" w14:textId="356AAFD3"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behaviour</w:t>
            </w:r>
          </w:p>
        </w:tc>
        <w:tc>
          <w:tcPr>
            <w:tcW w:w="1492" w:type="dxa"/>
            <w:gridSpan w:val="2"/>
            <w:shd w:val="clear" w:color="auto" w:fill="000000" w:themeFill="text1"/>
            <w:noWrap/>
            <w:hideMark/>
          </w:tcPr>
          <w:p w14:paraId="44705F0D" w14:textId="1ED7DCB5"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other</w:t>
            </w:r>
          </w:p>
        </w:tc>
      </w:tr>
      <w:tr w:rsidR="00640BA6" w:rsidRPr="00A55EA9" w14:paraId="3ADFDE87"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36810977" w14:textId="4A7C905B" w:rsidR="00A55EA9" w:rsidRPr="00A55EA9" w:rsidRDefault="00A55EA9" w:rsidP="00A55EA9">
            <w:pPr>
              <w:pStyle w:val="BodyText"/>
            </w:pPr>
          </w:p>
        </w:tc>
        <w:tc>
          <w:tcPr>
            <w:tcW w:w="0" w:type="dxa"/>
            <w:tcBorders>
              <w:left w:val="single" w:sz="4" w:space="0" w:color="000000" w:themeColor="text1"/>
            </w:tcBorders>
            <w:noWrap/>
            <w:hideMark/>
          </w:tcPr>
          <w:p w14:paraId="0F54F7D2"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49B3E1BF"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14E8278B"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2941BA17"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598CDFD7"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0C7432FF"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60D505B9"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67498709"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0ACE55A4"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shd w:val="clear" w:color="auto" w:fill="D9D9D9" w:themeFill="background1" w:themeFillShade="D9"/>
            <w:noWrap/>
            <w:hideMark/>
          </w:tcPr>
          <w:p w14:paraId="28B8213D"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r>
      <w:tr w:rsidR="00640BA6" w:rsidRPr="00A55EA9" w14:paraId="10B67FB6"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hideMark/>
          </w:tcPr>
          <w:p w14:paraId="3968B1D1" w14:textId="77777777" w:rsidR="00A55EA9" w:rsidRPr="00A55EA9" w:rsidRDefault="00A55EA9" w:rsidP="00A55EA9">
            <w:pPr>
              <w:pStyle w:val="BodyText"/>
            </w:pPr>
            <w:r w:rsidRPr="00A55EA9">
              <w:t>the general population (n=170)</w:t>
            </w:r>
          </w:p>
        </w:tc>
        <w:tc>
          <w:tcPr>
            <w:tcW w:w="0" w:type="dxa"/>
            <w:tcBorders>
              <w:left w:val="single" w:sz="4" w:space="0" w:color="000000" w:themeColor="text1"/>
            </w:tcBorders>
            <w:noWrap/>
            <w:vAlign w:val="center"/>
            <w:hideMark/>
          </w:tcPr>
          <w:p w14:paraId="007A716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04" w:author="xyz" w:date="2022-04-09T12:31:00Z">
                  <w:rPr>
                    <w:rFonts w:cstheme="minorHAnsi"/>
                    <w:sz w:val="22"/>
                    <w:szCs w:val="22"/>
                  </w:rPr>
                </w:rPrChange>
              </w:rPr>
            </w:pPr>
            <w:r w:rsidRPr="00A04857">
              <w:rPr>
                <w:rFonts w:cstheme="minorHAnsi"/>
                <w:sz w:val="16"/>
                <w:szCs w:val="16"/>
                <w:rPrChange w:id="605" w:author="xyz" w:date="2022-04-09T12:31:00Z">
                  <w:rPr>
                    <w:rFonts w:cstheme="minorHAnsi"/>
                    <w:sz w:val="22"/>
                    <w:szCs w:val="22"/>
                  </w:rPr>
                </w:rPrChange>
              </w:rPr>
              <w:t>79</w:t>
            </w:r>
          </w:p>
        </w:tc>
        <w:tc>
          <w:tcPr>
            <w:tcW w:w="0" w:type="dxa"/>
            <w:tcBorders>
              <w:right w:val="single" w:sz="4" w:space="0" w:color="auto"/>
            </w:tcBorders>
            <w:shd w:val="clear" w:color="auto" w:fill="D9D9D9" w:themeFill="background1" w:themeFillShade="D9"/>
            <w:noWrap/>
            <w:vAlign w:val="center"/>
            <w:hideMark/>
          </w:tcPr>
          <w:p w14:paraId="745E158C"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06" w:author="xyz" w:date="2022-04-09T12:31:00Z">
                  <w:rPr>
                    <w:sz w:val="18"/>
                    <w:szCs w:val="18"/>
                  </w:rPr>
                </w:rPrChange>
              </w:rPr>
            </w:pPr>
            <w:r w:rsidRPr="00A04857">
              <w:rPr>
                <w:rFonts w:cstheme="minorHAnsi"/>
                <w:sz w:val="16"/>
                <w:szCs w:val="16"/>
                <w:rPrChange w:id="607" w:author="xyz" w:date="2022-04-09T12:31:00Z">
                  <w:rPr>
                    <w:sz w:val="18"/>
                    <w:szCs w:val="18"/>
                  </w:rPr>
                </w:rPrChange>
              </w:rPr>
              <w:t>46.47%</w:t>
            </w:r>
          </w:p>
        </w:tc>
        <w:tc>
          <w:tcPr>
            <w:tcW w:w="0" w:type="dxa"/>
            <w:tcBorders>
              <w:left w:val="single" w:sz="4" w:space="0" w:color="auto"/>
            </w:tcBorders>
            <w:noWrap/>
            <w:vAlign w:val="center"/>
            <w:hideMark/>
          </w:tcPr>
          <w:p w14:paraId="586D897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08" w:author="xyz" w:date="2022-04-09T12:31:00Z">
                  <w:rPr>
                    <w:sz w:val="22"/>
                    <w:szCs w:val="22"/>
                  </w:rPr>
                </w:rPrChange>
              </w:rPr>
            </w:pPr>
            <w:r w:rsidRPr="00A04857">
              <w:rPr>
                <w:rFonts w:cstheme="minorHAnsi"/>
                <w:sz w:val="16"/>
                <w:szCs w:val="16"/>
                <w:rPrChange w:id="609" w:author="xyz" w:date="2022-04-09T12:31:00Z">
                  <w:rPr>
                    <w:sz w:val="22"/>
                    <w:szCs w:val="22"/>
                  </w:rPr>
                </w:rPrChange>
              </w:rPr>
              <w:t>50</w:t>
            </w:r>
          </w:p>
        </w:tc>
        <w:tc>
          <w:tcPr>
            <w:tcW w:w="0" w:type="dxa"/>
            <w:tcBorders>
              <w:right w:val="single" w:sz="4" w:space="0" w:color="auto"/>
            </w:tcBorders>
            <w:shd w:val="clear" w:color="auto" w:fill="D9D9D9" w:themeFill="background1" w:themeFillShade="D9"/>
            <w:noWrap/>
            <w:vAlign w:val="center"/>
            <w:hideMark/>
          </w:tcPr>
          <w:p w14:paraId="7D400F2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0" w:author="xyz" w:date="2022-04-09T12:31:00Z">
                  <w:rPr>
                    <w:sz w:val="18"/>
                    <w:szCs w:val="18"/>
                  </w:rPr>
                </w:rPrChange>
              </w:rPr>
            </w:pPr>
            <w:r w:rsidRPr="00A04857">
              <w:rPr>
                <w:rFonts w:cstheme="minorHAnsi"/>
                <w:sz w:val="16"/>
                <w:szCs w:val="16"/>
                <w:rPrChange w:id="611" w:author="xyz" w:date="2022-04-09T12:31:00Z">
                  <w:rPr>
                    <w:sz w:val="18"/>
                    <w:szCs w:val="18"/>
                  </w:rPr>
                </w:rPrChange>
              </w:rPr>
              <w:t>29.41%</w:t>
            </w:r>
          </w:p>
        </w:tc>
        <w:tc>
          <w:tcPr>
            <w:tcW w:w="0" w:type="dxa"/>
            <w:tcBorders>
              <w:left w:val="single" w:sz="4" w:space="0" w:color="auto"/>
            </w:tcBorders>
            <w:noWrap/>
            <w:vAlign w:val="center"/>
            <w:hideMark/>
          </w:tcPr>
          <w:p w14:paraId="1D92DC82"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2" w:author="xyz" w:date="2022-04-09T12:31:00Z">
                  <w:rPr>
                    <w:sz w:val="22"/>
                    <w:szCs w:val="22"/>
                  </w:rPr>
                </w:rPrChange>
              </w:rPr>
            </w:pPr>
            <w:r w:rsidRPr="00A04857">
              <w:rPr>
                <w:rFonts w:cstheme="minorHAnsi"/>
                <w:sz w:val="16"/>
                <w:szCs w:val="16"/>
                <w:rPrChange w:id="613" w:author="xyz" w:date="2022-04-09T12:31:00Z">
                  <w:rPr>
                    <w:sz w:val="22"/>
                    <w:szCs w:val="22"/>
                  </w:rPr>
                </w:rPrChange>
              </w:rPr>
              <w:t>10</w:t>
            </w:r>
          </w:p>
        </w:tc>
        <w:tc>
          <w:tcPr>
            <w:tcW w:w="0" w:type="dxa"/>
            <w:tcBorders>
              <w:right w:val="single" w:sz="4" w:space="0" w:color="auto"/>
            </w:tcBorders>
            <w:shd w:val="clear" w:color="auto" w:fill="D9D9D9" w:themeFill="background1" w:themeFillShade="D9"/>
            <w:noWrap/>
            <w:vAlign w:val="center"/>
            <w:hideMark/>
          </w:tcPr>
          <w:p w14:paraId="262232A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4" w:author="xyz" w:date="2022-04-09T12:31:00Z">
                  <w:rPr>
                    <w:sz w:val="18"/>
                    <w:szCs w:val="18"/>
                  </w:rPr>
                </w:rPrChange>
              </w:rPr>
            </w:pPr>
            <w:r w:rsidRPr="00A04857">
              <w:rPr>
                <w:rFonts w:cstheme="minorHAnsi"/>
                <w:sz w:val="16"/>
                <w:szCs w:val="16"/>
                <w:rPrChange w:id="615" w:author="xyz" w:date="2022-04-09T12:31:00Z">
                  <w:rPr>
                    <w:sz w:val="18"/>
                    <w:szCs w:val="18"/>
                  </w:rPr>
                </w:rPrChange>
              </w:rPr>
              <w:t>5.88%</w:t>
            </w:r>
          </w:p>
        </w:tc>
        <w:tc>
          <w:tcPr>
            <w:tcW w:w="0" w:type="dxa"/>
            <w:tcBorders>
              <w:left w:val="single" w:sz="4" w:space="0" w:color="auto"/>
            </w:tcBorders>
            <w:noWrap/>
            <w:vAlign w:val="center"/>
            <w:hideMark/>
          </w:tcPr>
          <w:p w14:paraId="08FF13AF"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6" w:author="xyz" w:date="2022-04-09T12:31:00Z">
                  <w:rPr>
                    <w:sz w:val="22"/>
                    <w:szCs w:val="22"/>
                  </w:rPr>
                </w:rPrChange>
              </w:rPr>
            </w:pPr>
            <w:r w:rsidRPr="00A04857">
              <w:rPr>
                <w:rFonts w:cstheme="minorHAnsi"/>
                <w:sz w:val="16"/>
                <w:szCs w:val="16"/>
                <w:rPrChange w:id="617"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3CA2C537"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8" w:author="xyz" w:date="2022-04-09T12:31:00Z">
                  <w:rPr>
                    <w:sz w:val="18"/>
                    <w:szCs w:val="18"/>
                  </w:rPr>
                </w:rPrChange>
              </w:rPr>
            </w:pPr>
            <w:r w:rsidRPr="00A04857">
              <w:rPr>
                <w:rFonts w:cstheme="minorHAnsi"/>
                <w:sz w:val="16"/>
                <w:szCs w:val="16"/>
                <w:rPrChange w:id="619" w:author="xyz" w:date="2022-04-09T12:31:00Z">
                  <w:rPr>
                    <w:sz w:val="18"/>
                    <w:szCs w:val="18"/>
                  </w:rPr>
                </w:rPrChange>
              </w:rPr>
              <w:t>8.82%</w:t>
            </w:r>
          </w:p>
        </w:tc>
        <w:tc>
          <w:tcPr>
            <w:tcW w:w="0" w:type="dxa"/>
            <w:tcBorders>
              <w:left w:val="single" w:sz="4" w:space="0" w:color="auto"/>
            </w:tcBorders>
            <w:noWrap/>
            <w:vAlign w:val="center"/>
            <w:hideMark/>
          </w:tcPr>
          <w:p w14:paraId="4B74A200"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0" w:author="xyz" w:date="2022-04-09T12:31:00Z">
                  <w:rPr>
                    <w:sz w:val="22"/>
                    <w:szCs w:val="22"/>
                  </w:rPr>
                </w:rPrChange>
              </w:rPr>
            </w:pPr>
            <w:r w:rsidRPr="00A04857">
              <w:rPr>
                <w:rFonts w:cstheme="minorHAnsi"/>
                <w:sz w:val="16"/>
                <w:szCs w:val="16"/>
                <w:rPrChange w:id="621" w:author="xyz" w:date="2022-04-09T12:31:00Z">
                  <w:rPr>
                    <w:sz w:val="22"/>
                    <w:szCs w:val="22"/>
                  </w:rPr>
                </w:rPrChange>
              </w:rPr>
              <w:t>16</w:t>
            </w:r>
          </w:p>
        </w:tc>
        <w:tc>
          <w:tcPr>
            <w:tcW w:w="0" w:type="dxa"/>
            <w:shd w:val="clear" w:color="auto" w:fill="D9D9D9" w:themeFill="background1" w:themeFillShade="D9"/>
            <w:noWrap/>
            <w:vAlign w:val="center"/>
            <w:hideMark/>
          </w:tcPr>
          <w:p w14:paraId="5477BDB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2" w:author="xyz" w:date="2022-04-09T12:31:00Z">
                  <w:rPr>
                    <w:sz w:val="18"/>
                    <w:szCs w:val="18"/>
                  </w:rPr>
                </w:rPrChange>
              </w:rPr>
            </w:pPr>
            <w:r w:rsidRPr="00A04857">
              <w:rPr>
                <w:rFonts w:cstheme="minorHAnsi"/>
                <w:sz w:val="16"/>
                <w:szCs w:val="16"/>
                <w:rPrChange w:id="623" w:author="xyz" w:date="2022-04-09T12:31:00Z">
                  <w:rPr>
                    <w:sz w:val="18"/>
                    <w:szCs w:val="18"/>
                  </w:rPr>
                </w:rPrChange>
              </w:rPr>
              <w:t>9.41%</w:t>
            </w:r>
          </w:p>
        </w:tc>
      </w:tr>
      <w:tr w:rsidR="00640BA6" w:rsidRPr="00A55EA9" w14:paraId="31C57B9F"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444E1540" w14:textId="77777777" w:rsidR="00A55EA9" w:rsidRPr="00A55EA9" w:rsidRDefault="00A55EA9" w:rsidP="00A55EA9">
            <w:pPr>
              <w:pStyle w:val="BodyText"/>
            </w:pPr>
            <w:r w:rsidRPr="00A55EA9">
              <w:t>businesses (n=100)</w:t>
            </w:r>
          </w:p>
        </w:tc>
        <w:tc>
          <w:tcPr>
            <w:tcW w:w="0" w:type="dxa"/>
            <w:tcBorders>
              <w:left w:val="single" w:sz="4" w:space="0" w:color="000000" w:themeColor="text1"/>
            </w:tcBorders>
            <w:noWrap/>
            <w:vAlign w:val="center"/>
            <w:hideMark/>
          </w:tcPr>
          <w:p w14:paraId="0292119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24" w:author="xyz" w:date="2022-04-09T12:31:00Z">
                  <w:rPr>
                    <w:rFonts w:cstheme="minorHAnsi"/>
                    <w:sz w:val="22"/>
                    <w:szCs w:val="22"/>
                  </w:rPr>
                </w:rPrChange>
              </w:rPr>
            </w:pPr>
            <w:r w:rsidRPr="00A04857">
              <w:rPr>
                <w:rFonts w:cstheme="minorHAnsi"/>
                <w:sz w:val="16"/>
                <w:szCs w:val="16"/>
                <w:rPrChange w:id="625" w:author="xyz" w:date="2022-04-09T12:31:00Z">
                  <w:rPr>
                    <w:rFonts w:cstheme="minorHAnsi"/>
                    <w:sz w:val="22"/>
                    <w:szCs w:val="22"/>
                  </w:rPr>
                </w:rPrChange>
              </w:rPr>
              <w:t>29</w:t>
            </w:r>
          </w:p>
        </w:tc>
        <w:tc>
          <w:tcPr>
            <w:tcW w:w="0" w:type="dxa"/>
            <w:tcBorders>
              <w:right w:val="single" w:sz="4" w:space="0" w:color="auto"/>
            </w:tcBorders>
            <w:shd w:val="clear" w:color="auto" w:fill="D9D9D9" w:themeFill="background1" w:themeFillShade="D9"/>
            <w:noWrap/>
            <w:vAlign w:val="center"/>
            <w:hideMark/>
          </w:tcPr>
          <w:p w14:paraId="38B8AEEF"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26" w:author="xyz" w:date="2022-04-09T12:31:00Z">
                  <w:rPr>
                    <w:sz w:val="18"/>
                    <w:szCs w:val="18"/>
                  </w:rPr>
                </w:rPrChange>
              </w:rPr>
            </w:pPr>
            <w:r w:rsidRPr="00A04857">
              <w:rPr>
                <w:rFonts w:cstheme="minorHAnsi"/>
                <w:sz w:val="16"/>
                <w:szCs w:val="16"/>
                <w:rPrChange w:id="627" w:author="xyz" w:date="2022-04-09T12:31:00Z">
                  <w:rPr>
                    <w:sz w:val="18"/>
                    <w:szCs w:val="18"/>
                  </w:rPr>
                </w:rPrChange>
              </w:rPr>
              <w:t>29.00%</w:t>
            </w:r>
          </w:p>
        </w:tc>
        <w:tc>
          <w:tcPr>
            <w:tcW w:w="0" w:type="dxa"/>
            <w:tcBorders>
              <w:left w:val="single" w:sz="4" w:space="0" w:color="auto"/>
            </w:tcBorders>
            <w:noWrap/>
            <w:vAlign w:val="center"/>
            <w:hideMark/>
          </w:tcPr>
          <w:p w14:paraId="201BD6B4"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28" w:author="xyz" w:date="2022-04-09T12:31:00Z">
                  <w:rPr>
                    <w:sz w:val="22"/>
                    <w:szCs w:val="22"/>
                  </w:rPr>
                </w:rPrChange>
              </w:rPr>
            </w:pPr>
            <w:r w:rsidRPr="00A04857">
              <w:rPr>
                <w:rFonts w:cstheme="minorHAnsi"/>
                <w:sz w:val="16"/>
                <w:szCs w:val="16"/>
                <w:rPrChange w:id="629" w:author="xyz" w:date="2022-04-09T12:31:00Z">
                  <w:rPr>
                    <w:sz w:val="22"/>
                    <w:szCs w:val="22"/>
                  </w:rPr>
                </w:rPrChange>
              </w:rPr>
              <w:t>29</w:t>
            </w:r>
          </w:p>
        </w:tc>
        <w:tc>
          <w:tcPr>
            <w:tcW w:w="0" w:type="dxa"/>
            <w:tcBorders>
              <w:right w:val="single" w:sz="4" w:space="0" w:color="auto"/>
            </w:tcBorders>
            <w:shd w:val="clear" w:color="auto" w:fill="D9D9D9" w:themeFill="background1" w:themeFillShade="D9"/>
            <w:noWrap/>
            <w:vAlign w:val="center"/>
            <w:hideMark/>
          </w:tcPr>
          <w:p w14:paraId="670873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0" w:author="xyz" w:date="2022-04-09T12:31:00Z">
                  <w:rPr>
                    <w:sz w:val="18"/>
                    <w:szCs w:val="18"/>
                  </w:rPr>
                </w:rPrChange>
              </w:rPr>
            </w:pPr>
            <w:r w:rsidRPr="00A04857">
              <w:rPr>
                <w:rFonts w:cstheme="minorHAnsi"/>
                <w:sz w:val="16"/>
                <w:szCs w:val="16"/>
                <w:rPrChange w:id="631" w:author="xyz" w:date="2022-04-09T12:31:00Z">
                  <w:rPr>
                    <w:sz w:val="18"/>
                    <w:szCs w:val="18"/>
                  </w:rPr>
                </w:rPrChange>
              </w:rPr>
              <w:t>29.00%</w:t>
            </w:r>
          </w:p>
        </w:tc>
        <w:tc>
          <w:tcPr>
            <w:tcW w:w="0" w:type="dxa"/>
            <w:tcBorders>
              <w:left w:val="single" w:sz="4" w:space="0" w:color="auto"/>
            </w:tcBorders>
            <w:noWrap/>
            <w:vAlign w:val="center"/>
            <w:hideMark/>
          </w:tcPr>
          <w:p w14:paraId="4A48E930"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2" w:author="xyz" w:date="2022-04-09T12:31:00Z">
                  <w:rPr>
                    <w:sz w:val="22"/>
                    <w:szCs w:val="22"/>
                  </w:rPr>
                </w:rPrChange>
              </w:rPr>
            </w:pPr>
            <w:r w:rsidRPr="00A04857">
              <w:rPr>
                <w:rFonts w:cstheme="minorHAnsi"/>
                <w:sz w:val="16"/>
                <w:szCs w:val="16"/>
                <w:rPrChange w:id="633"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6A26C06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4" w:author="xyz" w:date="2022-04-09T12:31:00Z">
                  <w:rPr>
                    <w:sz w:val="18"/>
                    <w:szCs w:val="18"/>
                  </w:rPr>
                </w:rPrChange>
              </w:rPr>
            </w:pPr>
            <w:r w:rsidRPr="00A04857">
              <w:rPr>
                <w:rFonts w:cstheme="minorHAnsi"/>
                <w:sz w:val="16"/>
                <w:szCs w:val="16"/>
                <w:rPrChange w:id="635" w:author="xyz" w:date="2022-04-09T12:31:00Z">
                  <w:rPr>
                    <w:sz w:val="18"/>
                    <w:szCs w:val="18"/>
                  </w:rPr>
                </w:rPrChange>
              </w:rPr>
              <w:t>12.00%</w:t>
            </w:r>
          </w:p>
        </w:tc>
        <w:tc>
          <w:tcPr>
            <w:tcW w:w="0" w:type="dxa"/>
            <w:tcBorders>
              <w:left w:val="single" w:sz="4" w:space="0" w:color="auto"/>
            </w:tcBorders>
            <w:noWrap/>
            <w:vAlign w:val="center"/>
            <w:hideMark/>
          </w:tcPr>
          <w:p w14:paraId="6BAF69A8"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6" w:author="xyz" w:date="2022-04-09T12:31:00Z">
                  <w:rPr>
                    <w:sz w:val="22"/>
                    <w:szCs w:val="22"/>
                  </w:rPr>
                </w:rPrChange>
              </w:rPr>
            </w:pPr>
            <w:r w:rsidRPr="00A04857">
              <w:rPr>
                <w:rFonts w:cstheme="minorHAnsi"/>
                <w:sz w:val="16"/>
                <w:szCs w:val="16"/>
                <w:rPrChange w:id="637" w:author="xyz" w:date="2022-04-09T12:31:00Z">
                  <w:rPr>
                    <w:sz w:val="22"/>
                    <w:szCs w:val="22"/>
                  </w:rPr>
                </w:rPrChange>
              </w:rPr>
              <w:t>18</w:t>
            </w:r>
          </w:p>
        </w:tc>
        <w:tc>
          <w:tcPr>
            <w:tcW w:w="0" w:type="dxa"/>
            <w:tcBorders>
              <w:right w:val="single" w:sz="4" w:space="0" w:color="auto"/>
            </w:tcBorders>
            <w:shd w:val="clear" w:color="auto" w:fill="D9D9D9" w:themeFill="background1" w:themeFillShade="D9"/>
            <w:noWrap/>
            <w:vAlign w:val="center"/>
            <w:hideMark/>
          </w:tcPr>
          <w:p w14:paraId="43754E1D"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8" w:author="xyz" w:date="2022-04-09T12:31:00Z">
                  <w:rPr>
                    <w:sz w:val="18"/>
                    <w:szCs w:val="18"/>
                  </w:rPr>
                </w:rPrChange>
              </w:rPr>
            </w:pPr>
            <w:r w:rsidRPr="00A04857">
              <w:rPr>
                <w:rFonts w:cstheme="minorHAnsi"/>
                <w:sz w:val="16"/>
                <w:szCs w:val="16"/>
                <w:rPrChange w:id="639" w:author="xyz" w:date="2022-04-09T12:31:00Z">
                  <w:rPr>
                    <w:sz w:val="18"/>
                    <w:szCs w:val="18"/>
                  </w:rPr>
                </w:rPrChange>
              </w:rPr>
              <w:t>18.00%</w:t>
            </w:r>
          </w:p>
        </w:tc>
        <w:tc>
          <w:tcPr>
            <w:tcW w:w="0" w:type="dxa"/>
            <w:tcBorders>
              <w:left w:val="single" w:sz="4" w:space="0" w:color="auto"/>
            </w:tcBorders>
            <w:noWrap/>
            <w:vAlign w:val="center"/>
            <w:hideMark/>
          </w:tcPr>
          <w:p w14:paraId="06428096"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0" w:author="xyz" w:date="2022-04-09T12:31:00Z">
                  <w:rPr>
                    <w:sz w:val="22"/>
                    <w:szCs w:val="22"/>
                  </w:rPr>
                </w:rPrChange>
              </w:rPr>
            </w:pPr>
            <w:r w:rsidRPr="00A04857">
              <w:rPr>
                <w:rFonts w:cstheme="minorHAnsi"/>
                <w:sz w:val="16"/>
                <w:szCs w:val="16"/>
                <w:rPrChange w:id="641" w:author="xyz" w:date="2022-04-09T12:31:00Z">
                  <w:rPr>
                    <w:sz w:val="22"/>
                    <w:szCs w:val="22"/>
                  </w:rPr>
                </w:rPrChange>
              </w:rPr>
              <w:t>12</w:t>
            </w:r>
          </w:p>
        </w:tc>
        <w:tc>
          <w:tcPr>
            <w:tcW w:w="0" w:type="dxa"/>
            <w:shd w:val="clear" w:color="auto" w:fill="D9D9D9" w:themeFill="background1" w:themeFillShade="D9"/>
            <w:noWrap/>
            <w:vAlign w:val="center"/>
            <w:hideMark/>
          </w:tcPr>
          <w:p w14:paraId="404BA9FF"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2" w:author="xyz" w:date="2022-04-09T12:31:00Z">
                  <w:rPr>
                    <w:sz w:val="18"/>
                    <w:szCs w:val="18"/>
                  </w:rPr>
                </w:rPrChange>
              </w:rPr>
            </w:pPr>
            <w:r w:rsidRPr="00A04857">
              <w:rPr>
                <w:rFonts w:cstheme="minorHAnsi"/>
                <w:sz w:val="16"/>
                <w:szCs w:val="16"/>
                <w:rPrChange w:id="643" w:author="xyz" w:date="2022-04-09T12:31:00Z">
                  <w:rPr>
                    <w:sz w:val="18"/>
                    <w:szCs w:val="18"/>
                  </w:rPr>
                </w:rPrChange>
              </w:rPr>
              <w:t>12.00%</w:t>
            </w:r>
          </w:p>
        </w:tc>
      </w:tr>
      <w:tr w:rsidR="00640BA6" w:rsidRPr="00A55EA9" w14:paraId="5008506C"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hideMark/>
          </w:tcPr>
          <w:p w14:paraId="00245064" w14:textId="77777777" w:rsidR="00A55EA9" w:rsidRPr="00A55EA9" w:rsidRDefault="00A55EA9" w:rsidP="00A55EA9">
            <w:pPr>
              <w:pStyle w:val="BodyText"/>
            </w:pPr>
            <w:r w:rsidRPr="00A55EA9">
              <w:t>specific social groups (n=73)</w:t>
            </w:r>
          </w:p>
        </w:tc>
        <w:tc>
          <w:tcPr>
            <w:tcW w:w="0" w:type="dxa"/>
            <w:tcBorders>
              <w:left w:val="single" w:sz="4" w:space="0" w:color="000000" w:themeColor="text1"/>
            </w:tcBorders>
            <w:noWrap/>
            <w:vAlign w:val="center"/>
            <w:hideMark/>
          </w:tcPr>
          <w:p w14:paraId="0C2CC6B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44" w:author="xyz" w:date="2022-04-09T12:31:00Z">
                  <w:rPr>
                    <w:rFonts w:cstheme="minorHAnsi"/>
                    <w:sz w:val="22"/>
                    <w:szCs w:val="22"/>
                  </w:rPr>
                </w:rPrChange>
              </w:rPr>
            </w:pPr>
            <w:r w:rsidRPr="00A04857">
              <w:rPr>
                <w:rFonts w:cstheme="minorHAnsi"/>
                <w:sz w:val="16"/>
                <w:szCs w:val="16"/>
                <w:rPrChange w:id="645" w:author="xyz" w:date="2022-04-09T12:31:00Z">
                  <w:rPr>
                    <w:rFonts w:cstheme="minorHAnsi"/>
                    <w:sz w:val="22"/>
                    <w:szCs w:val="22"/>
                  </w:rPr>
                </w:rPrChange>
              </w:rPr>
              <w:t>22</w:t>
            </w:r>
          </w:p>
        </w:tc>
        <w:tc>
          <w:tcPr>
            <w:tcW w:w="0" w:type="dxa"/>
            <w:tcBorders>
              <w:right w:val="single" w:sz="4" w:space="0" w:color="auto"/>
            </w:tcBorders>
            <w:shd w:val="clear" w:color="auto" w:fill="D9D9D9" w:themeFill="background1" w:themeFillShade="D9"/>
            <w:noWrap/>
            <w:vAlign w:val="center"/>
            <w:hideMark/>
          </w:tcPr>
          <w:p w14:paraId="2CCF879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46" w:author="xyz" w:date="2022-04-09T12:31:00Z">
                  <w:rPr>
                    <w:sz w:val="18"/>
                    <w:szCs w:val="18"/>
                  </w:rPr>
                </w:rPrChange>
              </w:rPr>
            </w:pPr>
            <w:r w:rsidRPr="00A04857">
              <w:rPr>
                <w:rFonts w:cstheme="minorHAnsi"/>
                <w:sz w:val="16"/>
                <w:szCs w:val="16"/>
                <w:rPrChange w:id="647" w:author="xyz" w:date="2022-04-09T12:31:00Z">
                  <w:rPr>
                    <w:sz w:val="18"/>
                    <w:szCs w:val="18"/>
                  </w:rPr>
                </w:rPrChange>
              </w:rPr>
              <w:t>30.14%</w:t>
            </w:r>
          </w:p>
        </w:tc>
        <w:tc>
          <w:tcPr>
            <w:tcW w:w="0" w:type="dxa"/>
            <w:tcBorders>
              <w:left w:val="single" w:sz="4" w:space="0" w:color="auto"/>
            </w:tcBorders>
            <w:noWrap/>
            <w:vAlign w:val="center"/>
            <w:hideMark/>
          </w:tcPr>
          <w:p w14:paraId="309257EF"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48" w:author="xyz" w:date="2022-04-09T12:31:00Z">
                  <w:rPr>
                    <w:sz w:val="22"/>
                    <w:szCs w:val="22"/>
                  </w:rPr>
                </w:rPrChange>
              </w:rPr>
            </w:pPr>
            <w:r w:rsidRPr="00A04857">
              <w:rPr>
                <w:rFonts w:cstheme="minorHAnsi"/>
                <w:sz w:val="16"/>
                <w:szCs w:val="16"/>
                <w:rPrChange w:id="649" w:author="xyz" w:date="2022-04-09T12:31:00Z">
                  <w:rPr>
                    <w:sz w:val="22"/>
                    <w:szCs w:val="22"/>
                  </w:rPr>
                </w:rPrChange>
              </w:rPr>
              <w:t>19</w:t>
            </w:r>
          </w:p>
        </w:tc>
        <w:tc>
          <w:tcPr>
            <w:tcW w:w="0" w:type="dxa"/>
            <w:tcBorders>
              <w:right w:val="single" w:sz="4" w:space="0" w:color="auto"/>
            </w:tcBorders>
            <w:shd w:val="clear" w:color="auto" w:fill="D9D9D9" w:themeFill="background1" w:themeFillShade="D9"/>
            <w:noWrap/>
            <w:vAlign w:val="center"/>
            <w:hideMark/>
          </w:tcPr>
          <w:p w14:paraId="7944487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0" w:author="xyz" w:date="2022-04-09T12:31:00Z">
                  <w:rPr>
                    <w:sz w:val="18"/>
                    <w:szCs w:val="18"/>
                  </w:rPr>
                </w:rPrChange>
              </w:rPr>
            </w:pPr>
            <w:r w:rsidRPr="00A04857">
              <w:rPr>
                <w:rFonts w:cstheme="minorHAnsi"/>
                <w:sz w:val="16"/>
                <w:szCs w:val="16"/>
                <w:rPrChange w:id="651" w:author="xyz" w:date="2022-04-09T12:31:00Z">
                  <w:rPr>
                    <w:sz w:val="18"/>
                    <w:szCs w:val="18"/>
                  </w:rPr>
                </w:rPrChange>
              </w:rPr>
              <w:t>26.03%</w:t>
            </w:r>
          </w:p>
        </w:tc>
        <w:tc>
          <w:tcPr>
            <w:tcW w:w="0" w:type="dxa"/>
            <w:tcBorders>
              <w:left w:val="single" w:sz="4" w:space="0" w:color="auto"/>
            </w:tcBorders>
            <w:noWrap/>
            <w:vAlign w:val="center"/>
            <w:hideMark/>
          </w:tcPr>
          <w:p w14:paraId="4B9D279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2" w:author="xyz" w:date="2022-04-09T12:31:00Z">
                  <w:rPr>
                    <w:sz w:val="22"/>
                    <w:szCs w:val="22"/>
                  </w:rPr>
                </w:rPrChange>
              </w:rPr>
            </w:pPr>
            <w:r w:rsidRPr="00A04857">
              <w:rPr>
                <w:rFonts w:cstheme="minorHAnsi"/>
                <w:sz w:val="16"/>
                <w:szCs w:val="16"/>
                <w:rPrChange w:id="653"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6704444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4" w:author="xyz" w:date="2022-04-09T12:31:00Z">
                  <w:rPr>
                    <w:sz w:val="18"/>
                    <w:szCs w:val="18"/>
                  </w:rPr>
                </w:rPrChange>
              </w:rPr>
            </w:pPr>
            <w:r w:rsidRPr="00A04857">
              <w:rPr>
                <w:rFonts w:cstheme="minorHAnsi"/>
                <w:sz w:val="16"/>
                <w:szCs w:val="16"/>
                <w:rPrChange w:id="655" w:author="xyz" w:date="2022-04-09T12:31:00Z">
                  <w:rPr>
                    <w:sz w:val="18"/>
                    <w:szCs w:val="18"/>
                  </w:rPr>
                </w:rPrChange>
              </w:rPr>
              <w:t>16.44%</w:t>
            </w:r>
          </w:p>
        </w:tc>
        <w:tc>
          <w:tcPr>
            <w:tcW w:w="0" w:type="dxa"/>
            <w:tcBorders>
              <w:left w:val="single" w:sz="4" w:space="0" w:color="auto"/>
            </w:tcBorders>
            <w:noWrap/>
            <w:vAlign w:val="center"/>
            <w:hideMark/>
          </w:tcPr>
          <w:p w14:paraId="29BC9776"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6" w:author="xyz" w:date="2022-04-09T12:31:00Z">
                  <w:rPr>
                    <w:sz w:val="22"/>
                    <w:szCs w:val="22"/>
                  </w:rPr>
                </w:rPrChange>
              </w:rPr>
            </w:pPr>
            <w:r w:rsidRPr="00A04857">
              <w:rPr>
                <w:rFonts w:cstheme="minorHAnsi"/>
                <w:sz w:val="16"/>
                <w:szCs w:val="16"/>
                <w:rPrChange w:id="657"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430B55C5"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8" w:author="xyz" w:date="2022-04-09T12:31:00Z">
                  <w:rPr>
                    <w:sz w:val="18"/>
                    <w:szCs w:val="18"/>
                  </w:rPr>
                </w:rPrChange>
              </w:rPr>
            </w:pPr>
            <w:r w:rsidRPr="00A04857">
              <w:rPr>
                <w:rFonts w:cstheme="minorHAnsi"/>
                <w:sz w:val="16"/>
                <w:szCs w:val="16"/>
                <w:rPrChange w:id="659" w:author="xyz" w:date="2022-04-09T12:31:00Z">
                  <w:rPr>
                    <w:sz w:val="18"/>
                    <w:szCs w:val="18"/>
                  </w:rPr>
                </w:rPrChange>
              </w:rPr>
              <w:t>20.55%</w:t>
            </w:r>
          </w:p>
        </w:tc>
        <w:tc>
          <w:tcPr>
            <w:tcW w:w="0" w:type="dxa"/>
            <w:tcBorders>
              <w:left w:val="single" w:sz="4" w:space="0" w:color="auto"/>
            </w:tcBorders>
            <w:noWrap/>
            <w:vAlign w:val="center"/>
            <w:hideMark/>
          </w:tcPr>
          <w:p w14:paraId="24E6407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0" w:author="xyz" w:date="2022-04-09T12:31:00Z">
                  <w:rPr>
                    <w:sz w:val="22"/>
                    <w:szCs w:val="22"/>
                  </w:rPr>
                </w:rPrChange>
              </w:rPr>
            </w:pPr>
            <w:r w:rsidRPr="00A04857">
              <w:rPr>
                <w:rFonts w:cstheme="minorHAnsi"/>
                <w:sz w:val="16"/>
                <w:szCs w:val="16"/>
                <w:rPrChange w:id="661" w:author="xyz" w:date="2022-04-09T12:31:00Z">
                  <w:rPr>
                    <w:sz w:val="22"/>
                    <w:szCs w:val="22"/>
                  </w:rPr>
                </w:rPrChange>
              </w:rPr>
              <w:t>5</w:t>
            </w:r>
          </w:p>
        </w:tc>
        <w:tc>
          <w:tcPr>
            <w:tcW w:w="0" w:type="dxa"/>
            <w:shd w:val="clear" w:color="auto" w:fill="D9D9D9" w:themeFill="background1" w:themeFillShade="D9"/>
            <w:noWrap/>
            <w:vAlign w:val="center"/>
            <w:hideMark/>
          </w:tcPr>
          <w:p w14:paraId="3044875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2" w:author="xyz" w:date="2022-04-09T12:31:00Z">
                  <w:rPr>
                    <w:sz w:val="18"/>
                    <w:szCs w:val="18"/>
                  </w:rPr>
                </w:rPrChange>
              </w:rPr>
            </w:pPr>
            <w:r w:rsidRPr="00A04857">
              <w:rPr>
                <w:rFonts w:cstheme="minorHAnsi"/>
                <w:sz w:val="16"/>
                <w:szCs w:val="16"/>
                <w:rPrChange w:id="663" w:author="xyz" w:date="2022-04-09T12:31:00Z">
                  <w:rPr>
                    <w:sz w:val="18"/>
                    <w:szCs w:val="18"/>
                  </w:rPr>
                </w:rPrChange>
              </w:rPr>
              <w:t>6.85%</w:t>
            </w:r>
          </w:p>
        </w:tc>
      </w:tr>
      <w:tr w:rsidR="00640BA6" w:rsidRPr="00A55EA9" w14:paraId="07D36C4F"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6A020DD5" w14:textId="77777777" w:rsidR="00A55EA9" w:rsidRPr="00A55EA9" w:rsidRDefault="00A55EA9" w:rsidP="00A55EA9">
            <w:pPr>
              <w:pStyle w:val="BodyText"/>
            </w:pPr>
            <w:r w:rsidRPr="00A55EA9">
              <w:t>welfare- and education-providing institutions (n=93)</w:t>
            </w:r>
          </w:p>
        </w:tc>
        <w:tc>
          <w:tcPr>
            <w:tcW w:w="0" w:type="dxa"/>
            <w:tcBorders>
              <w:left w:val="single" w:sz="4" w:space="0" w:color="000000" w:themeColor="text1"/>
            </w:tcBorders>
            <w:noWrap/>
            <w:vAlign w:val="center"/>
            <w:hideMark/>
          </w:tcPr>
          <w:p w14:paraId="6BD992F9"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64" w:author="xyz" w:date="2022-04-09T12:31:00Z">
                  <w:rPr>
                    <w:rFonts w:cstheme="minorHAnsi"/>
                    <w:sz w:val="22"/>
                    <w:szCs w:val="22"/>
                  </w:rPr>
                </w:rPrChange>
              </w:rPr>
            </w:pPr>
            <w:r w:rsidRPr="00A04857">
              <w:rPr>
                <w:rFonts w:cstheme="minorHAnsi"/>
                <w:sz w:val="16"/>
                <w:szCs w:val="16"/>
                <w:rPrChange w:id="665" w:author="xyz" w:date="2022-04-09T12:31:00Z">
                  <w:rPr>
                    <w:rFonts w:cstheme="minorHAnsi"/>
                    <w:sz w:val="22"/>
                    <w:szCs w:val="22"/>
                  </w:rPr>
                </w:rPrChange>
              </w:rPr>
              <w:t>35</w:t>
            </w:r>
          </w:p>
        </w:tc>
        <w:tc>
          <w:tcPr>
            <w:tcW w:w="0" w:type="dxa"/>
            <w:tcBorders>
              <w:right w:val="single" w:sz="4" w:space="0" w:color="auto"/>
            </w:tcBorders>
            <w:shd w:val="clear" w:color="auto" w:fill="D9D9D9" w:themeFill="background1" w:themeFillShade="D9"/>
            <w:noWrap/>
            <w:vAlign w:val="center"/>
            <w:hideMark/>
          </w:tcPr>
          <w:p w14:paraId="14E8383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66" w:author="xyz" w:date="2022-04-09T12:31:00Z">
                  <w:rPr>
                    <w:sz w:val="18"/>
                    <w:szCs w:val="18"/>
                  </w:rPr>
                </w:rPrChange>
              </w:rPr>
            </w:pPr>
            <w:r w:rsidRPr="00A04857">
              <w:rPr>
                <w:rFonts w:cstheme="minorHAnsi"/>
                <w:sz w:val="16"/>
                <w:szCs w:val="16"/>
                <w:rPrChange w:id="667" w:author="xyz" w:date="2022-04-09T12:31:00Z">
                  <w:rPr>
                    <w:sz w:val="18"/>
                    <w:szCs w:val="18"/>
                  </w:rPr>
                </w:rPrChange>
              </w:rPr>
              <w:t>37.63%</w:t>
            </w:r>
          </w:p>
        </w:tc>
        <w:tc>
          <w:tcPr>
            <w:tcW w:w="0" w:type="dxa"/>
            <w:tcBorders>
              <w:left w:val="single" w:sz="4" w:space="0" w:color="auto"/>
            </w:tcBorders>
            <w:noWrap/>
            <w:vAlign w:val="center"/>
            <w:hideMark/>
          </w:tcPr>
          <w:p w14:paraId="2BC092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68" w:author="xyz" w:date="2022-04-09T12:31:00Z">
                  <w:rPr>
                    <w:sz w:val="22"/>
                    <w:szCs w:val="22"/>
                  </w:rPr>
                </w:rPrChange>
              </w:rPr>
            </w:pPr>
            <w:r w:rsidRPr="00A04857">
              <w:rPr>
                <w:rFonts w:cstheme="minorHAnsi"/>
                <w:sz w:val="16"/>
                <w:szCs w:val="16"/>
                <w:rPrChange w:id="669" w:author="xyz" w:date="2022-04-09T12:31:00Z">
                  <w:rPr>
                    <w:sz w:val="22"/>
                    <w:szCs w:val="22"/>
                  </w:rPr>
                </w:rPrChange>
              </w:rPr>
              <w:t>24</w:t>
            </w:r>
          </w:p>
        </w:tc>
        <w:tc>
          <w:tcPr>
            <w:tcW w:w="0" w:type="dxa"/>
            <w:tcBorders>
              <w:right w:val="single" w:sz="4" w:space="0" w:color="auto"/>
            </w:tcBorders>
            <w:shd w:val="clear" w:color="auto" w:fill="D9D9D9" w:themeFill="background1" w:themeFillShade="D9"/>
            <w:noWrap/>
            <w:vAlign w:val="center"/>
            <w:hideMark/>
          </w:tcPr>
          <w:p w14:paraId="15C61ABC"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0" w:author="xyz" w:date="2022-04-09T12:31:00Z">
                  <w:rPr>
                    <w:sz w:val="18"/>
                    <w:szCs w:val="18"/>
                  </w:rPr>
                </w:rPrChange>
              </w:rPr>
            </w:pPr>
            <w:r w:rsidRPr="00A04857">
              <w:rPr>
                <w:rFonts w:cstheme="minorHAnsi"/>
                <w:sz w:val="16"/>
                <w:szCs w:val="16"/>
                <w:rPrChange w:id="671" w:author="xyz" w:date="2022-04-09T12:31:00Z">
                  <w:rPr>
                    <w:sz w:val="18"/>
                    <w:szCs w:val="18"/>
                  </w:rPr>
                </w:rPrChange>
              </w:rPr>
              <w:t>25.81%</w:t>
            </w:r>
          </w:p>
        </w:tc>
        <w:tc>
          <w:tcPr>
            <w:tcW w:w="0" w:type="dxa"/>
            <w:tcBorders>
              <w:left w:val="single" w:sz="4" w:space="0" w:color="auto"/>
            </w:tcBorders>
            <w:noWrap/>
            <w:vAlign w:val="center"/>
            <w:hideMark/>
          </w:tcPr>
          <w:p w14:paraId="6BFC5584"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2" w:author="xyz" w:date="2022-04-09T12:31:00Z">
                  <w:rPr>
                    <w:sz w:val="22"/>
                    <w:szCs w:val="22"/>
                  </w:rPr>
                </w:rPrChange>
              </w:rPr>
            </w:pPr>
            <w:r w:rsidRPr="00A04857">
              <w:rPr>
                <w:rFonts w:cstheme="minorHAnsi"/>
                <w:sz w:val="16"/>
                <w:szCs w:val="16"/>
                <w:rPrChange w:id="673" w:author="xyz" w:date="2022-04-09T12:31:00Z">
                  <w:rPr>
                    <w:sz w:val="22"/>
                    <w:szCs w:val="22"/>
                  </w:rPr>
                </w:rPrChange>
              </w:rPr>
              <w:t>10</w:t>
            </w:r>
          </w:p>
        </w:tc>
        <w:tc>
          <w:tcPr>
            <w:tcW w:w="0" w:type="dxa"/>
            <w:tcBorders>
              <w:right w:val="single" w:sz="4" w:space="0" w:color="auto"/>
            </w:tcBorders>
            <w:shd w:val="clear" w:color="auto" w:fill="D9D9D9" w:themeFill="background1" w:themeFillShade="D9"/>
            <w:noWrap/>
            <w:vAlign w:val="center"/>
            <w:hideMark/>
          </w:tcPr>
          <w:p w14:paraId="4A69A423"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4" w:author="xyz" w:date="2022-04-09T12:31:00Z">
                  <w:rPr>
                    <w:sz w:val="18"/>
                    <w:szCs w:val="18"/>
                  </w:rPr>
                </w:rPrChange>
              </w:rPr>
            </w:pPr>
            <w:r w:rsidRPr="00A04857">
              <w:rPr>
                <w:rFonts w:cstheme="minorHAnsi"/>
                <w:sz w:val="16"/>
                <w:szCs w:val="16"/>
                <w:rPrChange w:id="675" w:author="xyz" w:date="2022-04-09T12:31:00Z">
                  <w:rPr>
                    <w:sz w:val="18"/>
                    <w:szCs w:val="18"/>
                  </w:rPr>
                </w:rPrChange>
              </w:rPr>
              <w:t>10.75%</w:t>
            </w:r>
          </w:p>
        </w:tc>
        <w:tc>
          <w:tcPr>
            <w:tcW w:w="0" w:type="dxa"/>
            <w:tcBorders>
              <w:left w:val="single" w:sz="4" w:space="0" w:color="auto"/>
            </w:tcBorders>
            <w:noWrap/>
            <w:vAlign w:val="center"/>
            <w:hideMark/>
          </w:tcPr>
          <w:p w14:paraId="51CA9DDE"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6" w:author="xyz" w:date="2022-04-09T12:31:00Z">
                  <w:rPr>
                    <w:sz w:val="22"/>
                    <w:szCs w:val="22"/>
                  </w:rPr>
                </w:rPrChange>
              </w:rPr>
            </w:pPr>
            <w:r w:rsidRPr="00A04857">
              <w:rPr>
                <w:rFonts w:cstheme="minorHAnsi"/>
                <w:sz w:val="16"/>
                <w:szCs w:val="16"/>
                <w:rPrChange w:id="677" w:author="xyz" w:date="2022-04-09T12:31:00Z">
                  <w:rPr>
                    <w:sz w:val="22"/>
                    <w:szCs w:val="22"/>
                  </w:rPr>
                </w:rPrChange>
              </w:rPr>
              <w:t>17</w:t>
            </w:r>
          </w:p>
        </w:tc>
        <w:tc>
          <w:tcPr>
            <w:tcW w:w="0" w:type="dxa"/>
            <w:tcBorders>
              <w:right w:val="single" w:sz="4" w:space="0" w:color="auto"/>
            </w:tcBorders>
            <w:shd w:val="clear" w:color="auto" w:fill="D9D9D9" w:themeFill="background1" w:themeFillShade="D9"/>
            <w:noWrap/>
            <w:vAlign w:val="center"/>
            <w:hideMark/>
          </w:tcPr>
          <w:p w14:paraId="65172E9B"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8" w:author="xyz" w:date="2022-04-09T12:31:00Z">
                  <w:rPr>
                    <w:sz w:val="18"/>
                    <w:szCs w:val="18"/>
                  </w:rPr>
                </w:rPrChange>
              </w:rPr>
            </w:pPr>
            <w:r w:rsidRPr="00A04857">
              <w:rPr>
                <w:rFonts w:cstheme="minorHAnsi"/>
                <w:sz w:val="16"/>
                <w:szCs w:val="16"/>
                <w:rPrChange w:id="679" w:author="xyz" w:date="2022-04-09T12:31:00Z">
                  <w:rPr>
                    <w:sz w:val="18"/>
                    <w:szCs w:val="18"/>
                  </w:rPr>
                </w:rPrChange>
              </w:rPr>
              <w:t>18.28%</w:t>
            </w:r>
          </w:p>
        </w:tc>
        <w:tc>
          <w:tcPr>
            <w:tcW w:w="0" w:type="dxa"/>
            <w:tcBorders>
              <w:left w:val="single" w:sz="4" w:space="0" w:color="auto"/>
            </w:tcBorders>
            <w:noWrap/>
            <w:vAlign w:val="center"/>
            <w:hideMark/>
          </w:tcPr>
          <w:p w14:paraId="4563CBCC"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0" w:author="xyz" w:date="2022-04-09T12:31:00Z">
                  <w:rPr>
                    <w:sz w:val="22"/>
                    <w:szCs w:val="22"/>
                  </w:rPr>
                </w:rPrChange>
              </w:rPr>
            </w:pPr>
            <w:r w:rsidRPr="00A04857">
              <w:rPr>
                <w:rFonts w:cstheme="minorHAnsi"/>
                <w:sz w:val="16"/>
                <w:szCs w:val="16"/>
                <w:rPrChange w:id="681" w:author="xyz" w:date="2022-04-09T12:31:00Z">
                  <w:rPr>
                    <w:sz w:val="22"/>
                    <w:szCs w:val="22"/>
                  </w:rPr>
                </w:rPrChange>
              </w:rPr>
              <w:t>7</w:t>
            </w:r>
          </w:p>
        </w:tc>
        <w:tc>
          <w:tcPr>
            <w:tcW w:w="0" w:type="dxa"/>
            <w:shd w:val="clear" w:color="auto" w:fill="D9D9D9" w:themeFill="background1" w:themeFillShade="D9"/>
            <w:noWrap/>
            <w:vAlign w:val="center"/>
            <w:hideMark/>
          </w:tcPr>
          <w:p w14:paraId="208E22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2" w:author="xyz" w:date="2022-04-09T12:31:00Z">
                  <w:rPr>
                    <w:sz w:val="18"/>
                    <w:szCs w:val="18"/>
                  </w:rPr>
                </w:rPrChange>
              </w:rPr>
            </w:pPr>
            <w:r w:rsidRPr="00A04857">
              <w:rPr>
                <w:rFonts w:cstheme="minorHAnsi"/>
                <w:sz w:val="16"/>
                <w:szCs w:val="16"/>
                <w:rPrChange w:id="683" w:author="xyz" w:date="2022-04-09T12:31:00Z">
                  <w:rPr>
                    <w:sz w:val="18"/>
                    <w:szCs w:val="18"/>
                  </w:rPr>
                </w:rPrChange>
              </w:rPr>
              <w:t>7.53%</w:t>
            </w:r>
          </w:p>
        </w:tc>
      </w:tr>
      <w:tr w:rsidR="00640BA6" w:rsidRPr="00A55EA9" w14:paraId="410DB67C"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54EEC2CD" w14:textId="77777777" w:rsidR="00A55EA9" w:rsidRPr="00A55EA9" w:rsidRDefault="00A55EA9" w:rsidP="00A55EA9">
            <w:pPr>
              <w:pStyle w:val="BodyText"/>
            </w:pPr>
            <w:r w:rsidRPr="00A55EA9">
              <w:t xml:space="preserve">NGOs, </w:t>
            </w:r>
            <w:proofErr w:type="gramStart"/>
            <w:r w:rsidRPr="00A55EA9">
              <w:t>advocacy</w:t>
            </w:r>
            <w:proofErr w:type="gramEnd"/>
            <w:r w:rsidRPr="00A55EA9">
              <w:t xml:space="preserve"> or other civil society groups (n=53)</w:t>
            </w:r>
          </w:p>
        </w:tc>
        <w:tc>
          <w:tcPr>
            <w:tcW w:w="0" w:type="dxa"/>
            <w:noWrap/>
            <w:vAlign w:val="center"/>
            <w:hideMark/>
          </w:tcPr>
          <w:p w14:paraId="66B423D6"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84" w:author="xyz" w:date="2022-04-09T12:31:00Z">
                  <w:rPr>
                    <w:rFonts w:cstheme="minorHAnsi"/>
                    <w:sz w:val="22"/>
                    <w:szCs w:val="22"/>
                  </w:rPr>
                </w:rPrChange>
              </w:rPr>
            </w:pPr>
            <w:r w:rsidRPr="00A04857">
              <w:rPr>
                <w:rFonts w:cstheme="minorHAnsi"/>
                <w:sz w:val="16"/>
                <w:szCs w:val="16"/>
                <w:rPrChange w:id="685" w:author="xyz" w:date="2022-04-09T12:31:00Z">
                  <w:rPr>
                    <w:rFonts w:cstheme="minorHAnsi"/>
                    <w:sz w:val="22"/>
                    <w:szCs w:val="22"/>
                  </w:rPr>
                </w:rPrChange>
              </w:rPr>
              <w:t>13</w:t>
            </w:r>
          </w:p>
        </w:tc>
        <w:tc>
          <w:tcPr>
            <w:tcW w:w="0" w:type="dxa"/>
            <w:tcBorders>
              <w:right w:val="single" w:sz="4" w:space="0" w:color="auto"/>
            </w:tcBorders>
            <w:shd w:val="clear" w:color="auto" w:fill="D9D9D9" w:themeFill="background1" w:themeFillShade="D9"/>
            <w:noWrap/>
            <w:vAlign w:val="center"/>
            <w:hideMark/>
          </w:tcPr>
          <w:p w14:paraId="27CFC221"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86" w:author="xyz" w:date="2022-04-09T12:31:00Z">
                  <w:rPr>
                    <w:sz w:val="18"/>
                    <w:szCs w:val="18"/>
                  </w:rPr>
                </w:rPrChange>
              </w:rPr>
            </w:pPr>
            <w:r w:rsidRPr="00A04857">
              <w:rPr>
                <w:rFonts w:cstheme="minorHAnsi"/>
                <w:sz w:val="16"/>
                <w:szCs w:val="16"/>
                <w:rPrChange w:id="687" w:author="xyz" w:date="2022-04-09T12:31:00Z">
                  <w:rPr>
                    <w:sz w:val="18"/>
                    <w:szCs w:val="18"/>
                  </w:rPr>
                </w:rPrChange>
              </w:rPr>
              <w:t>24.53%</w:t>
            </w:r>
          </w:p>
        </w:tc>
        <w:tc>
          <w:tcPr>
            <w:tcW w:w="0" w:type="dxa"/>
            <w:tcBorders>
              <w:left w:val="single" w:sz="4" w:space="0" w:color="auto"/>
            </w:tcBorders>
            <w:noWrap/>
            <w:vAlign w:val="center"/>
            <w:hideMark/>
          </w:tcPr>
          <w:p w14:paraId="6857295A"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88" w:author="xyz" w:date="2022-04-09T12:31:00Z">
                  <w:rPr>
                    <w:sz w:val="22"/>
                    <w:szCs w:val="22"/>
                  </w:rPr>
                </w:rPrChange>
              </w:rPr>
            </w:pPr>
            <w:r w:rsidRPr="00A04857">
              <w:rPr>
                <w:rFonts w:cstheme="minorHAnsi"/>
                <w:sz w:val="16"/>
                <w:szCs w:val="16"/>
                <w:rPrChange w:id="689" w:author="xyz" w:date="2022-04-09T12:31:00Z">
                  <w:rPr>
                    <w:sz w:val="22"/>
                    <w:szCs w:val="22"/>
                  </w:rPr>
                </w:rPrChange>
              </w:rPr>
              <w:t>20</w:t>
            </w:r>
          </w:p>
        </w:tc>
        <w:tc>
          <w:tcPr>
            <w:tcW w:w="0" w:type="dxa"/>
            <w:tcBorders>
              <w:right w:val="single" w:sz="4" w:space="0" w:color="auto"/>
            </w:tcBorders>
            <w:shd w:val="clear" w:color="auto" w:fill="D9D9D9" w:themeFill="background1" w:themeFillShade="D9"/>
            <w:noWrap/>
            <w:vAlign w:val="center"/>
            <w:hideMark/>
          </w:tcPr>
          <w:p w14:paraId="72DA58D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0" w:author="xyz" w:date="2022-04-09T12:31:00Z">
                  <w:rPr>
                    <w:sz w:val="18"/>
                    <w:szCs w:val="18"/>
                  </w:rPr>
                </w:rPrChange>
              </w:rPr>
            </w:pPr>
            <w:r w:rsidRPr="00A04857">
              <w:rPr>
                <w:rFonts w:cstheme="minorHAnsi"/>
                <w:sz w:val="16"/>
                <w:szCs w:val="16"/>
                <w:rPrChange w:id="691" w:author="xyz" w:date="2022-04-09T12:31:00Z">
                  <w:rPr>
                    <w:sz w:val="18"/>
                    <w:szCs w:val="18"/>
                  </w:rPr>
                </w:rPrChange>
              </w:rPr>
              <w:t>37.74%</w:t>
            </w:r>
          </w:p>
        </w:tc>
        <w:tc>
          <w:tcPr>
            <w:tcW w:w="0" w:type="dxa"/>
            <w:tcBorders>
              <w:left w:val="single" w:sz="4" w:space="0" w:color="auto"/>
            </w:tcBorders>
            <w:noWrap/>
            <w:vAlign w:val="center"/>
            <w:hideMark/>
          </w:tcPr>
          <w:p w14:paraId="3D8EB5E0"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2" w:author="xyz" w:date="2022-04-09T12:31:00Z">
                  <w:rPr>
                    <w:sz w:val="22"/>
                    <w:szCs w:val="22"/>
                  </w:rPr>
                </w:rPrChange>
              </w:rPr>
            </w:pPr>
            <w:r w:rsidRPr="00A04857">
              <w:rPr>
                <w:rFonts w:cstheme="minorHAnsi"/>
                <w:sz w:val="16"/>
                <w:szCs w:val="16"/>
                <w:rPrChange w:id="693" w:author="xyz" w:date="2022-04-09T12:31:00Z">
                  <w:rPr>
                    <w:sz w:val="22"/>
                    <w:szCs w:val="22"/>
                  </w:rPr>
                </w:rPrChange>
              </w:rPr>
              <w:t>5</w:t>
            </w:r>
          </w:p>
        </w:tc>
        <w:tc>
          <w:tcPr>
            <w:tcW w:w="0" w:type="dxa"/>
            <w:tcBorders>
              <w:right w:val="single" w:sz="4" w:space="0" w:color="auto"/>
            </w:tcBorders>
            <w:shd w:val="clear" w:color="auto" w:fill="D9D9D9" w:themeFill="background1" w:themeFillShade="D9"/>
            <w:noWrap/>
            <w:vAlign w:val="center"/>
            <w:hideMark/>
          </w:tcPr>
          <w:p w14:paraId="26E42BC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4" w:author="xyz" w:date="2022-04-09T12:31:00Z">
                  <w:rPr>
                    <w:sz w:val="18"/>
                    <w:szCs w:val="18"/>
                  </w:rPr>
                </w:rPrChange>
              </w:rPr>
            </w:pPr>
            <w:r w:rsidRPr="00A04857">
              <w:rPr>
                <w:rFonts w:cstheme="minorHAnsi"/>
                <w:sz w:val="16"/>
                <w:szCs w:val="16"/>
                <w:rPrChange w:id="695" w:author="xyz" w:date="2022-04-09T12:31:00Z">
                  <w:rPr>
                    <w:sz w:val="18"/>
                    <w:szCs w:val="18"/>
                  </w:rPr>
                </w:rPrChange>
              </w:rPr>
              <w:t>9.43%</w:t>
            </w:r>
          </w:p>
        </w:tc>
        <w:tc>
          <w:tcPr>
            <w:tcW w:w="0" w:type="dxa"/>
            <w:tcBorders>
              <w:left w:val="single" w:sz="4" w:space="0" w:color="auto"/>
            </w:tcBorders>
            <w:noWrap/>
            <w:vAlign w:val="center"/>
            <w:hideMark/>
          </w:tcPr>
          <w:p w14:paraId="1A6FCC6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6" w:author="xyz" w:date="2022-04-09T12:31:00Z">
                  <w:rPr>
                    <w:sz w:val="22"/>
                    <w:szCs w:val="22"/>
                  </w:rPr>
                </w:rPrChange>
              </w:rPr>
            </w:pPr>
            <w:r w:rsidRPr="00A04857">
              <w:rPr>
                <w:rFonts w:cstheme="minorHAnsi"/>
                <w:sz w:val="16"/>
                <w:szCs w:val="16"/>
                <w:rPrChange w:id="697"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4E0263B7"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8" w:author="xyz" w:date="2022-04-09T12:31:00Z">
                  <w:rPr>
                    <w:sz w:val="18"/>
                    <w:szCs w:val="18"/>
                  </w:rPr>
                </w:rPrChange>
              </w:rPr>
            </w:pPr>
            <w:r w:rsidRPr="00A04857">
              <w:rPr>
                <w:rFonts w:cstheme="minorHAnsi"/>
                <w:sz w:val="16"/>
                <w:szCs w:val="16"/>
                <w:rPrChange w:id="699" w:author="xyz" w:date="2022-04-09T12:31:00Z">
                  <w:rPr>
                    <w:sz w:val="18"/>
                    <w:szCs w:val="18"/>
                  </w:rPr>
                </w:rPrChange>
              </w:rPr>
              <w:t>22.64%</w:t>
            </w:r>
          </w:p>
        </w:tc>
        <w:tc>
          <w:tcPr>
            <w:tcW w:w="0" w:type="dxa"/>
            <w:tcBorders>
              <w:left w:val="single" w:sz="4" w:space="0" w:color="auto"/>
            </w:tcBorders>
            <w:noWrap/>
            <w:vAlign w:val="center"/>
            <w:hideMark/>
          </w:tcPr>
          <w:p w14:paraId="4CB82F75"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0" w:author="xyz" w:date="2022-04-09T12:31:00Z">
                  <w:rPr>
                    <w:sz w:val="22"/>
                    <w:szCs w:val="22"/>
                  </w:rPr>
                </w:rPrChange>
              </w:rPr>
            </w:pPr>
            <w:r w:rsidRPr="00A04857">
              <w:rPr>
                <w:rFonts w:cstheme="minorHAnsi"/>
                <w:sz w:val="16"/>
                <w:szCs w:val="16"/>
                <w:rPrChange w:id="701" w:author="xyz" w:date="2022-04-09T12:31:00Z">
                  <w:rPr>
                    <w:sz w:val="22"/>
                    <w:szCs w:val="22"/>
                  </w:rPr>
                </w:rPrChange>
              </w:rPr>
              <w:t>3</w:t>
            </w:r>
          </w:p>
        </w:tc>
        <w:tc>
          <w:tcPr>
            <w:tcW w:w="0" w:type="dxa"/>
            <w:shd w:val="clear" w:color="auto" w:fill="D9D9D9" w:themeFill="background1" w:themeFillShade="D9"/>
            <w:noWrap/>
            <w:vAlign w:val="center"/>
            <w:hideMark/>
          </w:tcPr>
          <w:p w14:paraId="51017C6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2" w:author="xyz" w:date="2022-04-09T12:31:00Z">
                  <w:rPr>
                    <w:sz w:val="18"/>
                    <w:szCs w:val="18"/>
                  </w:rPr>
                </w:rPrChange>
              </w:rPr>
            </w:pPr>
            <w:r w:rsidRPr="00A04857">
              <w:rPr>
                <w:rFonts w:cstheme="minorHAnsi"/>
                <w:sz w:val="16"/>
                <w:szCs w:val="16"/>
                <w:rPrChange w:id="703" w:author="xyz" w:date="2022-04-09T12:31:00Z">
                  <w:rPr>
                    <w:sz w:val="18"/>
                    <w:szCs w:val="18"/>
                  </w:rPr>
                </w:rPrChange>
              </w:rPr>
              <w:t>5.66%</w:t>
            </w:r>
          </w:p>
        </w:tc>
      </w:tr>
      <w:tr w:rsidR="00640BA6" w:rsidRPr="00A55EA9" w14:paraId="7D02389B"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461E88B1" w14:textId="77777777" w:rsidR="00A55EA9" w:rsidRPr="00A55EA9" w:rsidRDefault="00A55EA9" w:rsidP="00A55EA9">
            <w:pPr>
              <w:pStyle w:val="BodyText"/>
            </w:pPr>
            <w:proofErr w:type="gramStart"/>
            <w:r w:rsidRPr="00A55EA9">
              <w:t>policy-making</w:t>
            </w:r>
            <w:proofErr w:type="gramEnd"/>
            <w:r w:rsidRPr="00A55EA9">
              <w:t>, public administration, governmental agencies (n=117)</w:t>
            </w:r>
          </w:p>
        </w:tc>
        <w:tc>
          <w:tcPr>
            <w:tcW w:w="0" w:type="dxa"/>
            <w:noWrap/>
            <w:vAlign w:val="center"/>
            <w:hideMark/>
          </w:tcPr>
          <w:p w14:paraId="1C6EB96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04" w:author="xyz" w:date="2022-04-09T12:31:00Z">
                  <w:rPr>
                    <w:rFonts w:cstheme="minorHAnsi"/>
                    <w:sz w:val="22"/>
                    <w:szCs w:val="22"/>
                  </w:rPr>
                </w:rPrChange>
              </w:rPr>
            </w:pPr>
            <w:r w:rsidRPr="00A04857">
              <w:rPr>
                <w:rFonts w:cstheme="minorHAnsi"/>
                <w:sz w:val="16"/>
                <w:szCs w:val="16"/>
                <w:rPrChange w:id="705" w:author="xyz" w:date="2022-04-09T12:31:00Z">
                  <w:rPr>
                    <w:rFonts w:cstheme="minorHAnsi"/>
                    <w:sz w:val="22"/>
                    <w:szCs w:val="22"/>
                  </w:rPr>
                </w:rPrChange>
              </w:rPr>
              <w:t>33</w:t>
            </w:r>
          </w:p>
        </w:tc>
        <w:tc>
          <w:tcPr>
            <w:tcW w:w="0" w:type="dxa"/>
            <w:tcBorders>
              <w:right w:val="single" w:sz="4" w:space="0" w:color="auto"/>
            </w:tcBorders>
            <w:shd w:val="clear" w:color="auto" w:fill="D9D9D9" w:themeFill="background1" w:themeFillShade="D9"/>
            <w:noWrap/>
            <w:vAlign w:val="center"/>
            <w:hideMark/>
          </w:tcPr>
          <w:p w14:paraId="5ECA983A"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06" w:author="xyz" w:date="2022-04-09T12:31:00Z">
                  <w:rPr>
                    <w:sz w:val="18"/>
                    <w:szCs w:val="18"/>
                  </w:rPr>
                </w:rPrChange>
              </w:rPr>
            </w:pPr>
            <w:r w:rsidRPr="00A04857">
              <w:rPr>
                <w:rFonts w:cstheme="minorHAnsi"/>
                <w:sz w:val="16"/>
                <w:szCs w:val="16"/>
                <w:rPrChange w:id="707" w:author="xyz" w:date="2022-04-09T12:31:00Z">
                  <w:rPr>
                    <w:sz w:val="18"/>
                    <w:szCs w:val="18"/>
                  </w:rPr>
                </w:rPrChange>
              </w:rPr>
              <w:t>28.21%</w:t>
            </w:r>
          </w:p>
        </w:tc>
        <w:tc>
          <w:tcPr>
            <w:tcW w:w="0" w:type="dxa"/>
            <w:tcBorders>
              <w:left w:val="single" w:sz="4" w:space="0" w:color="auto"/>
            </w:tcBorders>
            <w:noWrap/>
            <w:vAlign w:val="center"/>
            <w:hideMark/>
          </w:tcPr>
          <w:p w14:paraId="1D3EC8AE"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08" w:author="xyz" w:date="2022-04-09T12:31:00Z">
                  <w:rPr>
                    <w:sz w:val="22"/>
                    <w:szCs w:val="22"/>
                  </w:rPr>
                </w:rPrChange>
              </w:rPr>
            </w:pPr>
            <w:r w:rsidRPr="00A04857">
              <w:rPr>
                <w:rFonts w:cstheme="minorHAnsi"/>
                <w:sz w:val="16"/>
                <w:szCs w:val="16"/>
                <w:rPrChange w:id="709" w:author="xyz" w:date="2022-04-09T12:31:00Z">
                  <w:rPr>
                    <w:sz w:val="22"/>
                    <w:szCs w:val="22"/>
                  </w:rPr>
                </w:rPrChange>
              </w:rPr>
              <w:t>33</w:t>
            </w:r>
          </w:p>
        </w:tc>
        <w:tc>
          <w:tcPr>
            <w:tcW w:w="0" w:type="dxa"/>
            <w:tcBorders>
              <w:right w:val="single" w:sz="4" w:space="0" w:color="auto"/>
            </w:tcBorders>
            <w:shd w:val="clear" w:color="auto" w:fill="D9D9D9" w:themeFill="background1" w:themeFillShade="D9"/>
            <w:noWrap/>
            <w:vAlign w:val="center"/>
            <w:hideMark/>
          </w:tcPr>
          <w:p w14:paraId="0CA58C5D"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0" w:author="xyz" w:date="2022-04-09T12:31:00Z">
                  <w:rPr>
                    <w:sz w:val="18"/>
                    <w:szCs w:val="18"/>
                  </w:rPr>
                </w:rPrChange>
              </w:rPr>
            </w:pPr>
            <w:r w:rsidRPr="00A04857">
              <w:rPr>
                <w:rFonts w:cstheme="minorHAnsi"/>
                <w:sz w:val="16"/>
                <w:szCs w:val="16"/>
                <w:rPrChange w:id="711" w:author="xyz" w:date="2022-04-09T12:31:00Z">
                  <w:rPr>
                    <w:sz w:val="18"/>
                    <w:szCs w:val="18"/>
                  </w:rPr>
                </w:rPrChange>
              </w:rPr>
              <w:t>28.21%</w:t>
            </w:r>
          </w:p>
        </w:tc>
        <w:tc>
          <w:tcPr>
            <w:tcW w:w="0" w:type="dxa"/>
            <w:tcBorders>
              <w:left w:val="single" w:sz="4" w:space="0" w:color="auto"/>
            </w:tcBorders>
            <w:noWrap/>
            <w:vAlign w:val="center"/>
            <w:hideMark/>
          </w:tcPr>
          <w:p w14:paraId="4606746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2" w:author="xyz" w:date="2022-04-09T12:31:00Z">
                  <w:rPr>
                    <w:sz w:val="22"/>
                    <w:szCs w:val="22"/>
                  </w:rPr>
                </w:rPrChange>
              </w:rPr>
            </w:pPr>
            <w:r w:rsidRPr="00A04857">
              <w:rPr>
                <w:rFonts w:cstheme="minorHAnsi"/>
                <w:sz w:val="16"/>
                <w:szCs w:val="16"/>
                <w:rPrChange w:id="713"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00AC31C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4" w:author="xyz" w:date="2022-04-09T12:31:00Z">
                  <w:rPr>
                    <w:sz w:val="18"/>
                    <w:szCs w:val="18"/>
                  </w:rPr>
                </w:rPrChange>
              </w:rPr>
            </w:pPr>
            <w:r w:rsidRPr="00A04857">
              <w:rPr>
                <w:rFonts w:cstheme="minorHAnsi"/>
                <w:sz w:val="16"/>
                <w:szCs w:val="16"/>
                <w:rPrChange w:id="715" w:author="xyz" w:date="2022-04-09T12:31:00Z">
                  <w:rPr>
                    <w:sz w:val="18"/>
                    <w:szCs w:val="18"/>
                  </w:rPr>
                </w:rPrChange>
              </w:rPr>
              <w:t>12.82%</w:t>
            </w:r>
          </w:p>
        </w:tc>
        <w:tc>
          <w:tcPr>
            <w:tcW w:w="0" w:type="dxa"/>
            <w:tcBorders>
              <w:left w:val="single" w:sz="4" w:space="0" w:color="auto"/>
            </w:tcBorders>
            <w:noWrap/>
            <w:vAlign w:val="center"/>
            <w:hideMark/>
          </w:tcPr>
          <w:p w14:paraId="68FDF55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6" w:author="xyz" w:date="2022-04-09T12:31:00Z">
                  <w:rPr>
                    <w:sz w:val="22"/>
                    <w:szCs w:val="22"/>
                  </w:rPr>
                </w:rPrChange>
              </w:rPr>
            </w:pPr>
            <w:r w:rsidRPr="00A04857">
              <w:rPr>
                <w:rFonts w:cstheme="minorHAnsi"/>
                <w:sz w:val="16"/>
                <w:szCs w:val="16"/>
                <w:rPrChange w:id="717" w:author="xyz" w:date="2022-04-09T12:31:00Z">
                  <w:rPr>
                    <w:sz w:val="22"/>
                    <w:szCs w:val="22"/>
                  </w:rPr>
                </w:rPrChange>
              </w:rPr>
              <w:t>31</w:t>
            </w:r>
          </w:p>
        </w:tc>
        <w:tc>
          <w:tcPr>
            <w:tcW w:w="0" w:type="dxa"/>
            <w:tcBorders>
              <w:right w:val="single" w:sz="4" w:space="0" w:color="auto"/>
            </w:tcBorders>
            <w:shd w:val="clear" w:color="auto" w:fill="D9D9D9" w:themeFill="background1" w:themeFillShade="D9"/>
            <w:noWrap/>
            <w:vAlign w:val="center"/>
            <w:hideMark/>
          </w:tcPr>
          <w:p w14:paraId="71B9A28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8" w:author="xyz" w:date="2022-04-09T12:31:00Z">
                  <w:rPr>
                    <w:sz w:val="18"/>
                    <w:szCs w:val="18"/>
                  </w:rPr>
                </w:rPrChange>
              </w:rPr>
            </w:pPr>
            <w:r w:rsidRPr="00A04857">
              <w:rPr>
                <w:rFonts w:cstheme="minorHAnsi"/>
                <w:sz w:val="16"/>
                <w:szCs w:val="16"/>
                <w:rPrChange w:id="719" w:author="xyz" w:date="2022-04-09T12:31:00Z">
                  <w:rPr>
                    <w:sz w:val="18"/>
                    <w:szCs w:val="18"/>
                  </w:rPr>
                </w:rPrChange>
              </w:rPr>
              <w:t>26.50%</w:t>
            </w:r>
          </w:p>
        </w:tc>
        <w:tc>
          <w:tcPr>
            <w:tcW w:w="0" w:type="dxa"/>
            <w:tcBorders>
              <w:left w:val="single" w:sz="4" w:space="0" w:color="auto"/>
            </w:tcBorders>
            <w:noWrap/>
            <w:vAlign w:val="center"/>
            <w:hideMark/>
          </w:tcPr>
          <w:p w14:paraId="799C385A"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0" w:author="xyz" w:date="2022-04-09T12:31:00Z">
                  <w:rPr>
                    <w:sz w:val="22"/>
                    <w:szCs w:val="22"/>
                  </w:rPr>
                </w:rPrChange>
              </w:rPr>
            </w:pPr>
            <w:r w:rsidRPr="00A04857">
              <w:rPr>
                <w:rFonts w:cstheme="minorHAnsi"/>
                <w:sz w:val="16"/>
                <w:szCs w:val="16"/>
                <w:rPrChange w:id="721" w:author="xyz" w:date="2022-04-09T12:31:00Z">
                  <w:rPr>
                    <w:sz w:val="22"/>
                    <w:szCs w:val="22"/>
                  </w:rPr>
                </w:rPrChange>
              </w:rPr>
              <w:t>5</w:t>
            </w:r>
          </w:p>
        </w:tc>
        <w:tc>
          <w:tcPr>
            <w:tcW w:w="0" w:type="dxa"/>
            <w:shd w:val="clear" w:color="auto" w:fill="D9D9D9" w:themeFill="background1" w:themeFillShade="D9"/>
            <w:noWrap/>
            <w:vAlign w:val="center"/>
            <w:hideMark/>
          </w:tcPr>
          <w:p w14:paraId="792AE0E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2" w:author="xyz" w:date="2022-04-09T12:31:00Z">
                  <w:rPr>
                    <w:sz w:val="18"/>
                    <w:szCs w:val="18"/>
                  </w:rPr>
                </w:rPrChange>
              </w:rPr>
            </w:pPr>
            <w:r w:rsidRPr="00A04857">
              <w:rPr>
                <w:rFonts w:cstheme="minorHAnsi"/>
                <w:sz w:val="16"/>
                <w:szCs w:val="16"/>
                <w:rPrChange w:id="723" w:author="xyz" w:date="2022-04-09T12:31:00Z">
                  <w:rPr>
                    <w:sz w:val="18"/>
                    <w:szCs w:val="18"/>
                  </w:rPr>
                </w:rPrChange>
              </w:rPr>
              <w:t>4.27%</w:t>
            </w:r>
          </w:p>
        </w:tc>
      </w:tr>
      <w:tr w:rsidR="00640BA6" w:rsidRPr="00A55EA9" w14:paraId="50DEDC0B"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594291E9" w14:textId="77777777" w:rsidR="00A55EA9" w:rsidRPr="00A55EA9" w:rsidRDefault="00A55EA9" w:rsidP="00A55EA9">
            <w:pPr>
              <w:pStyle w:val="BodyText"/>
            </w:pPr>
            <w:r w:rsidRPr="00A55EA9">
              <w:t>academia (n=312)</w:t>
            </w:r>
          </w:p>
        </w:tc>
        <w:tc>
          <w:tcPr>
            <w:tcW w:w="0" w:type="dxa"/>
            <w:noWrap/>
            <w:vAlign w:val="center"/>
            <w:hideMark/>
          </w:tcPr>
          <w:p w14:paraId="69E47E5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24" w:author="xyz" w:date="2022-04-09T12:31:00Z">
                  <w:rPr>
                    <w:rFonts w:cstheme="minorHAnsi"/>
                    <w:sz w:val="22"/>
                    <w:szCs w:val="22"/>
                  </w:rPr>
                </w:rPrChange>
              </w:rPr>
            </w:pPr>
            <w:r w:rsidRPr="00A04857">
              <w:rPr>
                <w:rFonts w:cstheme="minorHAnsi"/>
                <w:sz w:val="16"/>
                <w:szCs w:val="16"/>
                <w:rPrChange w:id="725" w:author="xyz" w:date="2022-04-09T12:31:00Z">
                  <w:rPr>
                    <w:rFonts w:cstheme="minorHAnsi"/>
                    <w:sz w:val="22"/>
                    <w:szCs w:val="22"/>
                  </w:rPr>
                </w:rPrChange>
              </w:rPr>
              <w:t>219</w:t>
            </w:r>
          </w:p>
        </w:tc>
        <w:tc>
          <w:tcPr>
            <w:tcW w:w="0" w:type="dxa"/>
            <w:tcBorders>
              <w:right w:val="single" w:sz="4" w:space="0" w:color="auto"/>
            </w:tcBorders>
            <w:shd w:val="clear" w:color="auto" w:fill="D9D9D9" w:themeFill="background1" w:themeFillShade="D9"/>
            <w:noWrap/>
            <w:vAlign w:val="center"/>
            <w:hideMark/>
          </w:tcPr>
          <w:p w14:paraId="7DD0DD7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26" w:author="xyz" w:date="2022-04-09T12:31:00Z">
                  <w:rPr>
                    <w:sz w:val="18"/>
                    <w:szCs w:val="18"/>
                  </w:rPr>
                </w:rPrChange>
              </w:rPr>
            </w:pPr>
            <w:r w:rsidRPr="00A04857">
              <w:rPr>
                <w:rFonts w:cstheme="minorHAnsi"/>
                <w:sz w:val="16"/>
                <w:szCs w:val="16"/>
                <w:rPrChange w:id="727" w:author="xyz" w:date="2022-04-09T12:31:00Z">
                  <w:rPr>
                    <w:sz w:val="18"/>
                    <w:szCs w:val="18"/>
                  </w:rPr>
                </w:rPrChange>
              </w:rPr>
              <w:t>70.19%</w:t>
            </w:r>
          </w:p>
        </w:tc>
        <w:tc>
          <w:tcPr>
            <w:tcW w:w="0" w:type="dxa"/>
            <w:tcBorders>
              <w:left w:val="single" w:sz="4" w:space="0" w:color="auto"/>
            </w:tcBorders>
            <w:noWrap/>
            <w:vAlign w:val="center"/>
            <w:hideMark/>
          </w:tcPr>
          <w:p w14:paraId="50CD586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28" w:author="xyz" w:date="2022-04-09T12:31:00Z">
                  <w:rPr>
                    <w:sz w:val="22"/>
                    <w:szCs w:val="22"/>
                  </w:rPr>
                </w:rPrChange>
              </w:rPr>
            </w:pPr>
            <w:r w:rsidRPr="00A04857">
              <w:rPr>
                <w:rFonts w:cstheme="minorHAnsi"/>
                <w:sz w:val="16"/>
                <w:szCs w:val="16"/>
                <w:rPrChange w:id="729" w:author="xyz" w:date="2022-04-09T12:31:00Z">
                  <w:rPr>
                    <w:sz w:val="22"/>
                    <w:szCs w:val="22"/>
                  </w:rPr>
                </w:rPrChange>
              </w:rPr>
              <w:t>32</w:t>
            </w:r>
          </w:p>
        </w:tc>
        <w:tc>
          <w:tcPr>
            <w:tcW w:w="0" w:type="dxa"/>
            <w:tcBorders>
              <w:right w:val="single" w:sz="4" w:space="0" w:color="auto"/>
            </w:tcBorders>
            <w:shd w:val="clear" w:color="auto" w:fill="D9D9D9" w:themeFill="background1" w:themeFillShade="D9"/>
            <w:noWrap/>
            <w:vAlign w:val="center"/>
            <w:hideMark/>
          </w:tcPr>
          <w:p w14:paraId="70C635F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0" w:author="xyz" w:date="2022-04-09T12:31:00Z">
                  <w:rPr>
                    <w:sz w:val="18"/>
                    <w:szCs w:val="18"/>
                  </w:rPr>
                </w:rPrChange>
              </w:rPr>
            </w:pPr>
            <w:r w:rsidRPr="00A04857">
              <w:rPr>
                <w:rFonts w:cstheme="minorHAnsi"/>
                <w:sz w:val="16"/>
                <w:szCs w:val="16"/>
                <w:rPrChange w:id="731" w:author="xyz" w:date="2022-04-09T12:31:00Z">
                  <w:rPr>
                    <w:sz w:val="18"/>
                    <w:szCs w:val="18"/>
                  </w:rPr>
                </w:rPrChange>
              </w:rPr>
              <w:t>10.26%</w:t>
            </w:r>
          </w:p>
        </w:tc>
        <w:tc>
          <w:tcPr>
            <w:tcW w:w="0" w:type="dxa"/>
            <w:tcBorders>
              <w:left w:val="single" w:sz="4" w:space="0" w:color="auto"/>
            </w:tcBorders>
            <w:noWrap/>
            <w:vAlign w:val="center"/>
            <w:hideMark/>
          </w:tcPr>
          <w:p w14:paraId="7F116C4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2" w:author="xyz" w:date="2022-04-09T12:31:00Z">
                  <w:rPr>
                    <w:sz w:val="22"/>
                    <w:szCs w:val="22"/>
                  </w:rPr>
                </w:rPrChange>
              </w:rPr>
            </w:pPr>
            <w:r w:rsidRPr="00A04857">
              <w:rPr>
                <w:rFonts w:cstheme="minorHAnsi"/>
                <w:sz w:val="16"/>
                <w:szCs w:val="16"/>
                <w:rPrChange w:id="733" w:author="xyz" w:date="2022-04-09T12:31:00Z">
                  <w:rPr>
                    <w:sz w:val="22"/>
                    <w:szCs w:val="22"/>
                  </w:rPr>
                </w:rPrChange>
              </w:rPr>
              <w:t>21</w:t>
            </w:r>
          </w:p>
        </w:tc>
        <w:tc>
          <w:tcPr>
            <w:tcW w:w="0" w:type="dxa"/>
            <w:tcBorders>
              <w:right w:val="single" w:sz="4" w:space="0" w:color="auto"/>
            </w:tcBorders>
            <w:shd w:val="clear" w:color="auto" w:fill="D9D9D9" w:themeFill="background1" w:themeFillShade="D9"/>
            <w:noWrap/>
            <w:vAlign w:val="center"/>
            <w:hideMark/>
          </w:tcPr>
          <w:p w14:paraId="5A73729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4" w:author="xyz" w:date="2022-04-09T12:31:00Z">
                  <w:rPr>
                    <w:sz w:val="18"/>
                    <w:szCs w:val="18"/>
                  </w:rPr>
                </w:rPrChange>
              </w:rPr>
            </w:pPr>
            <w:r w:rsidRPr="00A04857">
              <w:rPr>
                <w:rFonts w:cstheme="minorHAnsi"/>
                <w:sz w:val="16"/>
                <w:szCs w:val="16"/>
                <w:rPrChange w:id="735" w:author="xyz" w:date="2022-04-09T12:31:00Z">
                  <w:rPr>
                    <w:sz w:val="18"/>
                    <w:szCs w:val="18"/>
                  </w:rPr>
                </w:rPrChange>
              </w:rPr>
              <w:t>6.73%</w:t>
            </w:r>
          </w:p>
        </w:tc>
        <w:tc>
          <w:tcPr>
            <w:tcW w:w="0" w:type="dxa"/>
            <w:tcBorders>
              <w:left w:val="single" w:sz="4" w:space="0" w:color="auto"/>
            </w:tcBorders>
            <w:noWrap/>
            <w:vAlign w:val="center"/>
            <w:hideMark/>
          </w:tcPr>
          <w:p w14:paraId="1A00483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6" w:author="xyz" w:date="2022-04-09T12:31:00Z">
                  <w:rPr>
                    <w:sz w:val="22"/>
                    <w:szCs w:val="22"/>
                  </w:rPr>
                </w:rPrChange>
              </w:rPr>
            </w:pPr>
            <w:r w:rsidRPr="00A04857">
              <w:rPr>
                <w:rFonts w:cstheme="minorHAnsi"/>
                <w:sz w:val="16"/>
                <w:szCs w:val="16"/>
                <w:rPrChange w:id="737" w:author="xyz" w:date="2022-04-09T12:31:00Z">
                  <w:rPr>
                    <w:sz w:val="22"/>
                    <w:szCs w:val="22"/>
                  </w:rPr>
                </w:rPrChange>
              </w:rPr>
              <w:t>28</w:t>
            </w:r>
          </w:p>
        </w:tc>
        <w:tc>
          <w:tcPr>
            <w:tcW w:w="0" w:type="dxa"/>
            <w:tcBorders>
              <w:right w:val="single" w:sz="4" w:space="0" w:color="auto"/>
            </w:tcBorders>
            <w:shd w:val="clear" w:color="auto" w:fill="D9D9D9" w:themeFill="background1" w:themeFillShade="D9"/>
            <w:noWrap/>
            <w:vAlign w:val="center"/>
            <w:hideMark/>
          </w:tcPr>
          <w:p w14:paraId="17DEA69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8" w:author="xyz" w:date="2022-04-09T12:31:00Z">
                  <w:rPr>
                    <w:sz w:val="18"/>
                    <w:szCs w:val="18"/>
                  </w:rPr>
                </w:rPrChange>
              </w:rPr>
            </w:pPr>
            <w:r w:rsidRPr="00A04857">
              <w:rPr>
                <w:rFonts w:cstheme="minorHAnsi"/>
                <w:sz w:val="16"/>
                <w:szCs w:val="16"/>
                <w:rPrChange w:id="739" w:author="xyz" w:date="2022-04-09T12:31:00Z">
                  <w:rPr>
                    <w:sz w:val="18"/>
                    <w:szCs w:val="18"/>
                  </w:rPr>
                </w:rPrChange>
              </w:rPr>
              <w:t>8.97%</w:t>
            </w:r>
          </w:p>
        </w:tc>
        <w:tc>
          <w:tcPr>
            <w:tcW w:w="0" w:type="dxa"/>
            <w:tcBorders>
              <w:left w:val="single" w:sz="4" w:space="0" w:color="auto"/>
            </w:tcBorders>
            <w:noWrap/>
            <w:vAlign w:val="center"/>
            <w:hideMark/>
          </w:tcPr>
          <w:p w14:paraId="53A9D56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0" w:author="xyz" w:date="2022-04-09T12:31:00Z">
                  <w:rPr>
                    <w:sz w:val="22"/>
                    <w:szCs w:val="22"/>
                  </w:rPr>
                </w:rPrChange>
              </w:rPr>
            </w:pPr>
            <w:r w:rsidRPr="00A04857">
              <w:rPr>
                <w:rFonts w:cstheme="minorHAnsi"/>
                <w:sz w:val="16"/>
                <w:szCs w:val="16"/>
                <w:rPrChange w:id="741" w:author="xyz" w:date="2022-04-09T12:31:00Z">
                  <w:rPr>
                    <w:sz w:val="22"/>
                    <w:szCs w:val="22"/>
                  </w:rPr>
                </w:rPrChange>
              </w:rPr>
              <w:t>12</w:t>
            </w:r>
          </w:p>
        </w:tc>
        <w:tc>
          <w:tcPr>
            <w:tcW w:w="0" w:type="dxa"/>
            <w:shd w:val="clear" w:color="auto" w:fill="D9D9D9" w:themeFill="background1" w:themeFillShade="D9"/>
            <w:noWrap/>
            <w:vAlign w:val="center"/>
            <w:hideMark/>
          </w:tcPr>
          <w:p w14:paraId="356DD05A"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2" w:author="xyz" w:date="2022-04-09T12:31:00Z">
                  <w:rPr>
                    <w:sz w:val="18"/>
                    <w:szCs w:val="18"/>
                  </w:rPr>
                </w:rPrChange>
              </w:rPr>
            </w:pPr>
            <w:r w:rsidRPr="00A04857">
              <w:rPr>
                <w:rFonts w:cstheme="minorHAnsi"/>
                <w:sz w:val="16"/>
                <w:szCs w:val="16"/>
                <w:rPrChange w:id="743" w:author="xyz" w:date="2022-04-09T12:31:00Z">
                  <w:rPr>
                    <w:sz w:val="18"/>
                    <w:szCs w:val="18"/>
                  </w:rPr>
                </w:rPrChange>
              </w:rPr>
              <w:t>3.85%</w:t>
            </w:r>
          </w:p>
        </w:tc>
      </w:tr>
    </w:tbl>
    <w:p w14:paraId="6E534CDA" w14:textId="0CB83678" w:rsidR="00A55EA9" w:rsidRDefault="00A55EA9" w:rsidP="00976ECE">
      <w:pPr>
        <w:pStyle w:val="BodyText"/>
      </w:pPr>
    </w:p>
    <w:p w14:paraId="120E4308" w14:textId="77777777" w:rsidR="00A55EA9" w:rsidRPr="00F96AAF" w:rsidRDefault="00A55EA9" w:rsidP="00976ECE">
      <w:pPr>
        <w:pStyle w:val="BodyText"/>
      </w:pPr>
    </w:p>
    <w:p w14:paraId="16C03767" w14:textId="7654B9E2" w:rsidR="00976ECE" w:rsidRPr="00F96AAF" w:rsidRDefault="00976ECE" w:rsidP="00A31260">
      <w:pPr>
        <w:pStyle w:val="Heading3"/>
      </w:pPr>
      <w:r w:rsidRPr="00F96AAF">
        <w:t xml:space="preserve">Uptake by </w:t>
      </w:r>
      <w:r w:rsidR="00110B14">
        <w:t>d</w:t>
      </w:r>
      <w:r w:rsidRPr="00F96AAF">
        <w:t>ecision-</w:t>
      </w:r>
      <w:r w:rsidR="00110B14">
        <w:t>m</w:t>
      </w:r>
      <w:r w:rsidRPr="00F96AAF">
        <w:t>akers</w:t>
      </w:r>
    </w:p>
    <w:p w14:paraId="328F76B8" w14:textId="24F8F372" w:rsidR="00A04857" w:rsidDel="00A04857" w:rsidRDefault="001B4F8B" w:rsidP="00F25012">
      <w:pPr>
        <w:pStyle w:val="BodyText"/>
        <w:jc w:val="both"/>
        <w:rPr>
          <w:del w:id="744" w:author="xyz" w:date="2022-04-09T12:29:00Z"/>
        </w:rPr>
      </w:pPr>
      <w:del w:id="745" w:author="xyz" w:date="2022-04-09T12:32:00Z">
        <w:r w:rsidRPr="00F96AAF" w:rsidDel="00A04857">
          <w:delText xml:space="preserve">We measured </w:delText>
        </w:r>
        <w:r w:rsidR="00531F65" w:rsidRPr="00F96AAF" w:rsidDel="00A04857">
          <w:delText>the</w:delText>
        </w:r>
      </w:del>
      <w:ins w:id="746" w:author="xyz" w:date="2022-04-09T12:32:00Z">
        <w:r w:rsidR="00A04857">
          <w:t>The</w:t>
        </w:r>
      </w:ins>
      <w:r w:rsidR="00531F65" w:rsidRPr="00F96AAF">
        <w:t xml:space="preserve"> </w:t>
      </w:r>
      <w:r w:rsidRPr="00F96AAF">
        <w:t xml:space="preserve">uptake of the project results by decision-makers </w:t>
      </w:r>
      <w:ins w:id="747" w:author="xyz" w:date="2022-04-09T12:32:00Z">
        <w:r w:rsidR="00A04857">
          <w:t>i</w:t>
        </w:r>
      </w:ins>
      <w:del w:id="748" w:author="xyz" w:date="2022-04-09T12:32:00Z">
        <w:r w:rsidRPr="00F96AAF" w:rsidDel="00A04857">
          <w:delText>a</w:delText>
        </w:r>
      </w:del>
      <w:r w:rsidRPr="00F96AAF">
        <w:t xml:space="preserve">s </w:t>
      </w:r>
      <w:r w:rsidR="00F25012">
        <w:t xml:space="preserve">one of the </w:t>
      </w:r>
      <w:r w:rsidRPr="00F96AAF">
        <w:t>indicator</w:t>
      </w:r>
      <w:r w:rsidR="00F25012">
        <w:t>s</w:t>
      </w:r>
      <w:r w:rsidRPr="00F96AAF">
        <w:t xml:space="preserve"> of </w:t>
      </w:r>
      <w:r w:rsidR="00F25012">
        <w:t>project outcomes</w:t>
      </w:r>
      <w:r w:rsidRPr="00F96AAF">
        <w:t xml:space="preserve">. </w:t>
      </w:r>
    </w:p>
    <w:p w14:paraId="671A18CC" w14:textId="67B8AB45" w:rsidR="00976ECE" w:rsidRPr="00F96AAF" w:rsidRDefault="00976ECE" w:rsidP="00F25012">
      <w:pPr>
        <w:pStyle w:val="BodyText"/>
        <w:jc w:val="both"/>
      </w:pPr>
      <w:r w:rsidRPr="00F96AAF">
        <w:t xml:space="preserve">The survey was designed to explore this aspect </w:t>
      </w:r>
      <w:r w:rsidR="00531F65" w:rsidRPr="00F96AAF">
        <w:t xml:space="preserve">using two </w:t>
      </w:r>
      <w:r w:rsidRPr="00F96AAF">
        <w:t>different questions</w:t>
      </w:r>
      <w:r w:rsidR="001B4F8B" w:rsidRPr="00F96AAF">
        <w:t>,</w:t>
      </w:r>
      <w:r w:rsidRPr="00F96AAF">
        <w:t xml:space="preserve"> which were mainly aimed to measure how far the project results have been adopted by the authorities and what was the nature of the uptake.</w:t>
      </w:r>
    </w:p>
    <w:p w14:paraId="6F3634A8" w14:textId="770B8D73" w:rsidR="00976ECE" w:rsidRPr="00F96AAF" w:rsidRDefault="00976ECE" w:rsidP="00976ECE">
      <w:pPr>
        <w:pStyle w:val="BodyText"/>
        <w:keepNext/>
      </w:pPr>
    </w:p>
    <w:p w14:paraId="0D8EF61D" w14:textId="2A0417F2" w:rsidR="00976ECE" w:rsidRPr="00F96AAF" w:rsidRDefault="00976ECE" w:rsidP="00976ECE">
      <w:pPr>
        <w:pStyle w:val="Caption"/>
      </w:pPr>
      <w:r w:rsidRPr="00F96AAF">
        <w:t xml:space="preserve">Figure </w:t>
      </w:r>
      <w:r w:rsidR="00EB0606">
        <w:fldChar w:fldCharType="begin"/>
      </w:r>
      <w:r w:rsidR="00EB0606">
        <w:instrText xml:space="preserve"> SEQ Figure \* ARABIC </w:instrText>
      </w:r>
      <w:r w:rsidR="00EB0606">
        <w:fldChar w:fldCharType="separate"/>
      </w:r>
      <w:r w:rsidR="001664E4">
        <w:rPr>
          <w:noProof/>
        </w:rPr>
        <w:t>17</w:t>
      </w:r>
      <w:r w:rsidR="00EB0606">
        <w:fldChar w:fldCharType="end"/>
      </w:r>
      <w:r w:rsidRPr="00F96AAF">
        <w:t xml:space="preserve">: </w:t>
      </w:r>
      <w:r w:rsidR="006E179D">
        <w:t>U</w:t>
      </w:r>
      <w:r w:rsidRPr="00F96AAF">
        <w:t>ptake</w:t>
      </w:r>
      <w:r w:rsidR="006E179D">
        <w:t xml:space="preserve"> of project results by policy-makers</w:t>
      </w:r>
      <w:r w:rsidR="00A4659A" w:rsidRPr="00F96AAF">
        <w:rPr>
          <w:noProof/>
          <w:lang w:val="de-AT"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731510" cy="3275330"/>
                    </a:xfrm>
                    <a:prstGeom prst="rect">
                      <a:avLst/>
                    </a:prstGeom>
                  </pic:spPr>
                </pic:pic>
              </a:graphicData>
            </a:graphic>
          </wp:inline>
        </w:drawing>
      </w:r>
    </w:p>
    <w:p w14:paraId="40846B5C" w14:textId="2A6DD37F" w:rsidR="00976ECE" w:rsidRDefault="00976ECE" w:rsidP="00976ECE">
      <w:pPr>
        <w:pStyle w:val="BodyText"/>
      </w:pPr>
      <w:r w:rsidRPr="00F96AAF">
        <w:t xml:space="preserve">Approximately 20 % of the respondents rated the </w:t>
      </w:r>
      <w:r w:rsidRPr="00F96AAF">
        <w:rPr>
          <w:i/>
          <w:iCs/>
        </w:rPr>
        <w:t>uptake of the project results by decision-makers</w:t>
      </w:r>
      <w:r w:rsidRPr="00F96AAF">
        <w:t xml:space="preserve"> moderate to high</w:t>
      </w:r>
      <w:r w:rsidR="00F25012">
        <w:t xml:space="preserve"> (</w:t>
      </w:r>
      <w:ins w:id="749" w:author="xyz" w:date="2022-04-09T12:33:00Z">
        <w:r w:rsidR="00A04857">
          <w:t>see</w:t>
        </w:r>
      </w:ins>
      <w:del w:id="750" w:author="xyz" w:date="2022-04-09T12:33:00Z">
        <w:r w:rsidR="00F25012" w:rsidDel="00A04857">
          <w:delText>cf.</w:delText>
        </w:r>
      </w:del>
      <w:r w:rsidR="00F25012">
        <w:t xml:space="preserve"> </w:t>
      </w:r>
      <w:r w:rsidR="00F25012">
        <w:fldChar w:fldCharType="begin"/>
      </w:r>
      <w:r w:rsidR="00F25012">
        <w:instrText xml:space="preserve"> REF _Ref100043484 \h </w:instrText>
      </w:r>
      <w:r w:rsidR="00F25012">
        <w:fldChar w:fldCharType="separate"/>
      </w:r>
      <w:r w:rsidR="00F25012">
        <w:t xml:space="preserve">Table </w:t>
      </w:r>
      <w:r w:rsidR="00F25012">
        <w:rPr>
          <w:noProof/>
        </w:rPr>
        <w:t>15</w:t>
      </w:r>
      <w:r w:rsidR="00F25012">
        <w:fldChar w:fldCharType="end"/>
      </w:r>
      <w:r w:rsidR="00F25012">
        <w:t>)</w:t>
      </w:r>
      <w:r w:rsidRPr="00F96AAF">
        <w:t xml:space="preserve">. However, an overwhelming majority of the respondents </w:t>
      </w:r>
      <w:del w:id="751" w:author="xyz" w:date="2022-04-09T12:33:00Z">
        <w:r w:rsidRPr="00F96AAF" w:rsidDel="00A04857">
          <w:delText xml:space="preserve">note </w:delText>
        </w:r>
      </w:del>
      <w:ins w:id="752" w:author="xyz" w:date="2022-04-09T12:33:00Z">
        <w:r w:rsidR="00A04857">
          <w:t>reported that</w:t>
        </w:r>
        <w:r w:rsidR="00A04857" w:rsidRPr="00F96AAF">
          <w:t xml:space="preserve"> </w:t>
        </w:r>
      </w:ins>
      <w:r w:rsidRPr="00F96AAF">
        <w:t>there was little to no uptake of the project results</w:t>
      </w:r>
      <w:ins w:id="753" w:author="xyz" w:date="2022-04-09T12:33:00Z">
        <w:r w:rsidR="00A04857">
          <w:t xml:space="preserve"> by policy-makers, public administration or governmental </w:t>
        </w:r>
        <w:commentRangeStart w:id="754"/>
        <w:r w:rsidR="00A04857">
          <w:t>agencies</w:t>
        </w:r>
      </w:ins>
      <w:commentRangeEnd w:id="754"/>
      <w:ins w:id="755" w:author="xyz" w:date="2022-04-09T12:34:00Z">
        <w:r w:rsidR="00A04857">
          <w:rPr>
            <w:rStyle w:val="CommentReference"/>
          </w:rPr>
          <w:commentReference w:id="754"/>
        </w:r>
      </w:ins>
      <w:del w:id="756" w:author="xyz" w:date="2022-04-09T12:33:00Z">
        <w:r w:rsidRPr="00F96AAF" w:rsidDel="00A04857">
          <w:delText>.</w:delText>
        </w:r>
      </w:del>
      <w:ins w:id="757" w:author="xyz" w:date="2022-04-09T12:34:00Z">
        <w:r w:rsidR="00A04857">
          <w:t xml:space="preserve"> </w:t>
        </w:r>
      </w:ins>
    </w:p>
    <w:p w14:paraId="46713073" w14:textId="7F5C7906" w:rsidR="006E179D" w:rsidRDefault="006E179D" w:rsidP="00976ECE">
      <w:pPr>
        <w:pStyle w:val="BodyText"/>
      </w:pPr>
    </w:p>
    <w:p w14:paraId="03F930BA" w14:textId="3C6930B2" w:rsidR="006E179D" w:rsidRDefault="006E179D" w:rsidP="006E179D">
      <w:pPr>
        <w:pStyle w:val="Caption"/>
        <w:keepNext/>
      </w:pPr>
      <w:bookmarkStart w:id="758" w:name="_Ref100043484"/>
      <w:r>
        <w:t xml:space="preserve">Table </w:t>
      </w:r>
      <w:r>
        <w:fldChar w:fldCharType="begin"/>
      </w:r>
      <w:r>
        <w:instrText xml:space="preserve"> SEQ Table \* ARABIC </w:instrText>
      </w:r>
      <w:r>
        <w:fldChar w:fldCharType="separate"/>
      </w:r>
      <w:r w:rsidR="00706803">
        <w:rPr>
          <w:noProof/>
        </w:rPr>
        <w:t>15</w:t>
      </w:r>
      <w:r>
        <w:fldChar w:fldCharType="end"/>
      </w:r>
      <w:bookmarkEnd w:id="758"/>
      <w:r>
        <w:t xml:space="preserve">: </w:t>
      </w:r>
      <w:r w:rsidRPr="00D33E32">
        <w:t>Uptake of project results by policy-makers</w:t>
      </w:r>
    </w:p>
    <w:tbl>
      <w:tblPr>
        <w:tblStyle w:val="ListTable3"/>
        <w:tblW w:w="0" w:type="auto"/>
        <w:jc w:val="center"/>
        <w:tblLook w:val="04A0" w:firstRow="1" w:lastRow="0" w:firstColumn="1" w:lastColumn="0" w:noHBand="0" w:noVBand="1"/>
      </w:tblPr>
      <w:tblGrid>
        <w:gridCol w:w="1940"/>
        <w:gridCol w:w="653"/>
        <w:gridCol w:w="1227"/>
      </w:tblGrid>
      <w:tr w:rsidR="006E179D" w:rsidRPr="006E179D" w14:paraId="60BF79BC" w14:textId="77777777" w:rsidTr="006E179D">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hideMark/>
          </w:tcPr>
          <w:p w14:paraId="2B66983B" w14:textId="77777777" w:rsidR="006E179D" w:rsidRPr="006E179D" w:rsidRDefault="006E179D" w:rsidP="006E179D">
            <w:pPr>
              <w:pStyle w:val="BodyText"/>
            </w:pPr>
          </w:p>
        </w:tc>
        <w:tc>
          <w:tcPr>
            <w:tcW w:w="1880" w:type="dxa"/>
            <w:gridSpan w:val="2"/>
            <w:noWrap/>
            <w:hideMark/>
          </w:tcPr>
          <w:p w14:paraId="19EAD379" w14:textId="77777777" w:rsidR="006E179D" w:rsidRPr="006E179D" w:rsidRDefault="006E179D" w:rsidP="006E179D">
            <w:pPr>
              <w:pStyle w:val="BodyText"/>
              <w:cnfStyle w:val="100000000000" w:firstRow="1" w:lastRow="0" w:firstColumn="0" w:lastColumn="0" w:oddVBand="0" w:evenVBand="0" w:oddHBand="0" w:evenHBand="0" w:firstRowFirstColumn="0" w:firstRowLastColumn="0" w:lastRowFirstColumn="0" w:lastRowLastColumn="0"/>
            </w:pPr>
            <w:r w:rsidRPr="006E179D">
              <w:t>adopted by policy (n=296)</w:t>
            </w:r>
          </w:p>
        </w:tc>
      </w:tr>
      <w:tr w:rsidR="006E179D" w:rsidRPr="006E179D" w14:paraId="667B4508"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6E179D" w:rsidRDefault="006E179D" w:rsidP="006E179D">
            <w:pPr>
              <w:pStyle w:val="BodyText"/>
            </w:pPr>
            <w:r w:rsidRPr="006E179D">
              <w:t>response</w:t>
            </w:r>
          </w:p>
        </w:tc>
        <w:tc>
          <w:tcPr>
            <w:tcW w:w="653" w:type="dxa"/>
            <w:noWrap/>
            <w:vAlign w:val="center"/>
            <w:hideMark/>
          </w:tcPr>
          <w:p w14:paraId="2AF54EF7"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abs</w:t>
            </w:r>
          </w:p>
        </w:tc>
        <w:tc>
          <w:tcPr>
            <w:tcW w:w="1227" w:type="dxa"/>
            <w:noWrap/>
            <w:vAlign w:val="center"/>
            <w:hideMark/>
          </w:tcPr>
          <w:p w14:paraId="1FE31A79"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w:t>
            </w:r>
          </w:p>
        </w:tc>
      </w:tr>
      <w:tr w:rsidR="006E179D" w:rsidRPr="006E179D" w14:paraId="1DFC5D83"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6E179D" w:rsidRDefault="006E179D" w:rsidP="00B7749E">
            <w:pPr>
              <w:pStyle w:val="BodyText"/>
              <w:jc w:val="center"/>
            </w:pPr>
            <w:r w:rsidRPr="006E179D">
              <w:t>0</w:t>
            </w:r>
          </w:p>
        </w:tc>
        <w:tc>
          <w:tcPr>
            <w:tcW w:w="653" w:type="dxa"/>
            <w:noWrap/>
            <w:vAlign w:val="center"/>
            <w:hideMark/>
          </w:tcPr>
          <w:p w14:paraId="7E605985"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153</w:t>
            </w:r>
          </w:p>
        </w:tc>
        <w:tc>
          <w:tcPr>
            <w:tcW w:w="1227" w:type="dxa"/>
            <w:noWrap/>
            <w:vAlign w:val="center"/>
            <w:hideMark/>
          </w:tcPr>
          <w:p w14:paraId="51575247"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51.69%</w:t>
            </w:r>
          </w:p>
        </w:tc>
      </w:tr>
      <w:tr w:rsidR="006E179D" w:rsidRPr="006E179D" w14:paraId="20D57F93"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6E179D" w:rsidRDefault="006E179D" w:rsidP="00B7749E">
            <w:pPr>
              <w:pStyle w:val="BodyText"/>
              <w:jc w:val="center"/>
            </w:pPr>
            <w:r w:rsidRPr="006E179D">
              <w:lastRenderedPageBreak/>
              <w:t>1</w:t>
            </w:r>
          </w:p>
        </w:tc>
        <w:tc>
          <w:tcPr>
            <w:tcW w:w="653" w:type="dxa"/>
            <w:noWrap/>
            <w:vAlign w:val="center"/>
            <w:hideMark/>
          </w:tcPr>
          <w:p w14:paraId="05FA2D26"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22</w:t>
            </w:r>
          </w:p>
        </w:tc>
        <w:tc>
          <w:tcPr>
            <w:tcW w:w="1227" w:type="dxa"/>
            <w:noWrap/>
            <w:vAlign w:val="center"/>
            <w:hideMark/>
          </w:tcPr>
          <w:p w14:paraId="69A2AD0B"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7.43%</w:t>
            </w:r>
          </w:p>
        </w:tc>
      </w:tr>
      <w:tr w:rsidR="006E179D" w:rsidRPr="006E179D" w14:paraId="3DD2E12E"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6E179D" w:rsidRDefault="006E179D" w:rsidP="00B7749E">
            <w:pPr>
              <w:pStyle w:val="BodyText"/>
              <w:jc w:val="center"/>
            </w:pPr>
            <w:r w:rsidRPr="006E179D">
              <w:t>2</w:t>
            </w:r>
          </w:p>
        </w:tc>
        <w:tc>
          <w:tcPr>
            <w:tcW w:w="653" w:type="dxa"/>
            <w:noWrap/>
            <w:vAlign w:val="center"/>
            <w:hideMark/>
          </w:tcPr>
          <w:p w14:paraId="49CB245F"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42</w:t>
            </w:r>
          </w:p>
        </w:tc>
        <w:tc>
          <w:tcPr>
            <w:tcW w:w="1227" w:type="dxa"/>
            <w:noWrap/>
            <w:vAlign w:val="center"/>
            <w:hideMark/>
          </w:tcPr>
          <w:p w14:paraId="113F209D"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14.19%</w:t>
            </w:r>
          </w:p>
        </w:tc>
      </w:tr>
      <w:tr w:rsidR="006E179D" w:rsidRPr="006E179D" w14:paraId="172E4891"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6E179D" w:rsidRDefault="006E179D" w:rsidP="00B7749E">
            <w:pPr>
              <w:pStyle w:val="BodyText"/>
              <w:jc w:val="center"/>
            </w:pPr>
            <w:r w:rsidRPr="006E179D">
              <w:t>3</w:t>
            </w:r>
          </w:p>
        </w:tc>
        <w:tc>
          <w:tcPr>
            <w:tcW w:w="653" w:type="dxa"/>
            <w:noWrap/>
            <w:vAlign w:val="center"/>
            <w:hideMark/>
          </w:tcPr>
          <w:p w14:paraId="78ECA4FF"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17</w:t>
            </w:r>
          </w:p>
        </w:tc>
        <w:tc>
          <w:tcPr>
            <w:tcW w:w="1227" w:type="dxa"/>
            <w:noWrap/>
            <w:vAlign w:val="center"/>
            <w:hideMark/>
          </w:tcPr>
          <w:p w14:paraId="2982BA35"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5.74%</w:t>
            </w:r>
          </w:p>
        </w:tc>
      </w:tr>
      <w:tr w:rsidR="006E179D" w:rsidRPr="006E179D" w14:paraId="0B7C7431"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6E179D" w:rsidRDefault="006E179D" w:rsidP="00B7749E">
            <w:pPr>
              <w:pStyle w:val="BodyText"/>
              <w:jc w:val="center"/>
            </w:pPr>
            <w:r w:rsidRPr="006E179D">
              <w:t>4</w:t>
            </w:r>
          </w:p>
        </w:tc>
        <w:tc>
          <w:tcPr>
            <w:tcW w:w="653" w:type="dxa"/>
            <w:noWrap/>
            <w:vAlign w:val="center"/>
            <w:hideMark/>
          </w:tcPr>
          <w:p w14:paraId="298106AD"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9</w:t>
            </w:r>
          </w:p>
        </w:tc>
        <w:tc>
          <w:tcPr>
            <w:tcW w:w="1227" w:type="dxa"/>
            <w:noWrap/>
            <w:vAlign w:val="center"/>
            <w:hideMark/>
          </w:tcPr>
          <w:p w14:paraId="55E9F583"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3.04%</w:t>
            </w:r>
          </w:p>
        </w:tc>
      </w:tr>
      <w:tr w:rsidR="006E179D" w:rsidRPr="006E179D" w14:paraId="52A99BEA"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6E179D" w:rsidRDefault="006E179D" w:rsidP="00B7749E">
            <w:pPr>
              <w:pStyle w:val="BodyText"/>
              <w:jc w:val="center"/>
            </w:pPr>
            <w:r w:rsidRPr="006E179D">
              <w:t>5</w:t>
            </w:r>
          </w:p>
        </w:tc>
        <w:tc>
          <w:tcPr>
            <w:tcW w:w="653" w:type="dxa"/>
            <w:noWrap/>
            <w:vAlign w:val="center"/>
            <w:hideMark/>
          </w:tcPr>
          <w:p w14:paraId="5C3FF544"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15</w:t>
            </w:r>
          </w:p>
        </w:tc>
        <w:tc>
          <w:tcPr>
            <w:tcW w:w="1227" w:type="dxa"/>
            <w:noWrap/>
            <w:vAlign w:val="center"/>
            <w:hideMark/>
          </w:tcPr>
          <w:p w14:paraId="1CB12372"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5.07%</w:t>
            </w:r>
          </w:p>
        </w:tc>
      </w:tr>
      <w:tr w:rsidR="006E179D" w:rsidRPr="006E179D" w14:paraId="4CA517D8"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6E179D" w:rsidRDefault="006E179D" w:rsidP="00B7749E">
            <w:pPr>
              <w:pStyle w:val="BodyText"/>
              <w:jc w:val="center"/>
            </w:pPr>
            <w:r w:rsidRPr="006E179D">
              <w:t>6</w:t>
            </w:r>
          </w:p>
        </w:tc>
        <w:tc>
          <w:tcPr>
            <w:tcW w:w="653" w:type="dxa"/>
            <w:noWrap/>
            <w:vAlign w:val="center"/>
            <w:hideMark/>
          </w:tcPr>
          <w:p w14:paraId="5A4FFDFF"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10</w:t>
            </w:r>
          </w:p>
        </w:tc>
        <w:tc>
          <w:tcPr>
            <w:tcW w:w="1227" w:type="dxa"/>
            <w:noWrap/>
            <w:vAlign w:val="center"/>
            <w:hideMark/>
          </w:tcPr>
          <w:p w14:paraId="49D006E3"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3.38%</w:t>
            </w:r>
          </w:p>
        </w:tc>
      </w:tr>
      <w:tr w:rsidR="006E179D" w:rsidRPr="006E179D" w14:paraId="188B2B14"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6E179D" w:rsidRDefault="006E179D" w:rsidP="00B7749E">
            <w:pPr>
              <w:pStyle w:val="BodyText"/>
              <w:jc w:val="center"/>
            </w:pPr>
            <w:r w:rsidRPr="006E179D">
              <w:t>7</w:t>
            </w:r>
          </w:p>
        </w:tc>
        <w:tc>
          <w:tcPr>
            <w:tcW w:w="653" w:type="dxa"/>
            <w:noWrap/>
            <w:vAlign w:val="center"/>
            <w:hideMark/>
          </w:tcPr>
          <w:p w14:paraId="680E7F47"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9</w:t>
            </w:r>
          </w:p>
        </w:tc>
        <w:tc>
          <w:tcPr>
            <w:tcW w:w="1227" w:type="dxa"/>
            <w:noWrap/>
            <w:vAlign w:val="center"/>
            <w:hideMark/>
          </w:tcPr>
          <w:p w14:paraId="0F35A86E"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3.04%</w:t>
            </w:r>
          </w:p>
        </w:tc>
      </w:tr>
      <w:tr w:rsidR="006E179D" w:rsidRPr="006E179D" w14:paraId="0D9FD141"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6E179D" w:rsidRDefault="006E179D" w:rsidP="00B7749E">
            <w:pPr>
              <w:pStyle w:val="BodyText"/>
              <w:jc w:val="center"/>
            </w:pPr>
            <w:r w:rsidRPr="006E179D">
              <w:t>8</w:t>
            </w:r>
          </w:p>
        </w:tc>
        <w:tc>
          <w:tcPr>
            <w:tcW w:w="653" w:type="dxa"/>
            <w:noWrap/>
            <w:vAlign w:val="center"/>
            <w:hideMark/>
          </w:tcPr>
          <w:p w14:paraId="5C3E83DA"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12</w:t>
            </w:r>
          </w:p>
        </w:tc>
        <w:tc>
          <w:tcPr>
            <w:tcW w:w="1227" w:type="dxa"/>
            <w:noWrap/>
            <w:vAlign w:val="center"/>
            <w:hideMark/>
          </w:tcPr>
          <w:p w14:paraId="65551F54"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4.05%</w:t>
            </w:r>
          </w:p>
        </w:tc>
      </w:tr>
      <w:tr w:rsidR="006E179D" w:rsidRPr="006E179D" w14:paraId="766F0538"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6E179D" w:rsidRDefault="006E179D" w:rsidP="00B7749E">
            <w:pPr>
              <w:pStyle w:val="BodyText"/>
              <w:jc w:val="center"/>
            </w:pPr>
            <w:r w:rsidRPr="006E179D">
              <w:t>9</w:t>
            </w:r>
          </w:p>
        </w:tc>
        <w:tc>
          <w:tcPr>
            <w:tcW w:w="653" w:type="dxa"/>
            <w:noWrap/>
            <w:vAlign w:val="center"/>
            <w:hideMark/>
          </w:tcPr>
          <w:p w14:paraId="674698B2"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2</w:t>
            </w:r>
          </w:p>
        </w:tc>
        <w:tc>
          <w:tcPr>
            <w:tcW w:w="1227" w:type="dxa"/>
            <w:noWrap/>
            <w:vAlign w:val="center"/>
            <w:hideMark/>
          </w:tcPr>
          <w:p w14:paraId="1A5CD549"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0.68%</w:t>
            </w:r>
          </w:p>
        </w:tc>
      </w:tr>
      <w:tr w:rsidR="006E179D" w:rsidRPr="006E179D" w14:paraId="0582EBE2"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6E179D" w:rsidRDefault="006E179D" w:rsidP="00B7749E">
            <w:pPr>
              <w:pStyle w:val="BodyText"/>
              <w:jc w:val="center"/>
            </w:pPr>
            <w:r w:rsidRPr="006E179D">
              <w:t>10</w:t>
            </w:r>
          </w:p>
        </w:tc>
        <w:tc>
          <w:tcPr>
            <w:tcW w:w="653" w:type="dxa"/>
            <w:noWrap/>
            <w:vAlign w:val="center"/>
            <w:hideMark/>
          </w:tcPr>
          <w:p w14:paraId="49C3F9D6"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5</w:t>
            </w:r>
          </w:p>
        </w:tc>
        <w:tc>
          <w:tcPr>
            <w:tcW w:w="1227" w:type="dxa"/>
            <w:noWrap/>
            <w:vAlign w:val="center"/>
            <w:hideMark/>
          </w:tcPr>
          <w:p w14:paraId="7E545D0E"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1.69%</w:t>
            </w:r>
          </w:p>
        </w:tc>
      </w:tr>
      <w:tr w:rsidR="006E179D" w:rsidRPr="006E179D"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6E179D" w:rsidRDefault="006E179D" w:rsidP="006E179D">
            <w:pPr>
              <w:pStyle w:val="BodyText"/>
              <w:rPr>
                <w:i/>
                <w:iCs/>
              </w:rPr>
            </w:pPr>
            <w:r w:rsidRPr="006E179D">
              <w:rPr>
                <w:i/>
                <w:iCs/>
              </w:rPr>
              <w:t>not applicable</w:t>
            </w:r>
          </w:p>
        </w:tc>
        <w:tc>
          <w:tcPr>
            <w:tcW w:w="653" w:type="dxa"/>
            <w:noWrap/>
            <w:vAlign w:val="center"/>
            <w:hideMark/>
          </w:tcPr>
          <w:p w14:paraId="3516ACDA"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rPr>
                <w:i/>
                <w:iCs/>
              </w:rPr>
            </w:pPr>
            <w:r w:rsidRPr="006E179D">
              <w:rPr>
                <w:i/>
                <w:iCs/>
              </w:rPr>
              <w:t>57</w:t>
            </w:r>
          </w:p>
        </w:tc>
        <w:tc>
          <w:tcPr>
            <w:tcW w:w="1227" w:type="dxa"/>
            <w:noWrap/>
            <w:vAlign w:val="center"/>
            <w:hideMark/>
          </w:tcPr>
          <w:p w14:paraId="41F1FAE4"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rPr>
                <w:i/>
                <w:iCs/>
              </w:rPr>
            </w:pPr>
          </w:p>
        </w:tc>
      </w:tr>
      <w:tr w:rsidR="006E179D" w:rsidRPr="006E179D"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6E179D" w:rsidRDefault="006E179D" w:rsidP="006E179D">
            <w:pPr>
              <w:pStyle w:val="BodyText"/>
              <w:rPr>
                <w:i/>
                <w:iCs/>
              </w:rPr>
            </w:pPr>
            <w:r w:rsidRPr="006E179D">
              <w:rPr>
                <w:i/>
                <w:iCs/>
              </w:rPr>
              <w:t>no response</w:t>
            </w:r>
          </w:p>
        </w:tc>
        <w:tc>
          <w:tcPr>
            <w:tcW w:w="653" w:type="dxa"/>
            <w:noWrap/>
            <w:vAlign w:val="center"/>
            <w:hideMark/>
          </w:tcPr>
          <w:p w14:paraId="68AF9839"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rPr>
                <w:i/>
                <w:iCs/>
              </w:rPr>
            </w:pPr>
            <w:r w:rsidRPr="006E179D">
              <w:rPr>
                <w:i/>
                <w:iCs/>
              </w:rPr>
              <w:t>8</w:t>
            </w:r>
          </w:p>
        </w:tc>
        <w:tc>
          <w:tcPr>
            <w:tcW w:w="1227" w:type="dxa"/>
            <w:noWrap/>
            <w:vAlign w:val="center"/>
            <w:hideMark/>
          </w:tcPr>
          <w:p w14:paraId="336FA9A9"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rPr>
                <w:i/>
                <w:iCs/>
              </w:rPr>
            </w:pPr>
          </w:p>
        </w:tc>
      </w:tr>
    </w:tbl>
    <w:p w14:paraId="199BE5CD" w14:textId="0CCB9E73" w:rsidR="006E179D" w:rsidRDefault="006E179D" w:rsidP="00976ECE">
      <w:pPr>
        <w:pStyle w:val="BodyText"/>
      </w:pPr>
    </w:p>
    <w:p w14:paraId="7A8A655C" w14:textId="77777777" w:rsidR="006E179D" w:rsidRPr="00F96AAF" w:rsidRDefault="006E179D" w:rsidP="00976ECE">
      <w:pPr>
        <w:pStyle w:val="BodyText"/>
      </w:pPr>
    </w:p>
    <w:p w14:paraId="3317846F" w14:textId="676D3A3D" w:rsidR="00976ECE" w:rsidRPr="00F96AAF" w:rsidRDefault="00976ECE" w:rsidP="00976ECE">
      <w:pPr>
        <w:pStyle w:val="BodyText"/>
        <w:keepNext/>
      </w:pPr>
    </w:p>
    <w:p w14:paraId="28407243" w14:textId="1E259714" w:rsidR="00976ECE" w:rsidRPr="00F96AAF" w:rsidRDefault="00976ECE" w:rsidP="00976ECE">
      <w:pPr>
        <w:pStyle w:val="Caption"/>
      </w:pPr>
      <w:bookmarkStart w:id="759" w:name="_Ref100043797"/>
      <w:r w:rsidRPr="00F96AAF">
        <w:t xml:space="preserve">Figure </w:t>
      </w:r>
      <w:r w:rsidR="00EB0606">
        <w:fldChar w:fldCharType="begin"/>
      </w:r>
      <w:r w:rsidR="00EB0606">
        <w:instrText xml:space="preserve"> SEQ Figure \* ARABIC </w:instrText>
      </w:r>
      <w:r w:rsidR="00EB0606">
        <w:fldChar w:fldCharType="separate"/>
      </w:r>
      <w:r w:rsidR="001664E4">
        <w:rPr>
          <w:noProof/>
        </w:rPr>
        <w:t>18</w:t>
      </w:r>
      <w:r w:rsidR="00EB0606">
        <w:fldChar w:fldCharType="end"/>
      </w:r>
      <w:bookmarkEnd w:id="759"/>
      <w:r w:rsidRPr="00F96AAF">
        <w:t xml:space="preserve">: </w:t>
      </w:r>
      <w:r w:rsidR="0039159B" w:rsidRPr="0039159B">
        <w:t xml:space="preserve">Kind of uptake of project results by policy-makers </w:t>
      </w:r>
      <w:commentRangeStart w:id="760"/>
      <w:r w:rsidR="00A4659A" w:rsidRPr="00F96AAF">
        <w:rPr>
          <w:noProof/>
          <w:lang w:val="de-AT" w:eastAsia="de-AT"/>
        </w:rPr>
        <w:drawing>
          <wp:inline distT="0" distB="0" distL="0" distR="0" wp14:anchorId="2E3E0A33" wp14:editId="1CA3F929">
            <wp:extent cx="5731510" cy="3275330"/>
            <wp:effectExtent l="0" t="0" r="0" b="127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31510" cy="3275330"/>
                    </a:xfrm>
                    <a:prstGeom prst="rect">
                      <a:avLst/>
                    </a:prstGeom>
                  </pic:spPr>
                </pic:pic>
              </a:graphicData>
            </a:graphic>
          </wp:inline>
        </w:drawing>
      </w:r>
      <w:commentRangeEnd w:id="760"/>
      <w:r w:rsidR="00913ECC">
        <w:rPr>
          <w:rStyle w:val="CommentReference"/>
          <w:i w:val="0"/>
          <w:iCs w:val="0"/>
          <w:color w:val="auto"/>
        </w:rPr>
        <w:commentReference w:id="760"/>
      </w:r>
    </w:p>
    <w:p w14:paraId="4B6C494F" w14:textId="48B2C069" w:rsidR="00976ECE" w:rsidRPr="00F96AAF" w:rsidRDefault="00976ECE" w:rsidP="00963446">
      <w:pPr>
        <w:pStyle w:val="BodyText"/>
        <w:jc w:val="both"/>
      </w:pPr>
      <w:r w:rsidRPr="00F96AAF">
        <w:t xml:space="preserve">The nature of the policy uptake indicates what kind of a change the uptake by policymakers and public administration caused. </w:t>
      </w:r>
      <w:commentRangeStart w:id="761"/>
      <w:del w:id="762" w:author="xyz" w:date="2022-04-09T12:39:00Z">
        <w:r w:rsidRPr="00F96AAF" w:rsidDel="00913ECC">
          <w:delText xml:space="preserve">The response rate to the question is fairly low </w:delText>
        </w:r>
        <w:commentRangeEnd w:id="761"/>
        <w:r w:rsidR="00913ECC" w:rsidDel="00913ECC">
          <w:rPr>
            <w:rStyle w:val="CommentReference"/>
          </w:rPr>
          <w:commentReference w:id="761"/>
        </w:r>
        <w:r w:rsidRPr="00F96AAF" w:rsidDel="00913ECC">
          <w:delText>(~ 17 %</w:delText>
        </w:r>
        <w:r w:rsidR="00F25012" w:rsidDel="00913ECC">
          <w:delText xml:space="preserve">; cf. </w:delText>
        </w:r>
        <w:r w:rsidR="00F25012" w:rsidDel="00913ECC">
          <w:fldChar w:fldCharType="begin"/>
        </w:r>
        <w:r w:rsidR="00F25012" w:rsidDel="00913ECC">
          <w:delInstrText xml:space="preserve"> REF _Ref100043508 \h </w:delInstrText>
        </w:r>
        <w:r w:rsidR="00F25012" w:rsidDel="00913ECC">
          <w:fldChar w:fldCharType="separate"/>
        </w:r>
        <w:r w:rsidR="00F25012" w:rsidDel="00913ECC">
          <w:delText xml:space="preserve">Table </w:delText>
        </w:r>
        <w:r w:rsidR="00F25012" w:rsidDel="00913ECC">
          <w:rPr>
            <w:noProof/>
          </w:rPr>
          <w:delText>16</w:delText>
        </w:r>
        <w:r w:rsidR="00F25012" w:rsidDel="00913ECC">
          <w:fldChar w:fldCharType="end"/>
        </w:r>
        <w:r w:rsidRPr="00F96AAF" w:rsidDel="00913ECC">
          <w:delText xml:space="preserve">). </w:delText>
        </w:r>
      </w:del>
      <w:ins w:id="763" w:author="xyz" w:date="2022-04-09T12:39:00Z">
        <w:r w:rsidR="00913ECC">
          <w:t>Nine</w:t>
        </w:r>
      </w:ins>
      <w:del w:id="764" w:author="xyz" w:date="2022-04-09T12:39:00Z">
        <w:r w:rsidRPr="00F96AAF" w:rsidDel="00913ECC">
          <w:delText>9</w:delText>
        </w:r>
      </w:del>
      <w:r w:rsidRPr="00F96AAF">
        <w:t xml:space="preserve"> respondents claim that the results of their projects changed/influenced laws and regulations</w:t>
      </w:r>
      <w:ins w:id="765" w:author="xyz" w:date="2022-04-09T12:39:00Z">
        <w:r w:rsidR="00913ECC">
          <w:t>,</w:t>
        </w:r>
      </w:ins>
      <w:r w:rsidRPr="00F96AAF">
        <w:t xml:space="preserve"> </w:t>
      </w:r>
      <w:del w:id="766" w:author="xyz" w:date="2022-04-09T12:39:00Z">
        <w:r w:rsidRPr="00F96AAF" w:rsidDel="00913ECC">
          <w:delText xml:space="preserve">and the other </w:delText>
        </w:r>
      </w:del>
      <w:r w:rsidRPr="00F96AAF">
        <w:t>22 respondents note that the results changed specific agenda-setting</w:t>
      </w:r>
      <w:ins w:id="767" w:author="xyz" w:date="2022-04-09T12:39:00Z">
        <w:r w:rsidR="00913ECC">
          <w:t>s and 31 reported about changed policies (</w:t>
        </w:r>
        <w:proofErr w:type="gramStart"/>
        <w:r w:rsidR="00913ECC">
          <w:t>i.e.</w:t>
        </w:r>
        <w:proofErr w:type="gramEnd"/>
        <w:r w:rsidR="00913ECC">
          <w:t xml:space="preserve"> changes in policy measures)</w:t>
        </w:r>
      </w:ins>
      <w:r w:rsidR="00963446">
        <w:t xml:space="preserve"> (see </w:t>
      </w:r>
      <w:r w:rsidR="00963446">
        <w:fldChar w:fldCharType="begin"/>
      </w:r>
      <w:r w:rsidR="00963446">
        <w:instrText xml:space="preserve"> REF _Ref100043797 \h </w:instrText>
      </w:r>
      <w:r w:rsidR="00963446">
        <w:fldChar w:fldCharType="separate"/>
      </w:r>
      <w:r w:rsidR="00963446" w:rsidRPr="00F96AAF">
        <w:t xml:space="preserve">Figure </w:t>
      </w:r>
      <w:r w:rsidR="00963446">
        <w:rPr>
          <w:noProof/>
        </w:rPr>
        <w:t>18</w:t>
      </w:r>
      <w:r w:rsidR="00963446">
        <w:fldChar w:fldCharType="end"/>
      </w:r>
      <w:r w:rsidR="00963446">
        <w:t>)</w:t>
      </w:r>
      <w:r w:rsidRPr="00F96AAF">
        <w:t>.</w:t>
      </w:r>
      <w:ins w:id="768" w:author="xyz" w:date="2022-04-09T12:39:00Z">
        <w:r w:rsidR="00913ECC">
          <w:t xml:space="preserve"> </w:t>
        </w:r>
      </w:ins>
      <w:ins w:id="769" w:author="xyz" w:date="2022-04-09T12:40:00Z">
        <w:r w:rsidR="00913ECC">
          <w:t xml:space="preserve">This means that 17% of the SNSF funded projects had an impact on policy or public administration, mostly in the way how policies or policy measures are designed and implemented. </w:t>
        </w:r>
      </w:ins>
    </w:p>
    <w:p w14:paraId="144534CB" w14:textId="28294C25" w:rsidR="00976ECE" w:rsidRDefault="00976ECE" w:rsidP="00976ECE">
      <w:pPr>
        <w:pStyle w:val="BodyText"/>
      </w:pPr>
      <w:r w:rsidRPr="00F96AAF">
        <w:t xml:space="preserve">We assume that [H] the nature of involvement of policymakers </w:t>
      </w:r>
      <w:r w:rsidR="00A575C8" w:rsidRPr="00F96AAF">
        <w:t>has</w:t>
      </w:r>
      <w:r w:rsidRPr="00F96AAF">
        <w:t xml:space="preserve"> a statistically significant relation nature of policy uptake.</w:t>
      </w:r>
    </w:p>
    <w:p w14:paraId="32FC1699" w14:textId="1ECA19C3" w:rsidR="0039159B" w:rsidRDefault="0039159B" w:rsidP="0039159B">
      <w:pPr>
        <w:pStyle w:val="Caption"/>
        <w:keepNext/>
      </w:pPr>
      <w:bookmarkStart w:id="770" w:name="_Ref100043508"/>
      <w:r>
        <w:t xml:space="preserve">Table </w:t>
      </w:r>
      <w:r>
        <w:fldChar w:fldCharType="begin"/>
      </w:r>
      <w:r>
        <w:instrText xml:space="preserve"> SEQ Table \* ARABIC </w:instrText>
      </w:r>
      <w:r>
        <w:fldChar w:fldCharType="separate"/>
      </w:r>
      <w:r w:rsidR="00706803">
        <w:rPr>
          <w:noProof/>
        </w:rPr>
        <w:t>16</w:t>
      </w:r>
      <w:r>
        <w:fldChar w:fldCharType="end"/>
      </w:r>
      <w:bookmarkEnd w:id="770"/>
      <w:r>
        <w:t>: Kind of uptake of project results by policy-makers</w:t>
      </w:r>
    </w:p>
    <w:tbl>
      <w:tblPr>
        <w:tblStyle w:val="ListTable3"/>
        <w:tblW w:w="0" w:type="auto"/>
        <w:jc w:val="center"/>
        <w:tblLook w:val="04A0" w:firstRow="1" w:lastRow="0" w:firstColumn="1" w:lastColumn="0" w:noHBand="0" w:noVBand="1"/>
      </w:tblPr>
      <w:tblGrid>
        <w:gridCol w:w="2217"/>
        <w:gridCol w:w="621"/>
        <w:gridCol w:w="1259"/>
      </w:tblGrid>
      <w:tr w:rsidR="0039159B" w:rsidRPr="0039159B" w14:paraId="46C96986" w14:textId="77777777" w:rsidTr="0039159B">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2217" w:type="dxa"/>
            <w:noWrap/>
            <w:hideMark/>
          </w:tcPr>
          <w:p w14:paraId="2C39859D" w14:textId="77777777" w:rsidR="0039159B" w:rsidRPr="0039159B" w:rsidRDefault="0039159B" w:rsidP="0039159B">
            <w:pPr>
              <w:pStyle w:val="BodyText"/>
            </w:pPr>
          </w:p>
        </w:tc>
        <w:tc>
          <w:tcPr>
            <w:tcW w:w="1880" w:type="dxa"/>
            <w:gridSpan w:val="2"/>
            <w:noWrap/>
            <w:hideMark/>
          </w:tcPr>
          <w:p w14:paraId="35C7A31D" w14:textId="77777777" w:rsidR="0039159B" w:rsidRPr="0039159B" w:rsidRDefault="0039159B" w:rsidP="0039159B">
            <w:pPr>
              <w:pStyle w:val="BodyText"/>
              <w:cnfStyle w:val="100000000000" w:firstRow="1" w:lastRow="0" w:firstColumn="0" w:lastColumn="0" w:oddVBand="0" w:evenVBand="0" w:oddHBand="0" w:evenHBand="0" w:firstRowFirstColumn="0" w:firstRowLastColumn="0" w:lastRowFirstColumn="0" w:lastRowLastColumn="0"/>
            </w:pPr>
            <w:r w:rsidRPr="0039159B">
              <w:t>Nature of uptake by policy-makers (n=62)</w:t>
            </w:r>
          </w:p>
        </w:tc>
      </w:tr>
      <w:tr w:rsidR="0039159B" w:rsidRPr="0039159B" w14:paraId="5D6AA4F6"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37E2194A" w14:textId="77777777" w:rsidR="0039159B" w:rsidRPr="0039159B" w:rsidRDefault="0039159B" w:rsidP="0039159B">
            <w:pPr>
              <w:pStyle w:val="BodyText"/>
            </w:pPr>
            <w:r w:rsidRPr="0039159B">
              <w:t>response</w:t>
            </w:r>
          </w:p>
        </w:tc>
        <w:tc>
          <w:tcPr>
            <w:tcW w:w="621" w:type="dxa"/>
            <w:noWrap/>
            <w:vAlign w:val="center"/>
            <w:hideMark/>
          </w:tcPr>
          <w:p w14:paraId="77F0FD07"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abs</w:t>
            </w:r>
          </w:p>
        </w:tc>
        <w:tc>
          <w:tcPr>
            <w:tcW w:w="1259" w:type="dxa"/>
            <w:noWrap/>
            <w:vAlign w:val="center"/>
            <w:hideMark/>
          </w:tcPr>
          <w:p w14:paraId="7327EAE1"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w:t>
            </w:r>
          </w:p>
        </w:tc>
      </w:tr>
      <w:tr w:rsidR="0039159B" w:rsidRPr="0039159B" w14:paraId="6746D455" w14:textId="77777777" w:rsidTr="0039159B">
        <w:trPr>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5F474882" w14:textId="77777777" w:rsidR="0039159B" w:rsidRPr="0039159B" w:rsidRDefault="0039159B" w:rsidP="0039159B">
            <w:pPr>
              <w:pStyle w:val="BodyText"/>
            </w:pPr>
            <w:r w:rsidRPr="0039159B">
              <w:t>Changed policy (measures)</w:t>
            </w:r>
          </w:p>
        </w:tc>
        <w:tc>
          <w:tcPr>
            <w:tcW w:w="621" w:type="dxa"/>
            <w:noWrap/>
            <w:vAlign w:val="center"/>
            <w:hideMark/>
          </w:tcPr>
          <w:p w14:paraId="4CB58695"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31</w:t>
            </w:r>
          </w:p>
        </w:tc>
        <w:tc>
          <w:tcPr>
            <w:tcW w:w="1259" w:type="dxa"/>
            <w:noWrap/>
            <w:vAlign w:val="center"/>
            <w:hideMark/>
          </w:tcPr>
          <w:p w14:paraId="6AF8D66C"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34.83%</w:t>
            </w:r>
          </w:p>
        </w:tc>
      </w:tr>
      <w:tr w:rsidR="0039159B" w:rsidRPr="0039159B" w14:paraId="344A6286"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234CBEB0" w14:textId="77777777" w:rsidR="0039159B" w:rsidRPr="0039159B" w:rsidRDefault="0039159B" w:rsidP="0039159B">
            <w:pPr>
              <w:pStyle w:val="BodyText"/>
            </w:pPr>
            <w:r w:rsidRPr="0039159B">
              <w:t>Changed agenda-setting</w:t>
            </w:r>
          </w:p>
        </w:tc>
        <w:tc>
          <w:tcPr>
            <w:tcW w:w="621" w:type="dxa"/>
            <w:noWrap/>
            <w:vAlign w:val="center"/>
            <w:hideMark/>
          </w:tcPr>
          <w:p w14:paraId="523C1870"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22</w:t>
            </w:r>
          </w:p>
        </w:tc>
        <w:tc>
          <w:tcPr>
            <w:tcW w:w="1259" w:type="dxa"/>
            <w:noWrap/>
            <w:vAlign w:val="center"/>
            <w:hideMark/>
          </w:tcPr>
          <w:p w14:paraId="66826ADC"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24.72%</w:t>
            </w:r>
          </w:p>
        </w:tc>
      </w:tr>
      <w:tr w:rsidR="0039159B" w:rsidRPr="0039159B" w14:paraId="745BE1A9" w14:textId="77777777" w:rsidTr="0039159B">
        <w:trPr>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24B27809" w14:textId="77777777" w:rsidR="0039159B" w:rsidRPr="0039159B" w:rsidRDefault="0039159B" w:rsidP="0039159B">
            <w:pPr>
              <w:pStyle w:val="BodyText"/>
            </w:pPr>
            <w:r w:rsidRPr="0039159B">
              <w:lastRenderedPageBreak/>
              <w:t>Changed regulation or law</w:t>
            </w:r>
          </w:p>
        </w:tc>
        <w:tc>
          <w:tcPr>
            <w:tcW w:w="621" w:type="dxa"/>
            <w:noWrap/>
            <w:vAlign w:val="center"/>
            <w:hideMark/>
          </w:tcPr>
          <w:p w14:paraId="6DB3C470"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9</w:t>
            </w:r>
          </w:p>
        </w:tc>
        <w:tc>
          <w:tcPr>
            <w:tcW w:w="1259" w:type="dxa"/>
            <w:noWrap/>
            <w:vAlign w:val="center"/>
            <w:hideMark/>
          </w:tcPr>
          <w:p w14:paraId="2483EE5B"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10.11%</w:t>
            </w:r>
          </w:p>
        </w:tc>
      </w:tr>
      <w:tr w:rsidR="0039159B" w:rsidRPr="0039159B" w14:paraId="095EA79B"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03ED10FA" w14:textId="77777777" w:rsidR="0039159B" w:rsidRPr="0039159B" w:rsidRDefault="0039159B" w:rsidP="0039159B">
            <w:pPr>
              <w:pStyle w:val="BodyText"/>
              <w:rPr>
                <w:i/>
                <w:iCs/>
              </w:rPr>
            </w:pPr>
            <w:r w:rsidRPr="0039159B">
              <w:rPr>
                <w:i/>
                <w:iCs/>
              </w:rPr>
              <w:t>Other</w:t>
            </w:r>
          </w:p>
        </w:tc>
        <w:tc>
          <w:tcPr>
            <w:tcW w:w="621" w:type="dxa"/>
            <w:noWrap/>
            <w:vAlign w:val="center"/>
            <w:hideMark/>
          </w:tcPr>
          <w:p w14:paraId="38B0EE9C"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rPr>
                <w:i/>
                <w:iCs/>
              </w:rPr>
            </w:pPr>
            <w:r w:rsidRPr="0039159B">
              <w:rPr>
                <w:i/>
                <w:iCs/>
              </w:rPr>
              <w:t>27</w:t>
            </w:r>
          </w:p>
        </w:tc>
        <w:tc>
          <w:tcPr>
            <w:tcW w:w="1259" w:type="dxa"/>
            <w:noWrap/>
            <w:vAlign w:val="center"/>
            <w:hideMark/>
          </w:tcPr>
          <w:p w14:paraId="76BE9B74"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rPr>
                <w:i/>
                <w:iCs/>
              </w:rPr>
            </w:pPr>
          </w:p>
        </w:tc>
      </w:tr>
    </w:tbl>
    <w:p w14:paraId="535AF5AA" w14:textId="638F6CDF" w:rsidR="0039159B" w:rsidRDefault="0039159B" w:rsidP="00976ECE">
      <w:pPr>
        <w:pStyle w:val="BodyText"/>
      </w:pPr>
    </w:p>
    <w:p w14:paraId="1050995B" w14:textId="7F17F293" w:rsidR="0039159B" w:rsidRDefault="0039159B" w:rsidP="00976ECE">
      <w:pPr>
        <w:pStyle w:val="BodyText"/>
      </w:pPr>
    </w:p>
    <w:p w14:paraId="54C1EC49" w14:textId="77777777" w:rsidR="0039159B" w:rsidRPr="00F96AAF" w:rsidRDefault="0039159B" w:rsidP="00976ECE">
      <w:pPr>
        <w:pStyle w:val="BodyText"/>
      </w:pPr>
    </w:p>
    <w:p w14:paraId="3E070219" w14:textId="6D9D5887" w:rsidR="00976ECE" w:rsidRPr="00F96AAF" w:rsidRDefault="00976ECE" w:rsidP="00A31260">
      <w:pPr>
        <w:pStyle w:val="Heading3"/>
      </w:pPr>
      <w:r w:rsidRPr="00F96AAF">
        <w:t xml:space="preserve">Impact </w:t>
      </w:r>
      <w:r w:rsidR="00110B14">
        <w:t>s</w:t>
      </w:r>
      <w:r w:rsidRPr="00F96AAF">
        <w:t>tatements</w:t>
      </w:r>
    </w:p>
    <w:p w14:paraId="1622C08D" w14:textId="4417101E" w:rsidR="00A575C8" w:rsidRDefault="00A575C8" w:rsidP="00110B14"/>
    <w:p w14:paraId="43D2328E" w14:textId="77777777" w:rsidR="00110B14" w:rsidRPr="00F96AAF" w:rsidRDefault="00110B14" w:rsidP="00110B14"/>
    <w:p w14:paraId="47F3A818" w14:textId="429AFC7F" w:rsidR="00EB0606" w:rsidRDefault="00EB0606" w:rsidP="00EB0606">
      <w:pPr>
        <w:pStyle w:val="Caption"/>
        <w:keepNext/>
      </w:pPr>
      <w:bookmarkStart w:id="771" w:name="_Ref100043747"/>
      <w:r>
        <w:t xml:space="preserve">Figure </w:t>
      </w:r>
      <w:r>
        <w:fldChar w:fldCharType="begin"/>
      </w:r>
      <w:r>
        <w:instrText xml:space="preserve"> SEQ Figure \* ARABIC </w:instrText>
      </w:r>
      <w:r>
        <w:fldChar w:fldCharType="separate"/>
      </w:r>
      <w:r w:rsidR="001664E4">
        <w:rPr>
          <w:noProof/>
        </w:rPr>
        <w:t>19</w:t>
      </w:r>
      <w:r>
        <w:fldChar w:fldCharType="end"/>
      </w:r>
      <w:bookmarkEnd w:id="771"/>
      <w:r>
        <w:t xml:space="preserve">: </w:t>
      </w:r>
      <w:r w:rsidRPr="00465137">
        <w:t xml:space="preserve">Impact statements </w:t>
      </w:r>
      <w:r w:rsidR="00260DA5">
        <w:t>–</w:t>
      </w:r>
      <w:r w:rsidRPr="00465137">
        <w:t xml:space="preserve"> change </w:t>
      </w:r>
      <w:r w:rsidR="00260DA5" w:rsidRPr="00465137">
        <w:t xml:space="preserve">affected </w:t>
      </w:r>
      <w:r w:rsidRPr="00465137">
        <w:t>through the funded research project</w:t>
      </w:r>
    </w:p>
    <w:p w14:paraId="2DE85552" w14:textId="77777777" w:rsidR="00976ECE" w:rsidRPr="00F96AAF" w:rsidRDefault="00F61015" w:rsidP="00976ECE">
      <w:pPr>
        <w:pStyle w:val="BodyText"/>
      </w:pPr>
      <w:r w:rsidRPr="00F96AAF">
        <w:rPr>
          <w:noProof/>
          <w:lang w:val="de-AT"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31510" cy="2865755"/>
                    </a:xfrm>
                    <a:prstGeom prst="rect">
                      <a:avLst/>
                    </a:prstGeom>
                  </pic:spPr>
                </pic:pic>
              </a:graphicData>
            </a:graphic>
          </wp:inline>
        </w:drawing>
      </w:r>
    </w:p>
    <w:p w14:paraId="451DF545" w14:textId="67299489" w:rsidR="00976ECE" w:rsidRPr="00F96AAF" w:rsidRDefault="00976ECE" w:rsidP="00F25012">
      <w:pPr>
        <w:pStyle w:val="BodyText"/>
        <w:jc w:val="both"/>
      </w:pPr>
      <w:r w:rsidRPr="00F96AAF">
        <w:t xml:space="preserve">The last question in the outcome orientation section </w:t>
      </w:r>
      <w:ins w:id="772" w:author="xyz" w:date="2022-04-09T12:41:00Z">
        <w:r w:rsidR="00913ECC">
          <w:t xml:space="preserve">of the survey focused on impact statements and how the impacts of the scrutinised SNSF projects corresponded to these statements. </w:t>
        </w:r>
      </w:ins>
      <w:del w:id="773" w:author="xyz" w:date="2022-04-09T12:42:00Z">
        <w:r w:rsidRPr="00F96AAF" w:rsidDel="00913ECC">
          <w:delText xml:space="preserve">is aimed at state-specific questions about the impact of the project. The </w:delText>
        </w:r>
      </w:del>
      <w:ins w:id="774" w:author="xyz" w:date="2022-04-09T12:42:00Z">
        <w:r w:rsidR="00913ECC">
          <w:t xml:space="preserve">The </w:t>
        </w:r>
      </w:ins>
      <w:r w:rsidRPr="00F96AAF">
        <w:t>statements are chosen to address SI-relevant aspects directly. The academic dimension was by far the highest-rated statement among the survey respondents</w:t>
      </w:r>
      <w:r w:rsidR="00706803">
        <w:t xml:space="preserve"> (see </w:t>
      </w:r>
      <w:r w:rsidR="00706803">
        <w:fldChar w:fldCharType="begin"/>
      </w:r>
      <w:r w:rsidR="00706803">
        <w:instrText xml:space="preserve"> REF _Ref100043747 \h </w:instrText>
      </w:r>
      <w:r w:rsidR="00706803">
        <w:fldChar w:fldCharType="separate"/>
      </w:r>
      <w:r w:rsidR="00706803">
        <w:t xml:space="preserve">Figure </w:t>
      </w:r>
      <w:r w:rsidR="00706803">
        <w:rPr>
          <w:noProof/>
        </w:rPr>
        <w:t>19</w:t>
      </w:r>
      <w:r w:rsidR="00706803">
        <w:fldChar w:fldCharType="end"/>
      </w:r>
      <w:r w:rsidR="00706803">
        <w:t>)</w:t>
      </w:r>
      <w:r w:rsidRPr="00F96AAF">
        <w:t xml:space="preserve">, 53 % of the respondents rated the statement </w:t>
      </w:r>
      <w:r w:rsidRPr="00F96AAF">
        <w:rPr>
          <w:i/>
          <w:iCs/>
        </w:rPr>
        <w:t>the scrutinised issue was not (widely) addressed in academia before</w:t>
      </w:r>
      <w:r w:rsidRPr="00F96AAF">
        <w:t xml:space="preserve"> 7 or higher on a scale from 0 to 10</w:t>
      </w:r>
      <w:r w:rsidR="00F25012">
        <w:t xml:space="preserve"> (cf. </w:t>
      </w:r>
      <w:r w:rsidR="00F25012">
        <w:fldChar w:fldCharType="begin"/>
      </w:r>
      <w:r w:rsidR="00F25012">
        <w:instrText xml:space="preserve"> REF _Ref100043523 \h </w:instrText>
      </w:r>
      <w:r w:rsidR="00F25012">
        <w:fldChar w:fldCharType="separate"/>
      </w:r>
      <w:r w:rsidR="00F25012">
        <w:t xml:space="preserve">Table </w:t>
      </w:r>
      <w:r w:rsidR="00F25012">
        <w:rPr>
          <w:noProof/>
        </w:rPr>
        <w:t>17</w:t>
      </w:r>
      <w:r w:rsidR="00F25012">
        <w:fldChar w:fldCharType="end"/>
      </w:r>
      <w:r w:rsidR="00F25012">
        <w:t>)</w:t>
      </w:r>
      <w:r w:rsidRPr="00F96AAF">
        <w:t xml:space="preserve">. This result is followed by a similar statement </w:t>
      </w:r>
      <w:r w:rsidRPr="00F96AAF">
        <w:rPr>
          <w:i/>
          <w:iCs/>
        </w:rPr>
        <w:t xml:space="preserve">the project results addressed an issue that was not (widely) known before </w:t>
      </w:r>
      <w:r w:rsidRPr="00F96AAF">
        <w:t>which was specifically directed to the novelty of the issue for the public, 30 % of the respondents rated this statement 7 or higher</w:t>
      </w:r>
      <w:del w:id="775" w:author="xyz" w:date="2022-04-09T12:42:00Z">
        <w:r w:rsidRPr="00F96AAF" w:rsidDel="00913ECC">
          <w:delText>, similarly</w:delText>
        </w:r>
      </w:del>
      <w:ins w:id="776" w:author="xyz" w:date="2022-04-09T12:42:00Z">
        <w:r w:rsidR="00913ECC">
          <w:t>.</w:t>
        </w:r>
      </w:ins>
      <w:r w:rsidRPr="00F96AAF">
        <w:t xml:space="preserve"> </w:t>
      </w:r>
      <w:ins w:id="777" w:author="xyz" w:date="2022-04-09T12:42:00Z">
        <w:r w:rsidR="00913ECC">
          <w:t>T</w:t>
        </w:r>
      </w:ins>
      <w:del w:id="778" w:author="xyz" w:date="2022-04-09T12:42:00Z">
        <w:r w:rsidRPr="00F96AAF" w:rsidDel="00913ECC">
          <w:delText>t</w:delText>
        </w:r>
      </w:del>
      <w:r w:rsidRPr="00F96AAF">
        <w:t xml:space="preserve">he statement </w:t>
      </w:r>
      <w:r w:rsidRPr="00F96AAF">
        <w:rPr>
          <w:i/>
          <w:iCs/>
        </w:rPr>
        <w:t>the project generated a deeper/better understanding of the social issue</w:t>
      </w:r>
      <w:r w:rsidRPr="00F96AAF">
        <w:t xml:space="preserve"> was rated </w:t>
      </w:r>
      <w:ins w:id="779" w:author="xyz" w:date="2022-04-09T12:42:00Z">
        <w:r w:rsidR="00913ECC">
          <w:t xml:space="preserve">similarly by the </w:t>
        </w:r>
      </w:ins>
      <w:del w:id="780" w:author="xyz" w:date="2022-04-09T12:42:00Z">
        <w:r w:rsidRPr="00F96AAF" w:rsidDel="00913ECC">
          <w:delText xml:space="preserve">from the proportion of the </w:delText>
        </w:r>
      </w:del>
      <w:r w:rsidRPr="00F96AAF">
        <w:t>respondents</w:t>
      </w:r>
      <w:ins w:id="781" w:author="xyz" w:date="2022-04-09T12:42:00Z">
        <w:r w:rsidR="00913ECC">
          <w:t xml:space="preserve">. </w:t>
        </w:r>
      </w:ins>
      <w:del w:id="782" w:author="xyz" w:date="2022-04-09T12:42:00Z">
        <w:r w:rsidRPr="00F96AAF" w:rsidDel="00913ECC">
          <w:delText xml:space="preserve"> again 7 or higher.</w:delText>
        </w:r>
      </w:del>
      <w:ins w:id="783" w:author="xyz" w:date="2022-04-09T12:43:00Z">
        <w:r w:rsidR="00913ECC" w:rsidRPr="00913ECC">
          <w:t xml:space="preserve"> It is striking that as many as 10% </w:t>
        </w:r>
      </w:ins>
      <w:ins w:id="784" w:author="xyz" w:date="2022-04-09T12:44:00Z">
        <w:r w:rsidR="00913ECC">
          <w:t>resp.</w:t>
        </w:r>
      </w:ins>
      <w:ins w:id="785" w:author="xyz" w:date="2022-04-09T12:43:00Z">
        <w:r w:rsidR="00913ECC" w:rsidRPr="00913ECC">
          <w:t xml:space="preserve"> 9% of the</w:t>
        </w:r>
      </w:ins>
      <w:ins w:id="786" w:author="xyz" w:date="2022-04-09T12:44:00Z">
        <w:r w:rsidR="00913ECC">
          <w:t xml:space="preserve"> SNSF funded projects contributed to emancipatory impact or the mitigation of a social issue. </w:t>
        </w:r>
      </w:ins>
    </w:p>
    <w:p w14:paraId="1BA8CF17" w14:textId="5CFB56ED" w:rsidR="00A575C8" w:rsidRDefault="00A575C8" w:rsidP="00976ECE">
      <w:pPr>
        <w:pStyle w:val="BodyText"/>
      </w:pPr>
    </w:p>
    <w:p w14:paraId="6C1C9D99" w14:textId="00E164FD" w:rsidR="00EB0606" w:rsidRDefault="00EB0606" w:rsidP="00EB0606">
      <w:pPr>
        <w:pStyle w:val="Caption"/>
        <w:keepNext/>
      </w:pPr>
      <w:bookmarkStart w:id="787" w:name="_Ref100043523"/>
      <w:r>
        <w:lastRenderedPageBreak/>
        <w:t xml:space="preserve">Table </w:t>
      </w:r>
      <w:r>
        <w:fldChar w:fldCharType="begin"/>
      </w:r>
      <w:r>
        <w:instrText xml:space="preserve"> SEQ Table \* ARABIC </w:instrText>
      </w:r>
      <w:r>
        <w:fldChar w:fldCharType="separate"/>
      </w:r>
      <w:r w:rsidR="00706803">
        <w:rPr>
          <w:noProof/>
        </w:rPr>
        <w:t>17</w:t>
      </w:r>
      <w:r>
        <w:fldChar w:fldCharType="end"/>
      </w:r>
      <w:bookmarkEnd w:id="787"/>
      <w:r>
        <w:t xml:space="preserve">: Impact statements </w:t>
      </w:r>
      <w:r w:rsidR="00260DA5">
        <w:t xml:space="preserve">– </w:t>
      </w:r>
      <w:r>
        <w:t xml:space="preserve">change </w:t>
      </w:r>
      <w:r w:rsidR="00260DA5">
        <w:t xml:space="preserve">affected </w:t>
      </w:r>
      <w:r>
        <w:t>through the funded research project</w:t>
      </w:r>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926C4A" w14:paraId="25A2897E" w14:textId="77777777" w:rsidTr="00EB0606">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926C4A" w:rsidRDefault="00926C4A" w:rsidP="00926C4A">
            <w:pPr>
              <w:pStyle w:val="BodyText"/>
              <w:jc w:val="cente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capacity to tackle similar issues </w:t>
            </w:r>
            <w:r w:rsidRPr="00EB0606">
              <w:rPr>
                <w:b w:val="0"/>
                <w:bCs w:val="0"/>
                <w:sz w:val="20"/>
                <w:szCs w:val="20"/>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926C4A"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E</w:t>
            </w:r>
            <w:r w:rsidR="00926C4A" w:rsidRPr="00926C4A">
              <w:t>mancipa</w:t>
            </w:r>
            <w:r>
              <w:softHyphen/>
            </w:r>
            <w:r w:rsidR="00926C4A" w:rsidRPr="00926C4A">
              <w:t>tion</w:t>
            </w:r>
            <w:r>
              <w:br/>
            </w:r>
            <w:r w:rsidR="00926C4A" w:rsidRPr="00EB0606">
              <w:rPr>
                <w:b w:val="0"/>
                <w:bCs w:val="0"/>
                <w:sz w:val="20"/>
                <w:szCs w:val="20"/>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deeper/</w:t>
            </w:r>
            <w:r w:rsidR="00EB0606">
              <w:br/>
            </w:r>
            <w:r w:rsidRPr="00926C4A">
              <w:t xml:space="preserve">better </w:t>
            </w:r>
            <w:r w:rsidR="00EB0606">
              <w:t>understan</w:t>
            </w:r>
            <w:r w:rsidR="00EB0606">
              <w:softHyphen/>
              <w:t>d</w:t>
            </w:r>
            <w:r w:rsidRPr="00926C4A">
              <w:t xml:space="preserve">ing of a specific social issue </w:t>
            </w:r>
            <w:r w:rsidRPr="00EB0606">
              <w:rPr>
                <w:b w:val="0"/>
                <w:bCs w:val="0"/>
                <w:sz w:val="20"/>
                <w:szCs w:val="20"/>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mitigation of a social issue </w:t>
            </w:r>
            <w:r w:rsidRPr="00EB0606">
              <w:rPr>
                <w:b w:val="0"/>
                <w:bCs w:val="0"/>
                <w:sz w:val="20"/>
                <w:szCs w:val="20"/>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issue not (widely) known in the society </w:t>
            </w:r>
            <w:r w:rsidRPr="00EB0606">
              <w:rPr>
                <w:b w:val="0"/>
                <w:bCs w:val="0"/>
                <w:sz w:val="20"/>
                <w:szCs w:val="20"/>
              </w:rPr>
              <w:t>(n=302)</w:t>
            </w:r>
          </w:p>
        </w:tc>
        <w:tc>
          <w:tcPr>
            <w:tcW w:w="1365" w:type="dxa"/>
            <w:gridSpan w:val="2"/>
            <w:tcBorders>
              <w:left w:val="single" w:sz="4" w:space="0" w:color="FFFFFF" w:themeColor="background1"/>
            </w:tcBorders>
            <w:noWrap/>
            <w:vAlign w:val="bottom"/>
            <w:hideMark/>
          </w:tcPr>
          <w:p w14:paraId="7BCA942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issue not (widely) addressed in academia </w:t>
            </w:r>
            <w:r w:rsidRPr="00EB0606">
              <w:rPr>
                <w:b w:val="0"/>
                <w:bCs w:val="0"/>
                <w:sz w:val="20"/>
                <w:szCs w:val="20"/>
              </w:rPr>
              <w:t>(n=328)</w:t>
            </w:r>
          </w:p>
        </w:tc>
      </w:tr>
      <w:tr w:rsidR="00EB0606" w:rsidRPr="00EB0606" w14:paraId="67D909B6" w14:textId="77777777" w:rsidTr="002716C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EB0606" w:rsidRDefault="00926C4A" w:rsidP="00C27938">
            <w:pPr>
              <w:pStyle w:val="BodyText"/>
              <w:spacing w:after="0"/>
              <w:jc w:val="center"/>
              <w:rPr>
                <w:sz w:val="22"/>
                <w:szCs w:val="22"/>
              </w:rPr>
            </w:pPr>
            <w:r w:rsidRPr="00EB0606">
              <w:rPr>
                <w:sz w:val="22"/>
                <w:szCs w:val="22"/>
              </w:rPr>
              <w:t>response</w:t>
            </w:r>
          </w:p>
        </w:tc>
        <w:tc>
          <w:tcPr>
            <w:tcW w:w="682" w:type="dxa"/>
            <w:tcBorders>
              <w:top w:val="nil"/>
              <w:left w:val="single" w:sz="4" w:space="0" w:color="000000" w:themeColor="text1"/>
            </w:tcBorders>
            <w:noWrap/>
            <w:vAlign w:val="bottom"/>
            <w:hideMark/>
          </w:tcPr>
          <w:p w14:paraId="688719E3"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21F8F840"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67588078"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tcBorders>
              <w:right w:val="single" w:sz="4" w:space="0" w:color="000000" w:themeColor="text1"/>
            </w:tcBorders>
            <w:shd w:val="clear" w:color="auto" w:fill="D9D9D9" w:themeFill="background1" w:themeFillShade="D9"/>
            <w:noWrap/>
            <w:vAlign w:val="bottom"/>
            <w:hideMark/>
          </w:tcPr>
          <w:p w14:paraId="494577E6"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top w:val="nil"/>
              <w:left w:val="single" w:sz="4" w:space="0" w:color="000000" w:themeColor="text1"/>
            </w:tcBorders>
            <w:noWrap/>
            <w:vAlign w:val="bottom"/>
            <w:hideMark/>
          </w:tcPr>
          <w:p w14:paraId="09159983"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1CAED9BC"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7AE3BC0A"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tcBorders>
              <w:right w:val="single" w:sz="4" w:space="0" w:color="000000" w:themeColor="text1"/>
            </w:tcBorders>
            <w:shd w:val="clear" w:color="auto" w:fill="D9D9D9" w:themeFill="background1" w:themeFillShade="D9"/>
            <w:noWrap/>
            <w:vAlign w:val="bottom"/>
            <w:hideMark/>
          </w:tcPr>
          <w:p w14:paraId="0DB1B50F"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top w:val="nil"/>
              <w:left w:val="single" w:sz="4" w:space="0" w:color="000000" w:themeColor="text1"/>
            </w:tcBorders>
            <w:noWrap/>
            <w:vAlign w:val="bottom"/>
            <w:hideMark/>
          </w:tcPr>
          <w:p w14:paraId="757BC9CD"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28F9B702"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0EEE932F"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shd w:val="clear" w:color="auto" w:fill="D9D9D9" w:themeFill="background1" w:themeFillShade="D9"/>
            <w:noWrap/>
            <w:vAlign w:val="bottom"/>
            <w:hideMark/>
          </w:tcPr>
          <w:p w14:paraId="7191222D"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r>
      <w:tr w:rsidR="00EB0606" w:rsidRPr="00926C4A" w14:paraId="52AB1EEC"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EB0606" w:rsidRDefault="00926C4A" w:rsidP="00926C4A">
            <w:pPr>
              <w:pStyle w:val="BodyText"/>
              <w:jc w:val="center"/>
              <w:rPr>
                <w:sz w:val="22"/>
                <w:szCs w:val="22"/>
              </w:rPr>
            </w:pPr>
            <w:r w:rsidRPr="00EB0606">
              <w:rPr>
                <w:sz w:val="22"/>
                <w:szCs w:val="22"/>
              </w:rPr>
              <w:t>0</w:t>
            </w:r>
          </w:p>
        </w:tc>
        <w:tc>
          <w:tcPr>
            <w:tcW w:w="682" w:type="dxa"/>
            <w:tcBorders>
              <w:left w:val="single" w:sz="4" w:space="0" w:color="000000" w:themeColor="text1"/>
            </w:tcBorders>
            <w:noWrap/>
            <w:vAlign w:val="center"/>
            <w:hideMark/>
          </w:tcPr>
          <w:p w14:paraId="6E28E61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105</w:t>
            </w:r>
          </w:p>
        </w:tc>
        <w:tc>
          <w:tcPr>
            <w:tcW w:w="682" w:type="dxa"/>
            <w:tcBorders>
              <w:right w:val="single" w:sz="4" w:space="0" w:color="000000" w:themeColor="text1"/>
            </w:tcBorders>
            <w:shd w:val="clear" w:color="auto" w:fill="D9D9D9" w:themeFill="background1" w:themeFillShade="D9"/>
            <w:noWrap/>
            <w:vAlign w:val="center"/>
            <w:hideMark/>
          </w:tcPr>
          <w:p w14:paraId="32104019" w14:textId="7FB8C6E2"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36.21</w:t>
            </w:r>
          </w:p>
        </w:tc>
        <w:tc>
          <w:tcPr>
            <w:tcW w:w="682" w:type="dxa"/>
            <w:tcBorders>
              <w:left w:val="single" w:sz="4" w:space="0" w:color="000000" w:themeColor="text1"/>
            </w:tcBorders>
            <w:noWrap/>
            <w:vAlign w:val="center"/>
            <w:hideMark/>
          </w:tcPr>
          <w:p w14:paraId="3477D207"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142</w:t>
            </w:r>
          </w:p>
        </w:tc>
        <w:tc>
          <w:tcPr>
            <w:tcW w:w="683" w:type="dxa"/>
            <w:tcBorders>
              <w:right w:val="single" w:sz="4" w:space="0" w:color="000000" w:themeColor="text1"/>
            </w:tcBorders>
            <w:shd w:val="clear" w:color="auto" w:fill="D9D9D9" w:themeFill="background1" w:themeFillShade="D9"/>
            <w:noWrap/>
            <w:vAlign w:val="center"/>
            <w:hideMark/>
          </w:tcPr>
          <w:p w14:paraId="73C1334D" w14:textId="7CDC5EB7"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52.01</w:t>
            </w:r>
          </w:p>
        </w:tc>
        <w:tc>
          <w:tcPr>
            <w:tcW w:w="682" w:type="dxa"/>
            <w:tcBorders>
              <w:left w:val="single" w:sz="4" w:space="0" w:color="000000" w:themeColor="text1"/>
            </w:tcBorders>
            <w:noWrap/>
            <w:vAlign w:val="center"/>
            <w:hideMark/>
          </w:tcPr>
          <w:p w14:paraId="55DA0C3B"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117</w:t>
            </w:r>
          </w:p>
        </w:tc>
        <w:tc>
          <w:tcPr>
            <w:tcW w:w="682" w:type="dxa"/>
            <w:tcBorders>
              <w:right w:val="single" w:sz="4" w:space="0" w:color="000000" w:themeColor="text1"/>
            </w:tcBorders>
            <w:shd w:val="clear" w:color="auto" w:fill="D9D9D9" w:themeFill="background1" w:themeFillShade="D9"/>
            <w:noWrap/>
            <w:vAlign w:val="center"/>
            <w:hideMark/>
          </w:tcPr>
          <w:p w14:paraId="291405A2" w14:textId="3A871C38"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40.91</w:t>
            </w:r>
          </w:p>
        </w:tc>
        <w:tc>
          <w:tcPr>
            <w:tcW w:w="682" w:type="dxa"/>
            <w:tcBorders>
              <w:left w:val="single" w:sz="4" w:space="0" w:color="000000" w:themeColor="text1"/>
            </w:tcBorders>
            <w:noWrap/>
            <w:vAlign w:val="center"/>
            <w:hideMark/>
          </w:tcPr>
          <w:p w14:paraId="0028D54C"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155</w:t>
            </w:r>
          </w:p>
        </w:tc>
        <w:tc>
          <w:tcPr>
            <w:tcW w:w="683" w:type="dxa"/>
            <w:tcBorders>
              <w:right w:val="single" w:sz="4" w:space="0" w:color="000000" w:themeColor="text1"/>
            </w:tcBorders>
            <w:shd w:val="clear" w:color="auto" w:fill="D9D9D9" w:themeFill="background1" w:themeFillShade="D9"/>
            <w:noWrap/>
            <w:vAlign w:val="center"/>
            <w:hideMark/>
          </w:tcPr>
          <w:p w14:paraId="398B75FD" w14:textId="0C5E908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56.99</w:t>
            </w:r>
          </w:p>
        </w:tc>
        <w:tc>
          <w:tcPr>
            <w:tcW w:w="682" w:type="dxa"/>
            <w:tcBorders>
              <w:left w:val="single" w:sz="4" w:space="0" w:color="000000" w:themeColor="text1"/>
            </w:tcBorders>
            <w:noWrap/>
            <w:vAlign w:val="center"/>
            <w:hideMark/>
          </w:tcPr>
          <w:p w14:paraId="363A394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102</w:t>
            </w:r>
          </w:p>
        </w:tc>
        <w:tc>
          <w:tcPr>
            <w:tcW w:w="682" w:type="dxa"/>
            <w:tcBorders>
              <w:right w:val="single" w:sz="4" w:space="0" w:color="000000" w:themeColor="text1"/>
            </w:tcBorders>
            <w:shd w:val="clear" w:color="auto" w:fill="D9D9D9" w:themeFill="background1" w:themeFillShade="D9"/>
            <w:noWrap/>
            <w:vAlign w:val="center"/>
            <w:hideMark/>
          </w:tcPr>
          <w:p w14:paraId="72B48D98" w14:textId="34A56AC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33.77</w:t>
            </w:r>
          </w:p>
        </w:tc>
        <w:tc>
          <w:tcPr>
            <w:tcW w:w="682" w:type="dxa"/>
            <w:tcBorders>
              <w:left w:val="single" w:sz="4" w:space="0" w:color="000000" w:themeColor="text1"/>
            </w:tcBorders>
            <w:noWrap/>
            <w:vAlign w:val="center"/>
            <w:hideMark/>
          </w:tcPr>
          <w:p w14:paraId="13A8E58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62</w:t>
            </w:r>
          </w:p>
        </w:tc>
        <w:tc>
          <w:tcPr>
            <w:tcW w:w="683" w:type="dxa"/>
            <w:shd w:val="clear" w:color="auto" w:fill="D9D9D9" w:themeFill="background1" w:themeFillShade="D9"/>
            <w:noWrap/>
            <w:vAlign w:val="center"/>
            <w:hideMark/>
          </w:tcPr>
          <w:p w14:paraId="517A0F55" w14:textId="493D960D"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18.90</w:t>
            </w:r>
          </w:p>
        </w:tc>
      </w:tr>
      <w:tr w:rsidR="00EB0606" w:rsidRPr="00926C4A" w14:paraId="1813897B"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EB0606" w:rsidRDefault="00926C4A" w:rsidP="00926C4A">
            <w:pPr>
              <w:pStyle w:val="BodyText"/>
              <w:jc w:val="center"/>
              <w:rPr>
                <w:sz w:val="22"/>
                <w:szCs w:val="22"/>
              </w:rPr>
            </w:pPr>
            <w:r w:rsidRPr="00EB0606">
              <w:rPr>
                <w:sz w:val="22"/>
                <w:szCs w:val="22"/>
              </w:rPr>
              <w:t>1</w:t>
            </w:r>
          </w:p>
        </w:tc>
        <w:tc>
          <w:tcPr>
            <w:tcW w:w="682" w:type="dxa"/>
            <w:tcBorders>
              <w:left w:val="single" w:sz="4" w:space="0" w:color="000000" w:themeColor="text1"/>
            </w:tcBorders>
            <w:noWrap/>
            <w:vAlign w:val="center"/>
            <w:hideMark/>
          </w:tcPr>
          <w:p w14:paraId="446B1566"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5B20D593" w14:textId="13B4733A"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7.59</w:t>
            </w:r>
          </w:p>
        </w:tc>
        <w:tc>
          <w:tcPr>
            <w:tcW w:w="682" w:type="dxa"/>
            <w:tcBorders>
              <w:left w:val="single" w:sz="4" w:space="0" w:color="000000" w:themeColor="text1"/>
            </w:tcBorders>
            <w:noWrap/>
            <w:vAlign w:val="center"/>
            <w:hideMark/>
          </w:tcPr>
          <w:p w14:paraId="15AE5B58"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3" w:type="dxa"/>
            <w:tcBorders>
              <w:right w:val="single" w:sz="4" w:space="0" w:color="000000" w:themeColor="text1"/>
            </w:tcBorders>
            <w:shd w:val="clear" w:color="auto" w:fill="D9D9D9" w:themeFill="background1" w:themeFillShade="D9"/>
            <w:noWrap/>
            <w:vAlign w:val="center"/>
            <w:hideMark/>
          </w:tcPr>
          <w:p w14:paraId="5CF30ADF" w14:textId="682886AF"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8.06</w:t>
            </w:r>
          </w:p>
        </w:tc>
        <w:tc>
          <w:tcPr>
            <w:tcW w:w="682" w:type="dxa"/>
            <w:tcBorders>
              <w:left w:val="single" w:sz="4" w:space="0" w:color="000000" w:themeColor="text1"/>
            </w:tcBorders>
            <w:noWrap/>
            <w:vAlign w:val="center"/>
            <w:hideMark/>
          </w:tcPr>
          <w:p w14:paraId="72F4E6EC"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384BEABD" w14:textId="33C58D1E"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7.69</w:t>
            </w:r>
          </w:p>
        </w:tc>
        <w:tc>
          <w:tcPr>
            <w:tcW w:w="682" w:type="dxa"/>
            <w:tcBorders>
              <w:left w:val="single" w:sz="4" w:space="0" w:color="000000" w:themeColor="text1"/>
            </w:tcBorders>
            <w:noWrap/>
            <w:vAlign w:val="center"/>
            <w:hideMark/>
          </w:tcPr>
          <w:p w14:paraId="53792A01"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28</w:t>
            </w:r>
          </w:p>
        </w:tc>
        <w:tc>
          <w:tcPr>
            <w:tcW w:w="683" w:type="dxa"/>
            <w:tcBorders>
              <w:right w:val="single" w:sz="4" w:space="0" w:color="000000" w:themeColor="text1"/>
            </w:tcBorders>
            <w:shd w:val="clear" w:color="auto" w:fill="D9D9D9" w:themeFill="background1" w:themeFillShade="D9"/>
            <w:noWrap/>
            <w:vAlign w:val="center"/>
            <w:hideMark/>
          </w:tcPr>
          <w:p w14:paraId="6A4D3DEE" w14:textId="5A45AB25"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10.29</w:t>
            </w:r>
          </w:p>
        </w:tc>
        <w:tc>
          <w:tcPr>
            <w:tcW w:w="682" w:type="dxa"/>
            <w:tcBorders>
              <w:left w:val="single" w:sz="4" w:space="0" w:color="000000" w:themeColor="text1"/>
            </w:tcBorders>
            <w:noWrap/>
            <w:vAlign w:val="center"/>
            <w:hideMark/>
          </w:tcPr>
          <w:p w14:paraId="304DBDEF"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317C57EF" w14:textId="2E3EE53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5.63</w:t>
            </w:r>
          </w:p>
        </w:tc>
        <w:tc>
          <w:tcPr>
            <w:tcW w:w="682" w:type="dxa"/>
            <w:tcBorders>
              <w:left w:val="single" w:sz="4" w:space="0" w:color="000000" w:themeColor="text1"/>
            </w:tcBorders>
            <w:noWrap/>
            <w:vAlign w:val="center"/>
            <w:hideMark/>
          </w:tcPr>
          <w:p w14:paraId="0A464B1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10</w:t>
            </w:r>
          </w:p>
        </w:tc>
        <w:tc>
          <w:tcPr>
            <w:tcW w:w="683" w:type="dxa"/>
            <w:shd w:val="clear" w:color="auto" w:fill="D9D9D9" w:themeFill="background1" w:themeFillShade="D9"/>
            <w:noWrap/>
            <w:vAlign w:val="center"/>
            <w:hideMark/>
          </w:tcPr>
          <w:p w14:paraId="45BA531E" w14:textId="17E00D3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3.05</w:t>
            </w:r>
          </w:p>
        </w:tc>
      </w:tr>
      <w:tr w:rsidR="00EB0606" w:rsidRPr="00926C4A" w14:paraId="7F992727"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EB0606" w:rsidRDefault="00926C4A" w:rsidP="00926C4A">
            <w:pPr>
              <w:pStyle w:val="BodyText"/>
              <w:jc w:val="center"/>
              <w:rPr>
                <w:sz w:val="22"/>
                <w:szCs w:val="22"/>
              </w:rPr>
            </w:pPr>
            <w:r w:rsidRPr="00EB0606">
              <w:rPr>
                <w:sz w:val="22"/>
                <w:szCs w:val="22"/>
              </w:rPr>
              <w:t>2</w:t>
            </w:r>
          </w:p>
        </w:tc>
        <w:tc>
          <w:tcPr>
            <w:tcW w:w="682" w:type="dxa"/>
            <w:tcBorders>
              <w:left w:val="single" w:sz="4" w:space="0" w:color="000000" w:themeColor="text1"/>
            </w:tcBorders>
            <w:noWrap/>
            <w:vAlign w:val="center"/>
            <w:hideMark/>
          </w:tcPr>
          <w:p w14:paraId="2137270F"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26</w:t>
            </w:r>
          </w:p>
        </w:tc>
        <w:tc>
          <w:tcPr>
            <w:tcW w:w="682" w:type="dxa"/>
            <w:tcBorders>
              <w:right w:val="single" w:sz="4" w:space="0" w:color="000000" w:themeColor="text1"/>
            </w:tcBorders>
            <w:shd w:val="clear" w:color="auto" w:fill="D9D9D9" w:themeFill="background1" w:themeFillShade="D9"/>
            <w:noWrap/>
            <w:vAlign w:val="center"/>
            <w:hideMark/>
          </w:tcPr>
          <w:p w14:paraId="5BE21CA6" w14:textId="712B62BA"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8.97</w:t>
            </w:r>
          </w:p>
        </w:tc>
        <w:tc>
          <w:tcPr>
            <w:tcW w:w="682" w:type="dxa"/>
            <w:tcBorders>
              <w:left w:val="single" w:sz="4" w:space="0" w:color="000000" w:themeColor="text1"/>
            </w:tcBorders>
            <w:noWrap/>
            <w:vAlign w:val="center"/>
            <w:hideMark/>
          </w:tcPr>
          <w:p w14:paraId="0C7200F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26</w:t>
            </w:r>
          </w:p>
        </w:tc>
        <w:tc>
          <w:tcPr>
            <w:tcW w:w="683" w:type="dxa"/>
            <w:tcBorders>
              <w:right w:val="single" w:sz="4" w:space="0" w:color="000000" w:themeColor="text1"/>
            </w:tcBorders>
            <w:shd w:val="clear" w:color="auto" w:fill="D9D9D9" w:themeFill="background1" w:themeFillShade="D9"/>
            <w:noWrap/>
            <w:vAlign w:val="center"/>
            <w:hideMark/>
          </w:tcPr>
          <w:p w14:paraId="0C9BFCD1" w14:textId="042614D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9.52</w:t>
            </w:r>
          </w:p>
        </w:tc>
        <w:tc>
          <w:tcPr>
            <w:tcW w:w="682" w:type="dxa"/>
            <w:tcBorders>
              <w:left w:val="single" w:sz="4" w:space="0" w:color="000000" w:themeColor="text1"/>
            </w:tcBorders>
            <w:noWrap/>
            <w:vAlign w:val="center"/>
            <w:hideMark/>
          </w:tcPr>
          <w:p w14:paraId="573EA5C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10</w:t>
            </w:r>
          </w:p>
        </w:tc>
        <w:tc>
          <w:tcPr>
            <w:tcW w:w="682" w:type="dxa"/>
            <w:tcBorders>
              <w:right w:val="single" w:sz="4" w:space="0" w:color="000000" w:themeColor="text1"/>
            </w:tcBorders>
            <w:shd w:val="clear" w:color="auto" w:fill="D9D9D9" w:themeFill="background1" w:themeFillShade="D9"/>
            <w:noWrap/>
            <w:vAlign w:val="center"/>
            <w:hideMark/>
          </w:tcPr>
          <w:p w14:paraId="196ACAEA" w14:textId="119FE5E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3.50</w:t>
            </w:r>
          </w:p>
        </w:tc>
        <w:tc>
          <w:tcPr>
            <w:tcW w:w="682" w:type="dxa"/>
            <w:tcBorders>
              <w:left w:val="single" w:sz="4" w:space="0" w:color="000000" w:themeColor="text1"/>
            </w:tcBorders>
            <w:noWrap/>
            <w:vAlign w:val="center"/>
            <w:hideMark/>
          </w:tcPr>
          <w:p w14:paraId="30F74402"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3" w:type="dxa"/>
            <w:tcBorders>
              <w:right w:val="single" w:sz="4" w:space="0" w:color="000000" w:themeColor="text1"/>
            </w:tcBorders>
            <w:shd w:val="clear" w:color="auto" w:fill="D9D9D9" w:themeFill="background1" w:themeFillShade="D9"/>
            <w:noWrap/>
            <w:vAlign w:val="center"/>
            <w:hideMark/>
          </w:tcPr>
          <w:p w14:paraId="18F8C1C4" w14:textId="373F858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6.25</w:t>
            </w:r>
          </w:p>
        </w:tc>
        <w:tc>
          <w:tcPr>
            <w:tcW w:w="682" w:type="dxa"/>
            <w:tcBorders>
              <w:left w:val="single" w:sz="4" w:space="0" w:color="000000" w:themeColor="text1"/>
            </w:tcBorders>
            <w:noWrap/>
            <w:vAlign w:val="center"/>
            <w:hideMark/>
          </w:tcPr>
          <w:p w14:paraId="1A2E492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13</w:t>
            </w:r>
          </w:p>
        </w:tc>
        <w:tc>
          <w:tcPr>
            <w:tcW w:w="682" w:type="dxa"/>
            <w:tcBorders>
              <w:right w:val="single" w:sz="4" w:space="0" w:color="000000" w:themeColor="text1"/>
            </w:tcBorders>
            <w:shd w:val="clear" w:color="auto" w:fill="D9D9D9" w:themeFill="background1" w:themeFillShade="D9"/>
            <w:noWrap/>
            <w:vAlign w:val="center"/>
            <w:hideMark/>
          </w:tcPr>
          <w:p w14:paraId="7CB94BE9" w14:textId="2640DD7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4.30</w:t>
            </w:r>
          </w:p>
        </w:tc>
        <w:tc>
          <w:tcPr>
            <w:tcW w:w="682" w:type="dxa"/>
            <w:tcBorders>
              <w:left w:val="single" w:sz="4" w:space="0" w:color="000000" w:themeColor="text1"/>
            </w:tcBorders>
            <w:noWrap/>
            <w:vAlign w:val="center"/>
            <w:hideMark/>
          </w:tcPr>
          <w:p w14:paraId="6BA21550"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shd w:val="clear" w:color="auto" w:fill="D9D9D9" w:themeFill="background1" w:themeFillShade="D9"/>
            <w:noWrap/>
            <w:vAlign w:val="center"/>
            <w:hideMark/>
          </w:tcPr>
          <w:p w14:paraId="44189F04" w14:textId="49EAB2C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2.44</w:t>
            </w:r>
          </w:p>
        </w:tc>
      </w:tr>
      <w:tr w:rsidR="00EB0606" w:rsidRPr="00926C4A" w14:paraId="5D041AC8"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EB0606" w:rsidRDefault="00926C4A" w:rsidP="00926C4A">
            <w:pPr>
              <w:pStyle w:val="BodyText"/>
              <w:jc w:val="center"/>
              <w:rPr>
                <w:sz w:val="22"/>
                <w:szCs w:val="22"/>
              </w:rPr>
            </w:pPr>
            <w:r w:rsidRPr="00EB0606">
              <w:rPr>
                <w:sz w:val="22"/>
                <w:szCs w:val="22"/>
              </w:rPr>
              <w:t>3</w:t>
            </w:r>
          </w:p>
        </w:tc>
        <w:tc>
          <w:tcPr>
            <w:tcW w:w="682" w:type="dxa"/>
            <w:tcBorders>
              <w:left w:val="single" w:sz="4" w:space="0" w:color="000000" w:themeColor="text1"/>
            </w:tcBorders>
            <w:noWrap/>
            <w:vAlign w:val="center"/>
            <w:hideMark/>
          </w:tcPr>
          <w:p w14:paraId="179AFED9"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302F9A1C" w14:textId="224E0436"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7.5</w:t>
            </w:r>
            <w:r w:rsidR="00926C4A" w:rsidRPr="00913ECC">
              <w:rPr>
                <w:rFonts w:cstheme="minorHAnsi"/>
                <w:sz w:val="18"/>
                <w:szCs w:val="18"/>
              </w:rPr>
              <w:t>%</w:t>
            </w:r>
          </w:p>
        </w:tc>
        <w:tc>
          <w:tcPr>
            <w:tcW w:w="682" w:type="dxa"/>
            <w:tcBorders>
              <w:left w:val="single" w:sz="4" w:space="0" w:color="000000" w:themeColor="text1"/>
            </w:tcBorders>
            <w:noWrap/>
            <w:vAlign w:val="center"/>
            <w:hideMark/>
          </w:tcPr>
          <w:p w14:paraId="2D37DE65"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20</w:t>
            </w:r>
          </w:p>
        </w:tc>
        <w:tc>
          <w:tcPr>
            <w:tcW w:w="683" w:type="dxa"/>
            <w:tcBorders>
              <w:right w:val="single" w:sz="4" w:space="0" w:color="000000" w:themeColor="text1"/>
            </w:tcBorders>
            <w:shd w:val="clear" w:color="auto" w:fill="D9D9D9" w:themeFill="background1" w:themeFillShade="D9"/>
            <w:noWrap/>
            <w:vAlign w:val="center"/>
            <w:hideMark/>
          </w:tcPr>
          <w:p w14:paraId="535B8156" w14:textId="3AD6F6F7"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7.33</w:t>
            </w:r>
          </w:p>
        </w:tc>
        <w:tc>
          <w:tcPr>
            <w:tcW w:w="682" w:type="dxa"/>
            <w:tcBorders>
              <w:left w:val="single" w:sz="4" w:space="0" w:color="000000" w:themeColor="text1"/>
            </w:tcBorders>
            <w:noWrap/>
            <w:vAlign w:val="center"/>
            <w:hideMark/>
          </w:tcPr>
          <w:p w14:paraId="787DA65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07645418" w14:textId="040806A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6.64</w:t>
            </w:r>
          </w:p>
        </w:tc>
        <w:tc>
          <w:tcPr>
            <w:tcW w:w="682" w:type="dxa"/>
            <w:tcBorders>
              <w:left w:val="single" w:sz="4" w:space="0" w:color="000000" w:themeColor="text1"/>
            </w:tcBorders>
            <w:noWrap/>
            <w:vAlign w:val="center"/>
            <w:hideMark/>
          </w:tcPr>
          <w:p w14:paraId="2EFADE95"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tcBorders>
              <w:right w:val="single" w:sz="4" w:space="0" w:color="000000" w:themeColor="text1"/>
            </w:tcBorders>
            <w:shd w:val="clear" w:color="auto" w:fill="D9D9D9" w:themeFill="background1" w:themeFillShade="D9"/>
            <w:noWrap/>
            <w:vAlign w:val="center"/>
            <w:hideMark/>
          </w:tcPr>
          <w:p w14:paraId="6939C701" w14:textId="5AB53B1D"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5.88</w:t>
            </w:r>
          </w:p>
        </w:tc>
        <w:tc>
          <w:tcPr>
            <w:tcW w:w="682" w:type="dxa"/>
            <w:tcBorders>
              <w:left w:val="single" w:sz="4" w:space="0" w:color="000000" w:themeColor="text1"/>
            </w:tcBorders>
            <w:noWrap/>
            <w:vAlign w:val="center"/>
            <w:hideMark/>
          </w:tcPr>
          <w:p w14:paraId="68945923"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26</w:t>
            </w:r>
          </w:p>
        </w:tc>
        <w:tc>
          <w:tcPr>
            <w:tcW w:w="682" w:type="dxa"/>
            <w:tcBorders>
              <w:right w:val="single" w:sz="4" w:space="0" w:color="000000" w:themeColor="text1"/>
            </w:tcBorders>
            <w:shd w:val="clear" w:color="auto" w:fill="D9D9D9" w:themeFill="background1" w:themeFillShade="D9"/>
            <w:noWrap/>
            <w:vAlign w:val="center"/>
            <w:hideMark/>
          </w:tcPr>
          <w:p w14:paraId="1E2C8383" w14:textId="74FCB4C1"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8.61</w:t>
            </w:r>
          </w:p>
        </w:tc>
        <w:tc>
          <w:tcPr>
            <w:tcW w:w="682" w:type="dxa"/>
            <w:tcBorders>
              <w:left w:val="single" w:sz="4" w:space="0" w:color="000000" w:themeColor="text1"/>
            </w:tcBorders>
            <w:noWrap/>
            <w:vAlign w:val="center"/>
            <w:hideMark/>
          </w:tcPr>
          <w:p w14:paraId="2CBDEC5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15</w:t>
            </w:r>
          </w:p>
        </w:tc>
        <w:tc>
          <w:tcPr>
            <w:tcW w:w="683" w:type="dxa"/>
            <w:shd w:val="clear" w:color="auto" w:fill="D9D9D9" w:themeFill="background1" w:themeFillShade="D9"/>
            <w:noWrap/>
            <w:vAlign w:val="center"/>
            <w:hideMark/>
          </w:tcPr>
          <w:p w14:paraId="0D219955" w14:textId="607A956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4.57</w:t>
            </w:r>
          </w:p>
        </w:tc>
      </w:tr>
      <w:tr w:rsidR="00EB0606" w:rsidRPr="00926C4A" w14:paraId="2BA39389"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EB0606" w:rsidRDefault="00926C4A" w:rsidP="00926C4A">
            <w:pPr>
              <w:pStyle w:val="BodyText"/>
              <w:jc w:val="center"/>
              <w:rPr>
                <w:sz w:val="22"/>
                <w:szCs w:val="22"/>
              </w:rPr>
            </w:pPr>
            <w:r w:rsidRPr="00EB0606">
              <w:rPr>
                <w:sz w:val="22"/>
                <w:szCs w:val="22"/>
              </w:rPr>
              <w:t>4</w:t>
            </w:r>
          </w:p>
        </w:tc>
        <w:tc>
          <w:tcPr>
            <w:tcW w:w="682" w:type="dxa"/>
            <w:tcBorders>
              <w:left w:val="single" w:sz="4" w:space="0" w:color="000000" w:themeColor="text1"/>
            </w:tcBorders>
            <w:noWrap/>
            <w:vAlign w:val="center"/>
            <w:hideMark/>
          </w:tcPr>
          <w:p w14:paraId="4E803D0D"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18</w:t>
            </w:r>
          </w:p>
        </w:tc>
        <w:tc>
          <w:tcPr>
            <w:tcW w:w="682" w:type="dxa"/>
            <w:tcBorders>
              <w:right w:val="single" w:sz="4" w:space="0" w:color="000000" w:themeColor="text1"/>
            </w:tcBorders>
            <w:shd w:val="clear" w:color="auto" w:fill="D9D9D9" w:themeFill="background1" w:themeFillShade="D9"/>
            <w:noWrap/>
            <w:vAlign w:val="center"/>
            <w:hideMark/>
          </w:tcPr>
          <w:p w14:paraId="28B3085F" w14:textId="3E62D4DF"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6.21</w:t>
            </w:r>
          </w:p>
        </w:tc>
        <w:tc>
          <w:tcPr>
            <w:tcW w:w="682" w:type="dxa"/>
            <w:tcBorders>
              <w:left w:val="single" w:sz="4" w:space="0" w:color="000000" w:themeColor="text1"/>
            </w:tcBorders>
            <w:noWrap/>
            <w:vAlign w:val="center"/>
            <w:hideMark/>
          </w:tcPr>
          <w:p w14:paraId="7754F1FC"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11</w:t>
            </w:r>
          </w:p>
        </w:tc>
        <w:tc>
          <w:tcPr>
            <w:tcW w:w="683" w:type="dxa"/>
            <w:tcBorders>
              <w:right w:val="single" w:sz="4" w:space="0" w:color="000000" w:themeColor="text1"/>
            </w:tcBorders>
            <w:shd w:val="clear" w:color="auto" w:fill="D9D9D9" w:themeFill="background1" w:themeFillShade="D9"/>
            <w:noWrap/>
            <w:vAlign w:val="center"/>
            <w:hideMark/>
          </w:tcPr>
          <w:p w14:paraId="10D449B6" w14:textId="436C3A1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4.03</w:t>
            </w:r>
          </w:p>
        </w:tc>
        <w:tc>
          <w:tcPr>
            <w:tcW w:w="682" w:type="dxa"/>
            <w:tcBorders>
              <w:left w:val="single" w:sz="4" w:space="0" w:color="000000" w:themeColor="text1"/>
            </w:tcBorders>
            <w:noWrap/>
            <w:vAlign w:val="center"/>
            <w:hideMark/>
          </w:tcPr>
          <w:p w14:paraId="3B1C73A7"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12</w:t>
            </w:r>
          </w:p>
        </w:tc>
        <w:tc>
          <w:tcPr>
            <w:tcW w:w="682" w:type="dxa"/>
            <w:tcBorders>
              <w:right w:val="single" w:sz="4" w:space="0" w:color="000000" w:themeColor="text1"/>
            </w:tcBorders>
            <w:shd w:val="clear" w:color="auto" w:fill="D9D9D9" w:themeFill="background1" w:themeFillShade="D9"/>
            <w:noWrap/>
            <w:vAlign w:val="center"/>
            <w:hideMark/>
          </w:tcPr>
          <w:p w14:paraId="4D8DB1C6" w14:textId="4F305AF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4.20</w:t>
            </w:r>
          </w:p>
        </w:tc>
        <w:tc>
          <w:tcPr>
            <w:tcW w:w="682" w:type="dxa"/>
            <w:tcBorders>
              <w:left w:val="single" w:sz="4" w:space="0" w:color="000000" w:themeColor="text1"/>
            </w:tcBorders>
            <w:noWrap/>
            <w:vAlign w:val="center"/>
            <w:hideMark/>
          </w:tcPr>
          <w:p w14:paraId="4FE9C62E"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tcBorders>
              <w:right w:val="single" w:sz="4" w:space="0" w:color="000000" w:themeColor="text1"/>
            </w:tcBorders>
            <w:shd w:val="clear" w:color="auto" w:fill="D9D9D9" w:themeFill="background1" w:themeFillShade="D9"/>
            <w:noWrap/>
            <w:vAlign w:val="center"/>
            <w:hideMark/>
          </w:tcPr>
          <w:p w14:paraId="5664B6F7" w14:textId="35A62A7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2.94</w:t>
            </w:r>
          </w:p>
        </w:tc>
        <w:tc>
          <w:tcPr>
            <w:tcW w:w="682" w:type="dxa"/>
            <w:tcBorders>
              <w:left w:val="single" w:sz="4" w:space="0" w:color="000000" w:themeColor="text1"/>
            </w:tcBorders>
            <w:noWrap/>
            <w:vAlign w:val="center"/>
            <w:hideMark/>
          </w:tcPr>
          <w:p w14:paraId="70CBFCE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5CB29F62" w14:textId="3FCB286B"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5.63</w:t>
            </w:r>
          </w:p>
        </w:tc>
        <w:tc>
          <w:tcPr>
            <w:tcW w:w="682" w:type="dxa"/>
            <w:tcBorders>
              <w:left w:val="single" w:sz="4" w:space="0" w:color="000000" w:themeColor="text1"/>
            </w:tcBorders>
            <w:noWrap/>
            <w:vAlign w:val="center"/>
            <w:hideMark/>
          </w:tcPr>
          <w:p w14:paraId="4B994E8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shd w:val="clear" w:color="auto" w:fill="D9D9D9" w:themeFill="background1" w:themeFillShade="D9"/>
            <w:noWrap/>
            <w:vAlign w:val="center"/>
            <w:hideMark/>
          </w:tcPr>
          <w:p w14:paraId="5366D91A" w14:textId="4456D39A"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4.88</w:t>
            </w:r>
          </w:p>
        </w:tc>
      </w:tr>
      <w:tr w:rsidR="00EB0606" w:rsidRPr="00926C4A" w14:paraId="1FA20962"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EB0606" w:rsidRDefault="00926C4A" w:rsidP="00926C4A">
            <w:pPr>
              <w:pStyle w:val="BodyText"/>
              <w:jc w:val="center"/>
              <w:rPr>
                <w:sz w:val="22"/>
                <w:szCs w:val="22"/>
              </w:rPr>
            </w:pPr>
            <w:r w:rsidRPr="00EB0606">
              <w:rPr>
                <w:sz w:val="22"/>
                <w:szCs w:val="22"/>
              </w:rPr>
              <w:t>5</w:t>
            </w:r>
          </w:p>
        </w:tc>
        <w:tc>
          <w:tcPr>
            <w:tcW w:w="682" w:type="dxa"/>
            <w:tcBorders>
              <w:left w:val="single" w:sz="4" w:space="0" w:color="000000" w:themeColor="text1"/>
            </w:tcBorders>
            <w:noWrap/>
            <w:vAlign w:val="center"/>
            <w:hideMark/>
          </w:tcPr>
          <w:p w14:paraId="1E74BC49"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7F6806FF" w14:textId="133F7B56"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6.55</w:t>
            </w:r>
          </w:p>
        </w:tc>
        <w:tc>
          <w:tcPr>
            <w:tcW w:w="682" w:type="dxa"/>
            <w:tcBorders>
              <w:left w:val="single" w:sz="4" w:space="0" w:color="000000" w:themeColor="text1"/>
            </w:tcBorders>
            <w:noWrap/>
            <w:vAlign w:val="center"/>
            <w:hideMark/>
          </w:tcPr>
          <w:p w14:paraId="54E1539B"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15</w:t>
            </w:r>
          </w:p>
        </w:tc>
        <w:tc>
          <w:tcPr>
            <w:tcW w:w="683" w:type="dxa"/>
            <w:tcBorders>
              <w:right w:val="single" w:sz="4" w:space="0" w:color="000000" w:themeColor="text1"/>
            </w:tcBorders>
            <w:shd w:val="clear" w:color="auto" w:fill="D9D9D9" w:themeFill="background1" w:themeFillShade="D9"/>
            <w:noWrap/>
            <w:vAlign w:val="center"/>
            <w:hideMark/>
          </w:tcPr>
          <w:p w14:paraId="63513B98" w14:textId="777F7B93"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716C2">
              <w:rPr>
                <w:rFonts w:cstheme="minorHAnsi"/>
                <w:sz w:val="18"/>
                <w:szCs w:val="18"/>
              </w:rPr>
              <w:t>5.4</w:t>
            </w:r>
            <w:r w:rsidR="002716C2">
              <w:rPr>
                <w:rFonts w:cstheme="minorHAnsi"/>
                <w:sz w:val="18"/>
                <w:szCs w:val="18"/>
              </w:rPr>
              <w:t>9</w:t>
            </w:r>
          </w:p>
        </w:tc>
        <w:tc>
          <w:tcPr>
            <w:tcW w:w="682" w:type="dxa"/>
            <w:tcBorders>
              <w:left w:val="single" w:sz="4" w:space="0" w:color="000000" w:themeColor="text1"/>
            </w:tcBorders>
            <w:noWrap/>
            <w:vAlign w:val="center"/>
            <w:hideMark/>
          </w:tcPr>
          <w:p w14:paraId="3E6831B3"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9</w:t>
            </w:r>
          </w:p>
        </w:tc>
        <w:tc>
          <w:tcPr>
            <w:tcW w:w="682" w:type="dxa"/>
            <w:tcBorders>
              <w:right w:val="single" w:sz="4" w:space="0" w:color="000000" w:themeColor="text1"/>
            </w:tcBorders>
            <w:shd w:val="clear" w:color="auto" w:fill="D9D9D9" w:themeFill="background1" w:themeFillShade="D9"/>
            <w:noWrap/>
            <w:vAlign w:val="center"/>
            <w:hideMark/>
          </w:tcPr>
          <w:p w14:paraId="3E47870E" w14:textId="159D381D"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3.15</w:t>
            </w:r>
          </w:p>
        </w:tc>
        <w:tc>
          <w:tcPr>
            <w:tcW w:w="682" w:type="dxa"/>
            <w:tcBorders>
              <w:left w:val="single" w:sz="4" w:space="0" w:color="000000" w:themeColor="text1"/>
            </w:tcBorders>
            <w:noWrap/>
            <w:vAlign w:val="center"/>
            <w:hideMark/>
          </w:tcPr>
          <w:p w14:paraId="5914F48F"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tcBorders>
              <w:right w:val="single" w:sz="4" w:space="0" w:color="000000" w:themeColor="text1"/>
            </w:tcBorders>
            <w:shd w:val="clear" w:color="auto" w:fill="D9D9D9" w:themeFill="background1" w:themeFillShade="D9"/>
            <w:noWrap/>
            <w:vAlign w:val="center"/>
            <w:hideMark/>
          </w:tcPr>
          <w:p w14:paraId="13F6EEF0" w14:textId="6B254B3B"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5.88</w:t>
            </w:r>
          </w:p>
        </w:tc>
        <w:tc>
          <w:tcPr>
            <w:tcW w:w="682" w:type="dxa"/>
            <w:tcBorders>
              <w:left w:val="single" w:sz="4" w:space="0" w:color="000000" w:themeColor="text1"/>
            </w:tcBorders>
            <w:noWrap/>
            <w:vAlign w:val="center"/>
            <w:hideMark/>
          </w:tcPr>
          <w:p w14:paraId="033930A1"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440B2FE2" w14:textId="3B9A315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6.29</w:t>
            </w:r>
          </w:p>
        </w:tc>
        <w:tc>
          <w:tcPr>
            <w:tcW w:w="682" w:type="dxa"/>
            <w:tcBorders>
              <w:left w:val="single" w:sz="4" w:space="0" w:color="000000" w:themeColor="text1"/>
            </w:tcBorders>
            <w:noWrap/>
            <w:vAlign w:val="center"/>
            <w:hideMark/>
          </w:tcPr>
          <w:p w14:paraId="7C38CF1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25</w:t>
            </w:r>
          </w:p>
        </w:tc>
        <w:tc>
          <w:tcPr>
            <w:tcW w:w="683" w:type="dxa"/>
            <w:shd w:val="clear" w:color="auto" w:fill="D9D9D9" w:themeFill="background1" w:themeFillShade="D9"/>
            <w:noWrap/>
            <w:vAlign w:val="center"/>
            <w:hideMark/>
          </w:tcPr>
          <w:p w14:paraId="2A6C811D" w14:textId="04B4DBD9"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7.62</w:t>
            </w:r>
          </w:p>
        </w:tc>
      </w:tr>
      <w:tr w:rsidR="00EB0606" w:rsidRPr="00926C4A" w14:paraId="6A226014"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EB0606" w:rsidRDefault="00926C4A" w:rsidP="00926C4A">
            <w:pPr>
              <w:pStyle w:val="BodyText"/>
              <w:jc w:val="center"/>
              <w:rPr>
                <w:sz w:val="22"/>
                <w:szCs w:val="22"/>
              </w:rPr>
            </w:pPr>
            <w:r w:rsidRPr="00EB0606">
              <w:rPr>
                <w:sz w:val="22"/>
                <w:szCs w:val="22"/>
              </w:rPr>
              <w:t>6</w:t>
            </w:r>
          </w:p>
        </w:tc>
        <w:tc>
          <w:tcPr>
            <w:tcW w:w="682" w:type="dxa"/>
            <w:tcBorders>
              <w:left w:val="single" w:sz="4" w:space="0" w:color="000000" w:themeColor="text1"/>
            </w:tcBorders>
            <w:noWrap/>
            <w:vAlign w:val="center"/>
            <w:hideMark/>
          </w:tcPr>
          <w:p w14:paraId="340B67FF"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15</w:t>
            </w:r>
          </w:p>
        </w:tc>
        <w:tc>
          <w:tcPr>
            <w:tcW w:w="682" w:type="dxa"/>
            <w:tcBorders>
              <w:right w:val="single" w:sz="4" w:space="0" w:color="000000" w:themeColor="text1"/>
            </w:tcBorders>
            <w:shd w:val="clear" w:color="auto" w:fill="D9D9D9" w:themeFill="background1" w:themeFillShade="D9"/>
            <w:noWrap/>
            <w:vAlign w:val="center"/>
            <w:hideMark/>
          </w:tcPr>
          <w:p w14:paraId="34A17841" w14:textId="4CA3E4B7"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5.17</w:t>
            </w:r>
          </w:p>
        </w:tc>
        <w:tc>
          <w:tcPr>
            <w:tcW w:w="682" w:type="dxa"/>
            <w:tcBorders>
              <w:left w:val="single" w:sz="4" w:space="0" w:color="000000" w:themeColor="text1"/>
            </w:tcBorders>
            <w:noWrap/>
            <w:vAlign w:val="center"/>
            <w:hideMark/>
          </w:tcPr>
          <w:p w14:paraId="318F2E8E"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9</w:t>
            </w:r>
          </w:p>
        </w:tc>
        <w:tc>
          <w:tcPr>
            <w:tcW w:w="683" w:type="dxa"/>
            <w:tcBorders>
              <w:right w:val="single" w:sz="4" w:space="0" w:color="000000" w:themeColor="text1"/>
            </w:tcBorders>
            <w:shd w:val="clear" w:color="auto" w:fill="D9D9D9" w:themeFill="background1" w:themeFillShade="D9"/>
            <w:noWrap/>
            <w:vAlign w:val="center"/>
            <w:hideMark/>
          </w:tcPr>
          <w:p w14:paraId="5CF9C85D" w14:textId="1472B469"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3.30</w:t>
            </w:r>
          </w:p>
        </w:tc>
        <w:tc>
          <w:tcPr>
            <w:tcW w:w="682" w:type="dxa"/>
            <w:tcBorders>
              <w:left w:val="single" w:sz="4" w:space="0" w:color="000000" w:themeColor="text1"/>
            </w:tcBorders>
            <w:noWrap/>
            <w:vAlign w:val="center"/>
            <w:hideMark/>
          </w:tcPr>
          <w:p w14:paraId="75887C43"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12</w:t>
            </w:r>
          </w:p>
        </w:tc>
        <w:tc>
          <w:tcPr>
            <w:tcW w:w="682" w:type="dxa"/>
            <w:tcBorders>
              <w:right w:val="single" w:sz="4" w:space="0" w:color="000000" w:themeColor="text1"/>
            </w:tcBorders>
            <w:shd w:val="clear" w:color="auto" w:fill="D9D9D9" w:themeFill="background1" w:themeFillShade="D9"/>
            <w:noWrap/>
            <w:vAlign w:val="center"/>
            <w:hideMark/>
          </w:tcPr>
          <w:p w14:paraId="10140670" w14:textId="5D38B684"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4.20</w:t>
            </w:r>
          </w:p>
        </w:tc>
        <w:tc>
          <w:tcPr>
            <w:tcW w:w="682" w:type="dxa"/>
            <w:tcBorders>
              <w:left w:val="single" w:sz="4" w:space="0" w:color="000000" w:themeColor="text1"/>
            </w:tcBorders>
            <w:noWrap/>
            <w:vAlign w:val="center"/>
            <w:hideMark/>
          </w:tcPr>
          <w:p w14:paraId="6B479FF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tcBorders>
              <w:right w:val="single" w:sz="4" w:space="0" w:color="000000" w:themeColor="text1"/>
            </w:tcBorders>
            <w:shd w:val="clear" w:color="auto" w:fill="D9D9D9" w:themeFill="background1" w:themeFillShade="D9"/>
            <w:noWrap/>
            <w:vAlign w:val="center"/>
            <w:hideMark/>
          </w:tcPr>
          <w:p w14:paraId="35D0F085" w14:textId="08A65FBD"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2.94</w:t>
            </w:r>
          </w:p>
        </w:tc>
        <w:tc>
          <w:tcPr>
            <w:tcW w:w="682" w:type="dxa"/>
            <w:tcBorders>
              <w:left w:val="single" w:sz="4" w:space="0" w:color="000000" w:themeColor="text1"/>
            </w:tcBorders>
            <w:noWrap/>
            <w:vAlign w:val="center"/>
            <w:hideMark/>
          </w:tcPr>
          <w:p w14:paraId="2BA7E8D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2" w:type="dxa"/>
            <w:tcBorders>
              <w:right w:val="single" w:sz="4" w:space="0" w:color="000000" w:themeColor="text1"/>
            </w:tcBorders>
            <w:shd w:val="clear" w:color="auto" w:fill="D9D9D9" w:themeFill="background1" w:themeFillShade="D9"/>
            <w:noWrap/>
            <w:vAlign w:val="center"/>
            <w:hideMark/>
          </w:tcPr>
          <w:p w14:paraId="639D8295" w14:textId="4E6063C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5.30</w:t>
            </w:r>
          </w:p>
        </w:tc>
        <w:tc>
          <w:tcPr>
            <w:tcW w:w="682" w:type="dxa"/>
            <w:tcBorders>
              <w:left w:val="single" w:sz="4" w:space="0" w:color="000000" w:themeColor="text1"/>
            </w:tcBorders>
            <w:noWrap/>
            <w:vAlign w:val="center"/>
            <w:hideMark/>
          </w:tcPr>
          <w:p w14:paraId="2CA78A9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18</w:t>
            </w:r>
          </w:p>
        </w:tc>
        <w:tc>
          <w:tcPr>
            <w:tcW w:w="683" w:type="dxa"/>
            <w:shd w:val="clear" w:color="auto" w:fill="D9D9D9" w:themeFill="background1" w:themeFillShade="D9"/>
            <w:noWrap/>
            <w:vAlign w:val="center"/>
            <w:hideMark/>
          </w:tcPr>
          <w:p w14:paraId="327C6B05" w14:textId="34EB62B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5.49</w:t>
            </w:r>
          </w:p>
        </w:tc>
      </w:tr>
      <w:tr w:rsidR="00EB0606" w:rsidRPr="00926C4A" w14:paraId="1B7FB290"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EB0606" w:rsidRDefault="00926C4A" w:rsidP="00926C4A">
            <w:pPr>
              <w:pStyle w:val="BodyText"/>
              <w:jc w:val="center"/>
              <w:rPr>
                <w:sz w:val="22"/>
                <w:szCs w:val="22"/>
              </w:rPr>
            </w:pPr>
            <w:r w:rsidRPr="00EB0606">
              <w:rPr>
                <w:sz w:val="22"/>
                <w:szCs w:val="22"/>
              </w:rPr>
              <w:t>7</w:t>
            </w:r>
          </w:p>
        </w:tc>
        <w:tc>
          <w:tcPr>
            <w:tcW w:w="682" w:type="dxa"/>
            <w:tcBorders>
              <w:left w:val="single" w:sz="4" w:space="0" w:color="000000" w:themeColor="text1"/>
            </w:tcBorders>
            <w:noWrap/>
            <w:vAlign w:val="center"/>
            <w:hideMark/>
          </w:tcPr>
          <w:p w14:paraId="2119A4A5"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24</w:t>
            </w:r>
          </w:p>
        </w:tc>
        <w:tc>
          <w:tcPr>
            <w:tcW w:w="682" w:type="dxa"/>
            <w:tcBorders>
              <w:right w:val="single" w:sz="4" w:space="0" w:color="000000" w:themeColor="text1"/>
            </w:tcBorders>
            <w:shd w:val="clear" w:color="auto" w:fill="D9D9D9" w:themeFill="background1" w:themeFillShade="D9"/>
            <w:noWrap/>
            <w:vAlign w:val="center"/>
            <w:hideMark/>
          </w:tcPr>
          <w:p w14:paraId="6FCE145F" w14:textId="6ED1C347"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8.28</w:t>
            </w:r>
          </w:p>
        </w:tc>
        <w:tc>
          <w:tcPr>
            <w:tcW w:w="682" w:type="dxa"/>
            <w:tcBorders>
              <w:left w:val="single" w:sz="4" w:space="0" w:color="000000" w:themeColor="text1"/>
            </w:tcBorders>
            <w:noWrap/>
            <w:vAlign w:val="center"/>
            <w:hideMark/>
          </w:tcPr>
          <w:p w14:paraId="4FF076D3"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10</w:t>
            </w:r>
          </w:p>
        </w:tc>
        <w:tc>
          <w:tcPr>
            <w:tcW w:w="683" w:type="dxa"/>
            <w:tcBorders>
              <w:right w:val="single" w:sz="4" w:space="0" w:color="000000" w:themeColor="text1"/>
            </w:tcBorders>
            <w:shd w:val="clear" w:color="auto" w:fill="D9D9D9" w:themeFill="background1" w:themeFillShade="D9"/>
            <w:noWrap/>
            <w:vAlign w:val="center"/>
            <w:hideMark/>
          </w:tcPr>
          <w:p w14:paraId="570B4F4C" w14:textId="5135934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3.66</w:t>
            </w:r>
          </w:p>
        </w:tc>
        <w:tc>
          <w:tcPr>
            <w:tcW w:w="682" w:type="dxa"/>
            <w:tcBorders>
              <w:left w:val="single" w:sz="4" w:space="0" w:color="000000" w:themeColor="text1"/>
            </w:tcBorders>
            <w:noWrap/>
            <w:vAlign w:val="center"/>
            <w:hideMark/>
          </w:tcPr>
          <w:p w14:paraId="67EDFDDC"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25</w:t>
            </w:r>
          </w:p>
        </w:tc>
        <w:tc>
          <w:tcPr>
            <w:tcW w:w="682" w:type="dxa"/>
            <w:tcBorders>
              <w:right w:val="single" w:sz="4" w:space="0" w:color="000000" w:themeColor="text1"/>
            </w:tcBorders>
            <w:shd w:val="clear" w:color="auto" w:fill="D9D9D9" w:themeFill="background1" w:themeFillShade="D9"/>
            <w:noWrap/>
            <w:vAlign w:val="center"/>
            <w:hideMark/>
          </w:tcPr>
          <w:p w14:paraId="3030C64D" w14:textId="4D42D70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8.74</w:t>
            </w:r>
          </w:p>
        </w:tc>
        <w:tc>
          <w:tcPr>
            <w:tcW w:w="682" w:type="dxa"/>
            <w:tcBorders>
              <w:left w:val="single" w:sz="4" w:space="0" w:color="000000" w:themeColor="text1"/>
            </w:tcBorders>
            <w:noWrap/>
            <w:vAlign w:val="center"/>
            <w:hideMark/>
          </w:tcPr>
          <w:p w14:paraId="5A344898"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22D1DA25" w14:textId="34A37762"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2.21</w:t>
            </w:r>
          </w:p>
        </w:tc>
        <w:tc>
          <w:tcPr>
            <w:tcW w:w="682" w:type="dxa"/>
            <w:tcBorders>
              <w:left w:val="single" w:sz="4" w:space="0" w:color="000000" w:themeColor="text1"/>
            </w:tcBorders>
            <w:noWrap/>
            <w:vAlign w:val="center"/>
            <w:hideMark/>
          </w:tcPr>
          <w:p w14:paraId="67AA78A2"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23</w:t>
            </w:r>
          </w:p>
        </w:tc>
        <w:tc>
          <w:tcPr>
            <w:tcW w:w="682" w:type="dxa"/>
            <w:tcBorders>
              <w:right w:val="single" w:sz="4" w:space="0" w:color="000000" w:themeColor="text1"/>
            </w:tcBorders>
            <w:shd w:val="clear" w:color="auto" w:fill="D9D9D9" w:themeFill="background1" w:themeFillShade="D9"/>
            <w:noWrap/>
            <w:vAlign w:val="center"/>
            <w:hideMark/>
          </w:tcPr>
          <w:p w14:paraId="11E2CBBA" w14:textId="76355249"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7.62</w:t>
            </w:r>
          </w:p>
        </w:tc>
        <w:tc>
          <w:tcPr>
            <w:tcW w:w="682" w:type="dxa"/>
            <w:tcBorders>
              <w:left w:val="single" w:sz="4" w:space="0" w:color="000000" w:themeColor="text1"/>
            </w:tcBorders>
            <w:noWrap/>
            <w:vAlign w:val="center"/>
            <w:hideMark/>
          </w:tcPr>
          <w:p w14:paraId="44AE4F2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39</w:t>
            </w:r>
          </w:p>
        </w:tc>
        <w:tc>
          <w:tcPr>
            <w:tcW w:w="683" w:type="dxa"/>
            <w:shd w:val="clear" w:color="auto" w:fill="D9D9D9" w:themeFill="background1" w:themeFillShade="D9"/>
            <w:noWrap/>
            <w:vAlign w:val="center"/>
            <w:hideMark/>
          </w:tcPr>
          <w:p w14:paraId="6E1E4D13" w14:textId="45ED841E"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11.89</w:t>
            </w:r>
          </w:p>
        </w:tc>
      </w:tr>
      <w:tr w:rsidR="00EB0606" w:rsidRPr="00926C4A" w14:paraId="280F14C1"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EB0606" w:rsidRDefault="00926C4A" w:rsidP="00926C4A">
            <w:pPr>
              <w:pStyle w:val="BodyText"/>
              <w:jc w:val="center"/>
              <w:rPr>
                <w:sz w:val="22"/>
                <w:szCs w:val="22"/>
              </w:rPr>
            </w:pPr>
            <w:r w:rsidRPr="00EB0606">
              <w:rPr>
                <w:sz w:val="22"/>
                <w:szCs w:val="22"/>
              </w:rPr>
              <w:t>8</w:t>
            </w:r>
          </w:p>
        </w:tc>
        <w:tc>
          <w:tcPr>
            <w:tcW w:w="682" w:type="dxa"/>
            <w:tcBorders>
              <w:left w:val="single" w:sz="4" w:space="0" w:color="000000" w:themeColor="text1"/>
            </w:tcBorders>
            <w:noWrap/>
            <w:vAlign w:val="center"/>
            <w:hideMark/>
          </w:tcPr>
          <w:p w14:paraId="3AAD0ED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18</w:t>
            </w:r>
          </w:p>
        </w:tc>
        <w:tc>
          <w:tcPr>
            <w:tcW w:w="682" w:type="dxa"/>
            <w:tcBorders>
              <w:right w:val="single" w:sz="4" w:space="0" w:color="000000" w:themeColor="text1"/>
            </w:tcBorders>
            <w:shd w:val="clear" w:color="auto" w:fill="D9D9D9" w:themeFill="background1" w:themeFillShade="D9"/>
            <w:noWrap/>
            <w:vAlign w:val="center"/>
            <w:hideMark/>
          </w:tcPr>
          <w:p w14:paraId="1C1F5C8C" w14:textId="4FE10BFA"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6.21</w:t>
            </w:r>
          </w:p>
        </w:tc>
        <w:tc>
          <w:tcPr>
            <w:tcW w:w="682" w:type="dxa"/>
            <w:tcBorders>
              <w:left w:val="single" w:sz="4" w:space="0" w:color="000000" w:themeColor="text1"/>
            </w:tcBorders>
            <w:noWrap/>
            <w:vAlign w:val="center"/>
            <w:hideMark/>
          </w:tcPr>
          <w:p w14:paraId="7A2E25CC"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576CF320" w14:textId="74DC1D3A"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tcBorders>
            <w:noWrap/>
            <w:vAlign w:val="center"/>
            <w:hideMark/>
          </w:tcPr>
          <w:p w14:paraId="09B801B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23</w:t>
            </w:r>
          </w:p>
        </w:tc>
        <w:tc>
          <w:tcPr>
            <w:tcW w:w="682" w:type="dxa"/>
            <w:tcBorders>
              <w:right w:val="single" w:sz="4" w:space="0" w:color="000000" w:themeColor="text1"/>
            </w:tcBorders>
            <w:shd w:val="clear" w:color="auto" w:fill="D9D9D9" w:themeFill="background1" w:themeFillShade="D9"/>
            <w:noWrap/>
            <w:vAlign w:val="center"/>
            <w:hideMark/>
          </w:tcPr>
          <w:p w14:paraId="7327BE2C" w14:textId="0F2C4457"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8.04</w:t>
            </w:r>
          </w:p>
        </w:tc>
        <w:tc>
          <w:tcPr>
            <w:tcW w:w="682" w:type="dxa"/>
            <w:tcBorders>
              <w:left w:val="single" w:sz="4" w:space="0" w:color="000000" w:themeColor="text1"/>
            </w:tcBorders>
            <w:noWrap/>
            <w:vAlign w:val="center"/>
            <w:hideMark/>
          </w:tcPr>
          <w:p w14:paraId="56B78A41"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9</w:t>
            </w:r>
          </w:p>
        </w:tc>
        <w:tc>
          <w:tcPr>
            <w:tcW w:w="683" w:type="dxa"/>
            <w:tcBorders>
              <w:right w:val="single" w:sz="4" w:space="0" w:color="000000" w:themeColor="text1"/>
            </w:tcBorders>
            <w:shd w:val="clear" w:color="auto" w:fill="D9D9D9" w:themeFill="background1" w:themeFillShade="D9"/>
            <w:noWrap/>
            <w:vAlign w:val="center"/>
            <w:hideMark/>
          </w:tcPr>
          <w:p w14:paraId="5A3FCB95" w14:textId="17EC4FFB"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3.31</w:t>
            </w:r>
          </w:p>
        </w:tc>
        <w:tc>
          <w:tcPr>
            <w:tcW w:w="682" w:type="dxa"/>
            <w:tcBorders>
              <w:left w:val="single" w:sz="4" w:space="0" w:color="000000" w:themeColor="text1"/>
            </w:tcBorders>
            <w:noWrap/>
            <w:vAlign w:val="center"/>
            <w:hideMark/>
          </w:tcPr>
          <w:p w14:paraId="5C720984"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24</w:t>
            </w:r>
          </w:p>
        </w:tc>
        <w:tc>
          <w:tcPr>
            <w:tcW w:w="682" w:type="dxa"/>
            <w:tcBorders>
              <w:right w:val="single" w:sz="4" w:space="0" w:color="000000" w:themeColor="text1"/>
            </w:tcBorders>
            <w:shd w:val="clear" w:color="auto" w:fill="D9D9D9" w:themeFill="background1" w:themeFillShade="D9"/>
            <w:noWrap/>
            <w:vAlign w:val="center"/>
            <w:hideMark/>
          </w:tcPr>
          <w:p w14:paraId="1DE3E67F" w14:textId="2B8D669E"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7.95</w:t>
            </w:r>
          </w:p>
        </w:tc>
        <w:tc>
          <w:tcPr>
            <w:tcW w:w="682" w:type="dxa"/>
            <w:tcBorders>
              <w:left w:val="single" w:sz="4" w:space="0" w:color="000000" w:themeColor="text1"/>
            </w:tcBorders>
            <w:noWrap/>
            <w:vAlign w:val="center"/>
            <w:hideMark/>
          </w:tcPr>
          <w:p w14:paraId="4B0E4BE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54</w:t>
            </w:r>
          </w:p>
        </w:tc>
        <w:tc>
          <w:tcPr>
            <w:tcW w:w="683" w:type="dxa"/>
            <w:shd w:val="clear" w:color="auto" w:fill="D9D9D9" w:themeFill="background1" w:themeFillShade="D9"/>
            <w:noWrap/>
            <w:vAlign w:val="center"/>
            <w:hideMark/>
          </w:tcPr>
          <w:p w14:paraId="7E83F9B2" w14:textId="4CFE8A5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16.46</w:t>
            </w:r>
          </w:p>
        </w:tc>
      </w:tr>
      <w:tr w:rsidR="00EB0606" w:rsidRPr="00926C4A" w14:paraId="2A4827B1"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EB0606" w:rsidRDefault="00926C4A" w:rsidP="00926C4A">
            <w:pPr>
              <w:pStyle w:val="BodyText"/>
              <w:jc w:val="center"/>
              <w:rPr>
                <w:sz w:val="22"/>
                <w:szCs w:val="22"/>
              </w:rPr>
            </w:pPr>
            <w:r w:rsidRPr="00EB0606">
              <w:rPr>
                <w:sz w:val="22"/>
                <w:szCs w:val="22"/>
              </w:rPr>
              <w:t>9</w:t>
            </w:r>
          </w:p>
        </w:tc>
        <w:tc>
          <w:tcPr>
            <w:tcW w:w="682" w:type="dxa"/>
            <w:tcBorders>
              <w:left w:val="single" w:sz="4" w:space="0" w:color="000000" w:themeColor="text1"/>
            </w:tcBorders>
            <w:noWrap/>
            <w:vAlign w:val="center"/>
            <w:hideMark/>
          </w:tcPr>
          <w:p w14:paraId="2E36A750"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9</w:t>
            </w:r>
          </w:p>
        </w:tc>
        <w:tc>
          <w:tcPr>
            <w:tcW w:w="682" w:type="dxa"/>
            <w:tcBorders>
              <w:right w:val="single" w:sz="4" w:space="0" w:color="000000" w:themeColor="text1"/>
            </w:tcBorders>
            <w:shd w:val="clear" w:color="auto" w:fill="D9D9D9" w:themeFill="background1" w:themeFillShade="D9"/>
            <w:noWrap/>
            <w:vAlign w:val="center"/>
            <w:hideMark/>
          </w:tcPr>
          <w:p w14:paraId="01BD8175" w14:textId="1DA6D53B"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3.10</w:t>
            </w:r>
          </w:p>
        </w:tc>
        <w:tc>
          <w:tcPr>
            <w:tcW w:w="682" w:type="dxa"/>
            <w:tcBorders>
              <w:left w:val="single" w:sz="4" w:space="0" w:color="000000" w:themeColor="text1"/>
            </w:tcBorders>
            <w:noWrap/>
            <w:vAlign w:val="center"/>
            <w:hideMark/>
          </w:tcPr>
          <w:p w14:paraId="5E1C0D5D"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75399AE6" w14:textId="4D53A92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tcBorders>
            <w:noWrap/>
            <w:vAlign w:val="center"/>
            <w:hideMark/>
          </w:tcPr>
          <w:p w14:paraId="3DF872E6"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7F5CB971" w14:textId="74EA9F8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5.94</w:t>
            </w:r>
          </w:p>
        </w:tc>
        <w:tc>
          <w:tcPr>
            <w:tcW w:w="682" w:type="dxa"/>
            <w:tcBorders>
              <w:left w:val="single" w:sz="4" w:space="0" w:color="000000" w:themeColor="text1"/>
            </w:tcBorders>
            <w:noWrap/>
            <w:vAlign w:val="center"/>
            <w:hideMark/>
          </w:tcPr>
          <w:p w14:paraId="234326BA"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4</w:t>
            </w:r>
          </w:p>
        </w:tc>
        <w:tc>
          <w:tcPr>
            <w:tcW w:w="683" w:type="dxa"/>
            <w:tcBorders>
              <w:right w:val="single" w:sz="4" w:space="0" w:color="000000" w:themeColor="text1"/>
            </w:tcBorders>
            <w:shd w:val="clear" w:color="auto" w:fill="D9D9D9" w:themeFill="background1" w:themeFillShade="D9"/>
            <w:noWrap/>
            <w:vAlign w:val="center"/>
            <w:hideMark/>
          </w:tcPr>
          <w:p w14:paraId="62317F04" w14:textId="54904032"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1.47</w:t>
            </w:r>
          </w:p>
        </w:tc>
        <w:tc>
          <w:tcPr>
            <w:tcW w:w="682" w:type="dxa"/>
            <w:tcBorders>
              <w:left w:val="single" w:sz="4" w:space="0" w:color="000000" w:themeColor="text1"/>
            </w:tcBorders>
            <w:noWrap/>
            <w:vAlign w:val="center"/>
            <w:hideMark/>
          </w:tcPr>
          <w:p w14:paraId="1FE2A74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15</w:t>
            </w:r>
          </w:p>
        </w:tc>
        <w:tc>
          <w:tcPr>
            <w:tcW w:w="682" w:type="dxa"/>
            <w:tcBorders>
              <w:right w:val="single" w:sz="4" w:space="0" w:color="000000" w:themeColor="text1"/>
            </w:tcBorders>
            <w:shd w:val="clear" w:color="auto" w:fill="D9D9D9" w:themeFill="background1" w:themeFillShade="D9"/>
            <w:noWrap/>
            <w:vAlign w:val="center"/>
            <w:hideMark/>
          </w:tcPr>
          <w:p w14:paraId="55390F8F" w14:textId="2C6C4D1B"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4.97</w:t>
            </w:r>
          </w:p>
        </w:tc>
        <w:tc>
          <w:tcPr>
            <w:tcW w:w="682" w:type="dxa"/>
            <w:tcBorders>
              <w:left w:val="single" w:sz="4" w:space="0" w:color="000000" w:themeColor="text1"/>
            </w:tcBorders>
            <w:noWrap/>
            <w:vAlign w:val="center"/>
            <w:hideMark/>
          </w:tcPr>
          <w:p w14:paraId="0916D1F2"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27</w:t>
            </w:r>
          </w:p>
        </w:tc>
        <w:tc>
          <w:tcPr>
            <w:tcW w:w="683" w:type="dxa"/>
            <w:shd w:val="clear" w:color="auto" w:fill="D9D9D9" w:themeFill="background1" w:themeFillShade="D9"/>
            <w:noWrap/>
            <w:vAlign w:val="center"/>
            <w:hideMark/>
          </w:tcPr>
          <w:p w14:paraId="4B80E118" w14:textId="7AD7B024"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716C2">
              <w:rPr>
                <w:rFonts w:cstheme="minorHAnsi"/>
                <w:sz w:val="18"/>
                <w:szCs w:val="18"/>
              </w:rPr>
              <w:t>8.</w:t>
            </w:r>
            <w:r w:rsidR="002716C2">
              <w:rPr>
                <w:rFonts w:cstheme="minorHAnsi"/>
                <w:sz w:val="18"/>
                <w:szCs w:val="18"/>
              </w:rPr>
              <w:t>23</w:t>
            </w:r>
          </w:p>
        </w:tc>
      </w:tr>
      <w:tr w:rsidR="00640BA6" w:rsidRPr="00926C4A" w14:paraId="0C535073"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EB0606" w:rsidRDefault="00926C4A" w:rsidP="00926C4A">
            <w:pPr>
              <w:pStyle w:val="BodyText"/>
              <w:jc w:val="center"/>
              <w:rPr>
                <w:sz w:val="22"/>
                <w:szCs w:val="22"/>
              </w:rPr>
            </w:pPr>
            <w:commentRangeStart w:id="788"/>
            <w:r w:rsidRPr="00EB0606">
              <w:rPr>
                <w:sz w:val="22"/>
                <w:szCs w:val="22"/>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12</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1B4DFC1B" w14:textId="34A56EA9"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4.14</w:t>
            </w:r>
          </w:p>
        </w:tc>
        <w:tc>
          <w:tcPr>
            <w:tcW w:w="682" w:type="dxa"/>
            <w:tcBorders>
              <w:left w:val="single" w:sz="4" w:space="0" w:color="000000" w:themeColor="text1"/>
            </w:tcBorders>
            <w:noWrap/>
            <w:vAlign w:val="center"/>
            <w:hideMark/>
          </w:tcPr>
          <w:p w14:paraId="19CD55B4"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755D8F36" w14:textId="47ED224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20</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7D9B4835" w14:textId="582764B9"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6.99</w:t>
            </w:r>
          </w:p>
        </w:tc>
        <w:tc>
          <w:tcPr>
            <w:tcW w:w="682" w:type="dxa"/>
            <w:tcBorders>
              <w:left w:val="single" w:sz="4" w:space="0" w:color="000000" w:themeColor="text1"/>
            </w:tcBorders>
            <w:noWrap/>
            <w:vAlign w:val="center"/>
            <w:hideMark/>
          </w:tcPr>
          <w:p w14:paraId="492E149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w:t>
            </w:r>
          </w:p>
        </w:tc>
        <w:tc>
          <w:tcPr>
            <w:tcW w:w="683" w:type="dxa"/>
            <w:tcBorders>
              <w:right w:val="single" w:sz="4" w:space="0" w:color="000000" w:themeColor="text1"/>
            </w:tcBorders>
            <w:shd w:val="clear" w:color="auto" w:fill="D9D9D9" w:themeFill="background1" w:themeFillShade="D9"/>
            <w:noWrap/>
            <w:vAlign w:val="center"/>
            <w:hideMark/>
          </w:tcPr>
          <w:p w14:paraId="07D897BC" w14:textId="1B586081"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30</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4592997D" w14:textId="5ACE8488"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9.93</w:t>
            </w:r>
          </w:p>
        </w:tc>
        <w:tc>
          <w:tcPr>
            <w:tcW w:w="682" w:type="dxa"/>
            <w:tcBorders>
              <w:left w:val="single" w:sz="4" w:space="0" w:color="000000" w:themeColor="text1"/>
            </w:tcBorders>
            <w:noWrap/>
            <w:vAlign w:val="center"/>
            <w:hideMark/>
          </w:tcPr>
          <w:p w14:paraId="24171BA4"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54</w:t>
            </w:r>
          </w:p>
        </w:tc>
        <w:tc>
          <w:tcPr>
            <w:tcW w:w="683" w:type="dxa"/>
            <w:shd w:val="clear" w:color="auto" w:fill="D9D9D9" w:themeFill="background1" w:themeFillShade="D9"/>
            <w:noWrap/>
            <w:vAlign w:val="center"/>
            <w:hideMark/>
          </w:tcPr>
          <w:p w14:paraId="258C2424" w14:textId="72B126C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16.46</w:t>
            </w:r>
            <w:commentRangeEnd w:id="788"/>
            <w:r>
              <w:rPr>
                <w:rStyle w:val="CommentReference"/>
              </w:rPr>
              <w:commentReference w:id="788"/>
            </w:r>
          </w:p>
        </w:tc>
      </w:tr>
    </w:tbl>
    <w:p w14:paraId="3142A694" w14:textId="64FD457E" w:rsidR="001763EB" w:rsidRDefault="001763EB" w:rsidP="00976ECE">
      <w:pPr>
        <w:pStyle w:val="BodyText"/>
      </w:pPr>
    </w:p>
    <w:p w14:paraId="0E3151B4" w14:textId="77777777" w:rsidR="00976ECE" w:rsidRPr="00F96AAF" w:rsidRDefault="00976ECE" w:rsidP="00976ECE"/>
    <w:p w14:paraId="15182782" w14:textId="77777777" w:rsidR="00976ECE" w:rsidRPr="00F96AAF" w:rsidRDefault="00976ECE" w:rsidP="00A31260">
      <w:pPr>
        <w:pStyle w:val="Heading2"/>
      </w:pPr>
      <w:r w:rsidRPr="00F96AAF">
        <w:lastRenderedPageBreak/>
        <w:t xml:space="preserve">Dissemination and Exploitation </w:t>
      </w:r>
    </w:p>
    <w:p w14:paraId="5AB053C8" w14:textId="77777777" w:rsidR="00976ECE" w:rsidRPr="00F96AAF" w:rsidRDefault="00976ECE" w:rsidP="00F25012">
      <w:pPr>
        <w:keepNext/>
        <w:keepLines/>
      </w:pPr>
    </w:p>
    <w:p w14:paraId="398B0A48" w14:textId="77777777" w:rsidR="00976ECE" w:rsidRPr="00F96AAF" w:rsidRDefault="00976ECE" w:rsidP="00A31260">
      <w:pPr>
        <w:pStyle w:val="Heading3"/>
      </w:pPr>
      <w:r w:rsidRPr="00F96AAF">
        <w:t>Dissemination Channels</w:t>
      </w:r>
    </w:p>
    <w:p w14:paraId="3660FDE9" w14:textId="24F1544E" w:rsidR="00CF561E" w:rsidRPr="00F96AAF" w:rsidRDefault="00CF561E" w:rsidP="00A31260">
      <w:pPr>
        <w:pStyle w:val="Caption"/>
        <w:keepNext/>
      </w:pPr>
      <w:bookmarkStart w:id="789" w:name="_Ref100043678"/>
      <w:r w:rsidRPr="00F96AAF">
        <w:t xml:space="preserve">Figure </w:t>
      </w:r>
      <w:r w:rsidR="00EB0606">
        <w:fldChar w:fldCharType="begin"/>
      </w:r>
      <w:r w:rsidR="00EB0606">
        <w:instrText xml:space="preserve"> SEQ Figure \* ARABIC </w:instrText>
      </w:r>
      <w:r w:rsidR="00EB0606">
        <w:fldChar w:fldCharType="separate"/>
      </w:r>
      <w:r w:rsidR="001664E4">
        <w:rPr>
          <w:noProof/>
        </w:rPr>
        <w:t>20</w:t>
      </w:r>
      <w:r w:rsidR="00EB0606">
        <w:fldChar w:fldCharType="end"/>
      </w:r>
      <w:bookmarkEnd w:id="789"/>
      <w:r w:rsidRPr="00F96AAF">
        <w:t>: Distribution of dissemination channels</w:t>
      </w:r>
    </w:p>
    <w:p w14:paraId="261631D7" w14:textId="77777777" w:rsidR="00976ECE" w:rsidRPr="00F96AAF" w:rsidRDefault="00976ECE" w:rsidP="00976ECE">
      <w:pPr>
        <w:pStyle w:val="BodyText"/>
        <w:keepNext/>
      </w:pPr>
      <w:r w:rsidRPr="00F96AAF">
        <w:rPr>
          <w:noProof/>
          <w:lang w:val="de-AT" w:eastAsia="de-AT"/>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1510" cy="2292350"/>
                    </a:xfrm>
                    <a:prstGeom prst="rect">
                      <a:avLst/>
                    </a:prstGeom>
                  </pic:spPr>
                </pic:pic>
              </a:graphicData>
            </a:graphic>
          </wp:inline>
        </w:drawing>
      </w:r>
    </w:p>
    <w:p w14:paraId="03428081" w14:textId="68A19988" w:rsidR="00976ECE" w:rsidRPr="00F96AAF" w:rsidRDefault="00976ECE" w:rsidP="00F25012">
      <w:pPr>
        <w:jc w:val="both"/>
      </w:pPr>
      <w:del w:id="790" w:author="xyz" w:date="2022-04-09T12:50:00Z">
        <w:r w:rsidRPr="00F96AAF" w:rsidDel="007F06C9">
          <w:delText>Chosen dissemination</w:delText>
        </w:r>
      </w:del>
      <w:ins w:id="791" w:author="xyz" w:date="2022-04-09T12:50:00Z">
        <w:r w:rsidR="007F06C9">
          <w:t>How a project disseminates its results</w:t>
        </w:r>
      </w:ins>
      <w:r w:rsidRPr="00F96AAF">
        <w:t xml:space="preserve"> </w:t>
      </w:r>
      <w:del w:id="792" w:author="xyz" w:date="2022-04-09T12:50:00Z">
        <w:r w:rsidRPr="00F96AAF" w:rsidDel="007F06C9">
          <w:delText xml:space="preserve">channels </w:delText>
        </w:r>
      </w:del>
      <w:r w:rsidRPr="00F96AAF">
        <w:t>also deliver</w:t>
      </w:r>
      <w:ins w:id="793" w:author="xyz" w:date="2022-04-09T12:50:00Z">
        <w:r w:rsidR="007F06C9">
          <w:t>s</w:t>
        </w:r>
      </w:ins>
      <w:r w:rsidRPr="00F96AAF">
        <w:t xml:space="preserve"> important information about the project</w:t>
      </w:r>
      <w:ins w:id="794" w:author="xyz" w:date="2022-04-09T12:50:00Z">
        <w:r w:rsidR="007F06C9">
          <w:t>’s character and intention</w:t>
        </w:r>
      </w:ins>
      <w:r w:rsidRPr="00F96AAF">
        <w:t>. Some of the options like peer-reviewed journal publications or the dissemination on the organisations’ own website have unsurprisingly high numbers</w:t>
      </w:r>
      <w:r w:rsidR="00706803">
        <w:t xml:space="preserve"> (see </w:t>
      </w:r>
      <w:r w:rsidR="00706803">
        <w:fldChar w:fldCharType="begin"/>
      </w:r>
      <w:r w:rsidR="00706803">
        <w:instrText xml:space="preserve"> REF _Ref100043678 \h </w:instrText>
      </w:r>
      <w:r w:rsidR="00706803">
        <w:fldChar w:fldCharType="separate"/>
      </w:r>
      <w:r w:rsidR="00706803" w:rsidRPr="00F96AAF">
        <w:t xml:space="preserve">Figure </w:t>
      </w:r>
      <w:r w:rsidR="00706803">
        <w:rPr>
          <w:noProof/>
        </w:rPr>
        <w:t>20</w:t>
      </w:r>
      <w:r w:rsidR="00706803">
        <w:fldChar w:fldCharType="end"/>
      </w:r>
      <w:r w:rsidR="00706803">
        <w:t>)</w:t>
      </w:r>
      <w:r w:rsidRPr="00F96AAF">
        <w:t xml:space="preserve">. </w:t>
      </w:r>
      <w:ins w:id="795" w:author="xyz" w:date="2022-04-09T12:51:00Z">
        <w:r w:rsidR="007F06C9">
          <w:t xml:space="preserve">In general, however, a wide range of dissemination channels was used, including books, traditional and social media, </w:t>
        </w:r>
      </w:ins>
      <w:ins w:id="796" w:author="xyz" w:date="2022-04-09T12:52:00Z">
        <w:r w:rsidR="007F06C9">
          <w:t>and articles</w:t>
        </w:r>
      </w:ins>
      <w:ins w:id="797" w:author="xyz" w:date="2022-04-09T12:51:00Z">
        <w:r w:rsidR="007F06C9">
          <w:t xml:space="preserve"> in professional journals for practitioners etc. </w:t>
        </w:r>
      </w:ins>
      <w:r w:rsidRPr="00F96AAF">
        <w:t xml:space="preserve">Policy briefs were rated </w:t>
      </w:r>
      <w:proofErr w:type="gramStart"/>
      <w:r w:rsidRPr="00F96AAF">
        <w:t>lowest</w:t>
      </w:r>
      <w:proofErr w:type="gramEnd"/>
      <w:r w:rsidRPr="00F96AAF">
        <w:t xml:space="preserve"> but 110 projects stated to have organised events for non-academic practitioners</w:t>
      </w:r>
      <w:r w:rsidR="00F25012">
        <w:t xml:space="preserve"> (</w:t>
      </w:r>
      <w:del w:id="798" w:author="xyz" w:date="2022-04-09T12:52:00Z">
        <w:r w:rsidR="00F25012" w:rsidDel="007F06C9">
          <w:delText>cf.</w:delText>
        </w:r>
      </w:del>
      <w:ins w:id="799" w:author="xyz" w:date="2022-04-09T12:52:00Z">
        <w:r w:rsidR="007F06C9">
          <w:t>see</w:t>
        </w:r>
      </w:ins>
      <w:r w:rsidR="00F25012">
        <w:t xml:space="preserve"> </w:t>
      </w:r>
      <w:r w:rsidR="00706803">
        <w:fldChar w:fldCharType="begin"/>
      </w:r>
      <w:r w:rsidR="00706803">
        <w:instrText xml:space="preserve"> REF _Ref100043611 \h </w:instrText>
      </w:r>
      <w:r w:rsidR="00706803">
        <w:fldChar w:fldCharType="separate"/>
      </w:r>
      <w:r w:rsidR="00706803">
        <w:t xml:space="preserve">Table </w:t>
      </w:r>
      <w:r w:rsidR="00706803">
        <w:rPr>
          <w:noProof/>
        </w:rPr>
        <w:t>18</w:t>
      </w:r>
      <w:r w:rsidR="00706803">
        <w:fldChar w:fldCharType="end"/>
      </w:r>
      <w:r w:rsidR="00F25012">
        <w:t>)</w:t>
      </w:r>
      <w:r w:rsidRPr="00F96AAF">
        <w:t>.</w:t>
      </w:r>
    </w:p>
    <w:p w14:paraId="29488B0A" w14:textId="7CBB3E9B" w:rsidR="00976ECE" w:rsidRDefault="00976ECE" w:rsidP="00976ECE"/>
    <w:p w14:paraId="502AB65B" w14:textId="4278F7F7" w:rsidR="00706803" w:rsidRDefault="00706803" w:rsidP="00706803">
      <w:pPr>
        <w:pStyle w:val="Caption"/>
        <w:keepNext/>
      </w:pPr>
      <w:bookmarkStart w:id="800" w:name="_Ref100043611"/>
      <w:r>
        <w:t xml:space="preserve">Table </w:t>
      </w:r>
      <w:r>
        <w:fldChar w:fldCharType="begin"/>
      </w:r>
      <w:r>
        <w:instrText xml:space="preserve"> SEQ Table \* ARABIC </w:instrText>
      </w:r>
      <w:r>
        <w:fldChar w:fldCharType="separate"/>
      </w:r>
      <w:r>
        <w:rPr>
          <w:noProof/>
        </w:rPr>
        <w:t>18</w:t>
      </w:r>
      <w:r>
        <w:fldChar w:fldCharType="end"/>
      </w:r>
      <w:bookmarkEnd w:id="800"/>
      <w:r>
        <w:t>: Dissemination channels</w:t>
      </w:r>
    </w:p>
    <w:tbl>
      <w:tblPr>
        <w:tblStyle w:val="ListTable3"/>
        <w:tblW w:w="0" w:type="auto"/>
        <w:tblLook w:val="04A0" w:firstRow="1" w:lastRow="0" w:firstColumn="1" w:lastColumn="0" w:noHBand="0" w:noVBand="1"/>
      </w:tblPr>
      <w:tblGrid>
        <w:gridCol w:w="6056"/>
        <w:gridCol w:w="575"/>
        <w:gridCol w:w="905"/>
        <w:gridCol w:w="575"/>
        <w:gridCol w:w="905"/>
      </w:tblGrid>
      <w:tr w:rsidR="00470C0A" w:rsidRPr="00470C0A"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470C0A" w:rsidRDefault="00470C0A" w:rsidP="00470C0A">
            <w:r w:rsidRPr="00470C0A">
              <w:t>Dissemination channel</w:t>
            </w:r>
          </w:p>
        </w:tc>
        <w:tc>
          <w:tcPr>
            <w:tcW w:w="1510" w:type="dxa"/>
            <w:gridSpan w:val="2"/>
            <w:noWrap/>
            <w:vAlign w:val="bottom"/>
            <w:hideMark/>
          </w:tcPr>
          <w:p w14:paraId="61414AE2" w14:textId="211A840A" w:rsidR="00470C0A" w:rsidRPr="00470C0A"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470C0A">
              <w:t>no</w:t>
            </w:r>
          </w:p>
        </w:tc>
        <w:tc>
          <w:tcPr>
            <w:tcW w:w="1510" w:type="dxa"/>
            <w:gridSpan w:val="2"/>
            <w:noWrap/>
            <w:vAlign w:val="bottom"/>
            <w:hideMark/>
          </w:tcPr>
          <w:p w14:paraId="342F3692" w14:textId="023F2B8F" w:rsidR="00470C0A" w:rsidRPr="00470C0A"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470C0A">
              <w:t>yes</w:t>
            </w:r>
          </w:p>
        </w:tc>
      </w:tr>
      <w:tr w:rsidR="00470C0A" w:rsidRPr="00470C0A" w14:paraId="1A52CBA0"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470C0A" w:rsidRDefault="00470C0A" w:rsidP="00470C0A"/>
        </w:tc>
        <w:tc>
          <w:tcPr>
            <w:tcW w:w="585" w:type="dxa"/>
            <w:noWrap/>
            <w:hideMark/>
          </w:tcPr>
          <w:p w14:paraId="17ACECB6"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abs</w:t>
            </w:r>
          </w:p>
        </w:tc>
        <w:tc>
          <w:tcPr>
            <w:tcW w:w="925" w:type="dxa"/>
            <w:noWrap/>
            <w:hideMark/>
          </w:tcPr>
          <w:p w14:paraId="6001B717"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w:t>
            </w:r>
          </w:p>
        </w:tc>
        <w:tc>
          <w:tcPr>
            <w:tcW w:w="585" w:type="dxa"/>
            <w:noWrap/>
            <w:hideMark/>
          </w:tcPr>
          <w:p w14:paraId="3CD9D74E"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abs</w:t>
            </w:r>
          </w:p>
        </w:tc>
        <w:tc>
          <w:tcPr>
            <w:tcW w:w="925" w:type="dxa"/>
            <w:noWrap/>
            <w:hideMark/>
          </w:tcPr>
          <w:p w14:paraId="0C259F09"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w:t>
            </w:r>
          </w:p>
        </w:tc>
      </w:tr>
      <w:tr w:rsidR="00470C0A" w:rsidRPr="00470C0A" w14:paraId="3E12D9CF"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470C0A" w:rsidRDefault="00470C0A" w:rsidP="00470C0A">
            <w:r w:rsidRPr="00470C0A">
              <w:t xml:space="preserve">Peer reviewed journal publication </w:t>
            </w:r>
            <w:r w:rsidRPr="00470C0A">
              <w:rPr>
                <w:b w:val="0"/>
                <w:bCs w:val="0"/>
                <w:sz w:val="20"/>
                <w:szCs w:val="20"/>
              </w:rPr>
              <w:t>(n=358)</w:t>
            </w:r>
          </w:p>
        </w:tc>
        <w:tc>
          <w:tcPr>
            <w:tcW w:w="585" w:type="dxa"/>
            <w:noWrap/>
            <w:vAlign w:val="center"/>
            <w:hideMark/>
          </w:tcPr>
          <w:p w14:paraId="2D99ECD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14</w:t>
            </w:r>
          </w:p>
        </w:tc>
        <w:tc>
          <w:tcPr>
            <w:tcW w:w="925" w:type="dxa"/>
            <w:noWrap/>
            <w:vAlign w:val="center"/>
            <w:hideMark/>
          </w:tcPr>
          <w:p w14:paraId="05204755"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3.91%</w:t>
            </w:r>
          </w:p>
        </w:tc>
        <w:tc>
          <w:tcPr>
            <w:tcW w:w="585" w:type="dxa"/>
            <w:noWrap/>
            <w:vAlign w:val="center"/>
            <w:hideMark/>
          </w:tcPr>
          <w:p w14:paraId="425D3D14"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344</w:t>
            </w:r>
          </w:p>
        </w:tc>
        <w:tc>
          <w:tcPr>
            <w:tcW w:w="925" w:type="dxa"/>
            <w:noWrap/>
            <w:vAlign w:val="center"/>
            <w:hideMark/>
          </w:tcPr>
          <w:p w14:paraId="0DFD00C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96.09%</w:t>
            </w:r>
          </w:p>
        </w:tc>
      </w:tr>
      <w:tr w:rsidR="00470C0A" w:rsidRPr="00470C0A" w14:paraId="33562669"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470C0A" w:rsidRDefault="00470C0A" w:rsidP="00470C0A">
            <w:r w:rsidRPr="00470C0A">
              <w:t xml:space="preserve">Monography, contribution to a book </w:t>
            </w:r>
            <w:r w:rsidRPr="00470C0A">
              <w:rPr>
                <w:b w:val="0"/>
                <w:bCs w:val="0"/>
                <w:sz w:val="20"/>
                <w:szCs w:val="20"/>
              </w:rPr>
              <w:t>(n=342)</w:t>
            </w:r>
          </w:p>
        </w:tc>
        <w:tc>
          <w:tcPr>
            <w:tcW w:w="585" w:type="dxa"/>
            <w:noWrap/>
            <w:vAlign w:val="center"/>
            <w:hideMark/>
          </w:tcPr>
          <w:p w14:paraId="0AA6BA7B"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186</w:t>
            </w:r>
          </w:p>
        </w:tc>
        <w:tc>
          <w:tcPr>
            <w:tcW w:w="925" w:type="dxa"/>
            <w:noWrap/>
            <w:vAlign w:val="center"/>
            <w:hideMark/>
          </w:tcPr>
          <w:p w14:paraId="394CBF40"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54.39%</w:t>
            </w:r>
          </w:p>
        </w:tc>
        <w:tc>
          <w:tcPr>
            <w:tcW w:w="585" w:type="dxa"/>
            <w:noWrap/>
            <w:vAlign w:val="center"/>
            <w:hideMark/>
          </w:tcPr>
          <w:p w14:paraId="5051C76D"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156</w:t>
            </w:r>
          </w:p>
        </w:tc>
        <w:tc>
          <w:tcPr>
            <w:tcW w:w="925" w:type="dxa"/>
            <w:noWrap/>
            <w:vAlign w:val="center"/>
            <w:hideMark/>
          </w:tcPr>
          <w:p w14:paraId="6C5C7DE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45.61%</w:t>
            </w:r>
          </w:p>
        </w:tc>
      </w:tr>
      <w:tr w:rsidR="00470C0A" w:rsidRPr="00470C0A" w14:paraId="5A6644F2"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470C0A" w:rsidRDefault="00470C0A" w:rsidP="00470C0A">
            <w:r w:rsidRPr="00470C0A">
              <w:t xml:space="preserve">Conference proceeding </w:t>
            </w:r>
            <w:r w:rsidRPr="00470C0A">
              <w:rPr>
                <w:b w:val="0"/>
                <w:bCs w:val="0"/>
                <w:sz w:val="20"/>
                <w:szCs w:val="20"/>
              </w:rPr>
              <w:t>(n=356)</w:t>
            </w:r>
          </w:p>
        </w:tc>
        <w:tc>
          <w:tcPr>
            <w:tcW w:w="585" w:type="dxa"/>
            <w:noWrap/>
            <w:vAlign w:val="center"/>
            <w:hideMark/>
          </w:tcPr>
          <w:p w14:paraId="75A9891D"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52</w:t>
            </w:r>
          </w:p>
        </w:tc>
        <w:tc>
          <w:tcPr>
            <w:tcW w:w="925" w:type="dxa"/>
            <w:noWrap/>
            <w:vAlign w:val="center"/>
            <w:hideMark/>
          </w:tcPr>
          <w:p w14:paraId="03FE071D"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14.61%</w:t>
            </w:r>
          </w:p>
        </w:tc>
        <w:tc>
          <w:tcPr>
            <w:tcW w:w="585" w:type="dxa"/>
            <w:noWrap/>
            <w:vAlign w:val="center"/>
            <w:hideMark/>
          </w:tcPr>
          <w:p w14:paraId="43639477"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304</w:t>
            </w:r>
          </w:p>
        </w:tc>
        <w:tc>
          <w:tcPr>
            <w:tcW w:w="925" w:type="dxa"/>
            <w:noWrap/>
            <w:vAlign w:val="center"/>
            <w:hideMark/>
          </w:tcPr>
          <w:p w14:paraId="5E436428"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85.39%</w:t>
            </w:r>
          </w:p>
        </w:tc>
      </w:tr>
      <w:tr w:rsidR="00470C0A" w:rsidRPr="00470C0A" w14:paraId="77CBC02F"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470C0A" w:rsidRDefault="00470C0A" w:rsidP="00470C0A">
            <w:r w:rsidRPr="00470C0A">
              <w:t xml:space="preserve">Policy brief(s) </w:t>
            </w:r>
            <w:r w:rsidRPr="00470C0A">
              <w:rPr>
                <w:b w:val="0"/>
                <w:bCs w:val="0"/>
                <w:sz w:val="20"/>
                <w:szCs w:val="20"/>
              </w:rPr>
              <w:t>(n=333)</w:t>
            </w:r>
          </w:p>
        </w:tc>
        <w:tc>
          <w:tcPr>
            <w:tcW w:w="585" w:type="dxa"/>
            <w:noWrap/>
            <w:vAlign w:val="center"/>
            <w:hideMark/>
          </w:tcPr>
          <w:p w14:paraId="7EE83299"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301</w:t>
            </w:r>
          </w:p>
        </w:tc>
        <w:tc>
          <w:tcPr>
            <w:tcW w:w="925" w:type="dxa"/>
            <w:noWrap/>
            <w:vAlign w:val="center"/>
            <w:hideMark/>
          </w:tcPr>
          <w:p w14:paraId="2CEA13F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90.39%</w:t>
            </w:r>
          </w:p>
        </w:tc>
        <w:tc>
          <w:tcPr>
            <w:tcW w:w="585" w:type="dxa"/>
            <w:noWrap/>
            <w:vAlign w:val="center"/>
            <w:hideMark/>
          </w:tcPr>
          <w:p w14:paraId="2B0CB24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32</w:t>
            </w:r>
          </w:p>
        </w:tc>
        <w:tc>
          <w:tcPr>
            <w:tcW w:w="925" w:type="dxa"/>
            <w:noWrap/>
            <w:vAlign w:val="center"/>
            <w:hideMark/>
          </w:tcPr>
          <w:p w14:paraId="21208645"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9.61%</w:t>
            </w:r>
          </w:p>
        </w:tc>
      </w:tr>
      <w:tr w:rsidR="00470C0A" w:rsidRPr="00470C0A" w14:paraId="13248D94"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470C0A" w:rsidRDefault="00470C0A" w:rsidP="00470C0A">
            <w:r w:rsidRPr="00470C0A">
              <w:t xml:space="preserve">Traditional media (TV/radio/print/etc.) </w:t>
            </w:r>
            <w:r w:rsidRPr="00470C0A">
              <w:rPr>
                <w:b w:val="0"/>
                <w:bCs w:val="0"/>
                <w:sz w:val="20"/>
                <w:szCs w:val="20"/>
              </w:rPr>
              <w:t>(n=346)</w:t>
            </w:r>
          </w:p>
        </w:tc>
        <w:tc>
          <w:tcPr>
            <w:tcW w:w="585" w:type="dxa"/>
            <w:noWrap/>
            <w:vAlign w:val="center"/>
            <w:hideMark/>
          </w:tcPr>
          <w:p w14:paraId="22CA41DC"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196</w:t>
            </w:r>
          </w:p>
        </w:tc>
        <w:tc>
          <w:tcPr>
            <w:tcW w:w="925" w:type="dxa"/>
            <w:noWrap/>
            <w:vAlign w:val="center"/>
            <w:hideMark/>
          </w:tcPr>
          <w:p w14:paraId="444D62FF"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56.65%</w:t>
            </w:r>
          </w:p>
        </w:tc>
        <w:tc>
          <w:tcPr>
            <w:tcW w:w="585" w:type="dxa"/>
            <w:noWrap/>
            <w:vAlign w:val="center"/>
            <w:hideMark/>
          </w:tcPr>
          <w:p w14:paraId="67DBB4D0"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150</w:t>
            </w:r>
          </w:p>
        </w:tc>
        <w:tc>
          <w:tcPr>
            <w:tcW w:w="925" w:type="dxa"/>
            <w:noWrap/>
            <w:vAlign w:val="center"/>
            <w:hideMark/>
          </w:tcPr>
          <w:p w14:paraId="72B48A24"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43.35%</w:t>
            </w:r>
          </w:p>
        </w:tc>
      </w:tr>
      <w:tr w:rsidR="00470C0A" w:rsidRPr="00470C0A" w14:paraId="1284AEA4"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470C0A" w:rsidRDefault="00470C0A" w:rsidP="00470C0A">
            <w:r w:rsidRPr="00470C0A">
              <w:t xml:space="preserve">Professional journals/magazines targeting practitioners </w:t>
            </w:r>
            <w:r w:rsidRPr="00470C0A">
              <w:rPr>
                <w:b w:val="0"/>
                <w:bCs w:val="0"/>
                <w:sz w:val="20"/>
                <w:szCs w:val="20"/>
              </w:rPr>
              <w:t>(n=343)</w:t>
            </w:r>
          </w:p>
        </w:tc>
        <w:tc>
          <w:tcPr>
            <w:tcW w:w="585" w:type="dxa"/>
            <w:noWrap/>
            <w:vAlign w:val="center"/>
            <w:hideMark/>
          </w:tcPr>
          <w:p w14:paraId="5B388B1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198</w:t>
            </w:r>
          </w:p>
        </w:tc>
        <w:tc>
          <w:tcPr>
            <w:tcW w:w="925" w:type="dxa"/>
            <w:noWrap/>
            <w:vAlign w:val="center"/>
            <w:hideMark/>
          </w:tcPr>
          <w:p w14:paraId="233CDB15"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57.73%</w:t>
            </w:r>
          </w:p>
        </w:tc>
        <w:tc>
          <w:tcPr>
            <w:tcW w:w="585" w:type="dxa"/>
            <w:noWrap/>
            <w:vAlign w:val="center"/>
            <w:hideMark/>
          </w:tcPr>
          <w:p w14:paraId="70AD736B"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145</w:t>
            </w:r>
          </w:p>
        </w:tc>
        <w:tc>
          <w:tcPr>
            <w:tcW w:w="925" w:type="dxa"/>
            <w:noWrap/>
            <w:vAlign w:val="center"/>
            <w:hideMark/>
          </w:tcPr>
          <w:p w14:paraId="4931B1F4"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42.27%</w:t>
            </w:r>
          </w:p>
        </w:tc>
      </w:tr>
      <w:tr w:rsidR="00470C0A" w:rsidRPr="00470C0A" w14:paraId="6B335107"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470C0A" w:rsidRDefault="00470C0A" w:rsidP="00470C0A">
            <w:r w:rsidRPr="00470C0A">
              <w:t xml:space="preserve">Own institutional or project website/blog </w:t>
            </w:r>
            <w:r w:rsidRPr="00470C0A">
              <w:rPr>
                <w:b w:val="0"/>
                <w:bCs w:val="0"/>
                <w:sz w:val="20"/>
                <w:szCs w:val="20"/>
              </w:rPr>
              <w:t>(n=354)</w:t>
            </w:r>
          </w:p>
        </w:tc>
        <w:tc>
          <w:tcPr>
            <w:tcW w:w="585" w:type="dxa"/>
            <w:noWrap/>
            <w:vAlign w:val="center"/>
            <w:hideMark/>
          </w:tcPr>
          <w:p w14:paraId="52CE9C59"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74</w:t>
            </w:r>
          </w:p>
        </w:tc>
        <w:tc>
          <w:tcPr>
            <w:tcW w:w="925" w:type="dxa"/>
            <w:noWrap/>
            <w:vAlign w:val="center"/>
            <w:hideMark/>
          </w:tcPr>
          <w:p w14:paraId="5B50F11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20.90%</w:t>
            </w:r>
          </w:p>
        </w:tc>
        <w:tc>
          <w:tcPr>
            <w:tcW w:w="585" w:type="dxa"/>
            <w:noWrap/>
            <w:vAlign w:val="center"/>
            <w:hideMark/>
          </w:tcPr>
          <w:p w14:paraId="4B3D519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280</w:t>
            </w:r>
          </w:p>
        </w:tc>
        <w:tc>
          <w:tcPr>
            <w:tcW w:w="925" w:type="dxa"/>
            <w:noWrap/>
            <w:vAlign w:val="center"/>
            <w:hideMark/>
          </w:tcPr>
          <w:p w14:paraId="0A6F4EE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79.10%</w:t>
            </w:r>
          </w:p>
        </w:tc>
      </w:tr>
      <w:tr w:rsidR="00470C0A" w:rsidRPr="00470C0A" w14:paraId="4F77F5D6"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470C0A" w:rsidRDefault="00470C0A" w:rsidP="00470C0A">
            <w:r w:rsidRPr="00470C0A">
              <w:t xml:space="preserve">Social media </w:t>
            </w:r>
            <w:r w:rsidRPr="00470C0A">
              <w:rPr>
                <w:b w:val="0"/>
                <w:bCs w:val="0"/>
                <w:sz w:val="20"/>
                <w:szCs w:val="20"/>
              </w:rPr>
              <w:t>(n=347)</w:t>
            </w:r>
          </w:p>
        </w:tc>
        <w:tc>
          <w:tcPr>
            <w:tcW w:w="585" w:type="dxa"/>
            <w:noWrap/>
            <w:vAlign w:val="center"/>
            <w:hideMark/>
          </w:tcPr>
          <w:p w14:paraId="024304C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219</w:t>
            </w:r>
          </w:p>
        </w:tc>
        <w:tc>
          <w:tcPr>
            <w:tcW w:w="925" w:type="dxa"/>
            <w:noWrap/>
            <w:vAlign w:val="center"/>
            <w:hideMark/>
          </w:tcPr>
          <w:p w14:paraId="601B7360"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63.11%</w:t>
            </w:r>
          </w:p>
        </w:tc>
        <w:tc>
          <w:tcPr>
            <w:tcW w:w="585" w:type="dxa"/>
            <w:noWrap/>
            <w:vAlign w:val="center"/>
            <w:hideMark/>
          </w:tcPr>
          <w:p w14:paraId="18261A59"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128</w:t>
            </w:r>
          </w:p>
        </w:tc>
        <w:tc>
          <w:tcPr>
            <w:tcW w:w="925" w:type="dxa"/>
            <w:noWrap/>
            <w:vAlign w:val="center"/>
            <w:hideMark/>
          </w:tcPr>
          <w:p w14:paraId="08CD851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36.89%</w:t>
            </w:r>
          </w:p>
        </w:tc>
      </w:tr>
      <w:tr w:rsidR="00470C0A" w:rsidRPr="00470C0A" w14:paraId="661DB897"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470C0A" w:rsidRDefault="00470C0A" w:rsidP="00470C0A">
            <w:r w:rsidRPr="00470C0A">
              <w:t xml:space="preserve">Online platforms (other than social media and project website/blog; e. g. data or code sharing, citizen science platforms) </w:t>
            </w:r>
            <w:r w:rsidRPr="00470C0A">
              <w:rPr>
                <w:b w:val="0"/>
                <w:bCs w:val="0"/>
                <w:sz w:val="20"/>
                <w:szCs w:val="20"/>
              </w:rPr>
              <w:t>(n=343)</w:t>
            </w:r>
          </w:p>
        </w:tc>
        <w:tc>
          <w:tcPr>
            <w:tcW w:w="585" w:type="dxa"/>
            <w:noWrap/>
            <w:vAlign w:val="center"/>
            <w:hideMark/>
          </w:tcPr>
          <w:p w14:paraId="637E37C9"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228</w:t>
            </w:r>
          </w:p>
        </w:tc>
        <w:tc>
          <w:tcPr>
            <w:tcW w:w="925" w:type="dxa"/>
            <w:noWrap/>
            <w:vAlign w:val="center"/>
            <w:hideMark/>
          </w:tcPr>
          <w:p w14:paraId="7C2EFD7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66.47%</w:t>
            </w:r>
          </w:p>
        </w:tc>
        <w:tc>
          <w:tcPr>
            <w:tcW w:w="585" w:type="dxa"/>
            <w:noWrap/>
            <w:vAlign w:val="center"/>
            <w:hideMark/>
          </w:tcPr>
          <w:p w14:paraId="31BE000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115</w:t>
            </w:r>
          </w:p>
        </w:tc>
        <w:tc>
          <w:tcPr>
            <w:tcW w:w="925" w:type="dxa"/>
            <w:noWrap/>
            <w:vAlign w:val="center"/>
            <w:hideMark/>
          </w:tcPr>
          <w:p w14:paraId="611462C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33.53%</w:t>
            </w:r>
          </w:p>
        </w:tc>
      </w:tr>
      <w:tr w:rsidR="00470C0A" w:rsidRPr="00470C0A" w14:paraId="114F9DCD"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470C0A" w:rsidRDefault="00470C0A" w:rsidP="00470C0A">
            <w:r w:rsidRPr="00470C0A">
              <w:t xml:space="preserve">(You providing) consultancy (paid or unpaid) </w:t>
            </w:r>
            <w:r w:rsidRPr="00470C0A">
              <w:rPr>
                <w:b w:val="0"/>
                <w:bCs w:val="0"/>
                <w:sz w:val="20"/>
                <w:szCs w:val="20"/>
              </w:rPr>
              <w:t>(n=342)</w:t>
            </w:r>
          </w:p>
        </w:tc>
        <w:tc>
          <w:tcPr>
            <w:tcW w:w="585" w:type="dxa"/>
            <w:noWrap/>
            <w:vAlign w:val="center"/>
            <w:hideMark/>
          </w:tcPr>
          <w:p w14:paraId="252B5C1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226</w:t>
            </w:r>
          </w:p>
        </w:tc>
        <w:tc>
          <w:tcPr>
            <w:tcW w:w="925" w:type="dxa"/>
            <w:noWrap/>
            <w:vAlign w:val="center"/>
            <w:hideMark/>
          </w:tcPr>
          <w:p w14:paraId="0B795B3E"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66.08%</w:t>
            </w:r>
          </w:p>
        </w:tc>
        <w:tc>
          <w:tcPr>
            <w:tcW w:w="585" w:type="dxa"/>
            <w:noWrap/>
            <w:vAlign w:val="center"/>
            <w:hideMark/>
          </w:tcPr>
          <w:p w14:paraId="49AE0E6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116</w:t>
            </w:r>
          </w:p>
        </w:tc>
        <w:tc>
          <w:tcPr>
            <w:tcW w:w="925" w:type="dxa"/>
            <w:noWrap/>
            <w:vAlign w:val="center"/>
            <w:hideMark/>
          </w:tcPr>
          <w:p w14:paraId="356C283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33.92%</w:t>
            </w:r>
          </w:p>
        </w:tc>
      </w:tr>
      <w:tr w:rsidR="00470C0A" w:rsidRPr="00470C0A" w14:paraId="61A46979"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470C0A" w:rsidRDefault="00470C0A" w:rsidP="00470C0A">
            <w:r w:rsidRPr="00470C0A">
              <w:t xml:space="preserve">Targeted events for (non-academic) practitioners </w:t>
            </w:r>
            <w:r w:rsidRPr="00470C0A">
              <w:rPr>
                <w:b w:val="0"/>
                <w:bCs w:val="0"/>
                <w:sz w:val="20"/>
                <w:szCs w:val="20"/>
              </w:rPr>
              <w:t>(n=343)</w:t>
            </w:r>
          </w:p>
        </w:tc>
        <w:tc>
          <w:tcPr>
            <w:tcW w:w="585" w:type="dxa"/>
            <w:noWrap/>
            <w:vAlign w:val="center"/>
            <w:hideMark/>
          </w:tcPr>
          <w:p w14:paraId="6C97E7B5"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233</w:t>
            </w:r>
          </w:p>
        </w:tc>
        <w:tc>
          <w:tcPr>
            <w:tcW w:w="925" w:type="dxa"/>
            <w:noWrap/>
            <w:vAlign w:val="center"/>
            <w:hideMark/>
          </w:tcPr>
          <w:p w14:paraId="1AA0F53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67.93%</w:t>
            </w:r>
          </w:p>
        </w:tc>
        <w:tc>
          <w:tcPr>
            <w:tcW w:w="585" w:type="dxa"/>
            <w:noWrap/>
            <w:vAlign w:val="center"/>
            <w:hideMark/>
          </w:tcPr>
          <w:p w14:paraId="2BEC904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110</w:t>
            </w:r>
          </w:p>
        </w:tc>
        <w:tc>
          <w:tcPr>
            <w:tcW w:w="925" w:type="dxa"/>
            <w:noWrap/>
            <w:vAlign w:val="center"/>
            <w:hideMark/>
          </w:tcPr>
          <w:p w14:paraId="2D66F3D1"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32.07%</w:t>
            </w:r>
          </w:p>
        </w:tc>
      </w:tr>
      <w:tr w:rsidR="00470C0A" w:rsidRPr="00470C0A" w14:paraId="757B2453"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470C0A" w:rsidRDefault="00470C0A" w:rsidP="00470C0A">
            <w:r w:rsidRPr="00470C0A">
              <w:t xml:space="preserve">General events for a non-academic public (other than practitioners) </w:t>
            </w:r>
            <w:r w:rsidRPr="00470C0A">
              <w:rPr>
                <w:b w:val="0"/>
                <w:bCs w:val="0"/>
                <w:sz w:val="20"/>
                <w:szCs w:val="20"/>
              </w:rPr>
              <w:t>(n=343)</w:t>
            </w:r>
          </w:p>
        </w:tc>
        <w:tc>
          <w:tcPr>
            <w:tcW w:w="585" w:type="dxa"/>
            <w:noWrap/>
            <w:vAlign w:val="center"/>
            <w:hideMark/>
          </w:tcPr>
          <w:p w14:paraId="72CE125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207</w:t>
            </w:r>
          </w:p>
        </w:tc>
        <w:tc>
          <w:tcPr>
            <w:tcW w:w="925" w:type="dxa"/>
            <w:noWrap/>
            <w:vAlign w:val="center"/>
            <w:hideMark/>
          </w:tcPr>
          <w:p w14:paraId="66A1C05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60.35%</w:t>
            </w:r>
          </w:p>
        </w:tc>
        <w:tc>
          <w:tcPr>
            <w:tcW w:w="585" w:type="dxa"/>
            <w:noWrap/>
            <w:vAlign w:val="center"/>
            <w:hideMark/>
          </w:tcPr>
          <w:p w14:paraId="665D6AE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136</w:t>
            </w:r>
          </w:p>
        </w:tc>
        <w:tc>
          <w:tcPr>
            <w:tcW w:w="925" w:type="dxa"/>
            <w:noWrap/>
            <w:vAlign w:val="center"/>
            <w:hideMark/>
          </w:tcPr>
          <w:p w14:paraId="28DB05D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39.65%</w:t>
            </w:r>
          </w:p>
        </w:tc>
      </w:tr>
    </w:tbl>
    <w:p w14:paraId="365DC502" w14:textId="465BAB94" w:rsidR="00470C0A" w:rsidRDefault="00470C0A" w:rsidP="00976ECE"/>
    <w:p w14:paraId="45D21C0A" w14:textId="77777777" w:rsidR="00470C0A" w:rsidRPr="00F96AAF" w:rsidRDefault="00470C0A" w:rsidP="00976ECE"/>
    <w:p w14:paraId="5F0ABE9F" w14:textId="77777777" w:rsidR="00976ECE" w:rsidRPr="00F96AAF" w:rsidRDefault="00976ECE" w:rsidP="00A31260">
      <w:pPr>
        <w:pStyle w:val="Heading3"/>
      </w:pPr>
      <w:r w:rsidRPr="00F96AAF">
        <w:t>Scalability</w:t>
      </w:r>
    </w:p>
    <w:p w14:paraId="3A3FCF40" w14:textId="4AD98F6F" w:rsidR="00976ECE" w:rsidRPr="00F96AAF" w:rsidRDefault="00976ECE" w:rsidP="00976ECE">
      <w:pPr>
        <w:pStyle w:val="BodyText"/>
        <w:keepNext/>
      </w:pPr>
    </w:p>
    <w:p w14:paraId="3CFE9CE5" w14:textId="266770EA" w:rsidR="00976ECE" w:rsidRPr="00F96AAF" w:rsidRDefault="00976ECE" w:rsidP="00976ECE">
      <w:pPr>
        <w:pStyle w:val="Caption"/>
      </w:pPr>
      <w:bookmarkStart w:id="801" w:name="_Ref100043700"/>
      <w:r w:rsidRPr="00F96AAF">
        <w:t xml:space="preserve">Figure </w:t>
      </w:r>
      <w:r w:rsidR="00EB0606">
        <w:fldChar w:fldCharType="begin"/>
      </w:r>
      <w:r w:rsidR="00EB0606">
        <w:instrText xml:space="preserve"> SEQ Figure \* ARABIC </w:instrText>
      </w:r>
      <w:r w:rsidR="00EB0606">
        <w:fldChar w:fldCharType="separate"/>
      </w:r>
      <w:r w:rsidR="001664E4">
        <w:rPr>
          <w:noProof/>
        </w:rPr>
        <w:t>21</w:t>
      </w:r>
      <w:r w:rsidR="00EB0606">
        <w:fldChar w:fldCharType="end"/>
      </w:r>
      <w:bookmarkEnd w:id="801"/>
      <w:r w:rsidRPr="00F96AAF">
        <w:t xml:space="preserve">: </w:t>
      </w:r>
      <w:r w:rsidR="00486AD3">
        <w:t>Type of</w:t>
      </w:r>
      <w:r w:rsidRPr="00F96AAF">
        <w:t xml:space="preserve"> scalability</w:t>
      </w:r>
      <w:r w:rsidR="006A01ED" w:rsidRPr="00F96AAF">
        <w:rPr>
          <w:noProof/>
          <w:lang w:val="de-AT"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1510" cy="2292350"/>
                    </a:xfrm>
                    <a:prstGeom prst="rect">
                      <a:avLst/>
                    </a:prstGeom>
                  </pic:spPr>
                </pic:pic>
              </a:graphicData>
            </a:graphic>
          </wp:inline>
        </w:drawing>
      </w:r>
    </w:p>
    <w:p w14:paraId="320C61E8" w14:textId="28E672C9" w:rsidR="00536397" w:rsidRPr="00F96AAF" w:rsidRDefault="00976ECE" w:rsidP="00706803">
      <w:pPr>
        <w:jc w:val="both"/>
      </w:pPr>
      <w:r w:rsidRPr="00F96AAF">
        <w:t xml:space="preserve">The </w:t>
      </w:r>
      <w:del w:id="802" w:author="xyz" w:date="2022-04-09T12:52:00Z">
        <w:r w:rsidRPr="00F96AAF" w:rsidDel="007F06C9">
          <w:delText xml:space="preserve">capability </w:delText>
        </w:r>
      </w:del>
      <w:ins w:id="803" w:author="xyz" w:date="2022-04-09T12:52:00Z">
        <w:r w:rsidR="007F06C9">
          <w:t>scalability</w:t>
        </w:r>
        <w:r w:rsidR="007F06C9" w:rsidRPr="00F96AAF">
          <w:t xml:space="preserve"> </w:t>
        </w:r>
      </w:ins>
      <w:r w:rsidRPr="00F96AAF">
        <w:t xml:space="preserve">of the generated solutions to be applied in different contexts is another important goal in SI. 69 % of the respondents noted that the solutions generated throughout the project </w:t>
      </w:r>
      <w:ins w:id="804" w:author="xyz" w:date="2022-04-09T12:52:00Z">
        <w:r w:rsidR="007F06C9">
          <w:t xml:space="preserve">potentially </w:t>
        </w:r>
      </w:ins>
      <w:r w:rsidRPr="00F96AAF">
        <w:t>ha</w:t>
      </w:r>
      <w:ins w:id="805" w:author="xyz" w:date="2022-04-09T12:52:00Z">
        <w:r w:rsidR="007F06C9">
          <w:t>ve</w:t>
        </w:r>
      </w:ins>
      <w:del w:id="806" w:author="xyz" w:date="2022-04-09T12:52:00Z">
        <w:r w:rsidRPr="00F96AAF" w:rsidDel="007F06C9">
          <w:delText>d</w:delText>
        </w:r>
      </w:del>
      <w:r w:rsidRPr="00F96AAF">
        <w:t xml:space="preserve"> </w:t>
      </w:r>
      <w:del w:id="807" w:author="xyz" w:date="2022-04-09T12:53:00Z">
        <w:r w:rsidRPr="00F96AAF" w:rsidDel="007F06C9">
          <w:delText xml:space="preserve">the </w:delText>
        </w:r>
      </w:del>
      <w:ins w:id="808" w:author="xyz" w:date="2022-04-09T12:53:00Z">
        <w:r w:rsidR="007F06C9">
          <w:t>a</w:t>
        </w:r>
        <w:r w:rsidR="007F06C9" w:rsidRPr="00F96AAF">
          <w:t xml:space="preserve"> </w:t>
        </w:r>
      </w:ins>
      <w:r w:rsidRPr="00F96AAF">
        <w:t>high capability to be scaled up</w:t>
      </w:r>
      <w:r w:rsidR="00706803">
        <w:t xml:space="preserve"> (cf. </w:t>
      </w:r>
      <w:r w:rsidR="00706803">
        <w:fldChar w:fldCharType="begin"/>
      </w:r>
      <w:r w:rsidR="00706803">
        <w:instrText xml:space="preserve"> REF _Ref100043700 \h </w:instrText>
      </w:r>
      <w:r w:rsidR="00706803">
        <w:fldChar w:fldCharType="separate"/>
      </w:r>
      <w:r w:rsidR="00706803" w:rsidRPr="00F96AAF">
        <w:t xml:space="preserve">Figure </w:t>
      </w:r>
      <w:r w:rsidR="00706803">
        <w:rPr>
          <w:noProof/>
        </w:rPr>
        <w:t>21</w:t>
      </w:r>
      <w:r w:rsidR="00706803">
        <w:fldChar w:fldCharType="end"/>
      </w:r>
      <w:r w:rsidR="00706803">
        <w:t xml:space="preserve"> and </w:t>
      </w:r>
      <w:r w:rsidR="00706803">
        <w:fldChar w:fldCharType="begin"/>
      </w:r>
      <w:r w:rsidR="00706803">
        <w:instrText xml:space="preserve"> REF _Ref100043630 \h </w:instrText>
      </w:r>
      <w:r w:rsidR="00706803">
        <w:fldChar w:fldCharType="separate"/>
      </w:r>
      <w:r w:rsidR="00706803">
        <w:t xml:space="preserve">Table </w:t>
      </w:r>
      <w:r w:rsidR="00706803">
        <w:rPr>
          <w:noProof/>
        </w:rPr>
        <w:t>19</w:t>
      </w:r>
      <w:r w:rsidR="00706803">
        <w:fldChar w:fldCharType="end"/>
      </w:r>
      <w:r w:rsidR="00706803">
        <w:t>)</w:t>
      </w:r>
      <w:ins w:id="809" w:author="xyz" w:date="2022-04-09T12:53:00Z">
        <w:r w:rsidR="007F06C9">
          <w:t xml:space="preserve">, i.e. to achieve a higher impact if further used. </w:t>
        </w:r>
        <w:proofErr w:type="gramStart"/>
        <w:r w:rsidR="007F06C9">
          <w:t>Also</w:t>
        </w:r>
        <w:proofErr w:type="gramEnd"/>
        <w:r w:rsidR="007F06C9">
          <w:t xml:space="preserve"> the potential for scaling-out to different geographic areas was highly rated. This is hardly su</w:t>
        </w:r>
      </w:ins>
      <w:ins w:id="810" w:author="xyz" w:date="2022-04-09T12:54:00Z">
        <w:r w:rsidR="007F06C9">
          <w:t>r</w:t>
        </w:r>
      </w:ins>
      <w:ins w:id="811" w:author="xyz" w:date="2022-04-09T12:53:00Z">
        <w:r w:rsidR="007F06C9">
          <w:t xml:space="preserve">prising, because most scientific research is not regionally limited but strives of universal knowledge and insights. </w:t>
        </w:r>
      </w:ins>
      <w:del w:id="812" w:author="xyz" w:date="2022-04-09T12:53:00Z">
        <w:r w:rsidRPr="00F96AAF" w:rsidDel="007F06C9">
          <w:delText>.</w:delText>
        </w:r>
      </w:del>
      <w:ins w:id="813" w:author="xyz" w:date="2022-04-09T12:54:00Z">
        <w:r w:rsidR="007F06C9">
          <w:t>Interestingly, 36% of the respondents also think that the project results can potentially also have a transformative impact in the sense of changi</w:t>
        </w:r>
        <w:r w:rsidR="002313A9">
          <w:t xml:space="preserve">ng cultural and social values </w:t>
        </w:r>
      </w:ins>
      <w:ins w:id="814" w:author="xyz" w:date="2022-04-09T12:55:00Z">
        <w:r w:rsidR="002313A9">
          <w:t>(</w:t>
        </w:r>
        <w:proofErr w:type="spellStart"/>
        <w:r w:rsidR="002313A9">
          <w:t>scalling</w:t>
        </w:r>
        <w:proofErr w:type="spellEnd"/>
        <w:r w:rsidR="002313A9">
          <w:t xml:space="preserve">-deep). </w:t>
        </w:r>
      </w:ins>
    </w:p>
    <w:p w14:paraId="4E95D956" w14:textId="5C18D6F1" w:rsidR="00DB6545" w:rsidRDefault="00DB6545" w:rsidP="00976ECE"/>
    <w:p w14:paraId="1CF86DC8" w14:textId="45C491C0" w:rsidR="00486AD3" w:rsidRDefault="00486AD3" w:rsidP="00486AD3">
      <w:pPr>
        <w:pStyle w:val="Caption"/>
        <w:keepNext/>
      </w:pPr>
      <w:bookmarkStart w:id="815" w:name="_Ref100043630"/>
      <w:r>
        <w:t xml:space="preserve">Table </w:t>
      </w:r>
      <w:r>
        <w:fldChar w:fldCharType="begin"/>
      </w:r>
      <w:r>
        <w:instrText xml:space="preserve"> SEQ Table \* ARABIC </w:instrText>
      </w:r>
      <w:r>
        <w:fldChar w:fldCharType="separate"/>
      </w:r>
      <w:r w:rsidR="00706803">
        <w:rPr>
          <w:noProof/>
        </w:rPr>
        <w:t>19</w:t>
      </w:r>
      <w:r>
        <w:fldChar w:fldCharType="end"/>
      </w:r>
      <w:bookmarkEnd w:id="815"/>
      <w:r>
        <w:t xml:space="preserve">: </w:t>
      </w:r>
      <w:r w:rsidRPr="00B66A04">
        <w:t>Type of scalability</w:t>
      </w:r>
    </w:p>
    <w:tbl>
      <w:tblPr>
        <w:tblStyle w:val="ListTable3"/>
        <w:tblW w:w="0" w:type="auto"/>
        <w:tblLook w:val="04A0" w:firstRow="1" w:lastRow="0" w:firstColumn="1" w:lastColumn="0" w:noHBand="0" w:noVBand="1"/>
      </w:tblPr>
      <w:tblGrid>
        <w:gridCol w:w="1940"/>
        <w:gridCol w:w="621"/>
        <w:gridCol w:w="1259"/>
        <w:gridCol w:w="621"/>
        <w:gridCol w:w="1259"/>
        <w:gridCol w:w="621"/>
        <w:gridCol w:w="1259"/>
      </w:tblGrid>
      <w:tr w:rsidR="00F23A5D" w:rsidRPr="00486AD3" w14:paraId="1B3B1F8D" w14:textId="77777777" w:rsidTr="00F23A5D">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486AD3" w:rsidRDefault="00486AD3" w:rsidP="00486AD3">
            <w:pPr>
              <w:jc w:val="center"/>
            </w:pPr>
          </w:p>
        </w:tc>
        <w:tc>
          <w:tcPr>
            <w:tcW w:w="1880"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Scaling-up (to achieve a higher impact) (n=172)</w:t>
            </w:r>
          </w:p>
        </w:tc>
        <w:tc>
          <w:tcPr>
            <w:tcW w:w="1880"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Scaling-out (to different geographic areas) (n=149)</w:t>
            </w:r>
          </w:p>
        </w:tc>
        <w:tc>
          <w:tcPr>
            <w:tcW w:w="1880" w:type="dxa"/>
            <w:gridSpan w:val="2"/>
            <w:tcBorders>
              <w:left w:val="single" w:sz="4" w:space="0" w:color="FFFFFF" w:themeColor="background1"/>
            </w:tcBorders>
            <w:noWrap/>
            <w:vAlign w:val="bottom"/>
            <w:hideMark/>
          </w:tcPr>
          <w:p w14:paraId="673C9C0A"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Scaling-deep (by changing cultural and social values and practices) (n=140)</w:t>
            </w:r>
          </w:p>
        </w:tc>
      </w:tr>
      <w:tr w:rsidR="00F23A5D" w:rsidRPr="00486AD3" w14:paraId="0720AF2C"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486AD3" w:rsidRDefault="00486AD3" w:rsidP="00486AD3">
            <w:pPr>
              <w:jc w:val="center"/>
            </w:pPr>
            <w:r w:rsidRPr="00486AD3">
              <w:t>response</w:t>
            </w:r>
          </w:p>
        </w:tc>
        <w:tc>
          <w:tcPr>
            <w:tcW w:w="621" w:type="dxa"/>
            <w:tcBorders>
              <w:left w:val="single" w:sz="4" w:space="0" w:color="000000" w:themeColor="text1"/>
            </w:tcBorders>
            <w:noWrap/>
            <w:vAlign w:val="center"/>
            <w:hideMark/>
          </w:tcPr>
          <w:p w14:paraId="24351FD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tcBorders>
              <w:right w:val="single" w:sz="4" w:space="0" w:color="000000" w:themeColor="text1"/>
            </w:tcBorders>
            <w:noWrap/>
            <w:vAlign w:val="center"/>
            <w:hideMark/>
          </w:tcPr>
          <w:p w14:paraId="2512E58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c>
          <w:tcPr>
            <w:tcW w:w="621" w:type="dxa"/>
            <w:tcBorders>
              <w:top w:val="nil"/>
              <w:left w:val="single" w:sz="4" w:space="0" w:color="000000" w:themeColor="text1"/>
            </w:tcBorders>
            <w:noWrap/>
            <w:vAlign w:val="center"/>
            <w:hideMark/>
          </w:tcPr>
          <w:p w14:paraId="60FC39E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tcBorders>
              <w:top w:val="nil"/>
              <w:right w:val="single" w:sz="4" w:space="0" w:color="000000" w:themeColor="text1"/>
            </w:tcBorders>
            <w:noWrap/>
            <w:vAlign w:val="center"/>
            <w:hideMark/>
          </w:tcPr>
          <w:p w14:paraId="4745D57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c>
          <w:tcPr>
            <w:tcW w:w="621" w:type="dxa"/>
            <w:tcBorders>
              <w:left w:val="single" w:sz="4" w:space="0" w:color="000000" w:themeColor="text1"/>
            </w:tcBorders>
            <w:noWrap/>
            <w:vAlign w:val="center"/>
            <w:hideMark/>
          </w:tcPr>
          <w:p w14:paraId="5D1B16D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noWrap/>
            <w:vAlign w:val="center"/>
            <w:hideMark/>
          </w:tcPr>
          <w:p w14:paraId="73470892"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r>
      <w:tr w:rsidR="00F23A5D" w:rsidRPr="00486AD3" w14:paraId="38CAEFC5"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486AD3" w:rsidRDefault="00486AD3" w:rsidP="00486AD3">
            <w:pPr>
              <w:jc w:val="center"/>
            </w:pPr>
            <w:r w:rsidRPr="00486AD3">
              <w:t>0</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FACFD23"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1.74%</w:t>
            </w:r>
          </w:p>
        </w:tc>
        <w:tc>
          <w:tcPr>
            <w:tcW w:w="621" w:type="dxa"/>
            <w:tcBorders>
              <w:left w:val="single" w:sz="4" w:space="0" w:color="000000" w:themeColor="text1"/>
            </w:tcBorders>
            <w:noWrap/>
            <w:vAlign w:val="center"/>
            <w:hideMark/>
          </w:tcPr>
          <w:p w14:paraId="3A78181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11</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2C41AF55"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7.38%</w:t>
            </w:r>
          </w:p>
        </w:tc>
        <w:tc>
          <w:tcPr>
            <w:tcW w:w="621" w:type="dxa"/>
            <w:tcBorders>
              <w:left w:val="single" w:sz="4" w:space="0" w:color="000000" w:themeColor="text1"/>
            </w:tcBorders>
            <w:noWrap/>
            <w:vAlign w:val="center"/>
            <w:hideMark/>
          </w:tcPr>
          <w:p w14:paraId="6EF01C7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17</w:t>
            </w:r>
          </w:p>
        </w:tc>
        <w:tc>
          <w:tcPr>
            <w:tcW w:w="1259" w:type="dxa"/>
            <w:noWrap/>
            <w:vAlign w:val="center"/>
            <w:hideMark/>
          </w:tcPr>
          <w:p w14:paraId="0C808069"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12.14%</w:t>
            </w:r>
          </w:p>
        </w:tc>
      </w:tr>
      <w:tr w:rsidR="00F23A5D" w:rsidRPr="00486AD3" w14:paraId="306869F5"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486AD3" w:rsidRDefault="00486AD3" w:rsidP="00486AD3">
            <w:pPr>
              <w:jc w:val="center"/>
            </w:pPr>
            <w:r w:rsidRPr="00486AD3">
              <w:t>1</w:t>
            </w:r>
          </w:p>
        </w:tc>
        <w:tc>
          <w:tcPr>
            <w:tcW w:w="621" w:type="dxa"/>
            <w:tcBorders>
              <w:left w:val="single" w:sz="4" w:space="0" w:color="000000" w:themeColor="text1"/>
            </w:tcBorders>
            <w:noWrap/>
            <w:vAlign w:val="center"/>
            <w:hideMark/>
          </w:tcPr>
          <w:p w14:paraId="7F40E77E"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4</w:t>
            </w:r>
          </w:p>
        </w:tc>
        <w:tc>
          <w:tcPr>
            <w:tcW w:w="1259" w:type="dxa"/>
            <w:tcBorders>
              <w:right w:val="single" w:sz="4" w:space="0" w:color="000000" w:themeColor="text1"/>
            </w:tcBorders>
            <w:noWrap/>
            <w:vAlign w:val="center"/>
            <w:hideMark/>
          </w:tcPr>
          <w:p w14:paraId="77FDC21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2.33%</w:t>
            </w:r>
          </w:p>
        </w:tc>
        <w:tc>
          <w:tcPr>
            <w:tcW w:w="621" w:type="dxa"/>
            <w:tcBorders>
              <w:left w:val="single" w:sz="4" w:space="0" w:color="000000" w:themeColor="text1"/>
            </w:tcBorders>
            <w:noWrap/>
            <w:vAlign w:val="center"/>
            <w:hideMark/>
          </w:tcPr>
          <w:p w14:paraId="5D0C976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6</w:t>
            </w:r>
          </w:p>
        </w:tc>
        <w:tc>
          <w:tcPr>
            <w:tcW w:w="1259" w:type="dxa"/>
            <w:tcBorders>
              <w:right w:val="single" w:sz="4" w:space="0" w:color="000000" w:themeColor="text1"/>
            </w:tcBorders>
            <w:noWrap/>
            <w:vAlign w:val="center"/>
            <w:hideMark/>
          </w:tcPr>
          <w:p w14:paraId="4718D4D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4.03%</w:t>
            </w:r>
          </w:p>
        </w:tc>
        <w:tc>
          <w:tcPr>
            <w:tcW w:w="621" w:type="dxa"/>
            <w:tcBorders>
              <w:left w:val="single" w:sz="4" w:space="0" w:color="000000" w:themeColor="text1"/>
            </w:tcBorders>
            <w:noWrap/>
            <w:vAlign w:val="center"/>
            <w:hideMark/>
          </w:tcPr>
          <w:p w14:paraId="1EA9D2B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12</w:t>
            </w:r>
          </w:p>
        </w:tc>
        <w:tc>
          <w:tcPr>
            <w:tcW w:w="1259" w:type="dxa"/>
            <w:noWrap/>
            <w:vAlign w:val="center"/>
            <w:hideMark/>
          </w:tcPr>
          <w:p w14:paraId="74064A9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8.57%</w:t>
            </w:r>
          </w:p>
        </w:tc>
      </w:tr>
      <w:tr w:rsidR="00F23A5D" w:rsidRPr="00486AD3" w14:paraId="0E002297"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486AD3" w:rsidRDefault="00486AD3" w:rsidP="00486AD3">
            <w:pPr>
              <w:jc w:val="center"/>
            </w:pPr>
            <w:r w:rsidRPr="00486AD3">
              <w:t>2</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2</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571B8EF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1.16%</w:t>
            </w:r>
          </w:p>
        </w:tc>
        <w:tc>
          <w:tcPr>
            <w:tcW w:w="621" w:type="dxa"/>
            <w:tcBorders>
              <w:left w:val="single" w:sz="4" w:space="0" w:color="000000" w:themeColor="text1"/>
            </w:tcBorders>
            <w:noWrap/>
            <w:vAlign w:val="center"/>
            <w:hideMark/>
          </w:tcPr>
          <w:p w14:paraId="5748825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7</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13BCC03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4.70%</w:t>
            </w:r>
          </w:p>
        </w:tc>
        <w:tc>
          <w:tcPr>
            <w:tcW w:w="621" w:type="dxa"/>
            <w:tcBorders>
              <w:left w:val="single" w:sz="4" w:space="0" w:color="000000" w:themeColor="text1"/>
            </w:tcBorders>
            <w:noWrap/>
            <w:vAlign w:val="center"/>
            <w:hideMark/>
          </w:tcPr>
          <w:p w14:paraId="4B2790F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47F14566"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7.14%</w:t>
            </w:r>
          </w:p>
        </w:tc>
      </w:tr>
      <w:tr w:rsidR="00F23A5D" w:rsidRPr="00486AD3" w14:paraId="31BE4426"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486AD3" w:rsidRDefault="00486AD3" w:rsidP="00486AD3">
            <w:pPr>
              <w:jc w:val="center"/>
            </w:pPr>
            <w:r w:rsidRPr="00486AD3">
              <w:t>3</w:t>
            </w:r>
          </w:p>
        </w:tc>
        <w:tc>
          <w:tcPr>
            <w:tcW w:w="621" w:type="dxa"/>
            <w:tcBorders>
              <w:left w:val="single" w:sz="4" w:space="0" w:color="000000" w:themeColor="text1"/>
            </w:tcBorders>
            <w:noWrap/>
            <w:vAlign w:val="center"/>
            <w:hideMark/>
          </w:tcPr>
          <w:p w14:paraId="299ECFEF"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6</w:t>
            </w:r>
          </w:p>
        </w:tc>
        <w:tc>
          <w:tcPr>
            <w:tcW w:w="1259" w:type="dxa"/>
            <w:tcBorders>
              <w:right w:val="single" w:sz="4" w:space="0" w:color="000000" w:themeColor="text1"/>
            </w:tcBorders>
            <w:noWrap/>
            <w:vAlign w:val="center"/>
            <w:hideMark/>
          </w:tcPr>
          <w:p w14:paraId="4C9BC83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3.49%</w:t>
            </w:r>
          </w:p>
        </w:tc>
        <w:tc>
          <w:tcPr>
            <w:tcW w:w="621" w:type="dxa"/>
            <w:tcBorders>
              <w:left w:val="single" w:sz="4" w:space="0" w:color="000000" w:themeColor="text1"/>
            </w:tcBorders>
            <w:noWrap/>
            <w:vAlign w:val="center"/>
            <w:hideMark/>
          </w:tcPr>
          <w:p w14:paraId="0F5D796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3</w:t>
            </w:r>
          </w:p>
        </w:tc>
        <w:tc>
          <w:tcPr>
            <w:tcW w:w="1259" w:type="dxa"/>
            <w:tcBorders>
              <w:right w:val="single" w:sz="4" w:space="0" w:color="000000" w:themeColor="text1"/>
            </w:tcBorders>
            <w:noWrap/>
            <w:vAlign w:val="center"/>
            <w:hideMark/>
          </w:tcPr>
          <w:p w14:paraId="1007CCA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2.01%</w:t>
            </w:r>
          </w:p>
        </w:tc>
        <w:tc>
          <w:tcPr>
            <w:tcW w:w="621" w:type="dxa"/>
            <w:tcBorders>
              <w:left w:val="single" w:sz="4" w:space="0" w:color="000000" w:themeColor="text1"/>
            </w:tcBorders>
            <w:noWrap/>
            <w:vAlign w:val="center"/>
            <w:hideMark/>
          </w:tcPr>
          <w:p w14:paraId="1641C5EF"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745310F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7.14%</w:t>
            </w:r>
          </w:p>
        </w:tc>
      </w:tr>
      <w:tr w:rsidR="00F23A5D" w:rsidRPr="00486AD3" w14:paraId="50085CD4"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486AD3" w:rsidRDefault="00486AD3" w:rsidP="00486AD3">
            <w:pPr>
              <w:jc w:val="center"/>
            </w:pPr>
            <w:r w:rsidRPr="00486AD3">
              <w:t>4</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6</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D69E250"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3.49%</w:t>
            </w:r>
          </w:p>
        </w:tc>
        <w:tc>
          <w:tcPr>
            <w:tcW w:w="621" w:type="dxa"/>
            <w:tcBorders>
              <w:left w:val="single" w:sz="4" w:space="0" w:color="000000" w:themeColor="text1"/>
            </w:tcBorders>
            <w:noWrap/>
            <w:vAlign w:val="center"/>
            <w:hideMark/>
          </w:tcPr>
          <w:p w14:paraId="321BD089"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5</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701BD775"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3.36%</w:t>
            </w:r>
          </w:p>
        </w:tc>
        <w:tc>
          <w:tcPr>
            <w:tcW w:w="621" w:type="dxa"/>
            <w:tcBorders>
              <w:left w:val="single" w:sz="4" w:space="0" w:color="000000" w:themeColor="text1"/>
            </w:tcBorders>
            <w:noWrap/>
            <w:vAlign w:val="center"/>
            <w:hideMark/>
          </w:tcPr>
          <w:p w14:paraId="77258C7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13</w:t>
            </w:r>
          </w:p>
        </w:tc>
        <w:tc>
          <w:tcPr>
            <w:tcW w:w="1259" w:type="dxa"/>
            <w:noWrap/>
            <w:vAlign w:val="center"/>
            <w:hideMark/>
          </w:tcPr>
          <w:p w14:paraId="768B109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9.29%</w:t>
            </w:r>
          </w:p>
        </w:tc>
      </w:tr>
      <w:tr w:rsidR="00F23A5D" w:rsidRPr="00486AD3" w14:paraId="09542022"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486AD3" w:rsidRDefault="00486AD3" w:rsidP="00486AD3">
            <w:pPr>
              <w:jc w:val="center"/>
            </w:pPr>
            <w:r w:rsidRPr="00486AD3">
              <w:t>5</w:t>
            </w:r>
          </w:p>
        </w:tc>
        <w:tc>
          <w:tcPr>
            <w:tcW w:w="621" w:type="dxa"/>
            <w:tcBorders>
              <w:left w:val="single" w:sz="4" w:space="0" w:color="000000" w:themeColor="text1"/>
            </w:tcBorders>
            <w:noWrap/>
            <w:vAlign w:val="center"/>
            <w:hideMark/>
          </w:tcPr>
          <w:p w14:paraId="3EDD960B"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21</w:t>
            </w:r>
          </w:p>
        </w:tc>
        <w:tc>
          <w:tcPr>
            <w:tcW w:w="1259" w:type="dxa"/>
            <w:tcBorders>
              <w:right w:val="single" w:sz="4" w:space="0" w:color="000000" w:themeColor="text1"/>
            </w:tcBorders>
            <w:noWrap/>
            <w:vAlign w:val="center"/>
            <w:hideMark/>
          </w:tcPr>
          <w:p w14:paraId="55D1FC09"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12.21%</w:t>
            </w:r>
          </w:p>
        </w:tc>
        <w:tc>
          <w:tcPr>
            <w:tcW w:w="621" w:type="dxa"/>
            <w:tcBorders>
              <w:left w:val="single" w:sz="4" w:space="0" w:color="000000" w:themeColor="text1"/>
            </w:tcBorders>
            <w:noWrap/>
            <w:vAlign w:val="center"/>
            <w:hideMark/>
          </w:tcPr>
          <w:p w14:paraId="73BECF8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25</w:t>
            </w:r>
          </w:p>
        </w:tc>
        <w:tc>
          <w:tcPr>
            <w:tcW w:w="1259" w:type="dxa"/>
            <w:tcBorders>
              <w:right w:val="single" w:sz="4" w:space="0" w:color="000000" w:themeColor="text1"/>
            </w:tcBorders>
            <w:noWrap/>
            <w:vAlign w:val="center"/>
            <w:hideMark/>
          </w:tcPr>
          <w:p w14:paraId="7A2BEA8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16.78%</w:t>
            </w:r>
          </w:p>
        </w:tc>
        <w:tc>
          <w:tcPr>
            <w:tcW w:w="621" w:type="dxa"/>
            <w:tcBorders>
              <w:left w:val="single" w:sz="4" w:space="0" w:color="000000" w:themeColor="text1"/>
            </w:tcBorders>
            <w:noWrap/>
            <w:vAlign w:val="center"/>
            <w:hideMark/>
          </w:tcPr>
          <w:p w14:paraId="01D0DBFE"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17</w:t>
            </w:r>
          </w:p>
        </w:tc>
        <w:tc>
          <w:tcPr>
            <w:tcW w:w="1259" w:type="dxa"/>
            <w:noWrap/>
            <w:vAlign w:val="center"/>
            <w:hideMark/>
          </w:tcPr>
          <w:p w14:paraId="4494538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12.14%</w:t>
            </w:r>
          </w:p>
        </w:tc>
      </w:tr>
      <w:tr w:rsidR="00F23A5D" w:rsidRPr="00486AD3" w14:paraId="4CB55B7B"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486AD3" w:rsidRDefault="00486AD3" w:rsidP="00486AD3">
            <w:pPr>
              <w:jc w:val="center"/>
            </w:pPr>
            <w:r w:rsidRPr="00486AD3">
              <w:t>6</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11</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37083A6"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6.40%</w:t>
            </w:r>
          </w:p>
        </w:tc>
        <w:tc>
          <w:tcPr>
            <w:tcW w:w="621" w:type="dxa"/>
            <w:tcBorders>
              <w:left w:val="single" w:sz="4" w:space="0" w:color="000000" w:themeColor="text1"/>
            </w:tcBorders>
            <w:noWrap/>
            <w:vAlign w:val="center"/>
            <w:hideMark/>
          </w:tcPr>
          <w:p w14:paraId="0E773BF1"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6</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F434EB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4.03%</w:t>
            </w:r>
          </w:p>
        </w:tc>
        <w:tc>
          <w:tcPr>
            <w:tcW w:w="621" w:type="dxa"/>
            <w:tcBorders>
              <w:left w:val="single" w:sz="4" w:space="0" w:color="000000" w:themeColor="text1"/>
            </w:tcBorders>
            <w:noWrap/>
            <w:vAlign w:val="center"/>
            <w:hideMark/>
          </w:tcPr>
          <w:p w14:paraId="242F84DE"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4E090FF0"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7.14%</w:t>
            </w:r>
          </w:p>
        </w:tc>
      </w:tr>
      <w:tr w:rsidR="00F23A5D" w:rsidRPr="00486AD3" w14:paraId="54BAD570"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486AD3" w:rsidRDefault="00486AD3" w:rsidP="00486AD3">
            <w:pPr>
              <w:jc w:val="center"/>
            </w:pPr>
            <w:r w:rsidRPr="00486AD3">
              <w:t>7</w:t>
            </w:r>
          </w:p>
        </w:tc>
        <w:tc>
          <w:tcPr>
            <w:tcW w:w="621" w:type="dxa"/>
            <w:tcBorders>
              <w:left w:val="single" w:sz="4" w:space="0" w:color="000000" w:themeColor="text1"/>
            </w:tcBorders>
            <w:noWrap/>
            <w:vAlign w:val="center"/>
            <w:hideMark/>
          </w:tcPr>
          <w:p w14:paraId="1BB09926"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36</w:t>
            </w:r>
          </w:p>
        </w:tc>
        <w:tc>
          <w:tcPr>
            <w:tcW w:w="1259" w:type="dxa"/>
            <w:tcBorders>
              <w:right w:val="single" w:sz="4" w:space="0" w:color="000000" w:themeColor="text1"/>
            </w:tcBorders>
            <w:noWrap/>
            <w:vAlign w:val="center"/>
            <w:hideMark/>
          </w:tcPr>
          <w:p w14:paraId="60F01733"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20.93%</w:t>
            </w:r>
          </w:p>
        </w:tc>
        <w:tc>
          <w:tcPr>
            <w:tcW w:w="621" w:type="dxa"/>
            <w:tcBorders>
              <w:left w:val="single" w:sz="4" w:space="0" w:color="000000" w:themeColor="text1"/>
            </w:tcBorders>
            <w:noWrap/>
            <w:vAlign w:val="center"/>
            <w:hideMark/>
          </w:tcPr>
          <w:p w14:paraId="75B6FBE8"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24</w:t>
            </w:r>
          </w:p>
        </w:tc>
        <w:tc>
          <w:tcPr>
            <w:tcW w:w="1259" w:type="dxa"/>
            <w:tcBorders>
              <w:right w:val="single" w:sz="4" w:space="0" w:color="000000" w:themeColor="text1"/>
            </w:tcBorders>
            <w:noWrap/>
            <w:vAlign w:val="center"/>
            <w:hideMark/>
          </w:tcPr>
          <w:p w14:paraId="07EAE13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16.11%</w:t>
            </w:r>
          </w:p>
        </w:tc>
        <w:tc>
          <w:tcPr>
            <w:tcW w:w="621" w:type="dxa"/>
            <w:tcBorders>
              <w:left w:val="single" w:sz="4" w:space="0" w:color="000000" w:themeColor="text1"/>
            </w:tcBorders>
            <w:noWrap/>
            <w:vAlign w:val="center"/>
            <w:hideMark/>
          </w:tcPr>
          <w:p w14:paraId="58CE4D59"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16</w:t>
            </w:r>
          </w:p>
        </w:tc>
        <w:tc>
          <w:tcPr>
            <w:tcW w:w="1259" w:type="dxa"/>
            <w:noWrap/>
            <w:vAlign w:val="center"/>
            <w:hideMark/>
          </w:tcPr>
          <w:p w14:paraId="7D7A37C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11.43%</w:t>
            </w:r>
          </w:p>
        </w:tc>
      </w:tr>
      <w:tr w:rsidR="00F23A5D" w:rsidRPr="00486AD3" w14:paraId="0896FCDE"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486AD3" w:rsidRDefault="00486AD3" w:rsidP="00486AD3">
            <w:pPr>
              <w:jc w:val="center"/>
            </w:pPr>
            <w:r w:rsidRPr="00486AD3">
              <w:t>8</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38</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DEB167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22.09%</w:t>
            </w:r>
          </w:p>
        </w:tc>
        <w:tc>
          <w:tcPr>
            <w:tcW w:w="621" w:type="dxa"/>
            <w:tcBorders>
              <w:left w:val="single" w:sz="4" w:space="0" w:color="000000" w:themeColor="text1"/>
            </w:tcBorders>
            <w:noWrap/>
            <w:vAlign w:val="center"/>
            <w:hideMark/>
          </w:tcPr>
          <w:p w14:paraId="0EC9A9B3"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33</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6980030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22.15%</w:t>
            </w:r>
          </w:p>
        </w:tc>
        <w:tc>
          <w:tcPr>
            <w:tcW w:w="621" w:type="dxa"/>
            <w:tcBorders>
              <w:left w:val="single" w:sz="4" w:space="0" w:color="000000" w:themeColor="text1"/>
            </w:tcBorders>
            <w:noWrap/>
            <w:vAlign w:val="center"/>
            <w:hideMark/>
          </w:tcPr>
          <w:p w14:paraId="6F011CE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15</w:t>
            </w:r>
          </w:p>
        </w:tc>
        <w:tc>
          <w:tcPr>
            <w:tcW w:w="1259" w:type="dxa"/>
            <w:noWrap/>
            <w:vAlign w:val="center"/>
            <w:hideMark/>
          </w:tcPr>
          <w:p w14:paraId="18BF93D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10.71%</w:t>
            </w:r>
          </w:p>
        </w:tc>
      </w:tr>
      <w:tr w:rsidR="00F23A5D" w:rsidRPr="00486AD3" w14:paraId="411A5732"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486AD3" w:rsidRDefault="00486AD3" w:rsidP="00486AD3">
            <w:pPr>
              <w:jc w:val="center"/>
            </w:pPr>
            <w:r w:rsidRPr="00486AD3">
              <w:t>9</w:t>
            </w:r>
          </w:p>
        </w:tc>
        <w:tc>
          <w:tcPr>
            <w:tcW w:w="621" w:type="dxa"/>
            <w:tcBorders>
              <w:left w:val="single" w:sz="4" w:space="0" w:color="000000" w:themeColor="text1"/>
            </w:tcBorders>
            <w:noWrap/>
            <w:vAlign w:val="center"/>
            <w:hideMark/>
          </w:tcPr>
          <w:p w14:paraId="081E31F2"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10</w:t>
            </w:r>
          </w:p>
        </w:tc>
        <w:tc>
          <w:tcPr>
            <w:tcW w:w="1259" w:type="dxa"/>
            <w:tcBorders>
              <w:right w:val="single" w:sz="4" w:space="0" w:color="000000" w:themeColor="text1"/>
            </w:tcBorders>
            <w:noWrap/>
            <w:vAlign w:val="center"/>
            <w:hideMark/>
          </w:tcPr>
          <w:p w14:paraId="096ED88D"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5.81%</w:t>
            </w:r>
          </w:p>
        </w:tc>
        <w:tc>
          <w:tcPr>
            <w:tcW w:w="621" w:type="dxa"/>
            <w:tcBorders>
              <w:left w:val="single" w:sz="4" w:space="0" w:color="000000" w:themeColor="text1"/>
            </w:tcBorders>
            <w:noWrap/>
            <w:vAlign w:val="center"/>
            <w:hideMark/>
          </w:tcPr>
          <w:p w14:paraId="7C763F3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5</w:t>
            </w:r>
          </w:p>
        </w:tc>
        <w:tc>
          <w:tcPr>
            <w:tcW w:w="1259" w:type="dxa"/>
            <w:tcBorders>
              <w:right w:val="single" w:sz="4" w:space="0" w:color="000000" w:themeColor="text1"/>
            </w:tcBorders>
            <w:noWrap/>
            <w:vAlign w:val="center"/>
            <w:hideMark/>
          </w:tcPr>
          <w:p w14:paraId="5F63D7FA"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3.36%</w:t>
            </w:r>
          </w:p>
        </w:tc>
        <w:tc>
          <w:tcPr>
            <w:tcW w:w="621" w:type="dxa"/>
            <w:tcBorders>
              <w:left w:val="single" w:sz="4" w:space="0" w:color="000000" w:themeColor="text1"/>
            </w:tcBorders>
            <w:noWrap/>
            <w:vAlign w:val="center"/>
            <w:hideMark/>
          </w:tcPr>
          <w:p w14:paraId="1461784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5</w:t>
            </w:r>
          </w:p>
        </w:tc>
        <w:tc>
          <w:tcPr>
            <w:tcW w:w="1259" w:type="dxa"/>
            <w:noWrap/>
            <w:vAlign w:val="center"/>
            <w:hideMark/>
          </w:tcPr>
          <w:p w14:paraId="7A4EEE56"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3.57%</w:t>
            </w:r>
          </w:p>
        </w:tc>
      </w:tr>
      <w:tr w:rsidR="00F23A5D" w:rsidRPr="00486AD3" w14:paraId="7884CB79"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486AD3" w:rsidRDefault="00486AD3" w:rsidP="00486AD3">
            <w:pPr>
              <w:jc w:val="center"/>
            </w:pPr>
            <w:r w:rsidRPr="00486AD3">
              <w:lastRenderedPageBreak/>
              <w:t>10</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35</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DDD0EA2"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20.35%</w:t>
            </w:r>
          </w:p>
        </w:tc>
        <w:tc>
          <w:tcPr>
            <w:tcW w:w="621" w:type="dxa"/>
            <w:tcBorders>
              <w:left w:val="single" w:sz="4" w:space="0" w:color="000000" w:themeColor="text1"/>
            </w:tcBorders>
            <w:noWrap/>
            <w:vAlign w:val="center"/>
            <w:hideMark/>
          </w:tcPr>
          <w:p w14:paraId="348745F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24</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4945B9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16.11%</w:t>
            </w:r>
          </w:p>
        </w:tc>
        <w:tc>
          <w:tcPr>
            <w:tcW w:w="621" w:type="dxa"/>
            <w:tcBorders>
              <w:left w:val="single" w:sz="4" w:space="0" w:color="000000" w:themeColor="text1"/>
            </w:tcBorders>
            <w:noWrap/>
            <w:vAlign w:val="center"/>
            <w:hideMark/>
          </w:tcPr>
          <w:p w14:paraId="0A8A8C8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15</w:t>
            </w:r>
          </w:p>
        </w:tc>
        <w:tc>
          <w:tcPr>
            <w:tcW w:w="1259" w:type="dxa"/>
            <w:noWrap/>
            <w:vAlign w:val="center"/>
            <w:hideMark/>
          </w:tcPr>
          <w:p w14:paraId="003E7E6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10.71%</w:t>
            </w:r>
          </w:p>
        </w:tc>
      </w:tr>
    </w:tbl>
    <w:p w14:paraId="3FFAB5FD" w14:textId="10248DF8" w:rsidR="00486AD3" w:rsidRDefault="00486AD3" w:rsidP="00976ECE"/>
    <w:p w14:paraId="65671B83" w14:textId="77777777" w:rsidR="00486AD3" w:rsidRPr="00F96AAF" w:rsidRDefault="00486AD3" w:rsidP="00976ECE"/>
    <w:p w14:paraId="079AD52B" w14:textId="77777777" w:rsidR="00706803" w:rsidRDefault="00706803">
      <w:pPr>
        <w:rPr>
          <w:rFonts w:asciiTheme="majorHAnsi" w:eastAsiaTheme="majorEastAsia" w:hAnsiTheme="majorHAnsi" w:cstheme="majorBidi"/>
          <w:b/>
          <w:sz w:val="32"/>
          <w:szCs w:val="32"/>
        </w:rPr>
      </w:pPr>
      <w:bookmarkStart w:id="816" w:name="_Ref99940045"/>
      <w:r>
        <w:br w:type="page"/>
      </w:r>
    </w:p>
    <w:p w14:paraId="1B177E4A" w14:textId="6A061D31" w:rsidR="00DB6545" w:rsidRPr="00F96AAF" w:rsidRDefault="00DB6545" w:rsidP="00DB6545">
      <w:pPr>
        <w:pStyle w:val="Heading1"/>
      </w:pPr>
      <w:r w:rsidRPr="00F96AAF">
        <w:lastRenderedPageBreak/>
        <w:t>Hypotheses</w:t>
      </w:r>
      <w:bookmarkEnd w:id="816"/>
    </w:p>
    <w:p w14:paraId="6D917D3C" w14:textId="017E661B" w:rsidR="00DB6545" w:rsidRPr="00F96AAF" w:rsidRDefault="00DB6545" w:rsidP="00DB6545"/>
    <w:p w14:paraId="25DAEBCD" w14:textId="125C4A37" w:rsidR="00AC40BF" w:rsidRPr="00F96AAF" w:rsidRDefault="00AC40BF" w:rsidP="00194BFA">
      <w:pPr>
        <w:jc w:val="both"/>
      </w:pPr>
      <w:r w:rsidRPr="00F96AAF">
        <w:t xml:space="preserve">The </w:t>
      </w:r>
      <w:proofErr w:type="gramStart"/>
      <w:r w:rsidRPr="00F96AAF">
        <w:t>main focus</w:t>
      </w:r>
      <w:proofErr w:type="gramEnd"/>
      <w:r w:rsidRPr="00F96AAF">
        <w:t xml:space="preserve"> of </w:t>
      </w:r>
      <w:r w:rsidR="00370C2A">
        <w:t xml:space="preserve">this </w:t>
      </w:r>
      <w:r w:rsidRPr="00F96AAF">
        <w:t xml:space="preserve">study is to </w:t>
      </w:r>
      <w:r w:rsidR="00C32420">
        <w:t>gain</w:t>
      </w:r>
      <w:r w:rsidRPr="00F96AAF">
        <w:t xml:space="preserve"> </w:t>
      </w:r>
      <w:r w:rsidR="00370C2A">
        <w:t xml:space="preserve">insights into </w:t>
      </w:r>
      <w:r w:rsidRPr="00F96AAF">
        <w:t>the nature of SI in SN</w:t>
      </w:r>
      <w:r w:rsidR="00370C2A">
        <w:t>S</w:t>
      </w:r>
      <w:r w:rsidRPr="00F96AAF">
        <w:t>F</w:t>
      </w:r>
      <w:r w:rsidR="00370C2A">
        <w:t>-</w:t>
      </w:r>
      <w:r w:rsidRPr="00F96AAF">
        <w:t>funded research</w:t>
      </w:r>
      <w:r w:rsidR="00FC67F5">
        <w:t>.</w:t>
      </w:r>
      <w:r w:rsidR="00370C2A">
        <w:t xml:space="preserve"> </w:t>
      </w:r>
      <w:r w:rsidR="00FC67F5" w:rsidRPr="00FC67F5">
        <w:rPr>
          <w:i/>
          <w:iCs/>
        </w:rPr>
        <w:t>H</w:t>
      </w:r>
      <w:r w:rsidR="00370C2A" w:rsidRPr="00FC67F5">
        <w:rPr>
          <w:i/>
          <w:iCs/>
        </w:rPr>
        <w:t>ypothes</w:t>
      </w:r>
      <w:r w:rsidR="00FC67F5" w:rsidRPr="00FC67F5">
        <w:rPr>
          <w:i/>
          <w:iCs/>
        </w:rPr>
        <w:t>i</w:t>
      </w:r>
      <w:r w:rsidR="00370C2A" w:rsidRPr="00FC67F5">
        <w:rPr>
          <w:i/>
          <w:iCs/>
        </w:rPr>
        <w:t>s testing</w:t>
      </w:r>
      <w:r w:rsidR="00370C2A">
        <w:t xml:space="preserve"> is a</w:t>
      </w:r>
      <w:r w:rsidR="00FC67F5">
        <w:t xml:space="preserve">n integral </w:t>
      </w:r>
      <w:r w:rsidR="00370C2A">
        <w:t xml:space="preserve">part of the study which </w:t>
      </w:r>
      <w:r w:rsidR="00FC67F5">
        <w:t>started</w:t>
      </w:r>
      <w:r w:rsidR="00370C2A">
        <w:t xml:space="preserve"> </w:t>
      </w:r>
      <w:r w:rsidRPr="00F96AAF">
        <w:t xml:space="preserve">with a set of assumptions derived </w:t>
      </w:r>
      <w:r w:rsidR="00370C2A">
        <w:t>from</w:t>
      </w:r>
      <w:r w:rsidRPr="00F96AAF">
        <w:t xml:space="preserve"> </w:t>
      </w:r>
      <w:del w:id="817" w:author="xyz" w:date="2022-04-09T12:56:00Z">
        <w:r w:rsidR="00FC67F5" w:rsidDel="002313A9">
          <w:delText xml:space="preserve">reflections </w:delText>
        </w:r>
        <w:r w:rsidR="00A205B1" w:rsidDel="002313A9">
          <w:delText>on</w:delText>
        </w:r>
        <w:r w:rsidR="00FC67F5" w:rsidDel="002313A9">
          <w:delText xml:space="preserve"> the </w:delText>
        </w:r>
      </w:del>
      <w:r w:rsidR="00FC67F5">
        <w:t>desk research</w:t>
      </w:r>
      <w:del w:id="818" w:author="xyz" w:date="2022-04-09T12:56:00Z">
        <w:r w:rsidR="00FC67F5" w:rsidDel="002313A9">
          <w:delText xml:space="preserve"> results by a group of SI </w:delText>
        </w:r>
        <w:r w:rsidR="00FC67F5" w:rsidRPr="00F96AAF" w:rsidDel="002313A9">
          <w:delText>experts</w:delText>
        </w:r>
      </w:del>
      <w:r w:rsidRPr="00F96AAF">
        <w:t>.</w:t>
      </w:r>
      <w:r w:rsidR="00540407">
        <w:t xml:space="preserve"> Those assumptions were to be tested </w:t>
      </w:r>
      <w:r w:rsidR="00A205B1">
        <w:t>via</w:t>
      </w:r>
      <w:r w:rsidR="00540407">
        <w:t xml:space="preserve"> an online survey </w:t>
      </w:r>
      <w:r w:rsidR="00A205B1">
        <w:t>that targets</w:t>
      </w:r>
      <w:r w:rsidR="00540407">
        <w:t xml:space="preserve"> principal investigators of SNSF-funded projects. </w:t>
      </w:r>
      <w:r w:rsidRPr="00F96AAF">
        <w:t>The primary challenge</w:t>
      </w:r>
      <w:r w:rsidR="00540407">
        <w:t xml:space="preserve">s were creating </w:t>
      </w:r>
      <w:r w:rsidRPr="00F96AAF">
        <w:t xml:space="preserve">an adequate questionnaire to address </w:t>
      </w:r>
      <w:r w:rsidR="00540407">
        <w:t>our</w:t>
      </w:r>
      <w:r w:rsidRPr="00F96AAF">
        <w:t xml:space="preserve"> assumptions appropriately</w:t>
      </w:r>
      <w:r w:rsidR="00540407">
        <w:t xml:space="preserve"> and especially </w:t>
      </w:r>
      <w:r w:rsidRPr="00F96AAF">
        <w:t>turning those assumptions into scientifically testable hypotheses.</w:t>
      </w:r>
    </w:p>
    <w:p w14:paraId="5A94E9BE" w14:textId="77777777" w:rsidR="00AC40BF" w:rsidRPr="00F96AAF" w:rsidRDefault="00AC40BF" w:rsidP="00AC40BF"/>
    <w:p w14:paraId="1DD808CC" w14:textId="0F364789" w:rsidR="00AC40BF" w:rsidRDefault="00AC40BF" w:rsidP="00194BFA">
      <w:pPr>
        <w:jc w:val="both"/>
      </w:pPr>
      <w:r w:rsidRPr="00F96AAF">
        <w:t xml:space="preserve">The current </w:t>
      </w:r>
      <w:r w:rsidR="00A55292">
        <w:t>chapter</w:t>
      </w:r>
      <w:r w:rsidRPr="00F96AAF">
        <w:t xml:space="preserve"> is dedicated to present</w:t>
      </w:r>
      <w:r w:rsidR="00A55292">
        <w:t xml:space="preserve">ing the most </w:t>
      </w:r>
      <w:r w:rsidRPr="00F96AAF">
        <w:t xml:space="preserve">important findings </w:t>
      </w:r>
      <w:r w:rsidR="00A55292">
        <w:t xml:space="preserve">of </w:t>
      </w:r>
      <w:r w:rsidRPr="00F96AAF">
        <w:t>the hypothes</w:t>
      </w:r>
      <w:r w:rsidR="00A55292">
        <w:t>e</w:t>
      </w:r>
      <w:r w:rsidRPr="00F96AAF">
        <w:t>s testing</w:t>
      </w:r>
      <w:r w:rsidR="00A55292">
        <w:t xml:space="preserve">. </w:t>
      </w:r>
      <w:r w:rsidRPr="00F96AAF">
        <w:t xml:space="preserve">To make it easier </w:t>
      </w:r>
      <w:r w:rsidR="00A55292">
        <w:t>for readers, th</w:t>
      </w:r>
      <w:r w:rsidR="0068680D">
        <w:t>is</w:t>
      </w:r>
      <w:r w:rsidR="00A55292">
        <w:t xml:space="preserve"> chapter </w:t>
      </w:r>
      <w:r w:rsidRPr="00F96AAF">
        <w:t>follow</w:t>
      </w:r>
      <w:r w:rsidR="0068680D">
        <w:t>s</w:t>
      </w:r>
      <w:r w:rsidRPr="00F96AAF">
        <w:t xml:space="preserve"> </w:t>
      </w:r>
      <w:r w:rsidR="00A55292">
        <w:t xml:space="preserve">the same order as </w:t>
      </w:r>
      <w:r w:rsidRPr="00F96AAF">
        <w:t xml:space="preserve">the </w:t>
      </w:r>
      <w:r w:rsidR="0068680D">
        <w:t xml:space="preserve">previous chapter </w:t>
      </w:r>
      <w:del w:id="819" w:author="xyz" w:date="2022-04-09T12:56:00Z">
        <w:r w:rsidR="0068680D" w:rsidDel="002313A9">
          <w:delText xml:space="preserve">on </w:delText>
        </w:r>
      </w:del>
      <w:ins w:id="820" w:author="xyz" w:date="2022-04-09T12:56:00Z">
        <w:r w:rsidR="002313A9">
          <w:t xml:space="preserve">which described </w:t>
        </w:r>
      </w:ins>
      <w:r w:rsidR="0068680D">
        <w:t>the survey results.</w:t>
      </w:r>
    </w:p>
    <w:p w14:paraId="1DD2F754" w14:textId="41670DFC" w:rsidR="0068680D" w:rsidRDefault="0068680D" w:rsidP="00194BFA">
      <w:pPr>
        <w:jc w:val="both"/>
      </w:pPr>
    </w:p>
    <w:p w14:paraId="2990466E" w14:textId="77D9F0A3" w:rsidR="0068680D" w:rsidRPr="00F96AAF" w:rsidRDefault="0068680D" w:rsidP="00194BFA">
      <w:pPr>
        <w:jc w:val="both"/>
      </w:pPr>
      <w:r>
        <w:t xml:space="preserve">We would like to emphasise that the number of hypotheses testing far surpasses the results presented below and that we have chosen only the most relevant and interesting cases. </w:t>
      </w:r>
      <w:commentRangeStart w:id="821"/>
      <w:r>
        <w:t>To further save space, we have already rejected the null hypothesis H</w:t>
      </w:r>
      <w:r w:rsidRPr="0068680D">
        <w:rPr>
          <w:vertAlign w:val="subscript"/>
        </w:rPr>
        <w:t>0</w:t>
      </w:r>
      <w:r>
        <w:t xml:space="preserve"> for each presented case and moved on to exploring alternative hypotheses.</w:t>
      </w:r>
      <w:commentRangeEnd w:id="821"/>
      <w:r w:rsidR="002313A9">
        <w:rPr>
          <w:rStyle w:val="CommentReference"/>
        </w:rPr>
        <w:commentReference w:id="821"/>
      </w:r>
    </w:p>
    <w:p w14:paraId="4F70CDAF" w14:textId="77777777" w:rsidR="00AC40BF" w:rsidRPr="00F96AAF" w:rsidRDefault="00AC40BF" w:rsidP="00AC40BF"/>
    <w:p w14:paraId="358F88BE" w14:textId="63342024" w:rsidR="00AC40BF" w:rsidRPr="00F96AAF" w:rsidRDefault="00AC40BF" w:rsidP="00AC40BF">
      <w:pPr>
        <w:pStyle w:val="Heading3"/>
      </w:pPr>
      <w:bookmarkStart w:id="822" w:name="_Ref97919220"/>
      <w:r w:rsidRPr="00F96AAF">
        <w:t xml:space="preserve">Transdisciplinary </w:t>
      </w:r>
      <w:r w:rsidR="00F552AE">
        <w:t>e</w:t>
      </w:r>
      <w:r w:rsidRPr="00F96AAF">
        <w:t xml:space="preserve">xperience &amp; </w:t>
      </w:r>
      <w:r w:rsidR="00F552AE">
        <w:t>m</w:t>
      </w:r>
      <w:r w:rsidRPr="00F96AAF">
        <w:t xml:space="preserve">otivation </w:t>
      </w:r>
      <w:r w:rsidR="00F552AE">
        <w:t>to affect change o</w:t>
      </w:r>
      <w:r w:rsidRPr="00F96AAF">
        <w:t xml:space="preserve">utside of </w:t>
      </w:r>
      <w:r w:rsidR="00F552AE">
        <w:t>a</w:t>
      </w:r>
      <w:r w:rsidRPr="00F96AAF">
        <w:t>cademia</w:t>
      </w:r>
      <w:bookmarkEnd w:id="822"/>
    </w:p>
    <w:p w14:paraId="5E7DB684" w14:textId="77777777" w:rsidR="00AC40BF" w:rsidRPr="00F96AAF" w:rsidRDefault="00AC40BF" w:rsidP="00AC40BF"/>
    <w:p w14:paraId="17CFC976" w14:textId="1D428161" w:rsidR="00AC40BF" w:rsidRPr="00F96AAF" w:rsidRDefault="00AC40BF" w:rsidP="00AC40BF">
      <w:pPr>
        <w:jc w:val="both"/>
      </w:pPr>
      <w:r w:rsidRPr="00F96AAF">
        <w:t>As introduced in</w:t>
      </w:r>
      <w:r w:rsidR="003D0FCD">
        <w:t xml:space="preserve"> section </w:t>
      </w:r>
      <w:r w:rsidR="003D0FCD">
        <w:fldChar w:fldCharType="begin"/>
      </w:r>
      <w:r w:rsidR="003D0FCD">
        <w:instrText xml:space="preserve"> REF _Ref100020311 \n \h </w:instrText>
      </w:r>
      <w:r w:rsidR="003D0FCD">
        <w:fldChar w:fldCharType="separate"/>
      </w:r>
      <w:r w:rsidR="003D0FCD">
        <w:t>3.2</w:t>
      </w:r>
      <w:r w:rsidR="003D0FCD">
        <w:fldChar w:fldCharType="end"/>
      </w:r>
      <w:r w:rsidR="003D0FCD">
        <w:t xml:space="preserve"> (p. </w:t>
      </w:r>
      <w:r w:rsidR="003D0FCD">
        <w:fldChar w:fldCharType="begin"/>
      </w:r>
      <w:r w:rsidR="003D0FCD">
        <w:instrText xml:space="preserve"> PAGEREF _Ref100020354 \h </w:instrText>
      </w:r>
      <w:r w:rsidR="003D0FCD">
        <w:fldChar w:fldCharType="separate"/>
      </w:r>
      <w:r w:rsidR="003D0FCD">
        <w:rPr>
          <w:noProof/>
        </w:rPr>
        <w:t>1</w:t>
      </w:r>
      <w:r w:rsidR="003D0FCD">
        <w:fldChar w:fldCharType="end"/>
      </w:r>
      <w:r w:rsidR="003D0FCD">
        <w:t>)</w:t>
      </w:r>
      <w:r w:rsidRPr="00F96AAF">
        <w:t>, almost 50</w:t>
      </w:r>
      <w:r w:rsidR="003D0FCD">
        <w:t> </w:t>
      </w:r>
      <w:r w:rsidRPr="00F96AAF">
        <w:t xml:space="preserve">% of respondents rated their </w:t>
      </w:r>
      <w:r w:rsidRPr="003D0FCD">
        <w:rPr>
          <w:i/>
          <w:iCs/>
        </w:rPr>
        <w:t>transdisciplinary experience</w:t>
      </w:r>
      <w:r w:rsidRPr="00F96AAF">
        <w:t xml:space="preserve"> as high (</w:t>
      </w:r>
      <w:r w:rsidRPr="003D0FCD">
        <w:rPr>
          <w:i/>
          <w:iCs/>
        </w:rPr>
        <w:t>7</w:t>
      </w:r>
      <w:r w:rsidR="003D0FCD" w:rsidRPr="003D0FCD">
        <w:rPr>
          <w:i/>
          <w:iCs/>
        </w:rPr>
        <w:t xml:space="preserve"> and above</w:t>
      </w:r>
      <w:r w:rsidRPr="00F96AAF">
        <w:t xml:space="preserve"> on a </w:t>
      </w:r>
      <w:r w:rsidR="003D0FCD">
        <w:t xml:space="preserve">0-10 </w:t>
      </w:r>
      <w:r w:rsidRPr="00F96AAF">
        <w:t xml:space="preserve">scale). The relationship between </w:t>
      </w:r>
      <w:r w:rsidR="00EB281A">
        <w:t>a</w:t>
      </w:r>
      <w:r w:rsidRPr="00F96AAF">
        <w:t xml:space="preserve"> transdisciplinary approach and SI research is often</w:t>
      </w:r>
      <w:r w:rsidR="00EB281A">
        <w:t xml:space="preserve"> </w:t>
      </w:r>
      <w:r w:rsidRPr="00F96AAF">
        <w:t>discussed in SI</w:t>
      </w:r>
      <w:r w:rsidR="00A63E07">
        <w:t xml:space="preserve"> literature</w:t>
      </w:r>
      <w:r w:rsidRPr="00F96AAF">
        <w:t xml:space="preserve">. A high number of authors consider </w:t>
      </w:r>
      <w:proofErr w:type="spellStart"/>
      <w:r w:rsidRPr="00E11844">
        <w:rPr>
          <w:i/>
          <w:iCs/>
        </w:rPr>
        <w:t>transdisciplinarity</w:t>
      </w:r>
      <w:proofErr w:type="spellEnd"/>
      <w:r w:rsidRPr="00F96AAF">
        <w:t xml:space="preserve"> a necessity for SI, others </w:t>
      </w:r>
      <w:r w:rsidR="00E11844">
        <w:t>go</w:t>
      </w:r>
      <w:r w:rsidRPr="00F96AAF">
        <w:t xml:space="preserve"> </w:t>
      </w:r>
      <w:r w:rsidR="00E11844">
        <w:t>as far as to</w:t>
      </w:r>
      <w:r w:rsidRPr="00F96AAF">
        <w:t xml:space="preserve"> use </w:t>
      </w:r>
      <w:r w:rsidRPr="00E11844">
        <w:rPr>
          <w:i/>
          <w:iCs/>
        </w:rPr>
        <w:t>transdisciplinary</w:t>
      </w:r>
      <w:r w:rsidRPr="00F96AAF">
        <w:t xml:space="preserve"> and </w:t>
      </w:r>
      <w:r w:rsidRPr="00E11844">
        <w:rPr>
          <w:i/>
          <w:iCs/>
        </w:rPr>
        <w:t>SI research</w:t>
      </w:r>
      <w:r w:rsidRPr="00F96AAF">
        <w:t xml:space="preserve"> </w:t>
      </w:r>
      <w:commentRangeStart w:id="823"/>
      <w:r w:rsidRPr="00F96AAF">
        <w:t>synonymously</w:t>
      </w:r>
      <w:commentRangeEnd w:id="823"/>
      <w:r w:rsidR="002313A9">
        <w:rPr>
          <w:rStyle w:val="CommentReference"/>
        </w:rPr>
        <w:commentReference w:id="823"/>
      </w:r>
      <w:r w:rsidRPr="00F96AAF">
        <w:t xml:space="preserve">. </w:t>
      </w:r>
      <w:r w:rsidR="00E11844">
        <w:t xml:space="preserve">However, causal explanations in the other direction can be found as well. For instance, </w:t>
      </w:r>
      <w:proofErr w:type="spellStart"/>
      <w:r w:rsidRPr="00F96AAF">
        <w:t>Moulaert</w:t>
      </w:r>
      <w:proofErr w:type="spellEnd"/>
      <w:r w:rsidRPr="00F96AAF">
        <w:t xml:space="preserve"> et al.</w:t>
      </w:r>
      <w:r w:rsidRPr="00F96AAF">
        <w:rPr>
          <w:rStyle w:val="FootnoteReference"/>
        </w:rPr>
        <w:footnoteReference w:id="15"/>
      </w:r>
      <w:r w:rsidRPr="00F96AAF">
        <w:t xml:space="preserve"> </w:t>
      </w:r>
      <w:r w:rsidR="000D6703">
        <w:t>understand</w:t>
      </w:r>
      <w:r w:rsidRPr="00F96AAF">
        <w:t xml:space="preserve"> SI as a driver of transdisciplinary research</w:t>
      </w:r>
      <w:r w:rsidR="000D6703">
        <w:t xml:space="preserve"> in that </w:t>
      </w:r>
      <w:r w:rsidRPr="00F96AAF">
        <w:t>SI</w:t>
      </w:r>
      <w:r w:rsidR="000D6703">
        <w:t xml:space="preserve"> </w:t>
      </w:r>
      <w:r w:rsidRPr="00F96AAF">
        <w:t>theory focuses on the nature of societal evolution</w:t>
      </w:r>
      <w:r w:rsidR="000D6703">
        <w:t>. H</w:t>
      </w:r>
      <w:r w:rsidRPr="00F96AAF">
        <w:t xml:space="preserve">ow its structures are </w:t>
      </w:r>
      <w:r w:rsidR="000D6703">
        <w:t xml:space="preserve">being </w:t>
      </w:r>
      <w:r w:rsidRPr="00F96AAF">
        <w:t>modified</w:t>
      </w:r>
      <w:r w:rsidR="000D6703">
        <w:t xml:space="preserve"> or</w:t>
      </w:r>
      <w:r w:rsidRPr="00F96AAF">
        <w:t xml:space="preserve"> its ethical norms revisited</w:t>
      </w:r>
      <w:r w:rsidR="000D6703">
        <w:t>, or</w:t>
      </w:r>
      <w:r w:rsidRPr="00F96AAF">
        <w:t xml:space="preserve"> </w:t>
      </w:r>
      <w:r w:rsidRPr="00F96AAF">
        <w:rPr>
          <w:i/>
          <w:iCs/>
        </w:rPr>
        <w:t xml:space="preserve">vertical movements </w:t>
      </w:r>
      <w:r w:rsidRPr="00F96AAF">
        <w:t>in the society</w:t>
      </w:r>
      <w:r w:rsidR="000D6703">
        <w:t>,</w:t>
      </w:r>
      <w:r w:rsidRPr="00F96AAF">
        <w:t xml:space="preserve"> like collective action, public uprising, </w:t>
      </w:r>
      <w:r w:rsidR="000D6703">
        <w:t xml:space="preserve">or </w:t>
      </w:r>
      <w:r w:rsidRPr="00F96AAF">
        <w:t>spontaneous/bottom-up organisation</w:t>
      </w:r>
      <w:r w:rsidR="000D6703">
        <w:t xml:space="preserve"> are all central concerns</w:t>
      </w:r>
      <w:r w:rsidRPr="00F96AAF">
        <w:t xml:space="preserve">. </w:t>
      </w:r>
      <w:ins w:id="824" w:author="xyz" w:date="2022-04-09T12:57:00Z">
        <w:r w:rsidR="002313A9">
          <w:t>R</w:t>
        </w:r>
      </w:ins>
      <w:del w:id="825" w:author="xyz" w:date="2022-04-09T12:57:00Z">
        <w:r w:rsidRPr="00F96AAF" w:rsidDel="002313A9">
          <w:delText>The r</w:delText>
        </w:r>
      </w:del>
      <w:r w:rsidRPr="00F96AAF">
        <w:t xml:space="preserve">esearch </w:t>
      </w:r>
      <w:del w:id="826" w:author="xyz" w:date="2022-04-09T12:57:00Z">
        <w:r w:rsidRPr="00F96AAF" w:rsidDel="002313A9">
          <w:delText>basis built by</w:delText>
        </w:r>
      </w:del>
      <w:ins w:id="827" w:author="xyz" w:date="2022-04-09T12:57:00Z">
        <w:r w:rsidR="002313A9">
          <w:t>focussing on</w:t>
        </w:r>
      </w:ins>
      <w:r w:rsidRPr="00F96AAF">
        <w:t xml:space="preserve"> SI</w:t>
      </w:r>
      <w:r w:rsidR="000D6703">
        <w:t xml:space="preserve"> consequently offers ample opportunities to apply </w:t>
      </w:r>
      <w:r w:rsidRPr="00F96AAF">
        <w:t>transdisciplinary methods.</w:t>
      </w:r>
    </w:p>
    <w:p w14:paraId="19706FBD" w14:textId="6931AD39" w:rsidR="00AC40BF" w:rsidRPr="00F96AAF" w:rsidRDefault="00AC40BF" w:rsidP="000D6703">
      <w:pPr>
        <w:pStyle w:val="BodyText"/>
        <w:jc w:val="both"/>
      </w:pPr>
      <w:del w:id="828" w:author="xyz" w:date="2022-04-09T12:58:00Z">
        <w:r w:rsidRPr="00F96AAF" w:rsidDel="002313A9">
          <w:delText>Following th</w:delText>
        </w:r>
        <w:r w:rsidR="000D6703" w:rsidDel="002313A9">
          <w:delText>is notion</w:delText>
        </w:r>
        <w:r w:rsidRPr="00F96AAF" w:rsidDel="002313A9">
          <w:delText>, we</w:delText>
        </w:r>
      </w:del>
      <w:ins w:id="829" w:author="xyz" w:date="2022-04-09T12:58:00Z">
        <w:r w:rsidR="002313A9">
          <w:t>We</w:t>
        </w:r>
      </w:ins>
      <w:r w:rsidR="000D6703">
        <w:t xml:space="preserve"> do </w:t>
      </w:r>
      <w:r w:rsidRPr="00F96AAF">
        <w:t xml:space="preserve">not consider the use of </w:t>
      </w:r>
      <w:proofErr w:type="spellStart"/>
      <w:r w:rsidRPr="00F96AAF">
        <w:t>transdisciplinarity</w:t>
      </w:r>
      <w:proofErr w:type="spellEnd"/>
      <w:r w:rsidRPr="00F96AAF">
        <w:t xml:space="preserve"> approaches in </w:t>
      </w:r>
      <w:r w:rsidR="000D6703">
        <w:t>a research</w:t>
      </w:r>
      <w:r w:rsidRPr="00F96AAF">
        <w:t xml:space="preserve"> project as a precondition for </w:t>
      </w:r>
      <w:r w:rsidR="000D6703">
        <w:t xml:space="preserve">its contribution </w:t>
      </w:r>
      <w:r w:rsidRPr="00F96AAF">
        <w:t>to SI</w:t>
      </w:r>
      <w:ins w:id="830" w:author="xyz" w:date="2022-04-09T12:58:00Z">
        <w:r w:rsidR="002313A9">
          <w:t>,</w:t>
        </w:r>
      </w:ins>
      <w:del w:id="831" w:author="xyz" w:date="2022-04-09T12:58:00Z">
        <w:r w:rsidRPr="00F96AAF" w:rsidDel="002313A9">
          <w:delText>.</w:delText>
        </w:r>
      </w:del>
      <w:r w:rsidRPr="00F96AAF">
        <w:t xml:space="preserve"> </w:t>
      </w:r>
      <w:del w:id="832" w:author="xyz" w:date="2022-04-09T12:58:00Z">
        <w:r w:rsidRPr="00F96AAF" w:rsidDel="002313A9">
          <w:delText xml:space="preserve">However, </w:delText>
        </w:r>
        <w:r w:rsidR="002F7C7F" w:rsidDel="002313A9">
          <w:delText>we</w:delText>
        </w:r>
      </w:del>
      <w:ins w:id="833" w:author="xyz" w:date="2022-04-09T12:58:00Z">
        <w:r w:rsidR="002313A9">
          <w:t>but</w:t>
        </w:r>
      </w:ins>
      <w:r w:rsidR="002F7C7F">
        <w:t xml:space="preserve"> recognise that </w:t>
      </w:r>
      <w:del w:id="834" w:author="xyz" w:date="2022-04-09T12:58:00Z">
        <w:r w:rsidRPr="00F96AAF" w:rsidDel="002313A9">
          <w:delText xml:space="preserve">societal </w:delText>
        </w:r>
      </w:del>
      <w:r w:rsidRPr="00F96AAF">
        <w:t xml:space="preserve">concerns that are central to SI are </w:t>
      </w:r>
      <w:r w:rsidR="002F7C7F">
        <w:t xml:space="preserve">often central to </w:t>
      </w:r>
      <w:r w:rsidRPr="00F96AAF">
        <w:t xml:space="preserve">transdisciplinary </w:t>
      </w:r>
      <w:r w:rsidR="002F7C7F">
        <w:t>research as well</w:t>
      </w:r>
      <w:ins w:id="835" w:author="xyz" w:date="2022-04-09T13:00:00Z">
        <w:r w:rsidR="002313A9">
          <w:t>. Thus</w:t>
        </w:r>
      </w:ins>
      <w:del w:id="836" w:author="xyz" w:date="2022-04-09T13:00:00Z">
        <w:r w:rsidR="002F7C7F" w:rsidDel="002313A9">
          <w:delText>,</w:delText>
        </w:r>
      </w:del>
      <w:r w:rsidR="002F7C7F">
        <w:t xml:space="preserve"> </w:t>
      </w:r>
      <w:del w:id="837" w:author="xyz" w:date="2022-04-09T13:00:00Z">
        <w:r w:rsidR="002F7C7F" w:rsidDel="002313A9">
          <w:delText xml:space="preserve">which is why </w:delText>
        </w:r>
      </w:del>
      <w:r w:rsidRPr="00F96AAF">
        <w:t xml:space="preserve">it is </w:t>
      </w:r>
      <w:r w:rsidR="006F341C">
        <w:t xml:space="preserve">more </w:t>
      </w:r>
      <w:r w:rsidRPr="00F96AAF">
        <w:t xml:space="preserve">likely for researchers </w:t>
      </w:r>
      <w:del w:id="838" w:author="xyz" w:date="2022-04-09T12:59:00Z">
        <w:r w:rsidRPr="00F96AAF" w:rsidDel="002313A9">
          <w:delText>with high</w:delText>
        </w:r>
      </w:del>
      <w:ins w:id="839" w:author="xyz" w:date="2022-04-09T12:59:00Z">
        <w:r w:rsidR="002313A9">
          <w:t>who employ</w:t>
        </w:r>
      </w:ins>
      <w:r w:rsidRPr="00F96AAF">
        <w:t xml:space="preserve"> transdisciplinary </w:t>
      </w:r>
      <w:del w:id="840" w:author="xyz" w:date="2022-04-09T12:59:00Z">
        <w:r w:rsidRPr="00F96AAF" w:rsidDel="002313A9">
          <w:delText xml:space="preserve">experience to get involved in projects </w:delText>
        </w:r>
        <w:r w:rsidR="002F7C7F" w:rsidDel="002313A9">
          <w:delText>that are</w:delText>
        </w:r>
      </w:del>
      <w:ins w:id="841" w:author="xyz" w:date="2022-04-09T12:59:00Z">
        <w:r w:rsidR="002313A9">
          <w:t>practices to</w:t>
        </w:r>
      </w:ins>
      <w:r w:rsidR="002F7C7F">
        <w:t xml:space="preserve"> </w:t>
      </w:r>
      <w:del w:id="842" w:author="xyz" w:date="2022-04-09T12:59:00Z">
        <w:r w:rsidR="002F7C7F" w:rsidDel="002313A9">
          <w:delText xml:space="preserve">motivated to </w:delText>
        </w:r>
      </w:del>
      <w:r w:rsidR="002F7C7F">
        <w:t>contribute to societ</w:t>
      </w:r>
      <w:ins w:id="843" w:author="xyz" w:date="2022-04-09T12:59:00Z">
        <w:r w:rsidR="002313A9">
          <w:t>al impacts</w:t>
        </w:r>
      </w:ins>
      <w:del w:id="844" w:author="xyz" w:date="2022-04-09T12:59:00Z">
        <w:r w:rsidR="002F7C7F" w:rsidDel="002313A9">
          <w:delText>y</w:delText>
        </w:r>
      </w:del>
      <w:del w:id="845" w:author="xyz" w:date="2022-04-09T13:00:00Z">
        <w:r w:rsidR="006F341C" w:rsidDel="002313A9">
          <w:delText xml:space="preserve"> beyond the purely academic borders</w:delText>
        </w:r>
      </w:del>
      <w:r w:rsidR="006F341C">
        <w:t>, compared to researchers with little or no transdisciplinary experience</w:t>
      </w:r>
      <w:r w:rsidRPr="00F96AAF">
        <w:t>. We assume that</w:t>
      </w:r>
    </w:p>
    <w:p w14:paraId="097B5E29" w14:textId="3695AB8D" w:rsidR="00AC40BF" w:rsidRPr="00F96AAF" w:rsidRDefault="00AC40BF" w:rsidP="00AC40BF">
      <w:pPr>
        <w:pStyle w:val="BodyText"/>
        <w:numPr>
          <w:ilvl w:val="0"/>
          <w:numId w:val="10"/>
        </w:numPr>
      </w:pPr>
      <w:r w:rsidRPr="00F96AAF">
        <w:t>H</w:t>
      </w:r>
      <w:r w:rsidRPr="00F96AAF">
        <w:rPr>
          <w:vertAlign w:val="subscript"/>
        </w:rPr>
        <w:t>1</w:t>
      </w:r>
      <w:r w:rsidRPr="00F96AAF">
        <w:t>:</w:t>
      </w:r>
      <w:r w:rsidR="00BF37D9">
        <w:t xml:space="preserve"> the</w:t>
      </w:r>
      <w:r w:rsidRPr="00F96AAF">
        <w:t xml:space="preserve"> </w:t>
      </w:r>
      <w:r w:rsidRPr="00BF37D9">
        <w:rPr>
          <w:i/>
          <w:iCs/>
        </w:rPr>
        <w:t>transdisciplinary experience</w:t>
      </w:r>
      <w:r w:rsidRPr="00F96AAF">
        <w:t xml:space="preserve"> of </w:t>
      </w:r>
      <w:r w:rsidR="00BF37D9">
        <w:t xml:space="preserve">the interviewed </w:t>
      </w:r>
      <w:r w:rsidRPr="00F96AAF">
        <w:t xml:space="preserve">researchers </w:t>
      </w:r>
      <w:r w:rsidR="00BF37D9">
        <w:t>correlates</w:t>
      </w:r>
      <w:r w:rsidRPr="00F96AAF">
        <w:t xml:space="preserve"> with</w:t>
      </w:r>
    </w:p>
    <w:p w14:paraId="5CD7FCB8" w14:textId="4E5127F5" w:rsidR="00AC40BF" w:rsidRPr="00F96AAF" w:rsidRDefault="00BF37D9" w:rsidP="00AC40BF">
      <w:pPr>
        <w:pStyle w:val="BodyText"/>
        <w:numPr>
          <w:ilvl w:val="1"/>
          <w:numId w:val="10"/>
        </w:numPr>
      </w:pPr>
      <w:r>
        <w:t>the</w:t>
      </w:r>
      <w:r w:rsidR="00AC40BF" w:rsidRPr="00F96AAF">
        <w:t xml:space="preserve"> </w:t>
      </w:r>
      <w:r w:rsidR="00AC40BF" w:rsidRPr="00BF37D9">
        <w:rPr>
          <w:i/>
          <w:iCs/>
        </w:rPr>
        <w:t>motivation to address a problem outside of academia</w:t>
      </w:r>
      <w:r w:rsidR="00AC40BF" w:rsidRPr="00F96AAF">
        <w:t>,</w:t>
      </w:r>
      <w:r>
        <w:t xml:space="preserve"> and</w:t>
      </w:r>
    </w:p>
    <w:p w14:paraId="65071707" w14:textId="2B39F83D" w:rsidR="00AC40BF" w:rsidRDefault="00BF37D9" w:rsidP="00AC40BF">
      <w:pPr>
        <w:pStyle w:val="BodyText"/>
        <w:numPr>
          <w:ilvl w:val="1"/>
          <w:numId w:val="10"/>
        </w:numPr>
      </w:pPr>
      <w:r>
        <w:t>the</w:t>
      </w:r>
      <w:r w:rsidR="00AC40BF" w:rsidRPr="00F96AAF">
        <w:t xml:space="preserve"> </w:t>
      </w:r>
      <w:r w:rsidR="00AC40BF" w:rsidRPr="00BF37D9">
        <w:rPr>
          <w:i/>
          <w:iCs/>
        </w:rPr>
        <w:t>motivation to improve human condition/welfare</w:t>
      </w:r>
      <w:r w:rsidR="00AC40BF" w:rsidRPr="00F96AAF">
        <w:t>.</w:t>
      </w:r>
    </w:p>
    <w:p w14:paraId="69F4FE78" w14:textId="77777777" w:rsidR="00BF37D9" w:rsidRPr="00F96AAF" w:rsidRDefault="00BF37D9" w:rsidP="00BF37D9"/>
    <w:p w14:paraId="5C0B4EDE" w14:textId="642FC0DC" w:rsidR="00AC40BF" w:rsidRPr="00F96AAF" w:rsidRDefault="00AC40BF" w:rsidP="00AC40BF">
      <w:pPr>
        <w:pStyle w:val="Caption"/>
        <w:keepNext/>
      </w:pPr>
      <w:bookmarkStart w:id="846" w:name="_Ref97780067"/>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22</w:t>
      </w:r>
      <w:r w:rsidR="00EB0606">
        <w:fldChar w:fldCharType="end"/>
      </w:r>
      <w:bookmarkEnd w:id="846"/>
      <w:r w:rsidRPr="00F96AAF">
        <w:t xml:space="preserve">: Relation between transdisciplinary experience and </w:t>
      </w:r>
      <w:r w:rsidR="00BF37D9">
        <w:t xml:space="preserve">the </w:t>
      </w:r>
      <w:r w:rsidRPr="00F96AAF">
        <w:t>motivation</w:t>
      </w:r>
      <w:r w:rsidR="00BF37D9">
        <w:t xml:space="preserve"> to affect change outside academia</w:t>
      </w:r>
    </w:p>
    <w:p w14:paraId="38DD86FF" w14:textId="77777777" w:rsidR="00AC40BF" w:rsidRPr="00F96AAF" w:rsidRDefault="00AC40BF" w:rsidP="00AC40BF">
      <w:pPr>
        <w:pStyle w:val="BodyText"/>
        <w:keepNext/>
      </w:pPr>
      <w:r w:rsidRPr="00F96AAF">
        <w:rPr>
          <w:noProof/>
          <w:lang w:val="de-AT"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1719580"/>
                    </a:xfrm>
                    <a:prstGeom prst="rect">
                      <a:avLst/>
                    </a:prstGeom>
                  </pic:spPr>
                </pic:pic>
              </a:graphicData>
            </a:graphic>
          </wp:inline>
        </w:drawing>
      </w:r>
    </w:p>
    <w:p w14:paraId="2590B124" w14:textId="3A11F538" w:rsidR="00AC40BF" w:rsidRPr="00F96AAF" w:rsidRDefault="00AC40BF" w:rsidP="00EF2F60">
      <w:pPr>
        <w:pStyle w:val="FirstParagraph"/>
        <w:jc w:val="both"/>
      </w:pPr>
      <w:r w:rsidRPr="00F96AAF">
        <w:t>The purpose of survey questions</w:t>
      </w:r>
      <w:r w:rsidR="00EF2F60">
        <w:t xml:space="preserve"> related to the</w:t>
      </w:r>
      <w:r w:rsidRPr="00F96AAF">
        <w:t xml:space="preserve"> </w:t>
      </w:r>
      <w:r w:rsidRPr="00F96AAF">
        <w:rPr>
          <w:i/>
          <w:iCs/>
        </w:rPr>
        <w:t>motivation to</w:t>
      </w:r>
      <w:r w:rsidRPr="00F96AAF">
        <w:t xml:space="preserve"> </w:t>
      </w:r>
      <w:r w:rsidRPr="00F96AAF">
        <w:rPr>
          <w:i/>
          <w:iCs/>
        </w:rPr>
        <w:t xml:space="preserve">directly address natural, technical, economic, or social problems </w:t>
      </w:r>
      <w:r w:rsidRPr="00F96AAF">
        <w:t>and</w:t>
      </w:r>
      <w:r w:rsidR="00EF2F60">
        <w:t xml:space="preserve"> the</w:t>
      </w:r>
      <w:r w:rsidRPr="00F96AAF">
        <w:t xml:space="preserve"> </w:t>
      </w:r>
      <w:r w:rsidRPr="00F96AAF">
        <w:rPr>
          <w:i/>
          <w:iCs/>
        </w:rPr>
        <w:t>motivation</w:t>
      </w:r>
      <w:r w:rsidRPr="00F96AAF">
        <w:t xml:space="preserve"> </w:t>
      </w:r>
      <w:r w:rsidRPr="00F96AAF">
        <w:rPr>
          <w:i/>
          <w:iCs/>
        </w:rPr>
        <w:t>to improve the human condition/welfare</w:t>
      </w:r>
      <w:r w:rsidRPr="00F96AAF">
        <w:rPr>
          <w:rStyle w:val="FootnoteReference"/>
        </w:rPr>
        <w:footnoteReference w:id="16"/>
      </w:r>
      <w:r w:rsidRPr="00F96AAF">
        <w:t xml:space="preserve"> is to gauge </w:t>
      </w:r>
      <w:r w:rsidR="00EF2F60">
        <w:t xml:space="preserve">the </w:t>
      </w:r>
      <w:r w:rsidRPr="00F96AAF">
        <w:t>motivation to create impact</w:t>
      </w:r>
      <w:r w:rsidR="00EF2F60">
        <w:t>s</w:t>
      </w:r>
      <w:r w:rsidRPr="00F96AAF">
        <w:t xml:space="preserve"> outside of academia.</w:t>
      </w:r>
    </w:p>
    <w:p w14:paraId="22CD219D" w14:textId="77777777" w:rsidR="004C0CF8" w:rsidRDefault="00AC40BF" w:rsidP="00EF2F60">
      <w:pPr>
        <w:jc w:val="both"/>
        <w:rPr>
          <w:rFonts w:eastAsiaTheme="minorEastAsia"/>
        </w:rPr>
      </w:pPr>
      <w:r w:rsidRPr="00F96AAF">
        <w:t xml:space="preserve">The analysis of the relation between </w:t>
      </w:r>
      <w:r w:rsidRPr="00F96AAF">
        <w:rPr>
          <w:i/>
          <w:iCs/>
        </w:rPr>
        <w:t>transdisciplinary experience</w:t>
      </w:r>
      <w:r w:rsidRPr="00F96AAF">
        <w:t xml:space="preserve"> and </w:t>
      </w:r>
      <w:r w:rsidRPr="00F96AAF">
        <w:rPr>
          <w:i/>
          <w:iCs/>
        </w:rPr>
        <w:t>the motivation to address a (non-academic) problem</w:t>
      </w:r>
      <w:r w:rsidRPr="00F96AAF">
        <w:t xml:space="preserve"> (see </w:t>
      </w:r>
      <w:r w:rsidRPr="00F96AAF">
        <w:fldChar w:fldCharType="begin"/>
      </w:r>
      <w:r w:rsidRPr="00F96AAF">
        <w:instrText xml:space="preserve"> REF _Ref97780067 \h </w:instrText>
      </w:r>
      <w:r w:rsidRPr="00F96AAF">
        <w:fldChar w:fldCharType="separate"/>
      </w:r>
      <w:r w:rsidR="00AA780D" w:rsidRPr="00F96AAF">
        <w:t xml:space="preserve">Figure </w:t>
      </w:r>
      <w:r w:rsidR="00AA780D">
        <w:rPr>
          <w:noProof/>
        </w:rPr>
        <w:t>20</w:t>
      </w:r>
      <w:r w:rsidRPr="00F96AAF">
        <w:fldChar w:fldCharType="end"/>
      </w:r>
      <w:r w:rsidRPr="00F96AAF">
        <w:t>) does not yield a statistically significant correlation (correlation coefficient rho</w:t>
      </w:r>
      <w:r w:rsidRPr="00F96AAF">
        <w:rPr>
          <w:rStyle w:val="FootnoteReference"/>
        </w:rPr>
        <w:footnoteReference w:id="17"/>
      </w:r>
      <w:r w:rsidRPr="00F96AAF">
        <w:rPr>
          <w:rFonts w:eastAsiaTheme="minorEastAsia"/>
        </w:rPr>
        <w:t xml:space="preserve"> ~ 0.01 with a p-value &gt; 0.05</w:t>
      </w:r>
      <w:r w:rsidRPr="00F96AAF">
        <w:rPr>
          <w:rStyle w:val="FootnoteReference"/>
        </w:rPr>
        <w:footnoteReference w:id="18"/>
      </w:r>
      <w:r w:rsidRPr="00F96AAF">
        <w:rPr>
          <w:rFonts w:eastAsiaTheme="minorEastAsia"/>
        </w:rPr>
        <w:t>, see</w:t>
      </w:r>
      <w:r w:rsidR="00EF2F60">
        <w:rPr>
          <w:rFonts w:eastAsiaTheme="minorEastAsia"/>
        </w:rPr>
        <w:t xml:space="preserve"> </w:t>
      </w:r>
      <w:r w:rsidR="00EF2F60">
        <w:rPr>
          <w:rFonts w:eastAsiaTheme="minorEastAsia"/>
        </w:rPr>
        <w:fldChar w:fldCharType="begin"/>
      </w:r>
      <w:r w:rsidR="00EF2F60">
        <w:rPr>
          <w:rFonts w:eastAsiaTheme="minorEastAsia"/>
        </w:rPr>
        <w:instrText xml:space="preserve"> REF _Ref100032499 \h </w:instrText>
      </w:r>
      <w:r w:rsidR="00EF2F60">
        <w:rPr>
          <w:rFonts w:eastAsiaTheme="minorEastAsia"/>
        </w:rPr>
      </w:r>
      <w:r w:rsidR="00EF2F60">
        <w:rPr>
          <w:rFonts w:eastAsiaTheme="minorEastAsia"/>
        </w:rPr>
        <w:fldChar w:fldCharType="separate"/>
      </w:r>
      <w:r w:rsidR="00EF2F60">
        <w:t xml:space="preserve">Table </w:t>
      </w:r>
      <w:r w:rsidR="00EF2F60">
        <w:rPr>
          <w:noProof/>
        </w:rPr>
        <w:t>19</w:t>
      </w:r>
      <w:r w:rsidR="00EF2F60">
        <w:rPr>
          <w:rFonts w:eastAsiaTheme="minorEastAsia"/>
        </w:rPr>
        <w:fldChar w:fldCharType="end"/>
      </w:r>
      <w:r w:rsidRPr="00F96AAF">
        <w:rPr>
          <w:rFonts w:eastAsiaTheme="minorEastAsia"/>
        </w:rPr>
        <w:t>)</w:t>
      </w:r>
      <w:r w:rsidR="004C0CF8">
        <w:rPr>
          <w:rFonts w:eastAsiaTheme="minorEastAsia"/>
        </w:rPr>
        <w:t>. Also</w:t>
      </w:r>
      <w:r w:rsidRPr="00F96AAF">
        <w:rPr>
          <w:rFonts w:eastAsiaTheme="minorEastAsia"/>
        </w:rPr>
        <w:t xml:space="preserve">, more </w:t>
      </w:r>
      <w:r w:rsidRPr="004C0CF8">
        <w:rPr>
          <w:rFonts w:eastAsiaTheme="minorEastAsia"/>
          <w:i/>
          <w:iCs/>
        </w:rPr>
        <w:t>transdisciplinary experience</w:t>
      </w:r>
      <w:r w:rsidRPr="00F96AAF">
        <w:rPr>
          <w:rFonts w:eastAsiaTheme="minorEastAsia"/>
        </w:rPr>
        <w:t xml:space="preserve"> does not imply </w:t>
      </w:r>
      <w:r w:rsidR="004C0CF8">
        <w:rPr>
          <w:rFonts w:eastAsiaTheme="minorEastAsia"/>
        </w:rPr>
        <w:t xml:space="preserve">a </w:t>
      </w:r>
      <w:r w:rsidRPr="00F96AAF">
        <w:rPr>
          <w:rFonts w:eastAsiaTheme="minorEastAsia"/>
        </w:rPr>
        <w:t xml:space="preserve">higher </w:t>
      </w:r>
      <w:r w:rsidRPr="004C0CF8">
        <w:rPr>
          <w:rFonts w:eastAsiaTheme="minorEastAsia"/>
          <w:i/>
          <w:iCs/>
        </w:rPr>
        <w:t>motivation to address a problem outside of academia</w:t>
      </w:r>
      <w:r w:rsidRPr="00F96AAF">
        <w:rPr>
          <w:rFonts w:eastAsiaTheme="minorEastAsia"/>
        </w:rPr>
        <w:t xml:space="preserve"> [a].</w:t>
      </w:r>
    </w:p>
    <w:p w14:paraId="3BCFE892" w14:textId="77777777" w:rsidR="004C0CF8" w:rsidRDefault="004C0CF8" w:rsidP="00EF2F60">
      <w:pPr>
        <w:jc w:val="both"/>
        <w:rPr>
          <w:rFonts w:eastAsiaTheme="minorEastAsia"/>
        </w:rPr>
      </w:pPr>
    </w:p>
    <w:p w14:paraId="3AE87703" w14:textId="62ADB4D6" w:rsidR="00AC40BF" w:rsidRPr="00F96AAF" w:rsidRDefault="00AC40BF" w:rsidP="00EF2F60">
      <w:pPr>
        <w:jc w:val="both"/>
        <w:rPr>
          <w:rFonts w:eastAsiaTheme="minorEastAsia"/>
        </w:rPr>
      </w:pPr>
      <w:r w:rsidRPr="00F96AAF">
        <w:rPr>
          <w:rFonts w:eastAsiaTheme="minorEastAsia"/>
        </w:rPr>
        <w:t xml:space="preserve">The </w:t>
      </w:r>
      <w:r w:rsidRPr="00F96AAF">
        <w:rPr>
          <w:rFonts w:eastAsiaTheme="minorEastAsia"/>
          <w:i/>
          <w:iCs/>
        </w:rPr>
        <w:t>motivation to improve the human condition</w:t>
      </w:r>
      <w:r w:rsidRPr="00F96AAF">
        <w:rPr>
          <w:rFonts w:eastAsiaTheme="minorEastAsia"/>
        </w:rPr>
        <w:t xml:space="preserve"> is, on the other hand, correlating relatively strong</w:t>
      </w:r>
      <w:r w:rsidR="004C0CF8">
        <w:rPr>
          <w:rFonts w:eastAsiaTheme="minorEastAsia"/>
        </w:rPr>
        <w:t>er</w:t>
      </w:r>
      <w:r w:rsidRPr="00F96AAF">
        <w:rPr>
          <w:rFonts w:eastAsiaTheme="minorEastAsia"/>
        </w:rPr>
        <w:t xml:space="preserve"> with </w:t>
      </w:r>
      <w:r w:rsidRPr="00F96AAF">
        <w:rPr>
          <w:rFonts w:eastAsiaTheme="minorEastAsia"/>
          <w:i/>
          <w:iCs/>
        </w:rPr>
        <w:t>transdisciplinary experience</w:t>
      </w:r>
      <w:r w:rsidRPr="00F96AAF">
        <w:rPr>
          <w:rFonts w:eastAsiaTheme="minorEastAsia"/>
        </w:rPr>
        <w:t xml:space="preserve"> – although it is statistically significant (p-value &lt; 0.05), there is only a weak positive correlation (rho </w:t>
      </w:r>
      <w:r w:rsidRPr="00F96AAF">
        <w:rPr>
          <w:rFonts w:ascii="Arial" w:hAnsi="Arial" w:cs="Arial"/>
          <w:color w:val="4D5156"/>
          <w:sz w:val="21"/>
          <w:szCs w:val="21"/>
          <w:shd w:val="clear" w:color="auto" w:fill="FFFFFF"/>
        </w:rPr>
        <w:t>≈</w:t>
      </w:r>
      <w:r w:rsidRPr="00F96AAF">
        <w:rPr>
          <w:rFonts w:eastAsiaTheme="minorEastAsia"/>
        </w:rPr>
        <w:t> 0.33) between the two [b].</w:t>
      </w:r>
    </w:p>
    <w:p w14:paraId="688D269E" w14:textId="77777777" w:rsidR="00AC40BF" w:rsidRPr="00F96AAF" w:rsidRDefault="00AC40BF" w:rsidP="00AC40BF"/>
    <w:p w14:paraId="66BB6105" w14:textId="4ECD7C4D" w:rsidR="005450EA" w:rsidRDefault="005450EA" w:rsidP="005450EA">
      <w:pPr>
        <w:pStyle w:val="Caption"/>
        <w:keepNext/>
      </w:pPr>
      <w:bookmarkStart w:id="847" w:name="_Ref100032499"/>
      <w:r>
        <w:t xml:space="preserve">Table </w:t>
      </w:r>
      <w:r>
        <w:fldChar w:fldCharType="begin"/>
      </w:r>
      <w:r>
        <w:instrText xml:space="preserve"> SEQ Table \* ARABIC </w:instrText>
      </w:r>
      <w:r>
        <w:fldChar w:fldCharType="separate"/>
      </w:r>
      <w:r w:rsidR="00706803">
        <w:rPr>
          <w:noProof/>
        </w:rPr>
        <w:t>20</w:t>
      </w:r>
      <w:r>
        <w:fldChar w:fldCharType="end"/>
      </w:r>
      <w:bookmarkEnd w:id="847"/>
      <w:r>
        <w:t xml:space="preserve">: </w:t>
      </w:r>
      <w:r w:rsidRPr="009075A6">
        <w:t xml:space="preserve">Correlation </w:t>
      </w:r>
      <w:r w:rsidR="00BF37D9">
        <w:t>m</w:t>
      </w:r>
      <w:r w:rsidRPr="009075A6">
        <w:t xml:space="preserve">atrix between </w:t>
      </w:r>
      <w:r w:rsidR="00BF37D9">
        <w:t>t</w:t>
      </w:r>
      <w:r w:rsidRPr="009075A6">
        <w:t xml:space="preserve">ransdisciplinary </w:t>
      </w:r>
      <w:r w:rsidR="00BF37D9">
        <w:t>e</w:t>
      </w:r>
      <w:r w:rsidRPr="009075A6">
        <w:t xml:space="preserve">xperience, </w:t>
      </w:r>
      <w:r w:rsidR="00BF37D9">
        <w:t>the m</w:t>
      </w:r>
      <w:r w:rsidRPr="009075A6">
        <w:t xml:space="preserve">otivation to </w:t>
      </w:r>
      <w:r w:rsidR="00BF37D9">
        <w:t>a</w:t>
      </w:r>
      <w:r w:rsidRPr="009075A6">
        <w:t xml:space="preserve">ddress a </w:t>
      </w:r>
      <w:r w:rsidR="00BF37D9">
        <w:t>s</w:t>
      </w:r>
      <w:r w:rsidRPr="009075A6">
        <w:t xml:space="preserve">pecific </w:t>
      </w:r>
      <w:r w:rsidR="00BF37D9">
        <w:t>p</w:t>
      </w:r>
      <w:r w:rsidRPr="009075A6">
        <w:t xml:space="preserve">roblem, and </w:t>
      </w:r>
      <w:r w:rsidR="00BF37D9">
        <w:t>the m</w:t>
      </w:r>
      <w:r w:rsidRPr="009075A6">
        <w:t xml:space="preserve">otivation to </w:t>
      </w:r>
      <w:r w:rsidR="00BF37D9">
        <w:t>i</w:t>
      </w:r>
      <w:r w:rsidRPr="009075A6">
        <w:t>mprove</w:t>
      </w:r>
      <w:r>
        <w:t xml:space="preserve"> the</w:t>
      </w:r>
      <w:r w:rsidRPr="009075A6">
        <w:t xml:space="preserve"> </w:t>
      </w:r>
      <w:r w:rsidR="00BF37D9">
        <w:t>h</w:t>
      </w:r>
      <w:r w:rsidRPr="009075A6">
        <w:t xml:space="preserve">uman </w:t>
      </w:r>
      <w:r w:rsidR="00BF37D9">
        <w:t>c</w:t>
      </w:r>
      <w:r w:rsidRPr="009075A6">
        <w:t>ondition</w:t>
      </w:r>
      <w:r w:rsidR="00BF37D9">
        <w:t>/welfare</w:t>
      </w:r>
    </w:p>
    <w:tbl>
      <w:tblPr>
        <w:tblStyle w:val="TableGrid"/>
        <w:tblW w:w="0" w:type="auto"/>
        <w:tblLook w:val="04A0" w:firstRow="1" w:lastRow="0" w:firstColumn="1" w:lastColumn="0" w:noHBand="0" w:noVBand="1"/>
      </w:tblPr>
      <w:tblGrid>
        <w:gridCol w:w="9016"/>
      </w:tblGrid>
      <w:tr w:rsidR="005450EA" w14:paraId="60A8D8C4" w14:textId="77777777" w:rsidTr="005450EA">
        <w:tc>
          <w:tcPr>
            <w:tcW w:w="9242" w:type="dxa"/>
          </w:tcPr>
          <w:p w14:paraId="33B9580E" w14:textId="77777777" w:rsidR="005450EA" w:rsidRPr="00382D4E" w:rsidRDefault="005450EA" w:rsidP="005450EA">
            <w:pPr>
              <w:pStyle w:val="HTMLPreformatted"/>
              <w:shd w:val="clear" w:color="auto" w:fill="FFFFFF"/>
              <w:wordWrap w:val="0"/>
              <w:spacing w:after="150"/>
              <w:rPr>
                <w:rStyle w:val="HTMLCode"/>
                <w:rFonts w:eastAsiaTheme="majorEastAsia"/>
                <w:color w:val="333333"/>
                <w:sz w:val="18"/>
                <w:szCs w:val="18"/>
              </w:rPr>
            </w:pPr>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Mot._to_imp._HC</w:t>
            </w:r>
            <w:proofErr w:type="spellEnd"/>
          </w:p>
          <w:p w14:paraId="6873D1F9"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1.00            0.01            0.33</w:t>
            </w:r>
          </w:p>
          <w:p w14:paraId="3E4B22D6"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0.01            1.00            0.27</w:t>
            </w:r>
          </w:p>
          <w:p w14:paraId="63843C5D"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Mot._to_imp._HC</w:t>
            </w:r>
            <w:proofErr w:type="spellEnd"/>
            <w:r w:rsidRPr="00382D4E">
              <w:rPr>
                <w:rStyle w:val="HTMLCode"/>
                <w:rFonts w:eastAsiaTheme="majorEastAsia"/>
                <w:color w:val="333333"/>
                <w:sz w:val="18"/>
                <w:szCs w:val="18"/>
              </w:rPr>
              <w:t xml:space="preserve">        0.33            0.27            1.00</w:t>
            </w:r>
          </w:p>
          <w:p w14:paraId="630CA6B5"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 xml:space="preserve"> </w:t>
            </w:r>
          </w:p>
          <w:p w14:paraId="77644F4F" w14:textId="77777777" w:rsidR="005450EA" w:rsidRPr="007522D5"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P</w:t>
            </w:r>
            <w:r w:rsidRPr="007522D5">
              <w:rPr>
                <w:rStyle w:val="HTMLCode"/>
                <w:rFonts w:eastAsiaTheme="majorEastAsia"/>
                <w:color w:val="333333"/>
                <w:sz w:val="18"/>
                <w:szCs w:val="18"/>
              </w:rPr>
              <w:t>-Values</w:t>
            </w:r>
            <w:r>
              <w:rPr>
                <w:rStyle w:val="HTMLCode"/>
                <w:rFonts w:eastAsiaTheme="majorEastAsia"/>
                <w:color w:val="333333"/>
                <w:sz w:val="18"/>
                <w:szCs w:val="18"/>
              </w:rPr>
              <w:t>:</w:t>
            </w:r>
          </w:p>
          <w:p w14:paraId="5E437692"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Mot._to_imp._HC</w:t>
            </w:r>
            <w:proofErr w:type="spellEnd"/>
          </w:p>
          <w:p w14:paraId="5D289608"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xml:space="preserve">.                 0.8272          0.0000         </w:t>
            </w:r>
          </w:p>
          <w:p w14:paraId="79108652"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0.8272                      0.0000         </w:t>
            </w:r>
          </w:p>
          <w:p w14:paraId="09FDFAB1" w14:textId="77777777" w:rsidR="005450EA" w:rsidRPr="008D3381"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Mot._to_imp._HC</w:t>
            </w:r>
            <w:proofErr w:type="spellEnd"/>
            <w:r w:rsidRPr="00382D4E">
              <w:rPr>
                <w:rStyle w:val="HTMLCode"/>
                <w:rFonts w:eastAsiaTheme="majorEastAsia"/>
                <w:color w:val="333333"/>
                <w:sz w:val="18"/>
                <w:szCs w:val="18"/>
              </w:rPr>
              <w:t xml:space="preserve"> 0.0000      0.0000</w:t>
            </w:r>
          </w:p>
          <w:p w14:paraId="6F87185D" w14:textId="6EC6F95A" w:rsidR="005450EA" w:rsidRPr="008D3381"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Default="00F552AE" w:rsidP="005450EA">
            <w:pPr>
              <w:pStyle w:val="HTMLPreformatted"/>
              <w:shd w:val="clear" w:color="auto" w:fill="FFFFFF"/>
              <w:wordWrap w:val="0"/>
              <w:spacing w:after="150"/>
              <w:rPr>
                <w:rStyle w:val="HTMLCode"/>
                <w:rFonts w:eastAsiaTheme="majorEastAsia"/>
                <w:color w:val="333333"/>
                <w:sz w:val="18"/>
                <w:szCs w:val="18"/>
                <w:lang w:val="de-DE"/>
              </w:rPr>
            </w:pPr>
            <w:r w:rsidRPr="00F552AE">
              <w:rPr>
                <w:rStyle w:val="HTMLCode"/>
                <w:rFonts w:eastAsiaTheme="majorEastAsia"/>
                <w:b/>
                <w:bCs/>
                <w:color w:val="333333"/>
                <w:sz w:val="18"/>
                <w:szCs w:val="18"/>
              </w:rPr>
              <w:t>RESULT</w:t>
            </w:r>
          </w:p>
          <w:p w14:paraId="2CBE8D3D" w14:textId="6B291750" w:rsidR="005450EA" w:rsidRPr="001119C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119C0">
              <w:rPr>
                <w:rStyle w:val="HTMLCode"/>
                <w:rFonts w:eastAsiaTheme="majorEastAsia"/>
                <w:color w:val="333333"/>
                <w:sz w:val="18"/>
                <w:szCs w:val="18"/>
              </w:rPr>
              <w:t>H</w:t>
            </w:r>
            <w:r w:rsidRPr="001119C0">
              <w:rPr>
                <w:rStyle w:val="HTMLCode"/>
                <w:rFonts w:eastAsiaTheme="majorEastAsia"/>
                <w:color w:val="333333"/>
                <w:sz w:val="18"/>
                <w:szCs w:val="18"/>
                <w:vertAlign w:val="subscript"/>
              </w:rPr>
              <w:t>1a</w:t>
            </w:r>
            <w:r w:rsidRPr="001119C0">
              <w:rPr>
                <w:rStyle w:val="HTMLCode"/>
                <w:rFonts w:eastAsiaTheme="majorEastAsia"/>
                <w:color w:val="333333"/>
                <w:sz w:val="18"/>
                <w:szCs w:val="18"/>
              </w:rPr>
              <w:t xml:space="preserve">: Since </w:t>
            </w:r>
            <w:r w:rsidR="004C0CF8">
              <w:rPr>
                <w:rStyle w:val="HTMLCode"/>
                <w:rFonts w:eastAsiaTheme="majorEastAsia"/>
                <w:color w:val="333333"/>
                <w:sz w:val="18"/>
                <w:szCs w:val="18"/>
              </w:rPr>
              <w:t xml:space="preserve">the </w:t>
            </w:r>
            <w:r w:rsidRPr="001119C0">
              <w:rPr>
                <w:rStyle w:val="HTMLCode"/>
                <w:rFonts w:eastAsiaTheme="majorEastAsia"/>
                <w:color w:val="333333"/>
                <w:sz w:val="18"/>
                <w:szCs w:val="18"/>
              </w:rPr>
              <w:t xml:space="preserve">p-value is greater than </w:t>
            </w:r>
            <w:r w:rsidRPr="001119C0">
              <w:rPr>
                <w:rFonts w:ascii="Courier New" w:hAnsi="Courier New" w:cs="Courier New"/>
                <w:color w:val="202124"/>
                <w:sz w:val="18"/>
                <w:szCs w:val="18"/>
                <w:shd w:val="clear" w:color="auto" w:fill="FFFFFF"/>
              </w:rPr>
              <w:t>α</w:t>
            </w:r>
            <w:r w:rsidR="004C0CF8">
              <w:rPr>
                <w:rFonts w:ascii="Courier New" w:hAnsi="Courier New" w:cs="Courier New"/>
                <w:color w:val="202124"/>
                <w:sz w:val="18"/>
                <w:szCs w:val="18"/>
                <w:shd w:val="clear" w:color="auto" w:fill="FFFFFF"/>
              </w:rPr>
              <w:t xml:space="preserve"> </w:t>
            </w:r>
            <w:r w:rsidRPr="001119C0">
              <w:rPr>
                <w:rFonts w:ascii="Courier New" w:hAnsi="Courier New" w:cs="Courier New"/>
                <w:sz w:val="18"/>
                <w:szCs w:val="18"/>
              </w:rPr>
              <w:t>(0.05</w:t>
            </w:r>
            <w:r>
              <w:rPr>
                <w:rFonts w:ascii="Courier New" w:hAnsi="Courier New" w:cs="Courier New"/>
                <w:sz w:val="18"/>
                <w:szCs w:val="18"/>
              </w:rPr>
              <w:t xml:space="preserve">), we </w:t>
            </w:r>
            <w:r w:rsidRPr="00BF3BF1">
              <w:rPr>
                <w:rFonts w:ascii="Courier New" w:hAnsi="Courier New" w:cs="Courier New"/>
                <w:sz w:val="18"/>
                <w:szCs w:val="18"/>
                <w:u w:val="single"/>
              </w:rPr>
              <w:t>cannot reject</w:t>
            </w:r>
            <w:r>
              <w:rPr>
                <w:rFonts w:ascii="Courier New" w:hAnsi="Courier New" w:cs="Courier New"/>
                <w:sz w:val="18"/>
                <w:szCs w:val="18"/>
              </w:rPr>
              <w:t xml:space="preserve"> the null hypothesis</w:t>
            </w:r>
            <w:r w:rsidR="004C0CF8">
              <w:rPr>
                <w:rFonts w:ascii="Courier New" w:hAnsi="Courier New" w:cs="Courier New"/>
                <w:sz w:val="18"/>
                <w:szCs w:val="18"/>
              </w:rPr>
              <w:t>,</w:t>
            </w:r>
            <w:r>
              <w:rPr>
                <w:rFonts w:ascii="Courier New" w:hAnsi="Courier New" w:cs="Courier New"/>
                <w:sz w:val="18"/>
                <w:szCs w:val="18"/>
              </w:rPr>
              <w:t xml:space="preserve"> which indicates </w:t>
            </w:r>
            <w:r w:rsidR="004C0CF8">
              <w:rPr>
                <w:rFonts w:ascii="Courier New" w:hAnsi="Courier New" w:cs="Courier New"/>
                <w:sz w:val="18"/>
                <w:szCs w:val="18"/>
              </w:rPr>
              <w:t xml:space="preserve">that </w:t>
            </w:r>
            <w:r>
              <w:rPr>
                <w:rFonts w:ascii="Courier New" w:hAnsi="Courier New" w:cs="Courier New"/>
                <w:sz w:val="18"/>
                <w:szCs w:val="18"/>
              </w:rPr>
              <w:t>there is no association between the motivation to solve a specific problem and trans</w:t>
            </w:r>
            <w:r w:rsidR="004C0CF8">
              <w:rPr>
                <w:rFonts w:ascii="Courier New" w:hAnsi="Courier New" w:cs="Courier New"/>
                <w:sz w:val="18"/>
                <w:szCs w:val="18"/>
              </w:rPr>
              <w:t>disciplinary</w:t>
            </w:r>
            <w:r>
              <w:rPr>
                <w:rFonts w:ascii="Courier New" w:hAnsi="Courier New" w:cs="Courier New"/>
                <w:sz w:val="18"/>
                <w:szCs w:val="18"/>
              </w:rPr>
              <w:t xml:space="preserve"> </w:t>
            </w:r>
            <w:r w:rsidR="004C0CF8">
              <w:rPr>
                <w:rFonts w:ascii="Courier New" w:hAnsi="Courier New" w:cs="Courier New"/>
                <w:sz w:val="18"/>
                <w:szCs w:val="18"/>
              </w:rPr>
              <w:t>e</w:t>
            </w:r>
            <w:r>
              <w:rPr>
                <w:rFonts w:ascii="Courier New" w:hAnsi="Courier New" w:cs="Courier New"/>
                <w:sz w:val="18"/>
                <w:szCs w:val="18"/>
              </w:rPr>
              <w:t>xp</w:t>
            </w:r>
            <w:r w:rsidR="004C0CF8">
              <w:rPr>
                <w:rFonts w:ascii="Courier New" w:hAnsi="Courier New" w:cs="Courier New"/>
                <w:sz w:val="18"/>
                <w:szCs w:val="18"/>
              </w:rPr>
              <w:t>erience</w:t>
            </w:r>
          </w:p>
          <w:p w14:paraId="253D34E7" w14:textId="59432090" w:rsidR="005450EA" w:rsidRPr="00F06822"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606F8D">
              <w:rPr>
                <w:rStyle w:val="HTMLCode"/>
                <w:rFonts w:eastAsiaTheme="majorEastAsia"/>
                <w:color w:val="333333"/>
                <w:sz w:val="18"/>
                <w:szCs w:val="18"/>
              </w:rPr>
              <w:t>H</w:t>
            </w:r>
            <w:r w:rsidRPr="00606F8D">
              <w:rPr>
                <w:rStyle w:val="HTMLCode"/>
                <w:rFonts w:eastAsiaTheme="majorEastAsia"/>
                <w:color w:val="333333"/>
                <w:sz w:val="18"/>
                <w:szCs w:val="18"/>
                <w:vertAlign w:val="subscript"/>
              </w:rPr>
              <w:t>1</w:t>
            </w:r>
            <w:r>
              <w:rPr>
                <w:rStyle w:val="HTMLCode"/>
                <w:rFonts w:eastAsiaTheme="majorEastAsia"/>
                <w:color w:val="333333"/>
                <w:sz w:val="18"/>
                <w:szCs w:val="18"/>
                <w:vertAlign w:val="subscript"/>
              </w:rPr>
              <w:t>b</w:t>
            </w:r>
            <w:r w:rsidRPr="00606F8D">
              <w:rPr>
                <w:rStyle w:val="HTMLCode"/>
                <w:rFonts w:eastAsiaTheme="majorEastAsia"/>
                <w:color w:val="333333"/>
                <w:sz w:val="18"/>
                <w:szCs w:val="18"/>
              </w:rPr>
              <w:t>:</w:t>
            </w:r>
            <w:r>
              <w:rPr>
                <w:rStyle w:val="HTMLCode"/>
                <w:rFonts w:eastAsiaTheme="majorEastAsia"/>
                <w:color w:val="333333"/>
                <w:sz w:val="18"/>
                <w:szCs w:val="18"/>
              </w:rPr>
              <w:t xml:space="preserve"> </w:t>
            </w:r>
            <w:r w:rsidR="00BF3BF1">
              <w:rPr>
                <w:rStyle w:val="HTMLCode"/>
                <w:rFonts w:eastAsiaTheme="majorEastAsia"/>
                <w:color w:val="333333"/>
                <w:sz w:val="18"/>
                <w:szCs w:val="18"/>
              </w:rPr>
              <w:t>the p</w:t>
            </w:r>
            <w:r>
              <w:rPr>
                <w:rStyle w:val="HTMLCode"/>
                <w:rFonts w:eastAsiaTheme="majorEastAsia"/>
                <w:color w:val="333333"/>
                <w:sz w:val="18"/>
                <w:szCs w:val="18"/>
              </w:rPr>
              <w:t xml:space="preserve">-value is smaller than </w:t>
            </w:r>
            <w:r>
              <w:rPr>
                <w:rFonts w:ascii="Courier New" w:hAnsi="Courier New" w:cs="Courier New"/>
                <w:color w:val="202124"/>
                <w:sz w:val="18"/>
                <w:szCs w:val="18"/>
                <w:shd w:val="clear" w:color="auto" w:fill="FFFFFF"/>
              </w:rPr>
              <w:t>α</w:t>
            </w:r>
            <w:r w:rsidRPr="001119C0">
              <w:rPr>
                <w:rFonts w:ascii="Courier New" w:hAnsi="Courier New" w:cs="Courier New"/>
                <w:color w:val="202124"/>
                <w:sz w:val="18"/>
                <w:szCs w:val="18"/>
                <w:shd w:val="clear" w:color="auto" w:fill="FFFFFF"/>
              </w:rPr>
              <w:t xml:space="preserve">, we </w:t>
            </w:r>
            <w:r w:rsidRPr="00BF3BF1">
              <w:rPr>
                <w:rFonts w:ascii="Courier New" w:hAnsi="Courier New" w:cs="Courier New"/>
                <w:color w:val="202124"/>
                <w:sz w:val="18"/>
                <w:szCs w:val="18"/>
                <w:u w:val="single"/>
                <w:shd w:val="clear" w:color="auto" w:fill="FFFFFF"/>
              </w:rPr>
              <w:t>can reject</w:t>
            </w:r>
            <w:r w:rsidRPr="001119C0">
              <w:rPr>
                <w:rFonts w:ascii="Courier New" w:hAnsi="Courier New" w:cs="Courier New"/>
                <w:color w:val="202124"/>
                <w:sz w:val="18"/>
                <w:szCs w:val="18"/>
                <w:shd w:val="clear" w:color="auto" w:fill="FFFFFF"/>
              </w:rPr>
              <w:t xml:space="preserve"> the null hypothesis</w:t>
            </w:r>
            <w:r>
              <w:rPr>
                <w:rFonts w:ascii="Courier New" w:hAnsi="Courier New" w:cs="Courier New"/>
                <w:color w:val="202124"/>
                <w:sz w:val="18"/>
                <w:szCs w:val="18"/>
                <w:shd w:val="clear" w:color="auto" w:fill="FFFFFF"/>
              </w:rPr>
              <w:t>. There is a statistically significant relationship between the tran</w:t>
            </w:r>
            <w:r w:rsidR="00BF3BF1">
              <w:rPr>
                <w:rFonts w:ascii="Courier New" w:hAnsi="Courier New" w:cs="Courier New"/>
                <w:color w:val="202124"/>
                <w:sz w:val="18"/>
                <w:szCs w:val="18"/>
                <w:shd w:val="clear" w:color="auto" w:fill="FFFFFF"/>
              </w:rPr>
              <w:t>sdisciplinar</w:t>
            </w:r>
            <w:r w:rsidR="00BF3BF1">
              <w:rPr>
                <w:rFonts w:ascii="Courier New" w:hAnsi="Courier New" w:cs="Courier New"/>
                <w:color w:val="202124"/>
                <w:sz w:val="18"/>
                <w:szCs w:val="18"/>
                <w:shd w:val="clear" w:color="auto" w:fill="FFFFFF"/>
              </w:rPr>
              <w:lastRenderedPageBreak/>
              <w:t>y e</w:t>
            </w:r>
            <w:r>
              <w:rPr>
                <w:rFonts w:ascii="Courier New" w:hAnsi="Courier New" w:cs="Courier New"/>
                <w:color w:val="202124"/>
                <w:sz w:val="18"/>
                <w:szCs w:val="18"/>
                <w:shd w:val="clear" w:color="auto" w:fill="FFFFFF"/>
              </w:rPr>
              <w:t xml:space="preserve">xperience and the motivation to improve </w:t>
            </w:r>
            <w:r w:rsidR="00BF3BF1">
              <w:rPr>
                <w:rFonts w:ascii="Courier New" w:hAnsi="Courier New" w:cs="Courier New"/>
                <w:color w:val="202124"/>
                <w:sz w:val="18"/>
                <w:szCs w:val="18"/>
                <w:shd w:val="clear" w:color="auto" w:fill="FFFFFF"/>
              </w:rPr>
              <w:t xml:space="preserve">the </w:t>
            </w:r>
            <w:r>
              <w:rPr>
                <w:rFonts w:ascii="Courier New" w:hAnsi="Courier New" w:cs="Courier New"/>
                <w:color w:val="202124"/>
                <w:sz w:val="18"/>
                <w:szCs w:val="18"/>
                <w:shd w:val="clear" w:color="auto" w:fill="FFFFFF"/>
              </w:rPr>
              <w:t xml:space="preserve">human condition. The correlation between the two is, however, a weak positive </w:t>
            </w:r>
            <w:r w:rsidR="00BF3BF1">
              <w:rPr>
                <w:rFonts w:ascii="Courier New" w:hAnsi="Courier New" w:cs="Courier New"/>
                <w:color w:val="202124"/>
                <w:sz w:val="18"/>
                <w:szCs w:val="18"/>
                <w:shd w:val="clear" w:color="auto" w:fill="FFFFFF"/>
              </w:rPr>
              <w:t>one</w:t>
            </w:r>
            <w:r>
              <w:rPr>
                <w:rFonts w:ascii="Courier New" w:hAnsi="Courier New" w:cs="Courier New"/>
                <w:color w:val="202124"/>
                <w:sz w:val="18"/>
                <w:szCs w:val="18"/>
                <w:shd w:val="clear" w:color="auto" w:fill="FFFFFF"/>
              </w:rPr>
              <w:t xml:space="preserve"> (rho = 0.33).</w:t>
            </w:r>
          </w:p>
          <w:p w14:paraId="2B68704C" w14:textId="77777777" w:rsidR="005450EA" w:rsidRDefault="005450EA" w:rsidP="00AC40BF"/>
        </w:tc>
      </w:tr>
    </w:tbl>
    <w:p w14:paraId="58477F1E" w14:textId="77777777" w:rsidR="00AC40BF" w:rsidRPr="00F96AAF" w:rsidRDefault="00AC40BF" w:rsidP="00B7749E"/>
    <w:p w14:paraId="49E4809C" w14:textId="77777777" w:rsidR="00AC40BF" w:rsidRPr="00F96AAF" w:rsidRDefault="00AC40BF" w:rsidP="00B7749E"/>
    <w:p w14:paraId="5E26AAED" w14:textId="053D906C" w:rsidR="00AC40BF" w:rsidRPr="00F96AAF" w:rsidRDefault="00AC40BF" w:rsidP="00AC40BF">
      <w:pPr>
        <w:pStyle w:val="Heading3"/>
      </w:pPr>
      <w:bookmarkStart w:id="848" w:name="_Ref97920533"/>
      <w:r w:rsidRPr="00F96AAF">
        <w:t xml:space="preserve">Dependence of </w:t>
      </w:r>
      <w:r w:rsidR="000826BE" w:rsidRPr="000826BE">
        <w:rPr>
          <w:i/>
          <w:iCs/>
        </w:rPr>
        <w:t>f</w:t>
      </w:r>
      <w:r w:rsidRPr="000826BE">
        <w:rPr>
          <w:i/>
          <w:iCs/>
        </w:rPr>
        <w:t xml:space="preserve">amiliarity </w:t>
      </w:r>
      <w:r w:rsidR="000826BE" w:rsidRPr="000826BE">
        <w:rPr>
          <w:i/>
          <w:iCs/>
        </w:rPr>
        <w:t>with SI</w:t>
      </w:r>
      <w:r w:rsidR="000826BE">
        <w:t xml:space="preserve"> </w:t>
      </w:r>
      <w:r w:rsidRPr="00F96AAF">
        <w:t xml:space="preserve">on </w:t>
      </w:r>
      <w:r w:rsidR="0096186E">
        <w:t>r</w:t>
      </w:r>
      <w:r w:rsidRPr="00F96AAF">
        <w:t xml:space="preserve">esearch </w:t>
      </w:r>
      <w:r w:rsidR="0096186E">
        <w:t>d</w:t>
      </w:r>
      <w:r w:rsidRPr="00F96AAF">
        <w:t>omains</w:t>
      </w:r>
      <w:bookmarkEnd w:id="848"/>
    </w:p>
    <w:p w14:paraId="0C78202A" w14:textId="77777777" w:rsidR="00AC40BF" w:rsidRPr="00F96AAF" w:rsidRDefault="00AC40BF" w:rsidP="00AC40BF"/>
    <w:p w14:paraId="7776AB78" w14:textId="1F6D2D75" w:rsidR="00AC40BF" w:rsidRPr="00F96AAF" w:rsidRDefault="009059D4" w:rsidP="007B3C8B">
      <w:pPr>
        <w:jc w:val="both"/>
      </w:pPr>
      <w:r>
        <w:t>D</w:t>
      </w:r>
      <w:r w:rsidR="00AC40BF" w:rsidRPr="00F96AAF">
        <w:t xml:space="preserve">ifferent scientific disciplines have different types of contributions and different challenges in SI research. </w:t>
      </w:r>
      <w:r w:rsidR="007B3C8B">
        <w:t>Analysing</w:t>
      </w:r>
      <w:r w:rsidR="00AC40BF" w:rsidRPr="00F96AAF">
        <w:t xml:space="preserve"> varying types of contribution</w:t>
      </w:r>
      <w:r>
        <w:t>s</w:t>
      </w:r>
      <w:r w:rsidR="00AC40BF" w:rsidRPr="00F96AAF">
        <w:t xml:space="preserve"> as well as challenges regarding SI </w:t>
      </w:r>
      <w:r w:rsidR="00BF37D9">
        <w:t>in</w:t>
      </w:r>
      <w:r w:rsidR="00AC40BF" w:rsidRPr="00F96AAF">
        <w:t xml:space="preserve"> different research domains</w:t>
      </w:r>
      <w:r w:rsidR="00AC40BF" w:rsidRPr="00F96AAF">
        <w:rPr>
          <w:rStyle w:val="FootnoteReference"/>
        </w:rPr>
        <w:footnoteReference w:id="19"/>
      </w:r>
      <w:r w:rsidR="00AC40BF" w:rsidRPr="00F96AAF">
        <w:t xml:space="preserve"> is a topic that has been addressed </w:t>
      </w:r>
      <w:r w:rsidR="007B3C8B">
        <w:t xml:space="preserve">by </w:t>
      </w:r>
      <w:r w:rsidR="00AC40BF" w:rsidRPr="00F96AAF">
        <w:t xml:space="preserve">several </w:t>
      </w:r>
      <w:r w:rsidR="007B3C8B">
        <w:t>scholarly works</w:t>
      </w:r>
      <w:r w:rsidR="00AC40BF" w:rsidRPr="00F96AAF">
        <w:rPr>
          <w:rStyle w:val="FootnoteReference"/>
        </w:rPr>
        <w:footnoteReference w:id="20"/>
      </w:r>
      <w:r w:rsidR="00AC40BF" w:rsidRPr="00F96AAF">
        <w:t xml:space="preserve"> already. </w:t>
      </w:r>
      <w:r w:rsidR="00BF37D9">
        <w:t>In the context of this study</w:t>
      </w:r>
      <w:r w:rsidR="00AC40BF" w:rsidRPr="00F96AAF">
        <w:t xml:space="preserve">, we are interested in </w:t>
      </w:r>
      <w:r w:rsidR="00BF37D9">
        <w:t>whether</w:t>
      </w:r>
      <w:r w:rsidR="00AC40BF" w:rsidRPr="00F96AAF">
        <w:t xml:space="preserve"> and how much knowledge</w:t>
      </w:r>
      <w:r w:rsidR="00BF37D9">
        <w:t xml:space="preserve"> or </w:t>
      </w:r>
      <w:r w:rsidR="00AC40BF" w:rsidRPr="00F96AAF">
        <w:t xml:space="preserve">experience regarding SI differs </w:t>
      </w:r>
      <w:r w:rsidR="00BF37D9">
        <w:t>between</w:t>
      </w:r>
      <w:r w:rsidR="00AC40BF" w:rsidRPr="00F96AAF">
        <w:t xml:space="preserve"> researchers from different research domains. Following the literature on SI characteristics in varying research domains</w:t>
      </w:r>
      <w:r w:rsidR="00BF37D9">
        <w:t>,</w:t>
      </w:r>
      <w:r w:rsidR="00AC40BF" w:rsidRPr="00F96AAF">
        <w:t xml:space="preserve"> we are assuming that</w:t>
      </w:r>
    </w:p>
    <w:p w14:paraId="1E9D0DFC" w14:textId="4300D1FD" w:rsidR="00AC40BF" w:rsidRDefault="00AC40BF" w:rsidP="00AC40BF">
      <w:pPr>
        <w:pStyle w:val="BodyText"/>
        <w:numPr>
          <w:ilvl w:val="0"/>
          <w:numId w:val="10"/>
        </w:numPr>
      </w:pPr>
      <w:r w:rsidRPr="00F96AAF">
        <w:t>H</w:t>
      </w:r>
      <w:r w:rsidRPr="00F96AAF">
        <w:rPr>
          <w:vertAlign w:val="subscript"/>
        </w:rPr>
        <w:t>2</w:t>
      </w:r>
      <w:r w:rsidRPr="00F96AAF">
        <w:t xml:space="preserve">: </w:t>
      </w:r>
      <w:r w:rsidRPr="00F96AAF">
        <w:rPr>
          <w:i/>
          <w:iCs/>
        </w:rPr>
        <w:t xml:space="preserve">the familiarity with SI </w:t>
      </w:r>
      <w:r w:rsidRPr="00BF37D9">
        <w:t>depends on the</w:t>
      </w:r>
      <w:r w:rsidRPr="00F96AAF">
        <w:rPr>
          <w:i/>
          <w:iCs/>
        </w:rPr>
        <w:t xml:space="preserve"> research domain</w:t>
      </w:r>
      <w:r w:rsidRPr="00F96AAF">
        <w:t>.</w:t>
      </w:r>
    </w:p>
    <w:p w14:paraId="1184BBFE" w14:textId="2F02145D" w:rsidR="00BF37D9" w:rsidRDefault="00BF37D9" w:rsidP="007C2094"/>
    <w:p w14:paraId="1FCE1DC5" w14:textId="77777777" w:rsidR="000826BE" w:rsidRDefault="00AC40BF" w:rsidP="007C2094">
      <w:pPr>
        <w:pStyle w:val="BodyText"/>
        <w:jc w:val="both"/>
      </w:pPr>
      <w:r w:rsidRPr="00F96AAF">
        <w:t>The analysis of the survey results yields a statistically significant difference in SI-familiarity between the scientific domains (Kruskal-Wallis</w:t>
      </w:r>
      <w:r w:rsidRPr="00F96AAF">
        <w:rPr>
          <w:rStyle w:val="FootnoteReference"/>
        </w:rPr>
        <w:footnoteReference w:id="21"/>
      </w:r>
      <w:r w:rsidRPr="00F96AAF">
        <w:t xml:space="preserve"> [K-W] rank-sum test; </w:t>
      </w:r>
      <w:r w:rsidRPr="00F96AAF">
        <w:rPr>
          <w:rFonts w:ascii="STIXGeneral" w:hAnsi="STIXGeneral" w:cs="STIXGeneral"/>
          <w:color w:val="000000"/>
          <w:sz w:val="26"/>
          <w:szCs w:val="26"/>
        </w:rPr>
        <w:t>𝛘</w:t>
      </w:r>
      <w:r w:rsidRPr="00F96AAF">
        <w:rPr>
          <w:rFonts w:ascii="Helvetica Neue" w:hAnsi="Helvetica Neue" w:cs="Helvetica Neue"/>
          <w:color w:val="000000"/>
          <w:sz w:val="26"/>
          <w:szCs w:val="26"/>
          <w:vertAlign w:val="superscript"/>
        </w:rPr>
        <w:t>2</w:t>
      </w:r>
      <w:r w:rsidRPr="00F96AAF">
        <w:t xml:space="preserve"> = 45.7, df = 2, p-value &lt; 0.05).</w:t>
      </w:r>
    </w:p>
    <w:p w14:paraId="1E588EEA" w14:textId="72BD2250" w:rsidR="00AC40BF" w:rsidRPr="00F96AAF" w:rsidRDefault="00AC40BF" w:rsidP="007C2094">
      <w:pPr>
        <w:pStyle w:val="BodyText"/>
        <w:jc w:val="both"/>
      </w:pPr>
      <w:r w:rsidRPr="00F96AAF">
        <w:t xml:space="preserve">However, </w:t>
      </w:r>
      <w:r w:rsidRPr="00F96AAF">
        <w:fldChar w:fldCharType="begin"/>
      </w:r>
      <w:r w:rsidRPr="00F96AAF">
        <w:instrText xml:space="preserve"> REF _Ref97804356 \h </w:instrText>
      </w:r>
      <w:r w:rsidRPr="00F96AAF">
        <w:fldChar w:fldCharType="separate"/>
      </w:r>
      <w:r w:rsidR="00AA780D" w:rsidRPr="00F96AAF">
        <w:t xml:space="preserve">Figure </w:t>
      </w:r>
      <w:r w:rsidR="00AA780D">
        <w:rPr>
          <w:noProof/>
        </w:rPr>
        <w:t>21</w:t>
      </w:r>
      <w:r w:rsidRPr="00F96AAF">
        <w:fldChar w:fldCharType="end"/>
      </w:r>
      <w:r w:rsidRPr="00F96AAF">
        <w:t xml:space="preserve"> </w:t>
      </w:r>
      <w:r w:rsidR="000826BE">
        <w:t>suggests</w:t>
      </w:r>
      <w:r w:rsidR="007C2094">
        <w:t xml:space="preserve"> that </w:t>
      </w:r>
      <w:r w:rsidRPr="00F96AAF">
        <w:t xml:space="preserve">only </w:t>
      </w:r>
      <w:r w:rsidRPr="00F96AAF">
        <w:rPr>
          <w:i/>
          <w:iCs/>
        </w:rPr>
        <w:t xml:space="preserve">Humanities and Social Sciences </w:t>
      </w:r>
      <w:r w:rsidR="000826BE">
        <w:t>show</w:t>
      </w:r>
      <w:r w:rsidR="007C2094">
        <w:t xml:space="preserve"> a generally higher </w:t>
      </w:r>
      <w:r w:rsidR="007C2094" w:rsidRPr="000826BE">
        <w:rPr>
          <w:i/>
          <w:iCs/>
        </w:rPr>
        <w:t>familiarity with SI</w:t>
      </w:r>
      <w:r w:rsidR="007C2094">
        <w:t xml:space="preserve">. A </w:t>
      </w:r>
      <w:r w:rsidR="007C2094" w:rsidRPr="00F96AAF">
        <w:t>post</w:t>
      </w:r>
      <w:r w:rsidR="007C2094">
        <w:t>-</w:t>
      </w:r>
      <w:r w:rsidR="007C2094" w:rsidRPr="00F96AAF">
        <w:t>hoc test</w:t>
      </w:r>
      <w:r w:rsidR="007C2094">
        <w:t xml:space="preserve"> (</w:t>
      </w:r>
      <w:commentRangeStart w:id="849"/>
      <w:ins w:id="850" w:author="xyz" w:date="2022-04-09T13:01:00Z">
        <w:r w:rsidR="002313A9">
          <w:t>see</w:t>
        </w:r>
      </w:ins>
      <w:del w:id="851" w:author="xyz" w:date="2022-04-09T13:01:00Z">
        <w:r w:rsidR="007C2094" w:rsidDel="002313A9">
          <w:delText>cf.</w:delText>
        </w:r>
      </w:del>
      <w:r w:rsidR="007C2094">
        <w:t xml:space="preserve"> </w:t>
      </w:r>
      <w:commentRangeEnd w:id="849"/>
      <w:r w:rsidR="002313A9">
        <w:rPr>
          <w:rStyle w:val="CommentReference"/>
        </w:rPr>
        <w:commentReference w:id="849"/>
      </w:r>
      <w:r w:rsidR="007C2094">
        <w:fldChar w:fldCharType="begin"/>
      </w:r>
      <w:r w:rsidR="007C2094">
        <w:instrText xml:space="preserve"> REF _Ref100034180 \h </w:instrText>
      </w:r>
      <w:r w:rsidR="007C2094">
        <w:fldChar w:fldCharType="separate"/>
      </w:r>
      <w:r w:rsidR="007C2094">
        <w:t xml:space="preserve">Table </w:t>
      </w:r>
      <w:r w:rsidR="007C2094">
        <w:rPr>
          <w:noProof/>
        </w:rPr>
        <w:t>20</w:t>
      </w:r>
      <w:r w:rsidR="007C2094">
        <w:fldChar w:fldCharType="end"/>
      </w:r>
      <w:r w:rsidR="007C2094">
        <w:t>)</w:t>
      </w:r>
      <w:r w:rsidR="007C2094" w:rsidRPr="00F96AAF">
        <w:t xml:space="preserve"> </w:t>
      </w:r>
      <w:r w:rsidR="007C2094">
        <w:t>confirms</w:t>
      </w:r>
      <w:r w:rsidR="007C2094" w:rsidRPr="00F96AAF">
        <w:t xml:space="preserve"> </w:t>
      </w:r>
      <w:r w:rsidRPr="00F96AAF">
        <w:t xml:space="preserve">a statistically significant difference </w:t>
      </w:r>
      <w:r w:rsidR="007C2094">
        <w:t xml:space="preserve">compared </w:t>
      </w:r>
      <w:r w:rsidRPr="00F96AAF">
        <w:t xml:space="preserve">to the other </w:t>
      </w:r>
      <w:r w:rsidR="007C2094">
        <w:t>two</w:t>
      </w:r>
      <w:r w:rsidRPr="00F96AAF">
        <w:t xml:space="preserve"> domains (Pairwise comparisons using Wilcoxon [P-W] rank-sum test</w:t>
      </w:r>
      <w:r w:rsidRPr="00F96AAF">
        <w:rPr>
          <w:rStyle w:val="FootnoteReference"/>
        </w:rPr>
        <w:footnoteReference w:id="22"/>
      </w:r>
      <w:r w:rsidRPr="00F96AAF">
        <w:t xml:space="preserve"> with Bonferroni correction, p-value &lt; 0.05 for each pairing)</w:t>
      </w:r>
      <w:r w:rsidR="000826BE">
        <w:t>;</w:t>
      </w:r>
      <w:r w:rsidRPr="00F96AAF">
        <w:t xml:space="preserve"> </w:t>
      </w:r>
      <w:ins w:id="852" w:author="xyz" w:date="2022-04-09T13:01:00Z">
        <w:r w:rsidR="002313A9">
          <w:t xml:space="preserve">the </w:t>
        </w:r>
      </w:ins>
      <w:r w:rsidRPr="00F96AAF">
        <w:t>domains Mathematics, Natural -, &amp; Engineering Sciences and Biology &amp; Medicine do not differ from each other significantly regards to the SI-Familiarity ([P-W] p-value &gt; 0.05).</w:t>
      </w:r>
    </w:p>
    <w:p w14:paraId="466F6725" w14:textId="4AA5B646" w:rsidR="00AC40BF" w:rsidRDefault="00AC40BF" w:rsidP="00AC40BF">
      <w:pPr>
        <w:pStyle w:val="BodyText"/>
      </w:pPr>
    </w:p>
    <w:p w14:paraId="266E8FD2" w14:textId="77777777" w:rsidR="007C2094" w:rsidRPr="00F96AAF" w:rsidRDefault="007C2094" w:rsidP="007C2094"/>
    <w:p w14:paraId="7A90202F" w14:textId="053008D2" w:rsidR="007C2094" w:rsidRPr="00F96AAF" w:rsidRDefault="007C2094" w:rsidP="007C2094">
      <w:pPr>
        <w:pStyle w:val="Caption"/>
        <w:keepNext/>
      </w:pPr>
      <w:bookmarkStart w:id="853" w:name="_Ref97804356"/>
      <w:r w:rsidRPr="00F96AAF">
        <w:lastRenderedPageBreak/>
        <w:t xml:space="preserve">Figure </w:t>
      </w:r>
      <w:r>
        <w:fldChar w:fldCharType="begin"/>
      </w:r>
      <w:r>
        <w:instrText xml:space="preserve"> SEQ Figure \* ARABIC </w:instrText>
      </w:r>
      <w:r>
        <w:fldChar w:fldCharType="separate"/>
      </w:r>
      <w:r w:rsidR="001664E4">
        <w:rPr>
          <w:noProof/>
        </w:rPr>
        <w:t>23</w:t>
      </w:r>
      <w:r>
        <w:fldChar w:fldCharType="end"/>
      </w:r>
      <w:bookmarkEnd w:id="853"/>
      <w:r w:rsidRPr="00F96AAF">
        <w:t xml:space="preserve">: Distribution of the familiarity with SI </w:t>
      </w:r>
      <w:r>
        <w:t>between</w:t>
      </w:r>
      <w:r w:rsidRPr="00F96AAF">
        <w:t xml:space="preserve"> different scientific domains</w:t>
      </w:r>
    </w:p>
    <w:p w14:paraId="062FB46C" w14:textId="77777777" w:rsidR="007C2094" w:rsidRPr="00F96AAF" w:rsidRDefault="007C2094" w:rsidP="007C2094">
      <w:pPr>
        <w:pStyle w:val="BodyText"/>
        <w:keepNext/>
      </w:pPr>
      <w:r w:rsidRPr="00F96AAF">
        <w:rPr>
          <w:noProof/>
          <w:lang w:val="de-AT"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1719580"/>
                    </a:xfrm>
                    <a:prstGeom prst="rect">
                      <a:avLst/>
                    </a:prstGeom>
                  </pic:spPr>
                </pic:pic>
              </a:graphicData>
            </a:graphic>
          </wp:inline>
        </w:drawing>
      </w:r>
    </w:p>
    <w:p w14:paraId="14100BC2" w14:textId="2F6F7406" w:rsidR="00AC40BF" w:rsidRDefault="00AC40BF" w:rsidP="00AC40BF"/>
    <w:p w14:paraId="75A13967" w14:textId="47D7D807" w:rsidR="005450EA" w:rsidRDefault="005450EA" w:rsidP="005450EA">
      <w:pPr>
        <w:pStyle w:val="Caption"/>
        <w:keepNext/>
      </w:pPr>
      <w:bookmarkStart w:id="854" w:name="_Ref100034180"/>
      <w:r>
        <w:t xml:space="preserve">Table </w:t>
      </w:r>
      <w:r>
        <w:fldChar w:fldCharType="begin"/>
      </w:r>
      <w:r>
        <w:instrText xml:space="preserve"> SEQ Table \* ARABIC </w:instrText>
      </w:r>
      <w:r>
        <w:fldChar w:fldCharType="separate"/>
      </w:r>
      <w:r w:rsidR="00706803">
        <w:rPr>
          <w:noProof/>
        </w:rPr>
        <w:t>21</w:t>
      </w:r>
      <w:r>
        <w:fldChar w:fldCharType="end"/>
      </w:r>
      <w:bookmarkEnd w:id="854"/>
      <w:r>
        <w:t xml:space="preserve">: </w:t>
      </w:r>
      <w:r w:rsidRPr="00AE6011">
        <w:t>Kruskal-Wallis and Pairwise Wilcoxon rank sum test results on SI-Familiarity by research domains</w:t>
      </w:r>
    </w:p>
    <w:tbl>
      <w:tblPr>
        <w:tblStyle w:val="TableGrid"/>
        <w:tblW w:w="0" w:type="auto"/>
        <w:tblLook w:val="04A0" w:firstRow="1" w:lastRow="0" w:firstColumn="1" w:lastColumn="0" w:noHBand="0" w:noVBand="1"/>
      </w:tblPr>
      <w:tblGrid>
        <w:gridCol w:w="9016"/>
      </w:tblGrid>
      <w:tr w:rsidR="005450EA" w14:paraId="7B7BEE65" w14:textId="77777777" w:rsidTr="005450EA">
        <w:tc>
          <w:tcPr>
            <w:tcW w:w="9242" w:type="dxa"/>
          </w:tcPr>
          <w:p w14:paraId="25C802E7" w14:textId="77777777" w:rsidR="005450EA" w:rsidRPr="003E23A1"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Kruskal-Wallis rank sum test</w:t>
            </w:r>
            <w:r w:rsidRPr="003E23A1">
              <w:rPr>
                <w:rStyle w:val="HTMLCode"/>
                <w:rFonts w:eastAsiaTheme="majorEastAsia"/>
                <w:color w:val="333333"/>
                <w:sz w:val="18"/>
                <w:szCs w:val="18"/>
              </w:rPr>
              <w:t>:</w:t>
            </w:r>
          </w:p>
          <w:p w14:paraId="05242E17"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data:  </w:t>
            </w:r>
            <w:proofErr w:type="spellStart"/>
            <w:r w:rsidRPr="00271CA0">
              <w:rPr>
                <w:rStyle w:val="HTMLCode"/>
                <w:rFonts w:eastAsiaTheme="majorEastAsia"/>
                <w:color w:val="333333"/>
                <w:sz w:val="18"/>
                <w:szCs w:val="18"/>
              </w:rPr>
              <w:t>familiarWithSI.response</w:t>
            </w:r>
            <w:proofErr w:type="spellEnd"/>
            <w:r w:rsidRPr="00271CA0">
              <w:rPr>
                <w:rStyle w:val="HTMLCode"/>
                <w:rFonts w:eastAsiaTheme="majorEastAsia"/>
                <w:color w:val="333333"/>
                <w:sz w:val="18"/>
                <w:szCs w:val="18"/>
              </w:rPr>
              <w:t>. by domain</w:t>
            </w:r>
          </w:p>
          <w:p w14:paraId="663F938D"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Kruskal-Wallis chi-squared = 45.694, df = 2, p-value = 1.196e-10</w:t>
            </w:r>
          </w:p>
          <w:p w14:paraId="300C6A74"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Pairwise comparisons using Wilcoxon rank sum test with continuity correction</w:t>
            </w:r>
            <w:r w:rsidRPr="003E23A1">
              <w:rPr>
                <w:rStyle w:val="HTMLCode"/>
                <w:rFonts w:eastAsiaTheme="majorEastAsia"/>
                <w:color w:val="333333"/>
                <w:sz w:val="18"/>
                <w:szCs w:val="18"/>
              </w:rPr>
              <w:t>:</w:t>
            </w:r>
            <w:r w:rsidRPr="00271CA0">
              <w:rPr>
                <w:rStyle w:val="HTMLCode"/>
                <w:rFonts w:eastAsiaTheme="majorEastAsia"/>
                <w:color w:val="333333"/>
                <w:sz w:val="18"/>
                <w:szCs w:val="18"/>
              </w:rPr>
              <w:t xml:space="preserve"> </w:t>
            </w:r>
          </w:p>
          <w:p w14:paraId="6CB1AF30"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 </w:t>
            </w:r>
          </w:p>
          <w:p w14:paraId="779ABC9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Biology and Medicine</w:t>
            </w:r>
          </w:p>
          <w:p w14:paraId="06430717"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Humanities and Social Sciences                 2.0e-09             </w:t>
            </w:r>
          </w:p>
          <w:p w14:paraId="5473C36A"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Mathematics, Natural- and Engineering Sciences 1                   </w:t>
            </w:r>
          </w:p>
          <w:p w14:paraId="781C8CFA"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Humanities and Social Sciences</w:t>
            </w:r>
          </w:p>
          <w:p w14:paraId="7A5939FE"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Humanities and Social Sciences                 -                             </w:t>
            </w:r>
          </w:p>
          <w:p w14:paraId="4C12CA1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Mathematics, Natural- and Engineering Sciences 2.8e-07</w:t>
            </w:r>
          </w:p>
          <w:p w14:paraId="07E0E30D" w14:textId="77777777" w:rsidR="005450EA" w:rsidRDefault="005450EA" w:rsidP="005450EA">
            <w:pPr>
              <w:pStyle w:val="HTMLPreformatted"/>
              <w:shd w:val="clear" w:color="auto" w:fill="FFFFFF"/>
              <w:wordWrap w:val="0"/>
              <w:rPr>
                <w:rStyle w:val="HTMLCode"/>
                <w:rFonts w:eastAsiaTheme="majorEastAsia"/>
                <w:color w:val="333333"/>
                <w:sz w:val="18"/>
                <w:szCs w:val="18"/>
              </w:rPr>
            </w:pPr>
            <w:r w:rsidRPr="00C154A1">
              <w:rPr>
                <w:rStyle w:val="HTMLCode"/>
                <w:rFonts w:eastAsiaTheme="majorEastAsia"/>
                <w:color w:val="333333"/>
                <w:sz w:val="18"/>
                <w:szCs w:val="18"/>
              </w:rPr>
              <w:t xml:space="preserve">-- </w:t>
            </w:r>
            <w:r w:rsidRPr="00271CA0">
              <w:rPr>
                <w:rStyle w:val="HTMLCode"/>
                <w:rFonts w:eastAsiaTheme="majorEastAsia"/>
                <w:color w:val="333333"/>
                <w:sz w:val="18"/>
                <w:szCs w:val="18"/>
              </w:rPr>
              <w:t xml:space="preserve">P value adjustment method: </w:t>
            </w:r>
            <w:proofErr w:type="spellStart"/>
            <w:r w:rsidRPr="00271CA0">
              <w:rPr>
                <w:rStyle w:val="HTMLCode"/>
                <w:rFonts w:eastAsiaTheme="majorEastAsia"/>
                <w:color w:val="333333"/>
                <w:sz w:val="18"/>
                <w:szCs w:val="18"/>
              </w:rPr>
              <w:t>bonferroni</w:t>
            </w:r>
            <w:proofErr w:type="spellEnd"/>
          </w:p>
          <w:p w14:paraId="597330C1" w14:textId="63459187" w:rsidR="005450EA"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Default="00F552AE" w:rsidP="005450EA">
            <w:pPr>
              <w:pStyle w:val="HTMLPreformatted"/>
              <w:shd w:val="clear" w:color="auto" w:fill="FFFFFF"/>
              <w:wordWrap w:val="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33223D72" w14:textId="15AF5E20" w:rsidR="005450EA" w:rsidRPr="001119C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119C0">
              <w:rPr>
                <w:rStyle w:val="HTMLCode"/>
                <w:rFonts w:eastAsiaTheme="majorEastAsia"/>
                <w:color w:val="333333"/>
                <w:sz w:val="18"/>
                <w:szCs w:val="18"/>
              </w:rPr>
              <w:t>H</w:t>
            </w:r>
            <w:r w:rsidRPr="001119C0">
              <w:rPr>
                <w:rStyle w:val="HTMLCode"/>
                <w:rFonts w:eastAsiaTheme="majorEastAsia"/>
                <w:color w:val="333333"/>
                <w:sz w:val="18"/>
                <w:szCs w:val="18"/>
                <w:vertAlign w:val="subscript"/>
              </w:rPr>
              <w:t>2</w:t>
            </w:r>
            <w:r w:rsidRPr="001119C0">
              <w:rPr>
                <w:rStyle w:val="HTMLCode"/>
                <w:rFonts w:eastAsiaTheme="majorEastAsia"/>
                <w:color w:val="333333"/>
                <w:sz w:val="18"/>
                <w:szCs w:val="18"/>
              </w:rPr>
              <w:t xml:space="preserve">: </w:t>
            </w:r>
            <w:r w:rsidRPr="001119C0">
              <w:rPr>
                <w:rFonts w:eastAsiaTheme="majorEastAsia"/>
                <w:color w:val="333333"/>
                <w:sz w:val="18"/>
                <w:szCs w:val="18"/>
              </w:rPr>
              <w:t>K-W test with a</w:t>
            </w:r>
            <w:r>
              <w:rPr>
                <w:rFonts w:eastAsiaTheme="majorEastAsia"/>
                <w:color w:val="333333"/>
                <w:sz w:val="18"/>
                <w:szCs w:val="18"/>
              </w:rPr>
              <w:t xml:space="preserve"> p-value way below </w:t>
            </w:r>
            <w:r>
              <w:rPr>
                <w:color w:val="202124"/>
                <w:sz w:val="18"/>
                <w:szCs w:val="18"/>
                <w:shd w:val="clear" w:color="auto" w:fill="FFFFFF"/>
              </w:rPr>
              <w:t>α</w:t>
            </w:r>
            <w:r w:rsidRPr="001119C0">
              <w:rPr>
                <w:color w:val="202124"/>
                <w:sz w:val="18"/>
                <w:szCs w:val="18"/>
                <w:shd w:val="clear" w:color="auto" w:fill="FFFFFF"/>
              </w:rPr>
              <w:t xml:space="preserve"> shows</w:t>
            </w:r>
            <w:r>
              <w:rPr>
                <w:color w:val="202124"/>
                <w:sz w:val="18"/>
                <w:szCs w:val="18"/>
                <w:shd w:val="clear" w:color="auto" w:fill="FFFFFF"/>
              </w:rPr>
              <w:t xml:space="preserve"> we </w:t>
            </w:r>
            <w:r w:rsidRPr="00FF7174">
              <w:rPr>
                <w:color w:val="202124"/>
                <w:sz w:val="18"/>
                <w:szCs w:val="18"/>
                <w:u w:val="single"/>
                <w:shd w:val="clear" w:color="auto" w:fill="FFFFFF"/>
              </w:rPr>
              <w:t>can reject</w:t>
            </w:r>
            <w:r>
              <w:rPr>
                <w:color w:val="202124"/>
                <w:sz w:val="18"/>
                <w:szCs w:val="18"/>
                <w:shd w:val="clear" w:color="auto" w:fill="FFFFFF"/>
              </w:rPr>
              <w:t xml:space="preserve"> the null hypothesis.</w:t>
            </w:r>
            <w:r w:rsidRPr="001119C0">
              <w:rPr>
                <w:color w:val="202124"/>
                <w:sz w:val="18"/>
                <w:szCs w:val="18"/>
                <w:shd w:val="clear" w:color="auto" w:fill="FFFFFF"/>
              </w:rPr>
              <w:t xml:space="preserve"> </w:t>
            </w:r>
            <w:r>
              <w:rPr>
                <w:color w:val="202124"/>
                <w:sz w:val="18"/>
                <w:szCs w:val="18"/>
                <w:shd w:val="clear" w:color="auto" w:fill="FFFFFF"/>
              </w:rPr>
              <w:t>There is a stat</w:t>
            </w:r>
            <w:r w:rsidR="00FF7174">
              <w:rPr>
                <w:color w:val="202124"/>
                <w:sz w:val="18"/>
                <w:szCs w:val="18"/>
                <w:shd w:val="clear" w:color="auto" w:fill="FFFFFF"/>
              </w:rPr>
              <w:t>istically</w:t>
            </w:r>
            <w:r>
              <w:rPr>
                <w:color w:val="202124"/>
                <w:sz w:val="18"/>
                <w:szCs w:val="18"/>
                <w:shd w:val="clear" w:color="auto" w:fill="FFFFFF"/>
              </w:rPr>
              <w:t xml:space="preserve"> significant association between the </w:t>
            </w:r>
            <w:r w:rsidR="00FF7174">
              <w:rPr>
                <w:color w:val="202124"/>
                <w:sz w:val="18"/>
                <w:szCs w:val="18"/>
                <w:shd w:val="clear" w:color="auto" w:fill="FFFFFF"/>
              </w:rPr>
              <w:t xml:space="preserve">familiarity with </w:t>
            </w:r>
            <w:r>
              <w:rPr>
                <w:color w:val="202124"/>
                <w:sz w:val="18"/>
                <w:szCs w:val="18"/>
                <w:shd w:val="clear" w:color="auto" w:fill="FFFFFF"/>
              </w:rPr>
              <w:t>SI</w:t>
            </w:r>
            <w:r w:rsidR="00FF7174">
              <w:rPr>
                <w:color w:val="202124"/>
                <w:sz w:val="18"/>
                <w:szCs w:val="18"/>
                <w:shd w:val="clear" w:color="auto" w:fill="FFFFFF"/>
              </w:rPr>
              <w:t xml:space="preserve"> </w:t>
            </w:r>
            <w:r>
              <w:rPr>
                <w:color w:val="202124"/>
                <w:sz w:val="18"/>
                <w:szCs w:val="18"/>
                <w:shd w:val="clear" w:color="auto" w:fill="FFFFFF"/>
              </w:rPr>
              <w:t>and research domains.</w:t>
            </w:r>
            <w:r w:rsidRPr="00A1100B">
              <w:rPr>
                <w:color w:val="202124"/>
                <w:sz w:val="18"/>
                <w:szCs w:val="18"/>
                <w:shd w:val="clear" w:color="auto" w:fill="FFFFFF"/>
              </w:rPr>
              <w:t xml:space="preserve"> </w:t>
            </w:r>
            <w:r>
              <w:rPr>
                <w:color w:val="202124"/>
                <w:sz w:val="18"/>
                <w:szCs w:val="18"/>
                <w:shd w:val="clear" w:color="auto" w:fill="FFFFFF"/>
              </w:rPr>
              <w:t>However, the only</w:t>
            </w:r>
            <w:r w:rsidRPr="006E187B">
              <w:rPr>
                <w:color w:val="202124"/>
                <w:sz w:val="18"/>
                <w:szCs w:val="18"/>
                <w:shd w:val="clear" w:color="auto" w:fill="FFFFFF"/>
              </w:rPr>
              <w:t xml:space="preserve"> </w:t>
            </w:r>
            <w:r>
              <w:rPr>
                <w:color w:val="202124"/>
                <w:sz w:val="18"/>
                <w:szCs w:val="18"/>
                <w:shd w:val="clear" w:color="auto" w:fill="FFFFFF"/>
              </w:rPr>
              <w:t>sig</w:t>
            </w:r>
            <w:r w:rsidR="00FF7174">
              <w:rPr>
                <w:color w:val="202124"/>
                <w:sz w:val="18"/>
                <w:szCs w:val="18"/>
                <w:shd w:val="clear" w:color="auto" w:fill="FFFFFF"/>
              </w:rPr>
              <w:t>nificant</w:t>
            </w:r>
            <w:r>
              <w:rPr>
                <w:color w:val="202124"/>
                <w:sz w:val="18"/>
                <w:szCs w:val="18"/>
                <w:shd w:val="clear" w:color="auto" w:fill="FFFFFF"/>
              </w:rPr>
              <w:t xml:space="preserve"> difference is </w:t>
            </w:r>
            <w:r w:rsidR="00FF7174">
              <w:rPr>
                <w:color w:val="202124"/>
                <w:sz w:val="18"/>
                <w:szCs w:val="18"/>
                <w:shd w:val="clear" w:color="auto" w:fill="FFFFFF"/>
              </w:rPr>
              <w:t xml:space="preserve">yielded for </w:t>
            </w:r>
            <w:r w:rsidR="00FF7174" w:rsidRPr="00FF7174">
              <w:rPr>
                <w:color w:val="202124"/>
                <w:sz w:val="18"/>
                <w:szCs w:val="18"/>
                <w:shd w:val="clear" w:color="auto" w:fill="FFFFFF"/>
              </w:rPr>
              <w:t>Humanities and Social Sciences</w:t>
            </w:r>
            <w:r w:rsidR="00FF7174">
              <w:rPr>
                <w:color w:val="202124"/>
                <w:sz w:val="18"/>
                <w:szCs w:val="18"/>
                <w:shd w:val="clear" w:color="auto" w:fill="FFFFFF"/>
              </w:rPr>
              <w:t>,</w:t>
            </w:r>
            <w:r>
              <w:rPr>
                <w:color w:val="202124"/>
                <w:sz w:val="18"/>
                <w:szCs w:val="18"/>
                <w:shd w:val="clear" w:color="auto" w:fill="FFFFFF"/>
              </w:rPr>
              <w:t xml:space="preserve"> </w:t>
            </w:r>
            <w:r w:rsidR="00FF7174">
              <w:rPr>
                <w:color w:val="202124"/>
                <w:sz w:val="18"/>
                <w:szCs w:val="18"/>
                <w:shd w:val="clear" w:color="auto" w:fill="FFFFFF"/>
              </w:rPr>
              <w:t>compared to</w:t>
            </w:r>
            <w:r>
              <w:rPr>
                <w:color w:val="202124"/>
                <w:sz w:val="18"/>
                <w:szCs w:val="18"/>
                <w:shd w:val="clear" w:color="auto" w:fill="FFFFFF"/>
              </w:rPr>
              <w:t xml:space="preserve"> </w:t>
            </w:r>
            <w:r w:rsidR="00FF7174">
              <w:rPr>
                <w:color w:val="202124"/>
                <w:sz w:val="18"/>
                <w:szCs w:val="18"/>
                <w:shd w:val="clear" w:color="auto" w:fill="FFFFFF"/>
              </w:rPr>
              <w:t xml:space="preserve">the </w:t>
            </w:r>
            <w:r>
              <w:rPr>
                <w:color w:val="202124"/>
                <w:sz w:val="18"/>
                <w:szCs w:val="18"/>
                <w:shd w:val="clear" w:color="auto" w:fill="FFFFFF"/>
              </w:rPr>
              <w:t xml:space="preserve">other </w:t>
            </w:r>
            <w:r w:rsidR="00FF7174">
              <w:rPr>
                <w:color w:val="202124"/>
                <w:sz w:val="18"/>
                <w:szCs w:val="18"/>
                <w:shd w:val="clear" w:color="auto" w:fill="FFFFFF"/>
              </w:rPr>
              <w:t>two</w:t>
            </w:r>
            <w:r>
              <w:rPr>
                <w:color w:val="202124"/>
                <w:sz w:val="18"/>
                <w:szCs w:val="18"/>
                <w:shd w:val="clear" w:color="auto" w:fill="FFFFFF"/>
              </w:rPr>
              <w:t xml:space="preserve"> domains (P-W).</w:t>
            </w:r>
          </w:p>
          <w:p w14:paraId="359A4CAA" w14:textId="77777777" w:rsidR="005450EA" w:rsidRDefault="005450EA" w:rsidP="00AC40BF"/>
        </w:tc>
      </w:tr>
    </w:tbl>
    <w:p w14:paraId="61C2C9F1" w14:textId="77777777" w:rsidR="005450EA" w:rsidRPr="00F96AAF" w:rsidRDefault="005450EA" w:rsidP="00AC40BF"/>
    <w:p w14:paraId="469FD24A" w14:textId="0F1EB28C" w:rsidR="00AC40BF" w:rsidRPr="00F96AAF" w:rsidRDefault="00AC40BF" w:rsidP="00AC40BF">
      <w:pPr>
        <w:pStyle w:val="Heading3"/>
      </w:pPr>
      <w:r w:rsidRPr="00F96AAF">
        <w:t xml:space="preserve">Motivation to </w:t>
      </w:r>
      <w:r w:rsidR="0096186E">
        <w:t>i</w:t>
      </w:r>
      <w:r w:rsidRPr="00F96AAF">
        <w:t xml:space="preserve">mprove </w:t>
      </w:r>
      <w:r w:rsidR="0096186E">
        <w:t>the h</w:t>
      </w:r>
      <w:r w:rsidRPr="00F96AAF">
        <w:t xml:space="preserve">uman </w:t>
      </w:r>
      <w:r w:rsidR="0096186E">
        <w:t>c</w:t>
      </w:r>
      <w:r w:rsidRPr="00F96AAF">
        <w:t xml:space="preserve">ondition &amp; </w:t>
      </w:r>
      <w:r w:rsidR="0096186E">
        <w:t>d</w:t>
      </w:r>
      <w:r w:rsidRPr="00F96AAF">
        <w:t xml:space="preserve">irect </w:t>
      </w:r>
      <w:r w:rsidR="0096186E">
        <w:t>s</w:t>
      </w:r>
      <w:r w:rsidRPr="00F96AAF">
        <w:t xml:space="preserve">ocial </w:t>
      </w:r>
      <w:r w:rsidR="0096186E">
        <w:t>o</w:t>
      </w:r>
      <w:r w:rsidRPr="00F96AAF">
        <w:t>utcomes</w:t>
      </w:r>
    </w:p>
    <w:p w14:paraId="7C533F4A" w14:textId="77777777" w:rsidR="00AC40BF" w:rsidRPr="00F96AAF" w:rsidRDefault="00AC40BF" w:rsidP="00AC40BF"/>
    <w:p w14:paraId="20AFF4FE" w14:textId="62E54672" w:rsidR="00AC40BF" w:rsidRPr="00F96AAF" w:rsidRDefault="00AC40BF" w:rsidP="00DA66F2">
      <w:pPr>
        <w:jc w:val="both"/>
      </w:pPr>
      <w:r w:rsidRPr="00F96AAF">
        <w:t xml:space="preserve">As </w:t>
      </w:r>
      <w:r w:rsidR="00DA66F2">
        <w:t xml:space="preserve">previously </w:t>
      </w:r>
      <w:r w:rsidRPr="00F96AAF">
        <w:t xml:space="preserve">discussed </w:t>
      </w:r>
      <w:r w:rsidR="00DA66F2">
        <w:t>in s</w:t>
      </w:r>
      <w:r w:rsidRPr="00F96AAF">
        <w:t xml:space="preserve">ection </w:t>
      </w:r>
      <w:r w:rsidRPr="00F96AAF">
        <w:fldChar w:fldCharType="begin"/>
      </w:r>
      <w:r w:rsidRPr="00F96AAF">
        <w:instrText xml:space="preserve"> REF _Ref97919220 \r \h </w:instrText>
      </w:r>
      <w:r w:rsidRPr="00F96AAF">
        <w:fldChar w:fldCharType="separate"/>
      </w:r>
      <w:r w:rsidR="00DA66F2">
        <w:t>4.1.1</w:t>
      </w:r>
      <w:r w:rsidRPr="00F96AAF">
        <w:fldChar w:fldCharType="end"/>
      </w:r>
      <w:r w:rsidR="00DA66F2">
        <w:t>,</w:t>
      </w:r>
      <w:r w:rsidRPr="00F96AAF">
        <w:t xml:space="preserve"> SI is </w:t>
      </w:r>
      <w:r w:rsidR="00DA66F2">
        <w:t>per</w:t>
      </w:r>
      <w:r w:rsidRPr="00F96AAF">
        <w:t xml:space="preserve"> definition built upon </w:t>
      </w:r>
      <w:r w:rsidR="00DA66F2">
        <w:t>its</w:t>
      </w:r>
      <w:r w:rsidRPr="00F96AAF">
        <w:t xml:space="preserve"> focus on </w:t>
      </w:r>
      <w:ins w:id="855" w:author="xyz" w:date="2022-04-09T13:01:00Z">
        <w:r w:rsidR="002313A9">
          <w:t xml:space="preserve">new </w:t>
        </w:r>
      </w:ins>
      <w:r w:rsidRPr="00F96AAF">
        <w:t>social practices or actions in a social context that address issues/needs better than already established approaches</w:t>
      </w:r>
      <w:r w:rsidRPr="00F96AAF">
        <w:rPr>
          <w:rStyle w:val="FootnoteReference"/>
        </w:rPr>
        <w:footnoteReference w:id="23"/>
      </w:r>
      <w:r w:rsidRPr="00F96AAF">
        <w:t xml:space="preserve">. SI is a socially transformative </w:t>
      </w:r>
      <w:proofErr w:type="gramStart"/>
      <w:r w:rsidRPr="00F96AAF">
        <w:t>concept</w:t>
      </w:r>
      <w:proofErr w:type="gramEnd"/>
      <w:r w:rsidRPr="00F96AAF">
        <w:t xml:space="preserve"> but it does not have to originate from </w:t>
      </w:r>
      <w:r w:rsidR="00DA66F2">
        <w:t xml:space="preserve">a </w:t>
      </w:r>
      <w:r w:rsidRPr="00F96AAF">
        <w:t xml:space="preserve">socially-driven motivation; purely academic research questions </w:t>
      </w:r>
      <w:r w:rsidR="00DA66F2">
        <w:t>can</w:t>
      </w:r>
      <w:r w:rsidRPr="00F96AAF">
        <w:t xml:space="preserve"> also le</w:t>
      </w:r>
      <w:r w:rsidR="00DA66F2">
        <w:t>a</w:t>
      </w:r>
      <w:r w:rsidRPr="00F96AAF">
        <w:t xml:space="preserve">d to socially innovative outcomes. </w:t>
      </w:r>
      <w:proofErr w:type="gramStart"/>
      <w:r w:rsidRPr="00F96AAF">
        <w:t>However;</w:t>
      </w:r>
      <w:proofErr w:type="gramEnd"/>
      <w:r w:rsidRPr="00F96AAF">
        <w:t xml:space="preserve"> we </w:t>
      </w:r>
      <w:r w:rsidR="00DA66F2">
        <w:t>expect that</w:t>
      </w:r>
    </w:p>
    <w:p w14:paraId="19567889" w14:textId="6B752185" w:rsidR="00AC40BF" w:rsidRPr="00F96AAF" w:rsidRDefault="00AC40BF" w:rsidP="00AC40BF">
      <w:pPr>
        <w:pStyle w:val="ListParagraph"/>
        <w:numPr>
          <w:ilvl w:val="0"/>
          <w:numId w:val="2"/>
        </w:numPr>
      </w:pPr>
      <w:r w:rsidRPr="00F96AAF">
        <w:lastRenderedPageBreak/>
        <w:t>H</w:t>
      </w:r>
      <w:r w:rsidRPr="00F96AAF">
        <w:rPr>
          <w:vertAlign w:val="subscript"/>
        </w:rPr>
        <w:t>3</w:t>
      </w:r>
      <w:r w:rsidRPr="00F96AAF">
        <w:t xml:space="preserve">: </w:t>
      </w:r>
      <w:r w:rsidR="00DA66F2">
        <w:t>the</w:t>
      </w:r>
      <w:r w:rsidRPr="00F96AAF">
        <w:t xml:space="preserve"> </w:t>
      </w:r>
      <w:r w:rsidR="00DA66F2">
        <w:t xml:space="preserve">higher the </w:t>
      </w:r>
      <w:r w:rsidRPr="00F96AAF">
        <w:t xml:space="preserve">motivation to </w:t>
      </w:r>
      <w:r w:rsidRPr="00DA66F2">
        <w:rPr>
          <w:i/>
          <w:iCs/>
        </w:rPr>
        <w:t>improve human condition/welfare</w:t>
      </w:r>
      <w:r w:rsidRPr="00F96AAF">
        <w:t xml:space="preserve"> </w:t>
      </w:r>
      <w:r w:rsidR="00DA66F2">
        <w:t xml:space="preserve">is, the </w:t>
      </w:r>
      <w:r w:rsidRPr="00F96AAF">
        <w:t xml:space="preserve">higher </w:t>
      </w:r>
      <w:r w:rsidR="00DA66F2">
        <w:t xml:space="preserve">the </w:t>
      </w:r>
      <w:r w:rsidRPr="00F96AAF">
        <w:t xml:space="preserve">chances of direct contribution of the project results </w:t>
      </w:r>
      <w:r w:rsidR="00DA66F2">
        <w:t xml:space="preserve">are </w:t>
      </w:r>
      <w:r w:rsidRPr="00F96AAF">
        <w:t xml:space="preserve">to new or better services, products, processes, or ways of doing things </w:t>
      </w:r>
      <w:r w:rsidR="00DA66F2">
        <w:t>when targeting</w:t>
      </w:r>
    </w:p>
    <w:p w14:paraId="255AE574" w14:textId="77777777" w:rsidR="00AC40BF" w:rsidRPr="00F96AAF" w:rsidRDefault="00AC40BF" w:rsidP="00AC40BF">
      <w:pPr>
        <w:pStyle w:val="BodyText"/>
        <w:numPr>
          <w:ilvl w:val="1"/>
          <w:numId w:val="2"/>
        </w:numPr>
      </w:pPr>
      <w:r w:rsidRPr="00F96AAF">
        <w:t>the general population,</w:t>
      </w:r>
    </w:p>
    <w:p w14:paraId="2B216A22" w14:textId="2C3D0E9E" w:rsidR="00AC40BF" w:rsidRPr="00F96AAF" w:rsidRDefault="00AC40BF" w:rsidP="00AC40BF">
      <w:pPr>
        <w:pStyle w:val="BodyText"/>
        <w:numPr>
          <w:ilvl w:val="1"/>
          <w:numId w:val="2"/>
        </w:numPr>
      </w:pPr>
      <w:r w:rsidRPr="00F96AAF">
        <w:t>specific social groups (e.g., women/men/non-binary, youth/elderly; migrants; or minorities/indigenous people),</w:t>
      </w:r>
      <w:r w:rsidR="00DA66F2">
        <w:t xml:space="preserve"> or</w:t>
      </w:r>
    </w:p>
    <w:p w14:paraId="3BF16FC5" w14:textId="3D668BB4" w:rsidR="00AC40BF" w:rsidRDefault="00AC40BF" w:rsidP="00AC40BF">
      <w:pPr>
        <w:pStyle w:val="BodyText"/>
        <w:numPr>
          <w:ilvl w:val="1"/>
          <w:numId w:val="2"/>
        </w:numPr>
      </w:pPr>
      <w:r w:rsidRPr="00F96AAF">
        <w:t>NGOs, advocacy, or other civil society groups</w:t>
      </w:r>
      <w:r w:rsidRPr="00F96AAF">
        <w:rPr>
          <w:rStyle w:val="FootnoteReference"/>
        </w:rPr>
        <w:footnoteReference w:id="24"/>
      </w:r>
      <w:r w:rsidRPr="00F96AAF">
        <w:t>.</w:t>
      </w:r>
    </w:p>
    <w:p w14:paraId="220A5D19" w14:textId="77777777" w:rsidR="00DA66F2" w:rsidRPr="00F96AAF" w:rsidRDefault="00DA66F2" w:rsidP="00DA66F2"/>
    <w:p w14:paraId="3859B51B" w14:textId="175E3D90" w:rsidR="00AC40BF" w:rsidRPr="00F96AAF" w:rsidRDefault="00AC40BF" w:rsidP="00AC40BF">
      <w:pPr>
        <w:pStyle w:val="Caption"/>
        <w:keepNext/>
      </w:pPr>
      <w:bookmarkStart w:id="856" w:name="_Ref100034953"/>
      <w:r w:rsidRPr="00F96AAF">
        <w:t xml:space="preserve">Figure </w:t>
      </w:r>
      <w:r w:rsidR="00EB0606">
        <w:fldChar w:fldCharType="begin"/>
      </w:r>
      <w:r w:rsidR="00EB0606">
        <w:instrText xml:space="preserve"> SEQ Figure \* ARABIC </w:instrText>
      </w:r>
      <w:r w:rsidR="00EB0606">
        <w:fldChar w:fldCharType="separate"/>
      </w:r>
      <w:r w:rsidR="001664E4">
        <w:rPr>
          <w:noProof/>
        </w:rPr>
        <w:t>24</w:t>
      </w:r>
      <w:r w:rsidR="00EB0606">
        <w:fldChar w:fldCharType="end"/>
      </w:r>
      <w:bookmarkEnd w:id="856"/>
      <w:r w:rsidRPr="00F96AAF">
        <w:t>: Relation between the motivation to improve the human condition/welfare and the direct contribution of the project results towards...</w:t>
      </w:r>
    </w:p>
    <w:p w14:paraId="64858CCC" w14:textId="77777777" w:rsidR="00AC40BF" w:rsidRPr="00F96AAF" w:rsidRDefault="00AC40BF" w:rsidP="00AC40BF">
      <w:pPr>
        <w:pStyle w:val="BodyText"/>
      </w:pPr>
      <w:r w:rsidRPr="00F96AAF">
        <w:rPr>
          <w:noProof/>
          <w:lang w:val="de-AT"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72774C97" w14:textId="3C744496" w:rsidR="00AC40BF" w:rsidRPr="00F96AAF" w:rsidRDefault="001C3922" w:rsidP="001C3922">
      <w:pPr>
        <w:jc w:val="both"/>
      </w:pPr>
      <w:r>
        <w:t xml:space="preserve">There is some indication that a high </w:t>
      </w:r>
      <w:r w:rsidRPr="001C3922">
        <w:rPr>
          <w:i/>
          <w:iCs/>
        </w:rPr>
        <w:t>motivation to improve the human condition/welfare</w:t>
      </w:r>
      <w:r>
        <w:t xml:space="preserve"> may relate to direct contributions to the target groups of funded research projects (see </w:t>
      </w:r>
      <w:r>
        <w:fldChar w:fldCharType="begin"/>
      </w:r>
      <w:r>
        <w:instrText xml:space="preserve"> REF _Ref100034953 \h </w:instrText>
      </w:r>
      <w:r>
        <w:fldChar w:fldCharType="separate"/>
      </w:r>
      <w:r w:rsidRPr="00F96AAF">
        <w:t xml:space="preserve">Figure </w:t>
      </w:r>
      <w:r>
        <w:rPr>
          <w:noProof/>
        </w:rPr>
        <w:t>24</w:t>
      </w:r>
      <w:r>
        <w:fldChar w:fldCharType="end"/>
      </w:r>
      <w:r>
        <w:t xml:space="preserve">). A deeper analysis of this variable </w:t>
      </w:r>
      <w:r w:rsidR="00AC40BF" w:rsidRPr="00F96AAF">
        <w:t>shows statistically significant correlations with each of the outcome variables (p-values &lt; 0.05, see</w:t>
      </w:r>
      <w:r>
        <w:t xml:space="preserve"> </w:t>
      </w:r>
      <w:r>
        <w:fldChar w:fldCharType="begin"/>
      </w:r>
      <w:r>
        <w:instrText xml:space="preserve"> REF _Ref100034773 \h </w:instrText>
      </w:r>
      <w:r>
        <w:fldChar w:fldCharType="separate"/>
      </w:r>
      <w:r>
        <w:t xml:space="preserve">Table </w:t>
      </w:r>
      <w:r>
        <w:rPr>
          <w:noProof/>
        </w:rPr>
        <w:t>21</w:t>
      </w:r>
      <w:r>
        <w:fldChar w:fldCharType="end"/>
      </w:r>
      <w:r w:rsidR="00AC40BF" w:rsidRPr="00F96AAF">
        <w:t xml:space="preserve">). The strongest correlation is a moderate positive correlation with the </w:t>
      </w:r>
      <w:r w:rsidR="00AC40BF" w:rsidRPr="001C3922">
        <w:rPr>
          <w:i/>
          <w:iCs/>
        </w:rPr>
        <w:t>direct contribution to new or better services, products, processes, or ways of doing things</w:t>
      </w:r>
      <w:r w:rsidR="00AC40BF" w:rsidRPr="00F96AAF">
        <w:t xml:space="preserve"> that were targeted towards the </w:t>
      </w:r>
      <w:r w:rsidR="00AC40BF" w:rsidRPr="001C3922">
        <w:rPr>
          <w:b/>
          <w:bCs/>
        </w:rPr>
        <w:t>general population</w:t>
      </w:r>
      <w:r w:rsidR="00AC40BF" w:rsidRPr="00F96AAF">
        <w:t xml:space="preserve"> (rho </w:t>
      </w:r>
      <w:r w:rsidR="00AC40BF" w:rsidRPr="00F96AAF">
        <w:rPr>
          <w:rFonts w:ascii="Arial" w:hAnsi="Arial" w:cs="Arial"/>
          <w:color w:val="4D5156"/>
          <w:sz w:val="21"/>
          <w:szCs w:val="21"/>
          <w:shd w:val="clear" w:color="auto" w:fill="FFFFFF"/>
        </w:rPr>
        <w:t>≈</w:t>
      </w:r>
      <w:r w:rsidR="00AC40BF" w:rsidRPr="00F96AAF">
        <w:t>0.5) [H</w:t>
      </w:r>
      <w:r w:rsidR="00AC40BF" w:rsidRPr="00F96AAF">
        <w:rPr>
          <w:vertAlign w:val="subscript"/>
        </w:rPr>
        <w:t>3.1</w:t>
      </w:r>
      <w:r w:rsidR="00AC40BF" w:rsidRPr="00F96AAF">
        <w:t>]. Direct contribution</w:t>
      </w:r>
      <w:r>
        <w:t>s</w:t>
      </w:r>
      <w:r w:rsidR="00AC40BF" w:rsidRPr="00F96AAF">
        <w:t xml:space="preserve"> for </w:t>
      </w:r>
      <w:r w:rsidR="00AC40BF" w:rsidRPr="00F96AAF">
        <w:rPr>
          <w:i/>
          <w:iCs/>
        </w:rPr>
        <w:t>specific social groups</w:t>
      </w:r>
      <w:r w:rsidR="00AC40BF" w:rsidRPr="00F96AAF">
        <w:t xml:space="preserve"> and </w:t>
      </w:r>
      <w:r w:rsidR="00AC40BF" w:rsidRPr="00F96AAF">
        <w:rPr>
          <w:i/>
          <w:iCs/>
        </w:rPr>
        <w:t xml:space="preserve">NGOs, civil society organisations </w:t>
      </w:r>
      <w:r w:rsidR="00AC40BF" w:rsidRPr="00F96AAF">
        <w:t>are correlating relatively weaker (rho is 0.34 and 0.31</w:t>
      </w:r>
      <w:r>
        <w:t>,</w:t>
      </w:r>
      <w:r w:rsidR="00AC40BF" w:rsidRPr="00F96AAF">
        <w:t xml:space="preserve"> respectively) in comparison [H</w:t>
      </w:r>
      <w:r w:rsidR="00AC40BF" w:rsidRPr="00F96AAF">
        <w:rPr>
          <w:vertAlign w:val="subscript"/>
        </w:rPr>
        <w:t xml:space="preserve">3.2, </w:t>
      </w:r>
      <w:r w:rsidR="00AC40BF" w:rsidRPr="00F96AAF">
        <w:t>H</w:t>
      </w:r>
      <w:r w:rsidR="00AC40BF" w:rsidRPr="00F96AAF">
        <w:rPr>
          <w:vertAlign w:val="subscript"/>
        </w:rPr>
        <w:t>3.3</w:t>
      </w:r>
      <w:r w:rsidR="00AC40BF" w:rsidRPr="00F96AAF">
        <w:t xml:space="preserve">]. As anticipated, </w:t>
      </w:r>
      <w:r w:rsidR="004074B5">
        <w:t xml:space="preserve">the </w:t>
      </w:r>
      <w:r w:rsidR="00AC40BF" w:rsidRPr="00F96AAF">
        <w:t>motivation to generate an impact outside of academia seems to have a significant relationship with the direct outcomes for specific social groups</w:t>
      </w:r>
      <w:r w:rsidR="004074B5">
        <w:t>;</w:t>
      </w:r>
      <w:r w:rsidR="00AC40BF" w:rsidRPr="00F96AAF">
        <w:t xml:space="preserve"> despite those associations being not particularly strong</w:t>
      </w:r>
      <w:r w:rsidR="004074B5">
        <w:t xml:space="preserve"> per se, </w:t>
      </w:r>
      <w:commentRangeStart w:id="857"/>
      <w:r w:rsidR="004074B5">
        <w:t xml:space="preserve">it may be to revisit them </w:t>
      </w:r>
      <w:r w:rsidR="00376B9D">
        <w:t xml:space="preserve">later </w:t>
      </w:r>
      <w:r w:rsidR="004074B5">
        <w:t xml:space="preserve">in </w:t>
      </w:r>
      <w:r w:rsidR="00376B9D">
        <w:t xml:space="preserve">testing </w:t>
      </w:r>
      <w:r w:rsidR="004074B5">
        <w:t>hypothes</w:t>
      </w:r>
      <w:r w:rsidR="00376B9D">
        <w:t>e</w:t>
      </w:r>
      <w:r w:rsidR="004074B5">
        <w:t>s</w:t>
      </w:r>
      <w:r w:rsidR="00AC40BF" w:rsidRPr="00F96AAF">
        <w:t>.</w:t>
      </w:r>
      <w:commentRangeEnd w:id="857"/>
      <w:r w:rsidR="002313A9">
        <w:rPr>
          <w:rStyle w:val="CommentReference"/>
        </w:rPr>
        <w:commentReference w:id="857"/>
      </w:r>
    </w:p>
    <w:p w14:paraId="67F516E3" w14:textId="628BE860" w:rsidR="00AC40BF" w:rsidRPr="00F96AAF" w:rsidRDefault="00AC40BF" w:rsidP="005450EA"/>
    <w:p w14:paraId="5D07DE8A" w14:textId="0DCCC179" w:rsidR="005450EA" w:rsidRDefault="005450EA" w:rsidP="005450EA">
      <w:pPr>
        <w:pStyle w:val="Caption"/>
        <w:keepNext/>
      </w:pPr>
      <w:bookmarkStart w:id="858" w:name="_Ref100034773"/>
      <w:r>
        <w:t xml:space="preserve">Table </w:t>
      </w:r>
      <w:r>
        <w:fldChar w:fldCharType="begin"/>
      </w:r>
      <w:r>
        <w:instrText xml:space="preserve"> SEQ Table \* ARABIC </w:instrText>
      </w:r>
      <w:r>
        <w:fldChar w:fldCharType="separate"/>
      </w:r>
      <w:r w:rsidR="00706803">
        <w:rPr>
          <w:noProof/>
        </w:rPr>
        <w:t>22</w:t>
      </w:r>
      <w:r>
        <w:fldChar w:fldCharType="end"/>
      </w:r>
      <w:bookmarkEnd w:id="858"/>
      <w:r>
        <w:t xml:space="preserve">: </w:t>
      </w:r>
      <w:r w:rsidRPr="00BD6591">
        <w:t>Correlation matrix between the motivation to improve the human condition/welfare and the direct contribution of the project results to</w:t>
      </w:r>
      <w:r w:rsidR="001C3922">
        <w:t xml:space="preserve"> target groups</w:t>
      </w:r>
    </w:p>
    <w:tbl>
      <w:tblPr>
        <w:tblStyle w:val="TableGrid"/>
        <w:tblW w:w="0" w:type="auto"/>
        <w:tblLook w:val="04A0" w:firstRow="1" w:lastRow="0" w:firstColumn="1" w:lastColumn="0" w:noHBand="0" w:noVBand="1"/>
      </w:tblPr>
      <w:tblGrid>
        <w:gridCol w:w="9016"/>
      </w:tblGrid>
      <w:tr w:rsidR="005450EA" w14:paraId="141F2276" w14:textId="77777777" w:rsidTr="005450EA">
        <w:tc>
          <w:tcPr>
            <w:tcW w:w="9242" w:type="dxa"/>
          </w:tcPr>
          <w:p w14:paraId="0979B813"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p>
          <w:p w14:paraId="1D977504"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5670D23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1.00           0.51             0.32</w:t>
            </w:r>
          </w:p>
          <w:p w14:paraId="413CCDC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0.51           1.00             0.38</w:t>
            </w:r>
          </w:p>
          <w:p w14:paraId="54AE8682"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0.32           0.38             1.00</w:t>
            </w:r>
          </w:p>
          <w:p w14:paraId="466B0CCE"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0.33           0.42             0.55</w:t>
            </w:r>
          </w:p>
          <w:p w14:paraId="13D7240A"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3F8E4802"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0.33</w:t>
            </w:r>
          </w:p>
          <w:p w14:paraId="506D4D4B"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0.42</w:t>
            </w:r>
          </w:p>
          <w:p w14:paraId="0C3B048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0.55</w:t>
            </w:r>
          </w:p>
          <w:p w14:paraId="4F2A4194"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1.00</w:t>
            </w:r>
          </w:p>
          <w:p w14:paraId="2322B8F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Sample Size:</w:t>
            </w:r>
          </w:p>
          <w:p w14:paraId="0103BBD6"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0749C1C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355            350              342</w:t>
            </w:r>
          </w:p>
          <w:p w14:paraId="339BE29C"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350            355              344</w:t>
            </w:r>
          </w:p>
          <w:p w14:paraId="7E514E8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342            344              347</w:t>
            </w:r>
          </w:p>
          <w:p w14:paraId="103F718C"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348            350              347</w:t>
            </w:r>
          </w:p>
          <w:p w14:paraId="6CF3BC8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5D94A1D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348</w:t>
            </w:r>
          </w:p>
          <w:p w14:paraId="2A11BFC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350</w:t>
            </w:r>
          </w:p>
          <w:p w14:paraId="05F7D745"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347</w:t>
            </w:r>
          </w:p>
          <w:p w14:paraId="100A239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353</w:t>
            </w:r>
          </w:p>
          <w:p w14:paraId="70045A87"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P</w:t>
            </w:r>
            <w:r w:rsidRPr="001119C0">
              <w:rPr>
                <w:rStyle w:val="HTMLCode"/>
                <w:rFonts w:eastAsiaTheme="majorEastAsia"/>
                <w:color w:val="333333"/>
                <w:sz w:val="18"/>
                <w:szCs w:val="18"/>
              </w:rPr>
              <w:t>-Values:</w:t>
            </w:r>
          </w:p>
          <w:p w14:paraId="33856A1E"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2044E28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Mot.to imp. human cond.                          0              0              </w:t>
            </w:r>
          </w:p>
          <w:p w14:paraId="0DB348E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xml:space="preserve">.           0                                      0              </w:t>
            </w:r>
          </w:p>
          <w:p w14:paraId="31FFD8E6"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Spec. social gr.         0                       0                             </w:t>
            </w:r>
          </w:p>
          <w:p w14:paraId="3F30BE61"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NGOs, civ. soc. gr.      0                       0              0              </w:t>
            </w:r>
          </w:p>
          <w:p w14:paraId="4C046C60"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60BE703F"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Mot.to imp. human cond.  0                 </w:t>
            </w:r>
          </w:p>
          <w:p w14:paraId="04E504C5"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xml:space="preserve">.           0                 </w:t>
            </w:r>
          </w:p>
          <w:p w14:paraId="60F4B1E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Spec. social gr.         0                 </w:t>
            </w:r>
          </w:p>
          <w:p w14:paraId="265A2843" w14:textId="77777777" w:rsidR="005450EA"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w:t>
            </w:r>
          </w:p>
          <w:p w14:paraId="6BC76C67" w14:textId="63BF1E61" w:rsidR="005450EA"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Default="00F552AE" w:rsidP="005450EA">
            <w:pPr>
              <w:pStyle w:val="HTMLPreformatted"/>
              <w:shd w:val="clear" w:color="auto" w:fill="FFFFFF"/>
              <w:wordWrap w:val="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5C9691FE" w14:textId="012EC009" w:rsidR="005450EA" w:rsidRPr="001119C0" w:rsidRDefault="005450EA" w:rsidP="005450EA">
            <w:pPr>
              <w:pStyle w:val="ListParagraph"/>
              <w:numPr>
                <w:ilvl w:val="0"/>
                <w:numId w:val="13"/>
              </w:numPr>
              <w:rPr>
                <w:rFonts w:ascii="Courier New" w:hAnsi="Courier New" w:cs="Courier New"/>
                <w:sz w:val="18"/>
                <w:szCs w:val="18"/>
              </w:rPr>
            </w:pPr>
            <w:r w:rsidRPr="001119C0">
              <w:rPr>
                <w:rFonts w:ascii="Courier New" w:hAnsi="Courier New" w:cs="Courier New"/>
                <w:sz w:val="18"/>
                <w:szCs w:val="18"/>
              </w:rPr>
              <w:t>H</w:t>
            </w:r>
            <w:ins w:id="859" w:author="xyz" w:date="2022-04-09T13:02:00Z">
              <w:r w:rsidR="002313A9">
                <w:rPr>
                  <w:rFonts w:ascii="Courier New" w:hAnsi="Courier New" w:cs="Courier New"/>
                  <w:sz w:val="18"/>
                  <w:szCs w:val="18"/>
                  <w:vertAlign w:val="subscript"/>
                </w:rPr>
                <w:t>3.1</w:t>
              </w:r>
            </w:ins>
            <w:del w:id="860" w:author="xyz" w:date="2022-04-09T13:02:00Z">
              <w:r w:rsidRPr="001119C0"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a</w:delText>
              </w:r>
            </w:del>
            <w:r w:rsidRPr="001119C0">
              <w:rPr>
                <w:rFonts w:ascii="Courier New" w:hAnsi="Courier New" w:cs="Courier New"/>
                <w:sz w:val="18"/>
                <w:szCs w:val="18"/>
              </w:rPr>
              <w:t xml:space="preserve">: </w:t>
            </w:r>
            <w:r w:rsidR="00376B9D">
              <w:rPr>
                <w:rFonts w:ascii="Courier New" w:hAnsi="Courier New" w:cs="Courier New"/>
                <w:sz w:val="18"/>
                <w:szCs w:val="18"/>
              </w:rPr>
              <w:t>the p</w:t>
            </w:r>
            <w:r w:rsidRPr="001119C0">
              <w:rPr>
                <w:rFonts w:ascii="Courier New" w:hAnsi="Courier New" w:cs="Courier New"/>
                <w:sz w:val="18"/>
                <w:szCs w:val="18"/>
              </w:rPr>
              <w:t xml:space="preserve">-value &lt; </w:t>
            </w:r>
            <w:r w:rsidRPr="001119C0">
              <w:rPr>
                <w:rFonts w:ascii="Courier New" w:hAnsi="Courier New" w:cs="Courier New"/>
                <w:color w:val="202124"/>
                <w:sz w:val="18"/>
                <w:szCs w:val="18"/>
                <w:shd w:val="clear" w:color="auto" w:fill="FFFFFF"/>
              </w:rPr>
              <w:t xml:space="preserve">α, </w:t>
            </w:r>
            <w:proofErr w:type="spellStart"/>
            <w:r w:rsidR="00376B9D">
              <w:rPr>
                <w:rFonts w:ascii="Courier New" w:hAnsi="Courier New" w:cs="Courier New"/>
                <w:color w:val="202124"/>
                <w:sz w:val="18"/>
                <w:szCs w:val="18"/>
                <w:shd w:val="clear" w:color="auto" w:fill="FFFFFF"/>
              </w:rPr>
              <w:t>i</w:t>
            </w:r>
            <w:proofErr w:type="spellEnd"/>
            <w:r w:rsidR="00376B9D">
              <w:rPr>
                <w:rFonts w:ascii="Courier New" w:hAnsi="Courier New" w:cs="Courier New"/>
                <w:color w:val="202124"/>
                <w:sz w:val="18"/>
                <w:szCs w:val="18"/>
                <w:shd w:val="clear" w:color="auto" w:fill="FFFFFF"/>
              </w:rPr>
              <w:t xml:space="preserve">. e. </w:t>
            </w:r>
            <w:r w:rsidRPr="001119C0">
              <w:rPr>
                <w:rFonts w:ascii="Courier New" w:hAnsi="Courier New" w:cs="Courier New"/>
                <w:color w:val="202124"/>
                <w:sz w:val="18"/>
                <w:szCs w:val="18"/>
                <w:shd w:val="clear" w:color="auto" w:fill="FFFFFF"/>
              </w:rPr>
              <w:t>there is a stat</w:t>
            </w:r>
            <w:r w:rsidR="00376B9D">
              <w:rPr>
                <w:rFonts w:ascii="Courier New" w:hAnsi="Courier New" w:cs="Courier New"/>
                <w:color w:val="202124"/>
                <w:sz w:val="18"/>
                <w:szCs w:val="18"/>
                <w:shd w:val="clear" w:color="auto" w:fill="FFFFFF"/>
              </w:rPr>
              <w:t>istically</w:t>
            </w:r>
            <w:r w:rsidRPr="001119C0">
              <w:rPr>
                <w:rFonts w:ascii="Courier New" w:hAnsi="Courier New" w:cs="Courier New"/>
                <w:color w:val="202124"/>
                <w:sz w:val="18"/>
                <w:szCs w:val="18"/>
                <w:shd w:val="clear" w:color="auto" w:fill="FFFFFF"/>
              </w:rPr>
              <w:t xml:space="preserve"> </w:t>
            </w:r>
            <w:r w:rsidR="00376B9D">
              <w:rPr>
                <w:rFonts w:ascii="Courier New" w:hAnsi="Courier New" w:cs="Courier New"/>
                <w:color w:val="202124"/>
                <w:sz w:val="18"/>
                <w:szCs w:val="18"/>
                <w:shd w:val="clear" w:color="auto" w:fill="FFFFFF"/>
              </w:rPr>
              <w:t>s</w:t>
            </w:r>
            <w:r w:rsidRPr="001119C0">
              <w:rPr>
                <w:rFonts w:ascii="Courier New" w:hAnsi="Courier New" w:cs="Courier New"/>
                <w:color w:val="202124"/>
                <w:sz w:val="18"/>
                <w:szCs w:val="18"/>
                <w:shd w:val="clear" w:color="auto" w:fill="FFFFFF"/>
              </w:rPr>
              <w:t>ig</w:t>
            </w:r>
            <w:r w:rsidR="00376B9D">
              <w:rPr>
                <w:rFonts w:ascii="Courier New" w:hAnsi="Courier New" w:cs="Courier New"/>
                <w:color w:val="202124"/>
                <w:sz w:val="18"/>
                <w:szCs w:val="18"/>
                <w:shd w:val="clear" w:color="auto" w:fill="FFFFFF"/>
              </w:rPr>
              <w:t>nificant</w:t>
            </w:r>
            <w:r w:rsidRPr="001119C0">
              <w:rPr>
                <w:rFonts w:ascii="Courier New" w:hAnsi="Courier New" w:cs="Courier New"/>
                <w:color w:val="202124"/>
                <w:sz w:val="18"/>
                <w:szCs w:val="18"/>
                <w:shd w:val="clear" w:color="auto" w:fill="FFFFFF"/>
              </w:rPr>
              <w:t xml:space="preserve"> association between the motivation to human condition and the production o</w:t>
            </w:r>
            <w:r>
              <w:rPr>
                <w:rFonts w:ascii="Courier New" w:hAnsi="Courier New" w:cs="Courier New"/>
                <w:color w:val="202124"/>
                <w:sz w:val="18"/>
                <w:szCs w:val="18"/>
                <w:shd w:val="clear" w:color="auto" w:fill="FFFFFF"/>
              </w:rPr>
              <w:t>f</w:t>
            </w:r>
            <w:r w:rsidRPr="001119C0">
              <w:rPr>
                <w:rFonts w:ascii="Courier New" w:hAnsi="Courier New" w:cs="Courier New"/>
                <w:color w:val="202124"/>
                <w:sz w:val="18"/>
                <w:szCs w:val="18"/>
                <w:shd w:val="clear" w:color="auto" w:fill="FFFFFF"/>
              </w:rPr>
              <w:t xml:space="preserve"> better services, product</w:t>
            </w:r>
            <w:r w:rsidR="00376B9D">
              <w:rPr>
                <w:rFonts w:ascii="Courier New" w:hAnsi="Courier New" w:cs="Courier New"/>
                <w:color w:val="202124"/>
                <w:sz w:val="18"/>
                <w:szCs w:val="18"/>
                <w:shd w:val="clear" w:color="auto" w:fill="FFFFFF"/>
              </w:rPr>
              <w:t>, etc.</w:t>
            </w:r>
            <w:r w:rsidRPr="001119C0">
              <w:rPr>
                <w:rFonts w:ascii="Courier New" w:hAnsi="Courier New" w:cs="Courier New"/>
                <w:color w:val="202124"/>
                <w:sz w:val="18"/>
                <w:szCs w:val="18"/>
                <w:shd w:val="clear" w:color="auto" w:fill="FFFFFF"/>
              </w:rPr>
              <w:t xml:space="preserve"> for the general population (correlation is also moderately strong, rho </w:t>
            </w:r>
            <w:r w:rsidRPr="001119C0">
              <w:rPr>
                <w:rFonts w:ascii="Courier New" w:hAnsi="Courier New" w:cs="Courier New"/>
                <w:color w:val="4D5156"/>
                <w:sz w:val="18"/>
                <w:szCs w:val="18"/>
                <w:shd w:val="clear" w:color="auto" w:fill="FFFFFF"/>
              </w:rPr>
              <w:t>≈ 0.5</w:t>
            </w:r>
            <w:r w:rsidR="00376B9D">
              <w:rPr>
                <w:rFonts w:ascii="Courier New" w:hAnsi="Courier New" w:cs="Courier New"/>
                <w:color w:val="4D5156"/>
                <w:sz w:val="18"/>
                <w:szCs w:val="18"/>
                <w:shd w:val="clear" w:color="auto" w:fill="FFFFFF"/>
              </w:rPr>
              <w:t>)</w:t>
            </w:r>
            <w:r w:rsidRPr="001119C0">
              <w:rPr>
                <w:rFonts w:ascii="Courier New" w:hAnsi="Courier New" w:cs="Courier New"/>
                <w:color w:val="4D5156"/>
                <w:sz w:val="18"/>
                <w:szCs w:val="18"/>
                <w:shd w:val="clear" w:color="auto" w:fill="FFFFFF"/>
              </w:rPr>
              <w:t>.</w:t>
            </w:r>
          </w:p>
          <w:p w14:paraId="176BB0BE" w14:textId="404FC745" w:rsidR="005450EA" w:rsidRPr="001119C0" w:rsidRDefault="005450EA" w:rsidP="005450EA">
            <w:pPr>
              <w:pStyle w:val="ListParagraph"/>
              <w:numPr>
                <w:ilvl w:val="0"/>
                <w:numId w:val="13"/>
              </w:numPr>
              <w:rPr>
                <w:rFonts w:eastAsia="Times New Roman" w:cs="Times New Roman"/>
                <w:sz w:val="18"/>
                <w:szCs w:val="18"/>
              </w:rPr>
            </w:pPr>
            <w:r w:rsidRPr="00606F8D">
              <w:rPr>
                <w:rFonts w:ascii="Courier New" w:hAnsi="Courier New" w:cs="Courier New"/>
                <w:sz w:val="18"/>
                <w:szCs w:val="18"/>
              </w:rPr>
              <w:t>H</w:t>
            </w:r>
            <w:ins w:id="861" w:author="xyz" w:date="2022-04-09T13:03:00Z">
              <w:r w:rsidR="002313A9">
                <w:rPr>
                  <w:rFonts w:ascii="Courier New" w:hAnsi="Courier New" w:cs="Courier New"/>
                  <w:sz w:val="18"/>
                  <w:szCs w:val="18"/>
                  <w:vertAlign w:val="subscript"/>
                </w:rPr>
                <w:t>3.2</w:t>
              </w:r>
            </w:ins>
            <w:del w:id="862" w:author="xyz" w:date="2022-04-09T13:03:00Z">
              <w:r w:rsidRPr="00606F8D"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b</w:delText>
              </w:r>
            </w:del>
            <w:r>
              <w:rPr>
                <w:rFonts w:ascii="Courier New" w:hAnsi="Courier New" w:cs="Courier New"/>
                <w:sz w:val="18"/>
                <w:szCs w:val="18"/>
                <w:vertAlign w:val="subscript"/>
              </w:rPr>
              <w:t xml:space="preserve"> </w:t>
            </w:r>
            <w:r>
              <w:rPr>
                <w:rFonts w:ascii="Courier New" w:hAnsi="Courier New" w:cs="Courier New"/>
                <w:sz w:val="18"/>
                <w:szCs w:val="18"/>
              </w:rPr>
              <w:t xml:space="preserve">and </w:t>
            </w:r>
            <w:r w:rsidRPr="00606F8D">
              <w:rPr>
                <w:rFonts w:ascii="Courier New" w:hAnsi="Courier New" w:cs="Courier New"/>
                <w:sz w:val="18"/>
                <w:szCs w:val="18"/>
              </w:rPr>
              <w:t>H</w:t>
            </w:r>
            <w:ins w:id="863" w:author="xyz" w:date="2022-04-09T13:03:00Z">
              <w:r w:rsidR="002313A9">
                <w:rPr>
                  <w:rFonts w:ascii="Courier New" w:hAnsi="Courier New" w:cs="Courier New"/>
                  <w:sz w:val="18"/>
                  <w:szCs w:val="18"/>
                  <w:vertAlign w:val="subscript"/>
                </w:rPr>
                <w:t>3.3</w:t>
              </w:r>
            </w:ins>
            <w:del w:id="864" w:author="xyz" w:date="2022-04-09T13:03:00Z">
              <w:r w:rsidRPr="00606F8D"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c</w:delText>
              </w:r>
            </w:del>
            <w:r w:rsidRPr="00606F8D">
              <w:rPr>
                <w:rFonts w:ascii="Courier New" w:hAnsi="Courier New" w:cs="Courier New"/>
                <w:sz w:val="18"/>
                <w:szCs w:val="18"/>
              </w:rPr>
              <w:t>:</w:t>
            </w:r>
            <w:r>
              <w:rPr>
                <w:rFonts w:ascii="Courier New" w:hAnsi="Courier New" w:cs="Courier New"/>
                <w:sz w:val="18"/>
                <w:szCs w:val="18"/>
              </w:rPr>
              <w:t xml:space="preserve"> are returning similar p-values, both smaller than </w:t>
            </w:r>
            <w:r>
              <w:rPr>
                <w:rFonts w:ascii="Courier New" w:hAnsi="Courier New" w:cs="Courier New"/>
                <w:color w:val="202124"/>
                <w:sz w:val="18"/>
                <w:szCs w:val="18"/>
                <w:shd w:val="clear" w:color="auto" w:fill="FFFFFF"/>
              </w:rPr>
              <w:t>α</w:t>
            </w:r>
            <w:r w:rsidRPr="001119C0">
              <w:rPr>
                <w:rFonts w:ascii="Courier New" w:hAnsi="Courier New" w:cs="Courier New"/>
                <w:color w:val="202124"/>
                <w:sz w:val="18"/>
                <w:szCs w:val="18"/>
                <w:shd w:val="clear" w:color="auto" w:fill="FFFFFF"/>
              </w:rPr>
              <w:t>.</w:t>
            </w:r>
            <w:r>
              <w:rPr>
                <w:rFonts w:ascii="Courier New" w:hAnsi="Courier New" w:cs="Courier New"/>
                <w:color w:val="202124"/>
                <w:sz w:val="18"/>
                <w:szCs w:val="18"/>
                <w:shd w:val="clear" w:color="auto" w:fill="FFFFFF"/>
              </w:rPr>
              <w:t xml:space="preserve"> There is a stat</w:t>
            </w:r>
            <w:r w:rsidR="00376B9D">
              <w:rPr>
                <w:rFonts w:ascii="Courier New" w:hAnsi="Courier New" w:cs="Courier New"/>
                <w:color w:val="202124"/>
                <w:sz w:val="18"/>
                <w:szCs w:val="18"/>
                <w:shd w:val="clear" w:color="auto" w:fill="FFFFFF"/>
              </w:rPr>
              <w:t>istically</w:t>
            </w:r>
            <w:r>
              <w:rPr>
                <w:rFonts w:ascii="Courier New" w:hAnsi="Courier New" w:cs="Courier New"/>
                <w:color w:val="202124"/>
                <w:sz w:val="18"/>
                <w:szCs w:val="18"/>
                <w:shd w:val="clear" w:color="auto" w:fill="FFFFFF"/>
              </w:rPr>
              <w:t xml:space="preserve"> significant weak correlation (0.3) with production of better services</w:t>
            </w:r>
            <w:r w:rsidR="00376B9D">
              <w:rPr>
                <w:rFonts w:ascii="Courier New" w:hAnsi="Courier New" w:cs="Courier New"/>
                <w:color w:val="202124"/>
                <w:sz w:val="18"/>
                <w:szCs w:val="18"/>
                <w:shd w:val="clear" w:color="auto" w:fill="FFFFFF"/>
              </w:rPr>
              <w:t>, etc.</w:t>
            </w:r>
            <w:r>
              <w:rPr>
                <w:rFonts w:ascii="Courier New" w:hAnsi="Courier New" w:cs="Courier New"/>
                <w:color w:val="202124"/>
                <w:sz w:val="18"/>
                <w:szCs w:val="18"/>
                <w:shd w:val="clear" w:color="auto" w:fill="FFFFFF"/>
              </w:rPr>
              <w:t xml:space="preserve"> and motivation to improve </w:t>
            </w:r>
            <w:r w:rsidR="00376B9D">
              <w:rPr>
                <w:rFonts w:ascii="Courier New" w:hAnsi="Courier New" w:cs="Courier New"/>
                <w:color w:val="202124"/>
                <w:sz w:val="18"/>
                <w:szCs w:val="18"/>
                <w:shd w:val="clear" w:color="auto" w:fill="FFFFFF"/>
              </w:rPr>
              <w:t xml:space="preserve">the </w:t>
            </w:r>
            <w:r>
              <w:rPr>
                <w:rFonts w:ascii="Courier New" w:hAnsi="Courier New" w:cs="Courier New"/>
                <w:color w:val="202124"/>
                <w:sz w:val="18"/>
                <w:szCs w:val="18"/>
                <w:shd w:val="clear" w:color="auto" w:fill="FFFFFF"/>
              </w:rPr>
              <w:t>human cond</w:t>
            </w:r>
            <w:r w:rsidR="00376B9D">
              <w:rPr>
                <w:rFonts w:ascii="Courier New" w:hAnsi="Courier New" w:cs="Courier New"/>
                <w:color w:val="202124"/>
                <w:sz w:val="18"/>
                <w:szCs w:val="18"/>
                <w:shd w:val="clear" w:color="auto" w:fill="FFFFFF"/>
              </w:rPr>
              <w:t>ition/welfare.</w:t>
            </w:r>
          </w:p>
          <w:p w14:paraId="5892D5C1" w14:textId="77777777" w:rsidR="005450EA" w:rsidRDefault="005450EA" w:rsidP="00AC40BF"/>
        </w:tc>
      </w:tr>
    </w:tbl>
    <w:p w14:paraId="407BE7EB" w14:textId="77777777" w:rsidR="00AC40BF" w:rsidRPr="00F96AAF" w:rsidRDefault="00AC40BF" w:rsidP="00AC40BF"/>
    <w:p w14:paraId="6C7CF9F6" w14:textId="77777777" w:rsidR="00AC40BF" w:rsidRPr="00F96AAF" w:rsidRDefault="00AC40BF" w:rsidP="00AC40BF"/>
    <w:p w14:paraId="118E392C" w14:textId="7BE7B21F" w:rsidR="00AC40BF" w:rsidRPr="00F96AAF" w:rsidRDefault="00AC40BF" w:rsidP="00AC40BF">
      <w:pPr>
        <w:pStyle w:val="Heading3"/>
      </w:pPr>
      <w:r w:rsidRPr="00F96AAF">
        <w:t xml:space="preserve">Intention to </w:t>
      </w:r>
      <w:r w:rsidR="0096186E">
        <w:t>affect change o</w:t>
      </w:r>
      <w:r w:rsidRPr="00F96AAF">
        <w:t xml:space="preserve">utside of </w:t>
      </w:r>
      <w:r w:rsidR="0096186E">
        <w:t>a</w:t>
      </w:r>
      <w:r w:rsidRPr="00F96AAF">
        <w:t xml:space="preserve">cademia </w:t>
      </w:r>
      <w:ins w:id="865" w:author="xyz" w:date="2022-04-09T13:03:00Z">
        <w:r w:rsidR="002313A9">
          <w:t>and</w:t>
        </w:r>
      </w:ins>
      <w:del w:id="866" w:author="xyz" w:date="2022-04-09T13:03:00Z">
        <w:r w:rsidRPr="00F96AAF" w:rsidDel="002313A9">
          <w:delText>&amp;</w:delText>
        </w:r>
      </w:del>
      <w:r w:rsidRPr="00F96AAF">
        <w:t xml:space="preserve"> </w:t>
      </w:r>
      <w:r w:rsidR="0096186E">
        <w:t>the n</w:t>
      </w:r>
      <w:r w:rsidRPr="00F96AAF">
        <w:t xml:space="preserve">ature of </w:t>
      </w:r>
      <w:r w:rsidR="0096186E">
        <w:t>the t</w:t>
      </w:r>
      <w:r w:rsidRPr="00F96AAF">
        <w:t xml:space="preserve">ransdisciplinary </w:t>
      </w:r>
      <w:r w:rsidR="0096186E">
        <w:t>i</w:t>
      </w:r>
      <w:r w:rsidRPr="00F96AAF">
        <w:t>nvolvement</w:t>
      </w:r>
    </w:p>
    <w:p w14:paraId="1834088E" w14:textId="77777777" w:rsidR="00AC40BF" w:rsidRPr="00F96AAF" w:rsidRDefault="00AC40BF" w:rsidP="00AC40BF"/>
    <w:p w14:paraId="1F38F293" w14:textId="411F39DE" w:rsidR="00AC40BF" w:rsidRPr="00F96AAF" w:rsidRDefault="00AC40BF" w:rsidP="00A51265">
      <w:pPr>
        <w:jc w:val="both"/>
      </w:pPr>
      <w:r w:rsidRPr="00F96AAF">
        <w:t xml:space="preserve">Following the dependence of </w:t>
      </w:r>
      <w:r w:rsidR="00A51265">
        <w:t xml:space="preserve">the </w:t>
      </w:r>
      <w:r w:rsidR="00A51265" w:rsidRPr="00A51265">
        <w:rPr>
          <w:i/>
          <w:iCs/>
        </w:rPr>
        <w:t xml:space="preserve">familiarity with </w:t>
      </w:r>
      <w:r w:rsidRPr="00A51265">
        <w:rPr>
          <w:i/>
          <w:iCs/>
        </w:rPr>
        <w:t>SI</w:t>
      </w:r>
      <w:r w:rsidRPr="00F96AAF">
        <w:t xml:space="preserve"> on the </w:t>
      </w:r>
      <w:r w:rsidRPr="00A51265">
        <w:rPr>
          <w:i/>
          <w:iCs/>
        </w:rPr>
        <w:t>research domains</w:t>
      </w:r>
      <w:r w:rsidRPr="00F96AAF">
        <w:t xml:space="preserve"> </w:t>
      </w:r>
      <w:r w:rsidR="00A51265">
        <w:t xml:space="preserve">(cf. </w:t>
      </w:r>
      <w:r w:rsidRPr="00F96AAF">
        <w:t>analys</w:t>
      </w:r>
      <w:r w:rsidR="00A51265">
        <w:t>is</w:t>
      </w:r>
      <w:r w:rsidRPr="00F96AAF">
        <w:t xml:space="preserve"> in </w:t>
      </w:r>
      <w:r w:rsidR="00A51265">
        <w:t>s</w:t>
      </w:r>
      <w:r w:rsidRPr="00F96AAF">
        <w:t xml:space="preserve">ection </w:t>
      </w:r>
      <w:r w:rsidRPr="00F96AAF">
        <w:fldChar w:fldCharType="begin"/>
      </w:r>
      <w:r w:rsidRPr="00F96AAF">
        <w:instrText xml:space="preserve"> REF _Ref97920533 \r \h </w:instrText>
      </w:r>
      <w:r w:rsidRPr="00F96AAF">
        <w:fldChar w:fldCharType="separate"/>
      </w:r>
      <w:r w:rsidR="00A51265">
        <w:t>4.1.2</w:t>
      </w:r>
      <w:r w:rsidRPr="00F96AAF">
        <w:fldChar w:fldCharType="end"/>
      </w:r>
      <w:r w:rsidR="00A51265">
        <w:t>),</w:t>
      </w:r>
      <w:r w:rsidRPr="00F96AAF">
        <w:t xml:space="preserve"> examining the link between the intention to generate impact</w:t>
      </w:r>
      <w:r w:rsidR="00A51265">
        <w:t>s</w:t>
      </w:r>
      <w:r w:rsidRPr="00F96AAF">
        <w:t xml:space="preserve"> outside of academia and research domains is </w:t>
      </w:r>
      <w:r w:rsidR="00A51265">
        <w:t xml:space="preserve">a logical next </w:t>
      </w:r>
      <w:r w:rsidRPr="00F96AAF">
        <w:t xml:space="preserve">step </w:t>
      </w:r>
      <w:r w:rsidR="00A51265">
        <w:t xml:space="preserve">in trying </w:t>
      </w:r>
      <w:r w:rsidRPr="00F96AAF">
        <w:t>to understand differences between th</w:t>
      </w:r>
      <w:r w:rsidR="00A51265">
        <w:t>ose</w:t>
      </w:r>
      <w:r w:rsidRPr="00F96AAF">
        <w:t xml:space="preserve"> domains</w:t>
      </w:r>
      <w:r w:rsidR="00A51265">
        <w:t xml:space="preserve"> </w:t>
      </w:r>
      <w:proofErr w:type="gramStart"/>
      <w:r w:rsidR="00A51265">
        <w:t>with regard to</w:t>
      </w:r>
      <w:proofErr w:type="gramEnd"/>
      <w:r w:rsidR="00A51265">
        <w:t xml:space="preserve"> </w:t>
      </w:r>
      <w:r w:rsidRPr="00F96AAF">
        <w:t>SI. The survey question</w:t>
      </w:r>
      <w:r w:rsidR="00A51265">
        <w:t xml:space="preserve"> relating to the</w:t>
      </w:r>
      <w:r w:rsidRPr="00F96AAF">
        <w:t xml:space="preserve"> </w:t>
      </w:r>
      <w:r w:rsidRPr="00F96AAF">
        <w:rPr>
          <w:i/>
          <w:iCs/>
        </w:rPr>
        <w:t>intention to benefit a social group outside of academia</w:t>
      </w:r>
      <w:r w:rsidRPr="00F96AAF">
        <w:t xml:space="preserve"> (see </w:t>
      </w:r>
      <w:r w:rsidR="00A51265">
        <w:t>s</w:t>
      </w:r>
      <w:r w:rsidRPr="00F96AAF">
        <w:t xml:space="preserve">ection </w:t>
      </w:r>
      <w:r w:rsidRPr="00F96AAF">
        <w:fldChar w:fldCharType="begin"/>
      </w:r>
      <w:r w:rsidRPr="00F96AAF">
        <w:instrText xml:space="preserve"> REF _Ref96533245 \r \h </w:instrText>
      </w:r>
      <w:r w:rsidRPr="00F96AAF">
        <w:fldChar w:fldCharType="separate"/>
      </w:r>
      <w:r w:rsidR="00A51265">
        <w:t>3.3</w:t>
      </w:r>
      <w:r w:rsidRPr="00F96AAF">
        <w:fldChar w:fldCharType="end"/>
      </w:r>
      <w:r w:rsidRPr="00F96AAF">
        <w:t xml:space="preserve"> for a detailed analysis) is designed to measure one of the important non-academic drivers of socially innovative research. We </w:t>
      </w:r>
      <w:r w:rsidR="00A51265">
        <w:t xml:space="preserve">expect </w:t>
      </w:r>
      <w:r w:rsidRPr="00F96AAF">
        <w:t>that</w:t>
      </w:r>
    </w:p>
    <w:p w14:paraId="66BEB3B6" w14:textId="77777777" w:rsidR="00AC40BF" w:rsidRPr="00F96AAF" w:rsidRDefault="00AC40BF" w:rsidP="00AC40BF"/>
    <w:p w14:paraId="3D0143CE" w14:textId="5E2F52F3" w:rsidR="00AC40BF" w:rsidRPr="00F96AAF" w:rsidRDefault="00AC40BF" w:rsidP="00AC40BF">
      <w:pPr>
        <w:pStyle w:val="ListParagraph"/>
        <w:numPr>
          <w:ilvl w:val="0"/>
          <w:numId w:val="2"/>
        </w:numPr>
      </w:pPr>
      <w:r w:rsidRPr="00F96AAF">
        <w:t>H</w:t>
      </w:r>
      <w:r w:rsidRPr="00F96AAF">
        <w:rPr>
          <w:vertAlign w:val="subscript"/>
        </w:rPr>
        <w:t>4.1</w:t>
      </w:r>
      <w:r w:rsidRPr="00F96AAF">
        <w:t xml:space="preserve">: the </w:t>
      </w:r>
      <w:r w:rsidR="00A51265">
        <w:t>motivation</w:t>
      </w:r>
      <w:r w:rsidRPr="00F96AAF">
        <w:t xml:space="preserve"> to </w:t>
      </w:r>
      <w:r w:rsidRPr="00A51265">
        <w:rPr>
          <w:i/>
          <w:iCs/>
        </w:rPr>
        <w:t>generate an immediate and intended benefit for the general population or a specific non-academic target group</w:t>
      </w:r>
      <w:r w:rsidRPr="00F96AAF">
        <w:t xml:space="preserve"> depends on the research domain.</w:t>
      </w:r>
    </w:p>
    <w:p w14:paraId="749304E2" w14:textId="588E23C5" w:rsidR="00AC40BF" w:rsidRDefault="00AC40BF" w:rsidP="00AC40BF"/>
    <w:p w14:paraId="5FFF2132" w14:textId="77777777" w:rsidR="00A51265" w:rsidRPr="00F96AAF" w:rsidRDefault="00A51265" w:rsidP="00AC40BF"/>
    <w:p w14:paraId="472F4424" w14:textId="64447E04" w:rsidR="00AC40BF" w:rsidRPr="00F96AAF" w:rsidRDefault="00AC40BF" w:rsidP="00AC40BF">
      <w:pPr>
        <w:pStyle w:val="Caption"/>
        <w:keepNext/>
      </w:pPr>
      <w:bookmarkStart w:id="867" w:name="_Ref100035659"/>
      <w:bookmarkStart w:id="868" w:name="_Ref97827519"/>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25</w:t>
      </w:r>
      <w:r w:rsidR="00EB0606">
        <w:fldChar w:fldCharType="end"/>
      </w:r>
      <w:bookmarkEnd w:id="867"/>
      <w:r w:rsidRPr="00F96AAF">
        <w:t>: Deliberative design of the research for the benefit of non-academic groups among scientific domains</w:t>
      </w:r>
      <w:bookmarkEnd w:id="868"/>
    </w:p>
    <w:p w14:paraId="7B560499" w14:textId="77777777" w:rsidR="00AC40BF" w:rsidRPr="00F96AAF" w:rsidRDefault="00AC40BF" w:rsidP="00AC40BF">
      <w:r w:rsidRPr="00F96AAF">
        <w:rPr>
          <w:noProof/>
          <w:lang w:val="de-AT"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2865755"/>
                    </a:xfrm>
                    <a:prstGeom prst="rect">
                      <a:avLst/>
                    </a:prstGeom>
                  </pic:spPr>
                </pic:pic>
              </a:graphicData>
            </a:graphic>
          </wp:inline>
        </w:drawing>
      </w:r>
    </w:p>
    <w:p w14:paraId="2DFB5486" w14:textId="77777777" w:rsidR="00AC40BF" w:rsidRPr="00F96AAF" w:rsidRDefault="00AC40BF" w:rsidP="00AC40BF"/>
    <w:p w14:paraId="1DE664BC" w14:textId="2ED7B92F" w:rsidR="00AC40BF" w:rsidRPr="00F96AAF" w:rsidRDefault="009F72A3" w:rsidP="00AC40BF">
      <w:r>
        <w:t xml:space="preserve">Judging by the descriptive analysis, research domains do seem to have different </w:t>
      </w:r>
      <w:del w:id="869" w:author="xyz" w:date="2022-04-09T13:03:00Z">
        <w:r w:rsidDel="002313A9">
          <w:delText xml:space="preserve">motivations </w:delText>
        </w:r>
      </w:del>
      <w:ins w:id="870" w:author="xyz" w:date="2022-04-09T13:03:00Z">
        <w:r w:rsidR="002313A9">
          <w:t xml:space="preserve">attitudes </w:t>
        </w:r>
      </w:ins>
      <w:r>
        <w:t xml:space="preserve">when it comes to deliberately planning benefits for target groups outside of academia (cf. </w:t>
      </w:r>
      <w:r w:rsidR="00665E9E">
        <w:fldChar w:fldCharType="begin"/>
      </w:r>
      <w:r w:rsidR="00665E9E">
        <w:instrText xml:space="preserve"> REF _Ref100035659 \h </w:instrText>
      </w:r>
      <w:r w:rsidR="00665E9E">
        <w:fldChar w:fldCharType="separate"/>
      </w:r>
      <w:r w:rsidR="00665E9E" w:rsidRPr="00F96AAF">
        <w:t xml:space="preserve">Figure </w:t>
      </w:r>
      <w:r w:rsidR="00665E9E">
        <w:rPr>
          <w:noProof/>
        </w:rPr>
        <w:t>25</w:t>
      </w:r>
      <w:r w:rsidR="00665E9E">
        <w:fldChar w:fldCharType="end"/>
      </w:r>
      <w:r>
        <w:t>)</w:t>
      </w:r>
      <w:r w:rsidR="00665E9E">
        <w:t>.</w:t>
      </w:r>
    </w:p>
    <w:p w14:paraId="2AB341C9" w14:textId="2705DB7C" w:rsidR="00AC40BF" w:rsidRPr="00F96AAF" w:rsidRDefault="00665E9E" w:rsidP="00665E9E">
      <w:pPr>
        <w:jc w:val="both"/>
      </w:pPr>
      <w:r>
        <w:t xml:space="preserve">The </w:t>
      </w:r>
      <w:del w:id="871" w:author="xyz" w:date="2022-04-09T13:03:00Z">
        <w:r w:rsidDel="002313A9">
          <w:delText xml:space="preserve">more in-depth </w:delText>
        </w:r>
      </w:del>
      <w:r>
        <w:t xml:space="preserve">statistical analysis confirms that the </w:t>
      </w:r>
      <w:r w:rsidR="00AC40BF" w:rsidRPr="00F96AAF">
        <w:t>deliberat</w:t>
      </w:r>
      <w:r>
        <w:t>e</w:t>
      </w:r>
      <w:r w:rsidR="00AC40BF" w:rsidRPr="00F96AAF">
        <w:t xml:space="preserve"> approach to benefit </w:t>
      </w:r>
      <w:r>
        <w:t>target groups outside of academia</w:t>
      </w:r>
      <w:r w:rsidR="00AC40BF" w:rsidRPr="00F96AAF">
        <w:t xml:space="preserve"> shows a statistically significant difference between different domain</w:t>
      </w:r>
      <w:r w:rsidR="00AC40BF" w:rsidRPr="00F96AAF">
        <w:rPr>
          <w:rFonts w:ascii="Cambria Math" w:hAnsi="Cambria Math" w:cs="Cambria Math"/>
        </w:rPr>
        <w:t>s (K-W: 𝛘</w:t>
      </w:r>
      <w:r w:rsidR="00AC40BF" w:rsidRPr="00F96AAF">
        <w:rPr>
          <w:rFonts w:ascii="Cambria Math" w:hAnsi="Cambria Math" w:cs="Cambria Math"/>
          <w:vertAlign w:val="superscript"/>
        </w:rPr>
        <w:t>2</w:t>
      </w:r>
      <w:r w:rsidR="00AC40BF" w:rsidRPr="00F96AAF">
        <w:rPr>
          <w:rFonts w:ascii="Cambria Math" w:hAnsi="Cambria Math" w:cs="Cambria Math"/>
        </w:rPr>
        <w:t xml:space="preserve"> = 21.6, df = 2, p-value &lt; 0.05; </w:t>
      </w:r>
      <w:ins w:id="872" w:author="xyz" w:date="2022-04-09T13:03:00Z">
        <w:r w:rsidR="002313A9">
          <w:rPr>
            <w:rFonts w:ascii="Cambria Math" w:hAnsi="Cambria Math" w:cs="Cambria Math"/>
          </w:rPr>
          <w:t>see</w:t>
        </w:r>
      </w:ins>
      <w:del w:id="873" w:author="xyz" w:date="2022-04-09T13:03:00Z">
        <w:r w:rsidDel="002313A9">
          <w:rPr>
            <w:rFonts w:ascii="Cambria Math" w:hAnsi="Cambria Math" w:cs="Cambria Math"/>
          </w:rPr>
          <w:delText>cf.</w:delText>
        </w:r>
      </w:del>
      <w:r w:rsidR="00AC40BF" w:rsidRPr="00F96AAF">
        <w:rPr>
          <w:rFonts w:ascii="Cambria Math" w:hAnsi="Cambria Math" w:cs="Cambria Math"/>
        </w:rPr>
        <w:t xml:space="preserve"> </w:t>
      </w:r>
      <w:r>
        <w:rPr>
          <w:rFonts w:ascii="Cambria Math" w:hAnsi="Cambria Math" w:cs="Cambria Math"/>
        </w:rPr>
        <w:fldChar w:fldCharType="begin"/>
      </w:r>
      <w:r>
        <w:rPr>
          <w:rFonts w:ascii="Cambria Math" w:hAnsi="Cambria Math" w:cs="Cambria Math"/>
        </w:rPr>
        <w:instrText xml:space="preserve"> REF _Ref100035800 \h </w:instrText>
      </w:r>
      <w:r>
        <w:rPr>
          <w:rFonts w:ascii="Cambria Math" w:hAnsi="Cambria Math" w:cs="Cambria Math"/>
        </w:rPr>
      </w:r>
      <w:r>
        <w:rPr>
          <w:rFonts w:ascii="Cambria Math" w:hAnsi="Cambria Math" w:cs="Cambria Math"/>
        </w:rPr>
        <w:fldChar w:fldCharType="separate"/>
      </w:r>
      <w:r>
        <w:t xml:space="preserve">Table </w:t>
      </w:r>
      <w:r>
        <w:rPr>
          <w:noProof/>
        </w:rPr>
        <w:t>22</w:t>
      </w:r>
      <w:r>
        <w:rPr>
          <w:rFonts w:ascii="Cambria Math" w:hAnsi="Cambria Math" w:cs="Cambria Math"/>
        </w:rPr>
        <w:fldChar w:fldCharType="end"/>
      </w:r>
      <w:r w:rsidR="00AC40BF" w:rsidRPr="00F96AAF">
        <w:rPr>
          <w:rFonts w:ascii="Cambria Math" w:hAnsi="Cambria Math" w:cs="Cambria Math"/>
        </w:rPr>
        <w:fldChar w:fldCharType="begin"/>
      </w:r>
      <w:r w:rsidR="00AC40BF" w:rsidRPr="00F96AAF">
        <w:rPr>
          <w:rFonts w:ascii="Cambria Math" w:hAnsi="Cambria Math" w:cs="Cambria Math"/>
        </w:rPr>
        <w:instrText xml:space="preserve"> REF _Ref98186002 \h </w:instrText>
      </w:r>
      <w:r w:rsidR="00AC40BF" w:rsidRPr="00F96AAF">
        <w:rPr>
          <w:rFonts w:ascii="Cambria Math" w:hAnsi="Cambria Math" w:cs="Cambria Math"/>
        </w:rPr>
      </w:r>
      <w:r w:rsidR="00AC40BF" w:rsidRPr="00F96AAF">
        <w:rPr>
          <w:rFonts w:ascii="Cambria Math" w:hAnsi="Cambria Math" w:cs="Cambria Math"/>
        </w:rPr>
        <w:fldChar w:fldCharType="end"/>
      </w:r>
      <w:r w:rsidR="00AC40BF" w:rsidRPr="00F96AAF">
        <w:rPr>
          <w:rFonts w:ascii="Cambria Math" w:hAnsi="Cambria Math" w:cs="Cambria Math"/>
        </w:rPr>
        <w:t>)</w:t>
      </w:r>
      <w:r>
        <w:rPr>
          <w:rFonts w:ascii="Cambria Math" w:hAnsi="Cambria Math" w:cs="Cambria Math"/>
        </w:rPr>
        <w:t>.</w:t>
      </w:r>
      <w:r w:rsidR="00AC40BF" w:rsidRPr="00F96AAF">
        <w:t xml:space="preserve"> </w:t>
      </w:r>
      <w:r>
        <w:t>W</w:t>
      </w:r>
      <w:r w:rsidR="00AC40BF" w:rsidRPr="00F96AAF">
        <w:t>hile there is a stat</w:t>
      </w:r>
      <w:r>
        <w:t>istically</w:t>
      </w:r>
      <w:r w:rsidR="00AC40BF" w:rsidRPr="00F96AAF">
        <w:t xml:space="preserve"> significant difference between SSH</w:t>
      </w:r>
      <w:r>
        <w:t xml:space="preserve"> (</w:t>
      </w:r>
      <w:r w:rsidRPr="00665E9E">
        <w:t>Humanities and Social Sciences</w:t>
      </w:r>
      <w:r>
        <w:t>)</w:t>
      </w:r>
      <w:r w:rsidR="00AC40BF" w:rsidRPr="00F96AAF">
        <w:t xml:space="preserve"> and Physical Sciences as well as between Biology &amp; Medicine and Physical Sciences (P-W with Bonferroni correction, p-value &lt; 0.05 for both), there is no stat</w:t>
      </w:r>
      <w:r>
        <w:t>istically</w:t>
      </w:r>
      <w:r w:rsidR="00AC40BF" w:rsidRPr="00F96AAF">
        <w:t xml:space="preserve"> significant difference between SSH and Biology &amp; Medicine (P-W with Bonferroni correction, p-value &gt; 0.05).</w:t>
      </w:r>
    </w:p>
    <w:p w14:paraId="39EF8C6B" w14:textId="73EA82CF" w:rsidR="00AC40BF" w:rsidRDefault="00AC40BF" w:rsidP="00AC40BF"/>
    <w:p w14:paraId="0D7D70AB" w14:textId="77777777" w:rsidR="005450EA" w:rsidRDefault="005450EA" w:rsidP="00AC40BF"/>
    <w:p w14:paraId="7AD686F3" w14:textId="0BB82249" w:rsidR="005450EA" w:rsidRDefault="005450EA" w:rsidP="005450EA">
      <w:pPr>
        <w:pStyle w:val="Caption"/>
        <w:keepNext/>
      </w:pPr>
      <w:bookmarkStart w:id="874" w:name="_Ref100035800"/>
      <w:r>
        <w:t xml:space="preserve">Table </w:t>
      </w:r>
      <w:r>
        <w:fldChar w:fldCharType="begin"/>
      </w:r>
      <w:r>
        <w:instrText xml:space="preserve"> SEQ Table \* ARABIC </w:instrText>
      </w:r>
      <w:r>
        <w:fldChar w:fldCharType="separate"/>
      </w:r>
      <w:r w:rsidR="00706803">
        <w:rPr>
          <w:noProof/>
        </w:rPr>
        <w:t>23</w:t>
      </w:r>
      <w:r>
        <w:fldChar w:fldCharType="end"/>
      </w:r>
      <w:bookmarkEnd w:id="874"/>
      <w:r>
        <w:t xml:space="preserve">: </w:t>
      </w:r>
      <w:r w:rsidRPr="005E717C">
        <w:t xml:space="preserve">Kruskal-Wallis and Pairwise Wilcoxon rank sum test results on research domain dependency of deliberative research design </w:t>
      </w:r>
      <w:r w:rsidR="009F72A3">
        <w:t>to</w:t>
      </w:r>
      <w:r w:rsidRPr="005E717C">
        <w:t xml:space="preserve"> benefit social groups</w:t>
      </w:r>
      <w:r w:rsidR="009F72A3">
        <w:t xml:space="preserve"> outside of academia</w:t>
      </w:r>
    </w:p>
    <w:tbl>
      <w:tblPr>
        <w:tblStyle w:val="TableGrid"/>
        <w:tblW w:w="0" w:type="auto"/>
        <w:tblLook w:val="04A0" w:firstRow="1" w:lastRow="0" w:firstColumn="1" w:lastColumn="0" w:noHBand="0" w:noVBand="1"/>
      </w:tblPr>
      <w:tblGrid>
        <w:gridCol w:w="9016"/>
      </w:tblGrid>
      <w:tr w:rsidR="005450EA" w14:paraId="2D9DC44E" w14:textId="77777777" w:rsidTr="005450EA">
        <w:tc>
          <w:tcPr>
            <w:tcW w:w="9242" w:type="dxa"/>
          </w:tcPr>
          <w:p w14:paraId="1880B96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Kruskal-Wallis rank sum test</w:t>
            </w:r>
          </w:p>
          <w:p w14:paraId="1D549E4C" w14:textId="77777777" w:rsidR="005450EA" w:rsidRPr="003931C2" w:rsidRDefault="005450EA" w:rsidP="005450EA">
            <w:pPr>
              <w:pStyle w:val="HTMLPreformatted"/>
              <w:shd w:val="clear" w:color="auto" w:fill="FFFFFF"/>
              <w:wordWrap w:val="0"/>
              <w:rPr>
                <w:color w:val="333333"/>
                <w:sz w:val="18"/>
                <w:szCs w:val="18"/>
              </w:rPr>
            </w:pPr>
            <w:r w:rsidRPr="003931C2">
              <w:rPr>
                <w:rStyle w:val="HTMLCode"/>
                <w:rFonts w:eastAsiaTheme="majorEastAsia"/>
                <w:color w:val="333333"/>
                <w:sz w:val="18"/>
                <w:szCs w:val="18"/>
              </w:rPr>
              <w:t>Kruskal-Wallis chi-squared = 21.623, df = 2, p-value = 2.017e-05</w:t>
            </w:r>
          </w:p>
          <w:p w14:paraId="52499E34" w14:textId="77777777" w:rsidR="005450EA"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Pairwise comparisons using Wilcoxon rank sum test with continuity correction </w:t>
            </w:r>
          </w:p>
          <w:p w14:paraId="59DDD4D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                                               Biology and Medicine</w:t>
            </w:r>
          </w:p>
          <w:p w14:paraId="2E3A56BB"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Humanities and Social Sciences                 0.247               </w:t>
            </w:r>
          </w:p>
          <w:p w14:paraId="0F1E00A1"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Mathematics, Natural- and Engineering Sciences 0.016               </w:t>
            </w:r>
          </w:p>
          <w:p w14:paraId="0D0AD8EA"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                                               Humanities and Social Sciences</w:t>
            </w:r>
          </w:p>
          <w:p w14:paraId="743033DD"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Humanities and Social Sciences                 -                             </w:t>
            </w:r>
          </w:p>
          <w:p w14:paraId="7842A197"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Mathematics, Natural- and Engineering Sciences 1.4e-05                       </w:t>
            </w:r>
          </w:p>
          <w:p w14:paraId="2F3E04E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Default="005450EA" w:rsidP="005450EA">
            <w:pPr>
              <w:pStyle w:val="HTMLPreformatted"/>
              <w:shd w:val="clear" w:color="auto" w:fill="FFFFFF"/>
              <w:wordWrap w:val="0"/>
              <w:rPr>
                <w:rFonts w:eastAsiaTheme="majorEastAsia"/>
                <w:color w:val="333333"/>
                <w:sz w:val="18"/>
                <w:szCs w:val="18"/>
              </w:rPr>
            </w:pPr>
            <w:r w:rsidRPr="00097865">
              <w:rPr>
                <w:rStyle w:val="HTMLCode"/>
                <w:rFonts w:eastAsiaTheme="majorEastAsia"/>
                <w:color w:val="333333"/>
                <w:sz w:val="18"/>
                <w:szCs w:val="18"/>
              </w:rPr>
              <w:t xml:space="preserve">-- </w:t>
            </w:r>
            <w:r w:rsidRPr="003931C2">
              <w:rPr>
                <w:rStyle w:val="HTMLCode"/>
                <w:rFonts w:eastAsiaTheme="majorEastAsia"/>
                <w:color w:val="333333"/>
                <w:sz w:val="18"/>
                <w:szCs w:val="18"/>
              </w:rPr>
              <w:t xml:space="preserve">P value adjustment method: </w:t>
            </w:r>
            <w:proofErr w:type="spellStart"/>
            <w:r w:rsidRPr="003931C2">
              <w:rPr>
                <w:rStyle w:val="HTMLCode"/>
                <w:rFonts w:eastAsiaTheme="majorEastAsia"/>
                <w:color w:val="333333"/>
                <w:sz w:val="18"/>
                <w:szCs w:val="18"/>
              </w:rPr>
              <w:t>bonferroni</w:t>
            </w:r>
            <w:proofErr w:type="spellEnd"/>
          </w:p>
          <w:p w14:paraId="45941E42" w14:textId="06E5A153" w:rsidR="005450EA"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Default="00F552AE" w:rsidP="005450EA">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5E59AFCD" w14:textId="243AE015" w:rsidR="005450EA" w:rsidRPr="00B54611" w:rsidRDefault="005450EA" w:rsidP="005450EA">
            <w:pPr>
              <w:pStyle w:val="HTMLPreformatted"/>
              <w:numPr>
                <w:ilvl w:val="0"/>
                <w:numId w:val="14"/>
              </w:numPr>
              <w:shd w:val="clear" w:color="auto" w:fill="FFFFFF"/>
              <w:wordWrap w:val="0"/>
              <w:spacing w:after="150"/>
              <w:rPr>
                <w:rFonts w:eastAsiaTheme="majorEastAsia"/>
                <w:color w:val="333333"/>
                <w:sz w:val="18"/>
                <w:szCs w:val="18"/>
              </w:rPr>
            </w:pPr>
            <w:r w:rsidRPr="001119C0">
              <w:rPr>
                <w:sz w:val="18"/>
                <w:szCs w:val="18"/>
              </w:rPr>
              <w:t>H</w:t>
            </w:r>
            <w:r w:rsidRPr="001119C0">
              <w:rPr>
                <w:sz w:val="18"/>
                <w:szCs w:val="18"/>
                <w:vertAlign w:val="subscript"/>
              </w:rPr>
              <w:t>4.1</w:t>
            </w:r>
            <w:r w:rsidRPr="001119C0">
              <w:rPr>
                <w:sz w:val="18"/>
                <w:szCs w:val="18"/>
              </w:rPr>
              <w:t xml:space="preserve">: K-W test shows a p-value below </w:t>
            </w:r>
            <w:r w:rsidRPr="00B54611">
              <w:rPr>
                <w:color w:val="202124"/>
                <w:sz w:val="18"/>
                <w:szCs w:val="18"/>
                <w:shd w:val="clear" w:color="auto" w:fill="FFFFFF"/>
              </w:rPr>
              <w:t>α</w:t>
            </w:r>
            <w:r>
              <w:rPr>
                <w:color w:val="202124"/>
                <w:sz w:val="18"/>
                <w:szCs w:val="18"/>
                <w:shd w:val="clear" w:color="auto" w:fill="FFFFFF"/>
              </w:rPr>
              <w:t>,</w:t>
            </w:r>
            <w:r w:rsidRPr="001119C0">
              <w:rPr>
                <w:color w:val="202124"/>
                <w:sz w:val="18"/>
                <w:szCs w:val="18"/>
                <w:shd w:val="clear" w:color="auto" w:fill="FFFFFF"/>
              </w:rPr>
              <w:t xml:space="preserve"> which indicates</w:t>
            </w:r>
            <w:r w:rsidR="00665E9E">
              <w:rPr>
                <w:color w:val="202124"/>
                <w:sz w:val="18"/>
                <w:szCs w:val="18"/>
                <w:shd w:val="clear" w:color="auto" w:fill="FFFFFF"/>
              </w:rPr>
              <w:t xml:space="preserve"> the</w:t>
            </w:r>
            <w:r w:rsidRPr="001119C0">
              <w:rPr>
                <w:color w:val="202124"/>
                <w:sz w:val="18"/>
                <w:szCs w:val="18"/>
                <w:shd w:val="clear" w:color="auto" w:fill="FFFFFF"/>
              </w:rPr>
              <w:t xml:space="preserve"> </w:t>
            </w:r>
            <w:r w:rsidRPr="00B54611">
              <w:rPr>
                <w:color w:val="202124"/>
                <w:sz w:val="18"/>
                <w:szCs w:val="18"/>
                <w:u w:val="single"/>
                <w:shd w:val="clear" w:color="auto" w:fill="FFFFFF"/>
              </w:rPr>
              <w:t>rejection of the null hypothesis</w:t>
            </w:r>
            <w:r w:rsidRPr="00665E9E">
              <w:rPr>
                <w:color w:val="202124"/>
                <w:sz w:val="18"/>
                <w:szCs w:val="18"/>
                <w:shd w:val="clear" w:color="auto" w:fill="FFFFFF"/>
              </w:rPr>
              <w:t xml:space="preserve">: </w:t>
            </w:r>
            <w:r w:rsidRPr="001119C0">
              <w:rPr>
                <w:color w:val="202124"/>
                <w:sz w:val="18"/>
                <w:szCs w:val="18"/>
                <w:shd w:val="clear" w:color="auto" w:fill="FFFFFF"/>
              </w:rPr>
              <w:t>there is a diffe</w:t>
            </w:r>
            <w:r w:rsidRPr="00B54611">
              <w:rPr>
                <w:color w:val="202124"/>
                <w:sz w:val="18"/>
                <w:szCs w:val="18"/>
                <w:shd w:val="clear" w:color="auto" w:fill="FFFFFF"/>
              </w:rPr>
              <w:t xml:space="preserve">rence between different research domains in terms of </w:t>
            </w:r>
            <w:r w:rsidR="00F703BF">
              <w:rPr>
                <w:color w:val="202124"/>
                <w:sz w:val="18"/>
                <w:szCs w:val="18"/>
                <w:shd w:val="clear" w:color="auto" w:fill="FFFFFF"/>
              </w:rPr>
              <w:t>intention</w:t>
            </w:r>
            <w:r w:rsidRPr="00B54611">
              <w:rPr>
                <w:color w:val="202124"/>
                <w:sz w:val="18"/>
                <w:szCs w:val="18"/>
                <w:shd w:val="clear" w:color="auto" w:fill="FFFFFF"/>
              </w:rPr>
              <w:t xml:space="preserve"> to benefit non-acade</w:t>
            </w:r>
            <w:r>
              <w:rPr>
                <w:color w:val="202124"/>
                <w:sz w:val="18"/>
                <w:szCs w:val="18"/>
                <w:shd w:val="clear" w:color="auto" w:fill="FFFFFF"/>
              </w:rPr>
              <w:t>m</w:t>
            </w:r>
            <w:r w:rsidRPr="00B54611">
              <w:rPr>
                <w:color w:val="202124"/>
                <w:sz w:val="18"/>
                <w:szCs w:val="18"/>
                <w:shd w:val="clear" w:color="auto" w:fill="FFFFFF"/>
              </w:rPr>
              <w:t xml:space="preserve">ic </w:t>
            </w:r>
            <w:r w:rsidR="00F703BF">
              <w:rPr>
                <w:color w:val="202124"/>
                <w:sz w:val="18"/>
                <w:szCs w:val="18"/>
                <w:shd w:val="clear" w:color="auto" w:fill="FFFFFF"/>
              </w:rPr>
              <w:t>target groups</w:t>
            </w:r>
            <w:r>
              <w:rPr>
                <w:color w:val="202124"/>
                <w:sz w:val="18"/>
                <w:szCs w:val="18"/>
                <w:shd w:val="clear" w:color="auto" w:fill="FFFFFF"/>
              </w:rPr>
              <w:t>.</w:t>
            </w:r>
            <w:r w:rsidRPr="00B54611">
              <w:rPr>
                <w:color w:val="202124"/>
                <w:sz w:val="18"/>
                <w:szCs w:val="18"/>
                <w:shd w:val="clear" w:color="auto" w:fill="FFFFFF"/>
              </w:rPr>
              <w:t xml:space="preserve"> </w:t>
            </w:r>
            <w:del w:id="875" w:author="xyz" w:date="2022-04-09T13:04:00Z">
              <w:r w:rsidRPr="00B54611" w:rsidDel="002313A9">
                <w:rPr>
                  <w:color w:val="202124"/>
                  <w:sz w:val="18"/>
                  <w:szCs w:val="18"/>
                  <w:shd w:val="clear" w:color="auto" w:fill="FFFFFF"/>
                </w:rPr>
                <w:delText>Other than for the pairing Biology &amp; Medicine and SSH</w:delText>
              </w:r>
              <w:r w:rsidR="00F703BF" w:rsidDel="002313A9">
                <w:rPr>
                  <w:color w:val="202124"/>
                  <w:sz w:val="18"/>
                  <w:szCs w:val="18"/>
                  <w:shd w:val="clear" w:color="auto" w:fill="FFFFFF"/>
                </w:rPr>
                <w:delText>,</w:delText>
              </w:r>
              <w:r w:rsidRPr="00B54611" w:rsidDel="002313A9">
                <w:rPr>
                  <w:color w:val="202124"/>
                  <w:sz w:val="18"/>
                  <w:szCs w:val="18"/>
                  <w:shd w:val="clear" w:color="auto" w:fill="FFFFFF"/>
                </w:rPr>
                <w:delText xml:space="preserve"> </w:delText>
              </w:r>
            </w:del>
            <w:ins w:id="876" w:author="xyz" w:date="2022-04-09T13:04:00Z">
              <w:r w:rsidR="002313A9">
                <w:rPr>
                  <w:color w:val="202124"/>
                  <w:sz w:val="18"/>
                  <w:szCs w:val="18"/>
                  <w:shd w:val="clear" w:color="auto" w:fill="FFFFFF"/>
                </w:rPr>
                <w:t>T</w:t>
              </w:r>
            </w:ins>
            <w:del w:id="877" w:author="xyz" w:date="2022-04-09T13:04:00Z">
              <w:r w:rsidR="00F703BF" w:rsidDel="002313A9">
                <w:rPr>
                  <w:color w:val="202124"/>
                  <w:sz w:val="18"/>
                  <w:szCs w:val="18"/>
                  <w:shd w:val="clear" w:color="auto" w:fill="FFFFFF"/>
                </w:rPr>
                <w:delText>t</w:delText>
              </w:r>
            </w:del>
            <w:r w:rsidR="00F703BF">
              <w:rPr>
                <w:color w:val="202124"/>
                <w:sz w:val="18"/>
                <w:szCs w:val="18"/>
                <w:shd w:val="clear" w:color="auto" w:fill="FFFFFF"/>
              </w:rPr>
              <w:t xml:space="preserve">he </w:t>
            </w:r>
            <w:r w:rsidRPr="00B54611">
              <w:rPr>
                <w:color w:val="202124"/>
                <w:sz w:val="18"/>
                <w:szCs w:val="18"/>
                <w:shd w:val="clear" w:color="auto" w:fill="FFFFFF"/>
              </w:rPr>
              <w:t xml:space="preserve">P-W test shows </w:t>
            </w:r>
            <w:del w:id="878" w:author="xyz" w:date="2022-04-09T13:04:00Z">
              <w:r w:rsidRPr="00B54611" w:rsidDel="002313A9">
                <w:rPr>
                  <w:color w:val="202124"/>
                  <w:sz w:val="18"/>
                  <w:szCs w:val="18"/>
                  <w:shd w:val="clear" w:color="auto" w:fill="FFFFFF"/>
                </w:rPr>
                <w:delText>there is</w:delText>
              </w:r>
            </w:del>
            <w:ins w:id="879" w:author="xyz" w:date="2022-04-09T13:04:00Z">
              <w:r w:rsidR="002313A9">
                <w:rPr>
                  <w:color w:val="202124"/>
                  <w:sz w:val="18"/>
                  <w:szCs w:val="18"/>
                  <w:shd w:val="clear" w:color="auto" w:fill="FFFFFF"/>
                </w:rPr>
                <w:t>a</w:t>
              </w:r>
            </w:ins>
            <w:r w:rsidRPr="00B54611">
              <w:rPr>
                <w:color w:val="202124"/>
                <w:sz w:val="18"/>
                <w:szCs w:val="18"/>
                <w:shd w:val="clear" w:color="auto" w:fill="FFFFFF"/>
              </w:rPr>
              <w:t xml:space="preserve"> stat</w:t>
            </w:r>
            <w:r w:rsidR="00F703BF">
              <w:rPr>
                <w:color w:val="202124"/>
                <w:sz w:val="18"/>
                <w:szCs w:val="18"/>
                <w:shd w:val="clear" w:color="auto" w:fill="FFFFFF"/>
              </w:rPr>
              <w:t>istically</w:t>
            </w:r>
            <w:r w:rsidRPr="00B54611">
              <w:rPr>
                <w:color w:val="202124"/>
                <w:sz w:val="18"/>
                <w:szCs w:val="18"/>
                <w:shd w:val="clear" w:color="auto" w:fill="FFFFFF"/>
              </w:rPr>
              <w:t xml:space="preserve"> significant difference between each research domain pairing</w:t>
            </w:r>
            <w:ins w:id="880" w:author="xyz" w:date="2022-04-09T13:05:00Z">
              <w:r w:rsidR="002313A9">
                <w:rPr>
                  <w:color w:val="202124"/>
                  <w:sz w:val="18"/>
                  <w:szCs w:val="18"/>
                  <w:shd w:val="clear" w:color="auto" w:fill="FFFFFF"/>
                </w:rPr>
                <w:t xml:space="preserve"> (except the pairing of Biology &amp; Medicine and SSH).</w:t>
              </w:r>
            </w:ins>
            <w:del w:id="881" w:author="xyz" w:date="2022-04-09T13:05:00Z">
              <w:r w:rsidRPr="00B54611" w:rsidDel="002313A9">
                <w:rPr>
                  <w:color w:val="202124"/>
                  <w:sz w:val="18"/>
                  <w:szCs w:val="18"/>
                  <w:shd w:val="clear" w:color="auto" w:fill="FFFFFF"/>
                </w:rPr>
                <w:delText>.</w:delText>
              </w:r>
            </w:del>
          </w:p>
          <w:p w14:paraId="6EBB9706" w14:textId="77777777" w:rsidR="005450EA" w:rsidRDefault="005450EA" w:rsidP="00AC40BF"/>
        </w:tc>
      </w:tr>
    </w:tbl>
    <w:p w14:paraId="13682BFC" w14:textId="77777777" w:rsidR="005450EA" w:rsidRDefault="005450EA" w:rsidP="00AC40BF"/>
    <w:p w14:paraId="6E5B2F1F" w14:textId="77777777" w:rsidR="005450EA" w:rsidRPr="00F96AAF" w:rsidRDefault="005450EA" w:rsidP="00AC40BF"/>
    <w:p w14:paraId="645A7D32" w14:textId="0CA80A1D" w:rsidR="00AC40BF" w:rsidRPr="00F96AAF" w:rsidRDefault="00AC40BF" w:rsidP="00AC40BF"/>
    <w:p w14:paraId="7E81C74B" w14:textId="0F9283D3" w:rsidR="00AC40BF" w:rsidRPr="00F96AAF" w:rsidRDefault="00AC40BF" w:rsidP="00854FF6">
      <w:pPr>
        <w:jc w:val="both"/>
      </w:pPr>
      <w:commentRangeStart w:id="882"/>
      <w:r w:rsidRPr="00F96AAF">
        <w:t>SI-</w:t>
      </w:r>
      <w:ins w:id="883" w:author="xyz" w:date="2022-04-09T13:06:00Z">
        <w:r w:rsidR="00FD6A4A">
          <w:t>r</w:t>
        </w:r>
      </w:ins>
      <w:del w:id="884" w:author="xyz" w:date="2022-04-09T13:06:00Z">
        <w:r w:rsidRPr="00F96AAF" w:rsidDel="00FD6A4A">
          <w:delText>R</w:delText>
        </w:r>
      </w:del>
      <w:r w:rsidRPr="00F96AAF">
        <w:t xml:space="preserve">esearch </w:t>
      </w:r>
      <w:ins w:id="885" w:author="xyz" w:date="2022-04-09T13:08:00Z">
        <w:r w:rsidR="00FD6A4A">
          <w:t>postulates</w:t>
        </w:r>
      </w:ins>
      <w:ins w:id="886" w:author="xyz" w:date="2022-04-09T13:06:00Z">
        <w:r w:rsidR="00FD6A4A" w:rsidRPr="00F96AAF">
          <w:t xml:space="preserve"> </w:t>
        </w:r>
      </w:ins>
      <w:commentRangeEnd w:id="882"/>
      <w:ins w:id="887" w:author="xyz" w:date="2022-04-09T13:09:00Z">
        <w:r w:rsidR="00FD6A4A">
          <w:rPr>
            <w:rStyle w:val="CommentReference"/>
          </w:rPr>
          <w:commentReference w:id="882"/>
        </w:r>
      </w:ins>
      <w:ins w:id="888" w:author="xyz" w:date="2022-04-09T13:06:00Z">
        <w:r w:rsidR="00FD6A4A" w:rsidRPr="00F96AAF">
          <w:t xml:space="preserve">to create more </w:t>
        </w:r>
        <w:r w:rsidR="00FD6A4A">
          <w:t xml:space="preserve">socially robust and accepted </w:t>
        </w:r>
        <w:r w:rsidR="00FD6A4A" w:rsidRPr="00F96AAF">
          <w:t xml:space="preserve">sustainable solutions </w:t>
        </w:r>
      </w:ins>
      <w:del w:id="889" w:author="xyz" w:date="2022-04-09T13:06:00Z">
        <w:r w:rsidRPr="00F96AAF" w:rsidDel="00FD6A4A">
          <w:delText>is trying to mobili</w:delText>
        </w:r>
        <w:r w:rsidR="00854FF6" w:rsidDel="00FD6A4A">
          <w:delText>s</w:delText>
        </w:r>
        <w:r w:rsidRPr="00F96AAF" w:rsidDel="00FD6A4A">
          <w:delText xml:space="preserve">e </w:delText>
        </w:r>
        <w:r w:rsidR="005D5FE3" w:rsidDel="00FD6A4A">
          <w:delText>the various</w:delText>
        </w:r>
        <w:r w:rsidRPr="00F96AAF" w:rsidDel="00FD6A4A">
          <w:delText xml:space="preserve"> social aspects differently </w:delText>
        </w:r>
      </w:del>
      <w:r w:rsidRPr="00F96AAF">
        <w:t xml:space="preserve">than conventional </w:t>
      </w:r>
      <w:del w:id="890" w:author="xyz" w:date="2022-04-09T13:07:00Z">
        <w:r w:rsidRPr="00F96AAF" w:rsidDel="00FD6A4A">
          <w:delText>methods</w:delText>
        </w:r>
      </w:del>
      <w:ins w:id="891" w:author="xyz" w:date="2022-04-09T13:07:00Z">
        <w:r w:rsidR="00FD6A4A">
          <w:t>approaches</w:t>
        </w:r>
      </w:ins>
      <w:del w:id="892" w:author="xyz" w:date="2022-04-09T13:06:00Z">
        <w:r w:rsidR="005D5FE3" w:rsidDel="00FD6A4A">
          <w:delText>,</w:delText>
        </w:r>
        <w:r w:rsidRPr="00F96AAF" w:rsidDel="00FD6A4A">
          <w:delText xml:space="preserve"> to create more robust</w:delText>
        </w:r>
        <w:r w:rsidR="005D5FE3" w:rsidDel="00FD6A4A">
          <w:delText>, socially accepted,</w:delText>
        </w:r>
        <w:r w:rsidRPr="00F96AAF" w:rsidDel="00FD6A4A">
          <w:delText xml:space="preserve"> and sustainable solutions</w:delText>
        </w:r>
      </w:del>
      <w:r w:rsidRPr="00F96AAF">
        <w:t xml:space="preserve">. One of </w:t>
      </w:r>
      <w:ins w:id="893" w:author="xyz" w:date="2022-04-09T13:07:00Z">
        <w:r w:rsidR="00FD6A4A">
          <w:t xml:space="preserve">the ways to contribute to such solutions </w:t>
        </w:r>
      </w:ins>
      <w:del w:id="894" w:author="xyz" w:date="2022-04-09T13:07:00Z">
        <w:r w:rsidRPr="00F96AAF" w:rsidDel="00FD6A4A">
          <w:delText xml:space="preserve">those approaches </w:delText>
        </w:r>
      </w:del>
      <w:r w:rsidRPr="00F96AAF">
        <w:t xml:space="preserve">is the transdisciplinary engagement </w:t>
      </w:r>
      <w:ins w:id="895" w:author="xyz" w:date="2022-04-09T13:08:00Z">
        <w:r w:rsidR="00FD6A4A">
          <w:t xml:space="preserve">and inclusion </w:t>
        </w:r>
      </w:ins>
      <w:r w:rsidRPr="00F96AAF">
        <w:t xml:space="preserve">of </w:t>
      </w:r>
      <w:r w:rsidR="005D5FE3">
        <w:t xml:space="preserve">stakeholder groups, </w:t>
      </w:r>
      <w:proofErr w:type="spellStart"/>
      <w:r w:rsidR="005D5FE3">
        <w:t>i</w:t>
      </w:r>
      <w:proofErr w:type="spellEnd"/>
      <w:r w:rsidR="005D5FE3">
        <w:t xml:space="preserve">. e. often </w:t>
      </w:r>
      <w:r w:rsidRPr="00F96AAF">
        <w:t>societal actors</w:t>
      </w:r>
      <w:ins w:id="896" w:author="xyz" w:date="2022-04-09T13:08:00Z">
        <w:r w:rsidR="00FD6A4A">
          <w:t xml:space="preserve"> in the research process</w:t>
        </w:r>
      </w:ins>
      <w:r w:rsidR="005D5FE3">
        <w:t>.</w:t>
      </w:r>
      <w:r w:rsidRPr="00F96AAF">
        <w:t xml:space="preserve"> </w:t>
      </w:r>
      <w:r w:rsidR="005D5FE3">
        <w:t>That said</w:t>
      </w:r>
      <w:r w:rsidRPr="00F96AAF">
        <w:t xml:space="preserve">, not every transdisciplinary </w:t>
      </w:r>
      <w:r w:rsidR="005D5FE3">
        <w:t>approach</w:t>
      </w:r>
      <w:r w:rsidRPr="00F96AAF">
        <w:t xml:space="preserve"> follows the same standards</w:t>
      </w:r>
      <w:r w:rsidR="005D5FE3">
        <w:t>;</w:t>
      </w:r>
      <w:r w:rsidRPr="00F96AAF">
        <w:t xml:space="preserve"> </w:t>
      </w:r>
      <w:r w:rsidR="005D5FE3">
        <w:t xml:space="preserve">two of the more </w:t>
      </w:r>
      <w:r w:rsidRPr="00F96AAF">
        <w:t xml:space="preserve">important parameters </w:t>
      </w:r>
      <w:r w:rsidR="005D5FE3">
        <w:t xml:space="preserve">are </w:t>
      </w:r>
      <w:r w:rsidRPr="00F96AAF">
        <w:rPr>
          <w:i/>
          <w:iCs/>
        </w:rPr>
        <w:t>how central the</w:t>
      </w:r>
      <w:r w:rsidR="005D5FE3">
        <w:rPr>
          <w:i/>
          <w:iCs/>
        </w:rPr>
        <w:t>ir</w:t>
      </w:r>
      <w:r w:rsidRPr="00F96AAF">
        <w:rPr>
          <w:i/>
          <w:iCs/>
        </w:rPr>
        <w:t xml:space="preserve"> involvement in the study was</w:t>
      </w:r>
      <w:r w:rsidRPr="00F96AAF">
        <w:t xml:space="preserve"> and </w:t>
      </w:r>
      <w:r w:rsidR="005D5FE3" w:rsidRPr="005D5FE3">
        <w:t>the</w:t>
      </w:r>
      <w:r w:rsidRPr="005D5FE3">
        <w:t xml:space="preserve"> </w:t>
      </w:r>
      <w:r w:rsidRPr="005D5FE3">
        <w:rPr>
          <w:i/>
          <w:iCs/>
        </w:rPr>
        <w:t xml:space="preserve">nature </w:t>
      </w:r>
      <w:r w:rsidR="005D5FE3">
        <w:rPr>
          <w:i/>
          <w:iCs/>
        </w:rPr>
        <w:t xml:space="preserve">of </w:t>
      </w:r>
      <w:r w:rsidRPr="005D5FE3">
        <w:rPr>
          <w:i/>
          <w:iCs/>
        </w:rPr>
        <w:t>the</w:t>
      </w:r>
      <w:r w:rsidR="005D5FE3" w:rsidRPr="005D5FE3">
        <w:rPr>
          <w:i/>
          <w:iCs/>
        </w:rPr>
        <w:t>ir</w:t>
      </w:r>
      <w:r w:rsidRPr="005D5FE3">
        <w:rPr>
          <w:i/>
          <w:iCs/>
        </w:rPr>
        <w:t xml:space="preserve"> involvement</w:t>
      </w:r>
      <w:r w:rsidRPr="00F96AAF">
        <w:t xml:space="preserve">. The </w:t>
      </w:r>
      <w:r w:rsidRPr="00F96AAF">
        <w:rPr>
          <w:i/>
          <w:iCs/>
        </w:rPr>
        <w:t xml:space="preserve">nature of involvement </w:t>
      </w:r>
      <w:r w:rsidRPr="00F96AAF">
        <w:t xml:space="preserve">indicates </w:t>
      </w:r>
      <w:r w:rsidR="005D5FE3">
        <w:t xml:space="preserve">the scope of the interaction with </w:t>
      </w:r>
      <w:r w:rsidRPr="00F96AAF">
        <w:t>the stakeholders</w:t>
      </w:r>
      <w:r w:rsidR="005F31AF">
        <w:t>, which</w:t>
      </w:r>
      <w:r w:rsidR="005D5FE3">
        <w:t xml:space="preserve"> ranges from a </w:t>
      </w:r>
      <w:r w:rsidRPr="005F31AF">
        <w:rPr>
          <w:i/>
          <w:iCs/>
        </w:rPr>
        <w:t>simpl</w:t>
      </w:r>
      <w:r w:rsidR="005D5FE3" w:rsidRPr="005F31AF">
        <w:rPr>
          <w:i/>
          <w:iCs/>
        </w:rPr>
        <w:t>e</w:t>
      </w:r>
      <w:r w:rsidRPr="005F31AF">
        <w:rPr>
          <w:i/>
          <w:iCs/>
        </w:rPr>
        <w:t xml:space="preserve"> contributory </w:t>
      </w:r>
      <w:r w:rsidR="005D5FE3" w:rsidRPr="005F31AF">
        <w:rPr>
          <w:i/>
          <w:iCs/>
        </w:rPr>
        <w:t>involvement</w:t>
      </w:r>
      <w:r w:rsidR="005D5FE3">
        <w:t xml:space="preserve"> to a full-scale </w:t>
      </w:r>
      <w:r w:rsidRPr="005F31AF">
        <w:rPr>
          <w:i/>
          <w:iCs/>
        </w:rPr>
        <w:t>co-creation</w:t>
      </w:r>
      <w:r w:rsidRPr="00F96AAF">
        <w:t xml:space="preserve"> </w:t>
      </w:r>
      <w:r w:rsidR="005D5FE3">
        <w:t>approach</w:t>
      </w:r>
      <w:r w:rsidR="007B08A3" w:rsidRPr="00F96AAF">
        <w:rPr>
          <w:rStyle w:val="FootnoteReference"/>
          <w:i/>
          <w:iCs/>
        </w:rPr>
        <w:footnoteReference w:id="25"/>
      </w:r>
      <w:r w:rsidRPr="00F96AAF">
        <w:t xml:space="preserve">. Numerous sources indicate </w:t>
      </w:r>
      <w:r w:rsidR="005F31AF">
        <w:t xml:space="preserve">that </w:t>
      </w:r>
      <w:r w:rsidRPr="00F96AAF">
        <w:t xml:space="preserve">the </w:t>
      </w:r>
      <w:r w:rsidR="005F31AF">
        <w:t xml:space="preserve">deeper the involvement, the </w:t>
      </w:r>
      <w:r w:rsidRPr="00F96AAF">
        <w:t xml:space="preserve">better </w:t>
      </w:r>
      <w:r w:rsidR="005F31AF">
        <w:t>the generated results</w:t>
      </w:r>
      <w:ins w:id="920" w:author="xyz" w:date="2022-04-09T13:09:00Z">
        <w:r w:rsidR="00FD6A4A">
          <w:t xml:space="preserve"> in terms of relevance, applicability and uptake</w:t>
        </w:r>
      </w:ins>
      <w:r w:rsidRPr="00F96AAF">
        <w:rPr>
          <w:rStyle w:val="FootnoteReference"/>
        </w:rPr>
        <w:footnoteReference w:id="26"/>
      </w:r>
      <w:r w:rsidR="005F31AF">
        <w:t>.</w:t>
      </w:r>
      <w:r w:rsidRPr="00F96AAF">
        <w:t xml:space="preserve"> Therefore, we assume that</w:t>
      </w:r>
    </w:p>
    <w:p w14:paraId="53C78A2C" w14:textId="77777777" w:rsidR="00AC40BF" w:rsidRPr="00F96AAF" w:rsidRDefault="00AC40BF" w:rsidP="00AC40BF"/>
    <w:p w14:paraId="290C92A0" w14:textId="27A3104B" w:rsidR="00AC40BF" w:rsidRDefault="00AC40BF" w:rsidP="00AC40BF">
      <w:pPr>
        <w:pStyle w:val="ListParagraph"/>
        <w:numPr>
          <w:ilvl w:val="0"/>
          <w:numId w:val="2"/>
        </w:numPr>
      </w:pPr>
      <w:r w:rsidRPr="00F96AAF">
        <w:t>H</w:t>
      </w:r>
      <w:r w:rsidRPr="00F96AAF">
        <w:rPr>
          <w:vertAlign w:val="subscript"/>
        </w:rPr>
        <w:t>4.2</w:t>
      </w:r>
      <w:r w:rsidRPr="00F96AAF">
        <w:t xml:space="preserve">: </w:t>
      </w:r>
      <w:r w:rsidRPr="00F96AAF">
        <w:rPr>
          <w:i/>
          <w:iCs/>
        </w:rPr>
        <w:t xml:space="preserve">the nature of the transdisciplinary involvement of </w:t>
      </w:r>
      <w:r w:rsidR="005F31AF">
        <w:rPr>
          <w:i/>
          <w:iCs/>
        </w:rPr>
        <w:t>target groups</w:t>
      </w:r>
      <w:r w:rsidRPr="00F96AAF">
        <w:rPr>
          <w:i/>
          <w:iCs/>
        </w:rPr>
        <w:t xml:space="preserve"> in the research projects </w:t>
      </w:r>
      <w:r w:rsidR="005F31AF">
        <w:rPr>
          <w:i/>
          <w:iCs/>
        </w:rPr>
        <w:t>is all the more</w:t>
      </w:r>
      <w:r w:rsidRPr="00F96AAF">
        <w:rPr>
          <w:i/>
          <w:iCs/>
        </w:rPr>
        <w:t xml:space="preserve"> pivotal </w:t>
      </w:r>
      <w:r w:rsidR="005F31AF">
        <w:rPr>
          <w:i/>
          <w:iCs/>
        </w:rPr>
        <w:t xml:space="preserve">the </w:t>
      </w:r>
      <w:r w:rsidRPr="00F96AAF">
        <w:rPr>
          <w:i/>
          <w:iCs/>
        </w:rPr>
        <w:t xml:space="preserve">higher </w:t>
      </w:r>
      <w:r w:rsidR="00103BFC">
        <w:rPr>
          <w:i/>
          <w:iCs/>
        </w:rPr>
        <w:t xml:space="preserve">the </w:t>
      </w:r>
      <w:r w:rsidRPr="00F96AAF">
        <w:rPr>
          <w:i/>
          <w:iCs/>
        </w:rPr>
        <w:t xml:space="preserve">level of </w:t>
      </w:r>
      <w:r w:rsidR="00103BFC">
        <w:rPr>
          <w:i/>
          <w:iCs/>
        </w:rPr>
        <w:t>deliberate</w:t>
      </w:r>
      <w:r w:rsidRPr="00F96AAF">
        <w:rPr>
          <w:i/>
          <w:iCs/>
        </w:rPr>
        <w:t xml:space="preserve"> </w:t>
      </w:r>
      <w:r w:rsidR="00103BFC">
        <w:rPr>
          <w:i/>
          <w:iCs/>
        </w:rPr>
        <w:t xml:space="preserve">planning of </w:t>
      </w:r>
      <w:r w:rsidRPr="00F96AAF">
        <w:rPr>
          <w:i/>
          <w:iCs/>
        </w:rPr>
        <w:t>benefit</w:t>
      </w:r>
      <w:r w:rsidR="00103BFC">
        <w:rPr>
          <w:i/>
          <w:iCs/>
        </w:rPr>
        <w:t>s for the target group(s)</w:t>
      </w:r>
      <w:r w:rsidRPr="00F96AAF">
        <w:t>.</w:t>
      </w:r>
    </w:p>
    <w:p w14:paraId="4C719221" w14:textId="77777777" w:rsidR="00854FF6" w:rsidRPr="00F96AAF" w:rsidRDefault="00854FF6" w:rsidP="00854FF6"/>
    <w:p w14:paraId="6261D964" w14:textId="77777777" w:rsidR="00AC40BF" w:rsidRPr="00F96AAF" w:rsidRDefault="00AC40BF" w:rsidP="00AC40BF"/>
    <w:p w14:paraId="3104FC9F" w14:textId="3ED9806C" w:rsidR="00854FF6" w:rsidRDefault="00854FF6" w:rsidP="00854FF6">
      <w:pPr>
        <w:pStyle w:val="Caption"/>
        <w:keepNext/>
      </w:pPr>
      <w:bookmarkStart w:id="921" w:name="_Ref100037821"/>
      <w:r>
        <w:t xml:space="preserve">Figure </w:t>
      </w:r>
      <w:r>
        <w:fldChar w:fldCharType="begin"/>
      </w:r>
      <w:r>
        <w:instrText xml:space="preserve"> SEQ Figure \* ARABIC </w:instrText>
      </w:r>
      <w:r>
        <w:fldChar w:fldCharType="separate"/>
      </w:r>
      <w:r w:rsidR="001664E4">
        <w:rPr>
          <w:noProof/>
        </w:rPr>
        <w:t>26</w:t>
      </w:r>
      <w:r>
        <w:fldChar w:fldCharType="end"/>
      </w:r>
      <w:bookmarkEnd w:id="921"/>
      <w:r>
        <w:t xml:space="preserve">: </w:t>
      </w:r>
      <w:r w:rsidRPr="009558D2">
        <w:t xml:space="preserve">Relation between </w:t>
      </w:r>
      <w:r>
        <w:t xml:space="preserve">the </w:t>
      </w:r>
      <w:r w:rsidRPr="009558D2">
        <w:t>deliberat</w:t>
      </w:r>
      <w:r>
        <w:t>e</w:t>
      </w:r>
      <w:r w:rsidRPr="009558D2">
        <w:t xml:space="preserve"> design for benefit</w:t>
      </w:r>
      <w:r>
        <w:t>s</w:t>
      </w:r>
      <w:r w:rsidRPr="009558D2">
        <w:t xml:space="preserve"> </w:t>
      </w:r>
      <w:r>
        <w:t xml:space="preserve">for </w:t>
      </w:r>
      <w:r w:rsidRPr="009558D2">
        <w:t>and the nature of involvement of</w:t>
      </w:r>
      <w:r>
        <w:t xml:space="preserve"> target groups outside academia</w:t>
      </w:r>
    </w:p>
    <w:p w14:paraId="5EDDC64A" w14:textId="77777777" w:rsidR="00AC40BF" w:rsidRPr="00F96AAF" w:rsidRDefault="00AC40BF" w:rsidP="00AC40BF">
      <w:pPr>
        <w:keepNext/>
      </w:pPr>
      <w:r w:rsidRPr="00F96AAF">
        <w:rPr>
          <w:noProof/>
          <w:lang w:val="de-AT"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2292350"/>
                    </a:xfrm>
                    <a:prstGeom prst="rect">
                      <a:avLst/>
                    </a:prstGeom>
                  </pic:spPr>
                </pic:pic>
              </a:graphicData>
            </a:graphic>
          </wp:inline>
        </w:drawing>
      </w:r>
    </w:p>
    <w:p w14:paraId="15E07E26" w14:textId="77777777" w:rsidR="00854FF6" w:rsidRDefault="00854FF6" w:rsidP="00AC40BF"/>
    <w:p w14:paraId="74E56D0D" w14:textId="5F6B796C" w:rsidR="00AC40BF" w:rsidRPr="00F96AAF" w:rsidRDefault="00AC40BF" w:rsidP="00827E02">
      <w:pPr>
        <w:jc w:val="both"/>
      </w:pPr>
      <w:r w:rsidRPr="00F96AAF">
        <w:lastRenderedPageBreak/>
        <w:t xml:space="preserve">The </w:t>
      </w:r>
      <w:r w:rsidRPr="00827E02">
        <w:rPr>
          <w:i/>
          <w:iCs/>
        </w:rPr>
        <w:t>nature of involvement</w:t>
      </w:r>
      <w:r w:rsidRPr="00F96AAF">
        <w:t xml:space="preserve"> of specific groups indicates how </w:t>
      </w:r>
      <w:del w:id="922" w:author="xyz" w:date="2022-04-09T13:10:00Z">
        <w:r w:rsidRPr="00F96AAF" w:rsidDel="00FD6A4A">
          <w:delText xml:space="preserve">far </w:delText>
        </w:r>
      </w:del>
      <w:ins w:id="923" w:author="xyz" w:date="2022-04-09T13:10:00Z">
        <w:r w:rsidR="00FD6A4A">
          <w:t>deep</w:t>
        </w:r>
        <w:r w:rsidR="00FD6A4A" w:rsidRPr="00F96AAF">
          <w:t xml:space="preserve"> </w:t>
        </w:r>
      </w:ins>
      <w:r w:rsidRPr="00F96AAF">
        <w:t xml:space="preserve">the involvement of those </w:t>
      </w:r>
      <w:ins w:id="924" w:author="xyz" w:date="2022-04-09T13:10:00Z">
        <w:r w:rsidR="00FD6A4A">
          <w:t xml:space="preserve">groups </w:t>
        </w:r>
      </w:ins>
      <w:del w:id="925" w:author="xyz" w:date="2022-04-09T13:10:00Z">
        <w:r w:rsidRPr="00F96AAF" w:rsidDel="00FD6A4A">
          <w:delText>w</w:delText>
        </w:r>
        <w:r w:rsidR="00827E02" w:rsidDel="00FD6A4A">
          <w:delText>ere</w:delText>
        </w:r>
        <w:r w:rsidRPr="00F96AAF" w:rsidDel="00FD6A4A">
          <w:delText xml:space="preserve"> </w:delText>
        </w:r>
      </w:del>
      <w:ins w:id="926" w:author="xyz" w:date="2022-04-09T13:10:00Z">
        <w:r w:rsidR="00FD6A4A">
          <w:t>was</w:t>
        </w:r>
        <w:r w:rsidR="00FD6A4A" w:rsidRPr="00F96AAF">
          <w:t xml:space="preserve"> </w:t>
        </w:r>
      </w:ins>
      <w:r w:rsidRPr="00F96AAF">
        <w:t>in the project (for a detailed analysis of the variable see</w:t>
      </w:r>
      <w:r w:rsidR="00827E02">
        <w:t xml:space="preserve"> section </w:t>
      </w:r>
      <w:r w:rsidR="00827E02">
        <w:fldChar w:fldCharType="begin"/>
      </w:r>
      <w:r w:rsidR="00827E02">
        <w:instrText xml:space="preserve"> REF _Ref100037590 \n \h </w:instrText>
      </w:r>
      <w:r w:rsidR="00827E02">
        <w:fldChar w:fldCharType="separate"/>
      </w:r>
      <w:r w:rsidR="00827E02">
        <w:t>3.4.1</w:t>
      </w:r>
      <w:r w:rsidR="00827E02">
        <w:fldChar w:fldCharType="end"/>
      </w:r>
      <w:r w:rsidRPr="00F96AAF">
        <w:t xml:space="preserve">). </w:t>
      </w:r>
      <w:r w:rsidR="00827E02">
        <w:t xml:space="preserve">We </w:t>
      </w:r>
      <w:del w:id="927" w:author="xyz" w:date="2022-04-09T13:10:00Z">
        <w:r w:rsidR="00827E02" w:rsidDel="00FD6A4A">
          <w:delText xml:space="preserve">chose </w:delText>
        </w:r>
      </w:del>
      <w:ins w:id="928" w:author="xyz" w:date="2022-04-09T13:10:00Z">
        <w:r w:rsidR="00FD6A4A">
          <w:t xml:space="preserve">selected </w:t>
        </w:r>
      </w:ins>
      <w:r w:rsidR="00827E02">
        <w:t>t</w:t>
      </w:r>
      <w:r w:rsidRPr="00F96AAF">
        <w:t xml:space="preserve">hree different societal </w:t>
      </w:r>
      <w:del w:id="929" w:author="xyz" w:date="2022-04-09T13:10:00Z">
        <w:r w:rsidRPr="00F96AAF" w:rsidDel="00FD6A4A">
          <w:delText xml:space="preserve">categories </w:delText>
        </w:r>
        <w:r w:rsidR="00827E02" w:rsidDel="00FD6A4A">
          <w:delText>for</w:delText>
        </w:r>
        <w:r w:rsidRPr="00F96AAF" w:rsidDel="00FD6A4A">
          <w:delText xml:space="preserve"> the </w:delText>
        </w:r>
        <w:r w:rsidR="00827E02" w:rsidDel="00FD6A4A">
          <w:rPr>
            <w:i/>
            <w:iCs/>
          </w:rPr>
          <w:delText>n</w:delText>
        </w:r>
        <w:r w:rsidRPr="00F96AAF" w:rsidDel="00FD6A4A">
          <w:rPr>
            <w:i/>
            <w:iCs/>
          </w:rPr>
          <w:delText xml:space="preserve">ature of </w:delText>
        </w:r>
        <w:r w:rsidR="00827E02" w:rsidDel="00FD6A4A">
          <w:rPr>
            <w:i/>
            <w:iCs/>
          </w:rPr>
          <w:delText>i</w:delText>
        </w:r>
        <w:r w:rsidRPr="00F96AAF" w:rsidDel="00FD6A4A">
          <w:rPr>
            <w:i/>
            <w:iCs/>
          </w:rPr>
          <w:delText>nvolvement</w:delText>
        </w:r>
      </w:del>
      <w:ins w:id="930" w:author="xyz" w:date="2022-04-09T13:10:00Z">
        <w:r w:rsidR="00FD6A4A">
          <w:t>groups</w:t>
        </w:r>
      </w:ins>
      <w:r w:rsidRPr="00F96AAF">
        <w:rPr>
          <w:i/>
          <w:iCs/>
        </w:rPr>
        <w:t xml:space="preserve">, </w:t>
      </w:r>
      <w:r w:rsidRPr="00F96AAF">
        <w:t xml:space="preserve">namely </w:t>
      </w:r>
      <w:r w:rsidR="00827E02" w:rsidRPr="00827E02">
        <w:rPr>
          <w:i/>
          <w:iCs/>
        </w:rPr>
        <w:t>c</w:t>
      </w:r>
      <w:r w:rsidRPr="00827E02">
        <w:rPr>
          <w:i/>
          <w:iCs/>
        </w:rPr>
        <w:t>itizens</w:t>
      </w:r>
      <w:r w:rsidRPr="00F96AAF">
        <w:t xml:space="preserve">, </w:t>
      </w:r>
      <w:r w:rsidRPr="00827E02">
        <w:rPr>
          <w:i/>
          <w:iCs/>
        </w:rPr>
        <w:t>civil society organisations &amp; NGOs</w:t>
      </w:r>
      <w:r w:rsidRPr="00F96AAF">
        <w:t xml:space="preserve">, and </w:t>
      </w:r>
      <w:r w:rsidRPr="00827E02">
        <w:rPr>
          <w:i/>
          <w:iCs/>
        </w:rPr>
        <w:t>welfare &amp; educational institutions</w:t>
      </w:r>
      <w:r w:rsidRPr="00F96AAF">
        <w:t xml:space="preserve"> to test the </w:t>
      </w:r>
      <w:r w:rsidR="00827E02">
        <w:t xml:space="preserve">presented </w:t>
      </w:r>
      <w:r w:rsidRPr="00F96AAF">
        <w:t>hypothesis.</w:t>
      </w:r>
    </w:p>
    <w:p w14:paraId="35F5F2E1" w14:textId="56778290" w:rsidR="009845AB" w:rsidRDefault="009845AB" w:rsidP="009845AB">
      <w:pPr>
        <w:jc w:val="both"/>
      </w:pPr>
      <w:r>
        <w:fldChar w:fldCharType="begin"/>
      </w:r>
      <w:r>
        <w:instrText xml:space="preserve"> REF _Ref100037821 \h </w:instrText>
      </w:r>
      <w:r>
        <w:fldChar w:fldCharType="separate"/>
      </w:r>
      <w:r>
        <w:t xml:space="preserve">Figure </w:t>
      </w:r>
      <w:r>
        <w:rPr>
          <w:noProof/>
        </w:rPr>
        <w:t>26</w:t>
      </w:r>
      <w:r>
        <w:fldChar w:fldCharType="end"/>
      </w:r>
      <w:r>
        <w:t xml:space="preserve"> suggests that there is no or only a small correlation between the intent to create direct </w:t>
      </w:r>
      <w:r w:rsidRPr="009845AB">
        <w:rPr>
          <w:i/>
          <w:iCs/>
        </w:rPr>
        <w:t>benefits for target groups</w:t>
      </w:r>
      <w:r>
        <w:t xml:space="preserve"> and the </w:t>
      </w:r>
      <w:r w:rsidRPr="009845AB">
        <w:rPr>
          <w:i/>
          <w:iCs/>
        </w:rPr>
        <w:t>nature of involvement</w:t>
      </w:r>
      <w:r>
        <w:t xml:space="preserve"> of those target groups. Looking more closely at the three </w:t>
      </w:r>
      <w:del w:id="931" w:author="xyz" w:date="2022-04-09T13:14:00Z">
        <w:r w:rsidDel="00FD6A4A">
          <w:delText xml:space="preserve">listed </w:delText>
        </w:r>
      </w:del>
      <w:ins w:id="932" w:author="xyz" w:date="2022-04-09T13:14:00Z">
        <w:r w:rsidR="00FD6A4A">
          <w:t xml:space="preserve">selected </w:t>
        </w:r>
      </w:ins>
      <w:r>
        <w:t xml:space="preserve">societal target groups, it turns out that </w:t>
      </w:r>
      <w:r w:rsidR="00AC40BF" w:rsidRPr="00F96AAF">
        <w:t>the</w:t>
      </w:r>
      <w:ins w:id="933" w:author="xyz" w:date="2022-04-09T13:16:00Z">
        <w:r w:rsidR="005577BC">
          <w:t xml:space="preserve"> correlation between benefit-orientation and the</w:t>
        </w:r>
      </w:ins>
      <w:r w:rsidR="00AC40BF" w:rsidRPr="00F96AAF">
        <w:t xml:space="preserve"> </w:t>
      </w:r>
      <w:r w:rsidR="00AC40BF" w:rsidRPr="009845AB">
        <w:rPr>
          <w:i/>
          <w:iCs/>
        </w:rPr>
        <w:t>nature of involvement</w:t>
      </w:r>
      <w:r w:rsidR="00AC40BF" w:rsidRPr="00F96AAF">
        <w:t xml:space="preserve"> of </w:t>
      </w:r>
      <w:r w:rsidR="00AC40BF" w:rsidRPr="009845AB">
        <w:rPr>
          <w:b/>
          <w:bCs/>
        </w:rPr>
        <w:t>citizens</w:t>
      </w:r>
      <w:r w:rsidR="00AC40BF" w:rsidRPr="00F96AAF">
        <w:t xml:space="preserve"> as well as </w:t>
      </w:r>
      <w:r w:rsidR="00AC40BF" w:rsidRPr="009845AB">
        <w:rPr>
          <w:b/>
          <w:bCs/>
        </w:rPr>
        <w:t>civil society organisations &amp; NGOs</w:t>
      </w:r>
      <w:r w:rsidR="00AC40BF" w:rsidRPr="00F96AAF">
        <w:t xml:space="preserve"> is very weak (rho &lt; 0.15 for each; relation is displayed in</w:t>
      </w:r>
      <w:r>
        <w:t xml:space="preserve"> </w:t>
      </w:r>
      <w:r>
        <w:fldChar w:fldCharType="begin"/>
      </w:r>
      <w:r>
        <w:instrText xml:space="preserve"> REF _Ref100037776 \h </w:instrText>
      </w:r>
      <w:r>
        <w:fldChar w:fldCharType="separate"/>
      </w:r>
      <w:r>
        <w:t xml:space="preserve">Table </w:t>
      </w:r>
      <w:r>
        <w:rPr>
          <w:noProof/>
        </w:rPr>
        <w:t>23</w:t>
      </w:r>
      <w:r>
        <w:fldChar w:fldCharType="end"/>
      </w:r>
      <w:r w:rsidR="00AC40BF" w:rsidRPr="00F96AAF">
        <w:t xml:space="preserve">) and not statistically significant (p-value &gt; 0.05 for each pairing). Only the relation between the </w:t>
      </w:r>
      <w:r w:rsidR="00AC40BF" w:rsidRPr="009845AB">
        <w:rPr>
          <w:i/>
          <w:iCs/>
        </w:rPr>
        <w:t>nature of involvement</w:t>
      </w:r>
      <w:r w:rsidR="00AC40BF" w:rsidRPr="00F96AAF">
        <w:t xml:space="preserve"> of the </w:t>
      </w:r>
      <w:r w:rsidR="00AC40BF" w:rsidRPr="009845AB">
        <w:rPr>
          <w:b/>
          <w:bCs/>
        </w:rPr>
        <w:t xml:space="preserve">representatives </w:t>
      </w:r>
      <w:r>
        <w:rPr>
          <w:b/>
          <w:bCs/>
        </w:rPr>
        <w:t>of</w:t>
      </w:r>
      <w:r w:rsidR="00AC40BF" w:rsidRPr="009845AB">
        <w:rPr>
          <w:b/>
          <w:bCs/>
        </w:rPr>
        <w:t xml:space="preserve"> welfare and educational institutions</w:t>
      </w:r>
      <w:r w:rsidR="00AC40BF" w:rsidRPr="00F96AAF">
        <w:t xml:space="preserve"> </w:t>
      </w:r>
      <w:ins w:id="934" w:author="xyz" w:date="2022-04-09T13:15:00Z">
        <w:r w:rsidR="00FD6A4A">
          <w:t xml:space="preserve">and the benefit-orientation of the project design </w:t>
        </w:r>
      </w:ins>
      <w:r w:rsidR="00AC40BF" w:rsidRPr="00F96AAF">
        <w:t xml:space="preserve">is significant; </w:t>
      </w:r>
      <w:r>
        <w:t>still</w:t>
      </w:r>
      <w:r w:rsidR="00AC40BF" w:rsidRPr="00F96AAF">
        <w:t xml:space="preserve">, </w:t>
      </w:r>
      <w:r>
        <w:t xml:space="preserve">it </w:t>
      </w:r>
      <w:r w:rsidR="00AC40BF" w:rsidRPr="00F96AAF">
        <w:t xml:space="preserve">shows </w:t>
      </w:r>
      <w:r>
        <w:t xml:space="preserve">only </w:t>
      </w:r>
      <w:r w:rsidR="00AC40BF" w:rsidRPr="00F96AAF">
        <w:t xml:space="preserve">a weak correlation (rho </w:t>
      </w:r>
      <w:r w:rsidR="00AC40BF" w:rsidRPr="00F96AAF">
        <w:rPr>
          <w:rFonts w:ascii="Arial" w:hAnsi="Arial" w:cs="Arial"/>
          <w:color w:val="4D5156"/>
          <w:sz w:val="21"/>
          <w:szCs w:val="21"/>
          <w:shd w:val="clear" w:color="auto" w:fill="FFFFFF"/>
        </w:rPr>
        <w:t>≈</w:t>
      </w:r>
      <w:r w:rsidR="00AC40BF" w:rsidRPr="00F96AAF">
        <w:rPr>
          <w:rFonts w:ascii="Times New Roman" w:hAnsi="Times New Roman"/>
        </w:rPr>
        <w:t xml:space="preserve"> </w:t>
      </w:r>
      <w:r w:rsidR="00AC40BF" w:rsidRPr="00F96AAF">
        <w:t>0.3).</w:t>
      </w:r>
    </w:p>
    <w:p w14:paraId="0E1A1B9B" w14:textId="77777777" w:rsidR="009845AB" w:rsidRDefault="009845AB" w:rsidP="009845AB">
      <w:pPr>
        <w:jc w:val="both"/>
      </w:pPr>
    </w:p>
    <w:p w14:paraId="257EC554" w14:textId="10028DCF" w:rsidR="00AC40BF" w:rsidRPr="00F96AAF" w:rsidRDefault="00AC40BF" w:rsidP="009845AB">
      <w:pPr>
        <w:jc w:val="both"/>
      </w:pPr>
      <w:r w:rsidRPr="00F96AAF">
        <w:t xml:space="preserve">Although </w:t>
      </w:r>
      <w:r w:rsidR="009C6BE5">
        <w:t xml:space="preserve">we can observe a modest </w:t>
      </w:r>
      <w:r w:rsidRPr="00F96AAF">
        <w:t xml:space="preserve">relation, </w:t>
      </w:r>
      <w:r w:rsidR="009845AB">
        <w:t xml:space="preserve">a deliberate </w:t>
      </w:r>
      <w:r w:rsidRPr="00F96AAF">
        <w:t xml:space="preserve">design to benefit specific societal groups does not </w:t>
      </w:r>
      <w:r w:rsidR="009845AB">
        <w:t xml:space="preserve">seem to </w:t>
      </w:r>
      <w:r w:rsidRPr="00F96AAF">
        <w:t xml:space="preserve">correlate </w:t>
      </w:r>
      <w:r w:rsidR="009845AB">
        <w:t>highly</w:t>
      </w:r>
      <w:r w:rsidRPr="00F96AAF">
        <w:t xml:space="preserve"> with </w:t>
      </w:r>
      <w:r w:rsidR="009845AB">
        <w:t>a</w:t>
      </w:r>
      <w:r w:rsidRPr="00F96AAF">
        <w:t xml:space="preserve"> deeper </w:t>
      </w:r>
      <w:r w:rsidR="009845AB">
        <w:t xml:space="preserve">level of </w:t>
      </w:r>
      <w:r w:rsidRPr="00F96AAF">
        <w:t>involvement of societal groups in the study</w:t>
      </w:r>
      <w:r w:rsidR="009845AB">
        <w:t>,</w:t>
      </w:r>
      <w:r w:rsidRPr="00F96AAF">
        <w:t xml:space="preserve"> in terms of transdisciplinary engagement.</w:t>
      </w:r>
      <w:ins w:id="935" w:author="xyz" w:date="2022-04-09T13:15:00Z">
        <w:r w:rsidR="00FD6A4A">
          <w:t xml:space="preserve"> In other words</w:t>
        </w:r>
      </w:ins>
      <w:ins w:id="936" w:author="xyz" w:date="2022-04-09T13:18:00Z">
        <w:r w:rsidR="005577BC">
          <w:t>,</w:t>
        </w:r>
      </w:ins>
      <w:ins w:id="937" w:author="xyz" w:date="2022-04-09T13:15:00Z">
        <w:r w:rsidR="00FD6A4A">
          <w:t xml:space="preserve"> the intention to create</w:t>
        </w:r>
      </w:ins>
      <w:ins w:id="938" w:author="xyz" w:date="2022-04-09T13:16:00Z">
        <w:r w:rsidR="005577BC">
          <w:t xml:space="preserve"> benefits for specific selected groups does not necessarily correlate with more intense engagement practices. Maybe the welfare and education sector </w:t>
        </w:r>
        <w:proofErr w:type="gramStart"/>
        <w:r w:rsidR="005577BC">
          <w:t>is</w:t>
        </w:r>
        <w:proofErr w:type="gramEnd"/>
        <w:r w:rsidR="005577BC">
          <w:t xml:space="preserve"> an ex</w:t>
        </w:r>
      </w:ins>
      <w:ins w:id="939" w:author="xyz" w:date="2022-04-09T13:18:00Z">
        <w:r w:rsidR="005577BC">
          <w:t>c</w:t>
        </w:r>
      </w:ins>
      <w:ins w:id="940" w:author="xyz" w:date="2022-04-09T13:16:00Z">
        <w:r w:rsidR="005577BC">
          <w:t xml:space="preserve">eption to this, because one can speculate that more deep </w:t>
        </w:r>
      </w:ins>
      <w:ins w:id="941" w:author="xyz" w:date="2022-04-09T13:17:00Z">
        <w:r w:rsidR="005577BC">
          <w:t>engagement</w:t>
        </w:r>
      </w:ins>
      <w:ins w:id="942" w:author="xyz" w:date="2022-04-09T13:16:00Z">
        <w:r w:rsidR="005577BC">
          <w:t xml:space="preserve"> </w:t>
        </w:r>
      </w:ins>
      <w:ins w:id="943" w:author="xyz" w:date="2022-04-09T13:17:00Z">
        <w:r w:rsidR="005577BC">
          <w:t>practices with stakeholder from these two sectors are already more practiced</w:t>
        </w:r>
      </w:ins>
      <w:ins w:id="944" w:author="xyz" w:date="2022-04-09T13:18:00Z">
        <w:r w:rsidR="005577BC">
          <w:t xml:space="preserve"> and become better standardised</w:t>
        </w:r>
      </w:ins>
      <w:ins w:id="945" w:author="xyz" w:date="2022-04-09T13:17:00Z">
        <w:r w:rsidR="005577BC">
          <w:t xml:space="preserve">. </w:t>
        </w:r>
      </w:ins>
    </w:p>
    <w:p w14:paraId="0B64E5B6" w14:textId="77777777" w:rsidR="00AC40BF" w:rsidRPr="00F96AAF" w:rsidRDefault="00AC40BF" w:rsidP="00CA630A"/>
    <w:p w14:paraId="30892AAB" w14:textId="7502B28B" w:rsidR="00AC40BF" w:rsidRDefault="00AC40BF" w:rsidP="00CA630A"/>
    <w:p w14:paraId="6FBC60BC" w14:textId="64BACDB3" w:rsidR="00CA630A" w:rsidRDefault="00CA630A" w:rsidP="00CA630A">
      <w:pPr>
        <w:pStyle w:val="Caption"/>
        <w:keepNext/>
      </w:pPr>
      <w:bookmarkStart w:id="946" w:name="_Ref100037776"/>
      <w:r>
        <w:t xml:space="preserve">Table </w:t>
      </w:r>
      <w:r>
        <w:fldChar w:fldCharType="begin"/>
      </w:r>
      <w:r>
        <w:instrText xml:space="preserve"> SEQ Table \* ARABIC </w:instrText>
      </w:r>
      <w:r>
        <w:fldChar w:fldCharType="separate"/>
      </w:r>
      <w:r w:rsidR="00706803">
        <w:rPr>
          <w:noProof/>
        </w:rPr>
        <w:t>24</w:t>
      </w:r>
      <w:r>
        <w:fldChar w:fldCharType="end"/>
      </w:r>
      <w:bookmarkEnd w:id="946"/>
      <w:r>
        <w:t xml:space="preserve">: </w:t>
      </w:r>
      <w:r w:rsidRPr="00F91868">
        <w:t xml:space="preserve">Correlation matrix between </w:t>
      </w:r>
      <w:r w:rsidR="00854FF6">
        <w:t xml:space="preserve">the </w:t>
      </w:r>
      <w:r w:rsidRPr="00F91868">
        <w:t>deliberat</w:t>
      </w:r>
      <w:r w:rsidR="00854FF6">
        <w:t>e</w:t>
      </w:r>
      <w:r w:rsidRPr="00F91868">
        <w:t xml:space="preserve"> </w:t>
      </w:r>
      <w:r w:rsidR="00854FF6">
        <w:t>planning</w:t>
      </w:r>
      <w:r w:rsidRPr="00F91868">
        <w:t xml:space="preserve"> for benefit</w:t>
      </w:r>
      <w:r w:rsidR="00854FF6">
        <w:t>s for</w:t>
      </w:r>
      <w:r w:rsidRPr="00F91868">
        <w:t xml:space="preserve"> and the nature of involvement of</w:t>
      </w:r>
      <w:r w:rsidR="00854FF6">
        <w:t xml:space="preserve"> target groups outside academia</w:t>
      </w:r>
    </w:p>
    <w:tbl>
      <w:tblPr>
        <w:tblStyle w:val="TableGrid"/>
        <w:tblW w:w="0" w:type="auto"/>
        <w:tblLook w:val="04A0" w:firstRow="1" w:lastRow="0" w:firstColumn="1" w:lastColumn="0" w:noHBand="0" w:noVBand="1"/>
      </w:tblPr>
      <w:tblGrid>
        <w:gridCol w:w="9016"/>
      </w:tblGrid>
      <w:tr w:rsidR="00CA630A" w14:paraId="58CFAE9B" w14:textId="77777777" w:rsidTr="00CA630A">
        <w:tc>
          <w:tcPr>
            <w:tcW w:w="9242" w:type="dxa"/>
          </w:tcPr>
          <w:p w14:paraId="326A608D" w14:textId="77777777" w:rsidR="00CA630A" w:rsidRDefault="00CA630A" w:rsidP="00CA630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r w:rsidRPr="006C6B80">
              <w:rPr>
                <w:rStyle w:val="HTMLCode"/>
                <w:rFonts w:eastAsiaTheme="majorEastAsia"/>
                <w:color w:val="333333"/>
                <w:sz w:val="18"/>
                <w:szCs w:val="18"/>
              </w:rPr>
              <w:t xml:space="preserve"> </w:t>
            </w:r>
          </w:p>
          <w:p w14:paraId="3606DECF"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409E800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1.00     0.15           0.05</w:t>
            </w:r>
          </w:p>
          <w:p w14:paraId="1BA20AF9"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0.15     1.00           0.37</w:t>
            </w:r>
          </w:p>
          <w:p w14:paraId="328BAD0D"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0.05     0.37           1.00</w:t>
            </w:r>
          </w:p>
          <w:p w14:paraId="337AA736"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0.31     0.51           0.16</w:t>
            </w:r>
          </w:p>
          <w:p w14:paraId="036D942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1DD8F489"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0.31</w:t>
            </w:r>
          </w:p>
          <w:p w14:paraId="2729DBE0"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0.51</w:t>
            </w:r>
          </w:p>
          <w:p w14:paraId="0BE4EB6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0.16</w:t>
            </w:r>
          </w:p>
          <w:p w14:paraId="6826BB4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1.00</w:t>
            </w:r>
          </w:p>
          <w:p w14:paraId="30EAB6B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2D4C6F" w:rsidRDefault="00CA630A" w:rsidP="00CA630A">
            <w:pPr>
              <w:pStyle w:val="HTMLPreformatted"/>
              <w:shd w:val="clear" w:color="auto" w:fill="FFFFFF"/>
              <w:wordWrap w:val="0"/>
              <w:rPr>
                <w:rStyle w:val="HTMLCode"/>
                <w:rFonts w:eastAsiaTheme="majorEastAsia"/>
                <w:color w:val="333333"/>
                <w:sz w:val="18"/>
                <w:szCs w:val="18"/>
              </w:rPr>
            </w:pPr>
            <w:r w:rsidRPr="002D4C6F">
              <w:rPr>
                <w:rStyle w:val="HTMLCode"/>
                <w:rFonts w:eastAsiaTheme="majorEastAsia"/>
                <w:color w:val="333333"/>
                <w:sz w:val="18"/>
                <w:szCs w:val="18"/>
              </w:rPr>
              <w:t xml:space="preserve">Sample </w:t>
            </w:r>
            <w:r>
              <w:rPr>
                <w:rStyle w:val="HTMLCode"/>
                <w:rFonts w:eastAsiaTheme="majorEastAsia"/>
                <w:color w:val="333333"/>
                <w:sz w:val="18"/>
                <w:szCs w:val="18"/>
              </w:rPr>
              <w:t>Size:</w:t>
            </w:r>
          </w:p>
          <w:p w14:paraId="60EA238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11623E73"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360       82             51</w:t>
            </w:r>
          </w:p>
          <w:p w14:paraId="0102890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82       82             34</w:t>
            </w:r>
          </w:p>
          <w:p w14:paraId="594FEE2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51       34             51</w:t>
            </w:r>
          </w:p>
          <w:p w14:paraId="6A6FCD0B"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74       41             23</w:t>
            </w:r>
          </w:p>
          <w:p w14:paraId="5E1A0EDD"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28B9156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74</w:t>
            </w:r>
          </w:p>
          <w:p w14:paraId="5F7686C0"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41</w:t>
            </w:r>
          </w:p>
          <w:p w14:paraId="611C636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23</w:t>
            </w:r>
          </w:p>
          <w:p w14:paraId="191DE5E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74</w:t>
            </w:r>
          </w:p>
          <w:p w14:paraId="2B09519E"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2D4C6F" w:rsidRDefault="00CA630A" w:rsidP="00CA630A">
            <w:pPr>
              <w:pStyle w:val="HTMLPreformatted"/>
              <w:shd w:val="clear" w:color="auto" w:fill="FFFFFF"/>
              <w:wordWrap w:val="0"/>
              <w:rPr>
                <w:rStyle w:val="HTMLCode"/>
                <w:rFonts w:eastAsiaTheme="majorEastAsia"/>
                <w:color w:val="333333"/>
                <w:sz w:val="18"/>
                <w:szCs w:val="18"/>
              </w:rPr>
            </w:pPr>
            <w:r w:rsidRPr="002D4C6F">
              <w:rPr>
                <w:rStyle w:val="HTMLCode"/>
                <w:rFonts w:eastAsiaTheme="majorEastAsia"/>
                <w:color w:val="333333"/>
                <w:sz w:val="18"/>
                <w:szCs w:val="18"/>
              </w:rPr>
              <w:t>P</w:t>
            </w:r>
            <w:r>
              <w:rPr>
                <w:rStyle w:val="HTMLCode"/>
                <w:rFonts w:eastAsiaTheme="majorEastAsia"/>
                <w:color w:val="333333"/>
                <w:sz w:val="18"/>
                <w:szCs w:val="18"/>
              </w:rPr>
              <w:t>-Values</w:t>
            </w:r>
          </w:p>
          <w:p w14:paraId="7ADC385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6D6ABB9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Benefit for non-academy                         0.1882   0.7077        </w:t>
            </w:r>
          </w:p>
          <w:p w14:paraId="32AAB90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citizens                0.1882                           0.0294        </w:t>
            </w:r>
          </w:p>
          <w:p w14:paraId="5A88945C"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civ. soc. org.          0.7077                  0.0294                 </w:t>
            </w:r>
          </w:p>
          <w:p w14:paraId="44B0795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welfare inst.           0.0077                  0.0007   0.4541        </w:t>
            </w:r>
          </w:p>
          <w:p w14:paraId="412B07D8"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2AD8C721"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Benefit for non-academy 0.0077       </w:t>
            </w:r>
          </w:p>
          <w:p w14:paraId="595C18C6"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lastRenderedPageBreak/>
              <w:t xml:space="preserve">citizens                0.0007       </w:t>
            </w:r>
          </w:p>
          <w:p w14:paraId="3D2F5153"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civ. soc. org.          0.4541       </w:t>
            </w:r>
          </w:p>
          <w:p w14:paraId="5B4FBE7C" w14:textId="77777777" w:rsidR="00CA630A"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w:t>
            </w:r>
          </w:p>
          <w:p w14:paraId="1D4B7304" w14:textId="61DBB123" w:rsidR="00CA630A"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Default="00F552AE" w:rsidP="00F552AE">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72881D5E" w14:textId="7BB5123E" w:rsidR="00CA630A" w:rsidRPr="001119C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t>H</w:t>
            </w:r>
            <w:ins w:id="947" w:author="xyz" w:date="2022-04-09T13:19:00Z">
              <w:r w:rsidR="005577BC">
                <w:rPr>
                  <w:vertAlign w:val="subscript"/>
                </w:rPr>
                <w:t>5.1</w:t>
              </w:r>
            </w:ins>
            <w:del w:id="948" w:author="xyz" w:date="2022-04-09T13:19:00Z">
              <w:r w:rsidDel="005577BC">
                <w:rPr>
                  <w:vertAlign w:val="subscript"/>
                </w:rPr>
                <w:delText>4</w:delText>
              </w:r>
            </w:del>
            <w:r>
              <w:t xml:space="preserve">: </w:t>
            </w:r>
            <w:r w:rsidR="004A3DFA">
              <w:t>the i</w:t>
            </w:r>
            <w:r>
              <w:t xml:space="preserve">ntention to benefit society and </w:t>
            </w:r>
            <w:r w:rsidR="004A3DFA">
              <w:t xml:space="preserve">the nature of involvement of </w:t>
            </w:r>
            <w:r>
              <w:t>citizen</w:t>
            </w:r>
            <w:r w:rsidR="004A3DFA">
              <w:t xml:space="preserve"> and</w:t>
            </w:r>
            <w:r>
              <w:t xml:space="preserve"> civil society groups</w:t>
            </w:r>
            <w:r w:rsidR="004A3DFA">
              <w:t xml:space="preserve"> (incl. </w:t>
            </w:r>
            <w:r>
              <w:t>NGOs</w:t>
            </w:r>
            <w:r w:rsidR="004A3DFA">
              <w:t>)</w:t>
            </w:r>
            <w:r>
              <w:t xml:space="preserve"> in the study have p-values </w:t>
            </w:r>
            <w:del w:id="949" w:author="xyz" w:date="2022-04-09T13:19:00Z">
              <w:r w:rsidDel="005577BC">
                <w:delText xml:space="preserve">over </w:delText>
              </w:r>
            </w:del>
            <w:ins w:id="950" w:author="xyz" w:date="2022-04-09T13:19:00Z">
              <w:r w:rsidR="005577BC">
                <w:t xml:space="preserve">above </w:t>
              </w:r>
            </w:ins>
            <w:r>
              <w:t>0.05. Th</w:t>
            </w:r>
            <w:r w:rsidR="004A3DFA">
              <w:t>is</w:t>
            </w:r>
            <w:r>
              <w:t xml:space="preserve"> means </w:t>
            </w:r>
            <w:r w:rsidR="004A3DFA">
              <w:t xml:space="preserve">that </w:t>
            </w:r>
            <w:r>
              <w:t xml:space="preserve">we are accepting the null hypothesis for each of </w:t>
            </w:r>
            <w:r w:rsidR="004A3DFA">
              <w:t>these</w:t>
            </w:r>
            <w:r>
              <w:t xml:space="preserve">, </w:t>
            </w:r>
            <w:proofErr w:type="spellStart"/>
            <w:r w:rsidR="004A3DFA">
              <w:t>i</w:t>
            </w:r>
            <w:proofErr w:type="spellEnd"/>
            <w:r w:rsidR="004A3DFA">
              <w:t xml:space="preserve">. e. </w:t>
            </w:r>
            <w:r>
              <w:t xml:space="preserve">there is no </w:t>
            </w:r>
            <w:ins w:id="951" w:author="xyz" w:date="2022-04-09T13:19:00Z">
              <w:r w:rsidR="005577BC">
                <w:t xml:space="preserve">statistically significant </w:t>
              </w:r>
            </w:ins>
            <w:r>
              <w:t xml:space="preserve">relationship between </w:t>
            </w:r>
            <w:r w:rsidR="004A3DFA">
              <w:t>the two analysed variables</w:t>
            </w:r>
            <w:r>
              <w:t>.</w:t>
            </w:r>
          </w:p>
          <w:p w14:paraId="6ADB92D6" w14:textId="7B3E8EEA" w:rsidR="00CA630A" w:rsidRPr="00C876EA"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t>H</w:t>
            </w:r>
            <w:ins w:id="952" w:author="xyz" w:date="2022-04-09T13:19:00Z">
              <w:r w:rsidR="005577BC">
                <w:rPr>
                  <w:vertAlign w:val="subscript"/>
                </w:rPr>
                <w:t>5</w:t>
              </w:r>
            </w:ins>
            <w:del w:id="953" w:author="xyz" w:date="2022-04-09T13:19:00Z">
              <w:r w:rsidDel="005577BC">
                <w:rPr>
                  <w:vertAlign w:val="subscript"/>
                </w:rPr>
                <w:delText>4</w:delText>
              </w:r>
            </w:del>
            <w:r>
              <w:rPr>
                <w:vertAlign w:val="subscript"/>
              </w:rPr>
              <w:t>.2</w:t>
            </w:r>
            <w:r>
              <w:t xml:space="preserve">: </w:t>
            </w:r>
            <w:r w:rsidR="009C6BE5">
              <w:t>the</w:t>
            </w:r>
            <w:r>
              <w:t xml:space="preserve"> </w:t>
            </w:r>
            <w:r w:rsidR="009C6BE5">
              <w:t>i</w:t>
            </w:r>
            <w:r>
              <w:t>ntention to create benefit</w:t>
            </w:r>
            <w:r w:rsidR="009C6BE5">
              <w:t>s</w:t>
            </w:r>
            <w:r>
              <w:t xml:space="preserve"> </w:t>
            </w:r>
            <w:r w:rsidR="009C6BE5">
              <w:t xml:space="preserve">for stakeholders </w:t>
            </w:r>
            <w:del w:id="954" w:author="xyz" w:date="2022-04-09T13:20:00Z">
              <w:r w:rsidR="009C6BE5" w:rsidDel="005577BC">
                <w:delText>outside academia</w:delText>
              </w:r>
            </w:del>
            <w:ins w:id="955" w:author="xyz" w:date="2022-04-09T13:20:00Z">
              <w:r w:rsidR="005577BC">
                <w:t>from the welfare and education sectors</w:t>
              </w:r>
            </w:ins>
            <w:r w:rsidR="009C6BE5">
              <w:t xml:space="preserve"> </w:t>
            </w:r>
            <w:r>
              <w:t>has a stat</w:t>
            </w:r>
            <w:r w:rsidR="009C6BE5">
              <w:t>istically</w:t>
            </w:r>
            <w:r>
              <w:t xml:space="preserve"> sig</w:t>
            </w:r>
            <w:r w:rsidR="009C6BE5">
              <w:t>nificant</w:t>
            </w:r>
            <w:r>
              <w:t xml:space="preserve"> relationship (</w:t>
            </w:r>
            <w:r>
              <w:rPr>
                <w:color w:val="202124"/>
                <w:sz w:val="18"/>
                <w:szCs w:val="18"/>
                <w:shd w:val="clear" w:color="auto" w:fill="FFFFFF"/>
              </w:rPr>
              <w:t>α</w:t>
            </w:r>
            <w:r w:rsidRPr="001119C0">
              <w:rPr>
                <w:color w:val="202124"/>
                <w:sz w:val="18"/>
                <w:szCs w:val="18"/>
                <w:shd w:val="clear" w:color="auto" w:fill="FFFFFF"/>
              </w:rPr>
              <w:t xml:space="preserve"> </w:t>
            </w:r>
            <w:r>
              <w:rPr>
                <w:color w:val="202124"/>
                <w:sz w:val="18"/>
                <w:szCs w:val="18"/>
                <w:shd w:val="clear" w:color="auto" w:fill="FFFFFF"/>
              </w:rPr>
              <w:t xml:space="preserve">&lt; </w:t>
            </w:r>
            <w:r w:rsidRPr="001119C0">
              <w:rPr>
                <w:color w:val="202124"/>
                <w:sz w:val="18"/>
                <w:szCs w:val="18"/>
                <w:shd w:val="clear" w:color="auto" w:fill="FFFFFF"/>
              </w:rPr>
              <w:t>0.05</w:t>
            </w:r>
            <w:r>
              <w:rPr>
                <w:color w:val="202124"/>
                <w:sz w:val="18"/>
                <w:szCs w:val="18"/>
                <w:shd w:val="clear" w:color="auto" w:fill="FFFFFF"/>
              </w:rPr>
              <w:t>) with</w:t>
            </w:r>
            <w:r w:rsidR="009C6BE5">
              <w:rPr>
                <w:color w:val="202124"/>
                <w:sz w:val="18"/>
                <w:szCs w:val="18"/>
                <w:shd w:val="clear" w:color="auto" w:fill="FFFFFF"/>
              </w:rPr>
              <w:t xml:space="preserve"> the nature of involvement, although it correlates </w:t>
            </w:r>
            <w:r>
              <w:rPr>
                <w:color w:val="202124"/>
                <w:sz w:val="18"/>
                <w:szCs w:val="18"/>
                <w:shd w:val="clear" w:color="auto" w:fill="FFFFFF"/>
              </w:rPr>
              <w:t>relatively weak</w:t>
            </w:r>
            <w:r w:rsidR="009C6BE5">
              <w:rPr>
                <w:color w:val="202124"/>
                <w:sz w:val="18"/>
                <w:szCs w:val="18"/>
                <w:shd w:val="clear" w:color="auto" w:fill="FFFFFF"/>
              </w:rPr>
              <w:t xml:space="preserve">ly </w:t>
            </w:r>
            <w:r>
              <w:rPr>
                <w:color w:val="202124"/>
                <w:sz w:val="18"/>
                <w:szCs w:val="18"/>
                <w:shd w:val="clear" w:color="auto" w:fill="FFFFFF"/>
              </w:rPr>
              <w:t>(rho=0.3).</w:t>
            </w:r>
          </w:p>
          <w:p w14:paraId="643ED073" w14:textId="77777777" w:rsidR="00CA630A" w:rsidRDefault="00CA630A" w:rsidP="00AC40BF">
            <w:pPr>
              <w:pStyle w:val="BodyText"/>
            </w:pPr>
          </w:p>
        </w:tc>
      </w:tr>
    </w:tbl>
    <w:p w14:paraId="1936BF8F" w14:textId="60AC3EB3" w:rsidR="00AC40BF" w:rsidRDefault="00AC40BF" w:rsidP="00AC40BF">
      <w:pPr>
        <w:pStyle w:val="BodyText"/>
      </w:pPr>
    </w:p>
    <w:p w14:paraId="4AEE3B09" w14:textId="77777777" w:rsidR="00F926B0" w:rsidRPr="00F96AAF" w:rsidRDefault="00F926B0" w:rsidP="00AC40BF">
      <w:pPr>
        <w:pStyle w:val="BodyText"/>
      </w:pPr>
    </w:p>
    <w:p w14:paraId="645F97D4" w14:textId="4766AE21" w:rsidR="00AC40BF" w:rsidRPr="00F96AAF" w:rsidRDefault="00AC40BF" w:rsidP="00AC40BF">
      <w:pPr>
        <w:pStyle w:val="Heading3"/>
      </w:pPr>
      <w:bookmarkStart w:id="956" w:name="_Ref100043313"/>
      <w:r w:rsidRPr="00F96AAF">
        <w:t xml:space="preserve">Involvement of </w:t>
      </w:r>
      <w:r w:rsidR="0096186E">
        <w:t>c</w:t>
      </w:r>
      <w:r w:rsidRPr="00F96AAF">
        <w:t xml:space="preserve">itizens, </w:t>
      </w:r>
      <w:r w:rsidR="0096186E">
        <w:t xml:space="preserve">the familiarity with </w:t>
      </w:r>
      <w:r w:rsidRPr="00F96AAF">
        <w:t xml:space="preserve">SI, </w:t>
      </w:r>
      <w:r w:rsidR="0096186E">
        <w:t>o</w:t>
      </w:r>
      <w:r w:rsidRPr="00F96AAF">
        <w:t xml:space="preserve">utcomes, and </w:t>
      </w:r>
      <w:r w:rsidR="0096186E">
        <w:t>s</w:t>
      </w:r>
      <w:r w:rsidRPr="00F96AAF">
        <w:t>calability</w:t>
      </w:r>
      <w:bookmarkEnd w:id="956"/>
    </w:p>
    <w:p w14:paraId="425099C6" w14:textId="77777777" w:rsidR="00AC40BF" w:rsidRPr="00F96AAF" w:rsidRDefault="00AC40BF" w:rsidP="00AC40BF"/>
    <w:p w14:paraId="29282124" w14:textId="271C7B61" w:rsidR="00AC40BF" w:rsidRPr="00F96AAF" w:rsidRDefault="00AC40BF" w:rsidP="00F926B0">
      <w:pPr>
        <w:jc w:val="both"/>
      </w:pPr>
      <w:r w:rsidRPr="00F96AAF">
        <w:t>SI benefits from a broad spectrum of transdisciplinary involvement that includes different types and depth of the involvement of varying societal groups</w:t>
      </w:r>
      <w:r w:rsidR="00F926B0">
        <w:t>, as presented in previous sections</w:t>
      </w:r>
      <w:r w:rsidRPr="00F96AAF">
        <w:t>. The involvement of individual citizens, however, ha</w:t>
      </w:r>
      <w:r w:rsidR="00F926B0">
        <w:t>s</w:t>
      </w:r>
      <w:r w:rsidRPr="00F96AAF">
        <w:t xml:space="preserve"> broader implications in SI</w:t>
      </w:r>
      <w:r w:rsidR="00F926B0">
        <w:t xml:space="preserve"> t</w:t>
      </w:r>
      <w:r w:rsidRPr="00F96AAF">
        <w:t>heory</w:t>
      </w:r>
      <w:r w:rsidR="00F926B0">
        <w:t>:</w:t>
      </w:r>
      <w:r w:rsidRPr="00F96AAF">
        <w:t xml:space="preserve"> </w:t>
      </w:r>
      <w:r w:rsidR="00F926B0">
        <w:t>firstly</w:t>
      </w:r>
      <w:r w:rsidRPr="00F96AAF">
        <w:t>, the involvement of citizens allows scientific research to mobilise/capitalise on the social capital of individual experiences, and</w:t>
      </w:r>
      <w:r w:rsidR="00F926B0">
        <w:t>,</w:t>
      </w:r>
      <w:r w:rsidRPr="00F96AAF">
        <w:t xml:space="preserve"> </w:t>
      </w:r>
      <w:r w:rsidR="00F926B0">
        <w:t>secondly</w:t>
      </w:r>
      <w:r w:rsidRPr="00F96AAF">
        <w:t xml:space="preserve">, it enables a more democratic research structure. </w:t>
      </w:r>
      <w:r w:rsidR="00F926B0">
        <w:t>Moreover</w:t>
      </w:r>
      <w:r w:rsidRPr="00F96AAF">
        <w:t xml:space="preserve">, the involvement of citizens in the </w:t>
      </w:r>
      <w:del w:id="957" w:author="xyz" w:date="2022-04-09T13:20:00Z">
        <w:r w:rsidR="00F926B0" w:rsidDel="005577BC">
          <w:delText xml:space="preserve">SI </w:delText>
        </w:r>
      </w:del>
      <w:r w:rsidR="00F926B0">
        <w:t>research p</w:t>
      </w:r>
      <w:r w:rsidRPr="00F96AAF">
        <w:t>rocesses can benefit the civic participation structure in society</w:t>
      </w:r>
      <w:r w:rsidRPr="00F96AAF">
        <w:rPr>
          <w:rStyle w:val="FootnoteReference"/>
        </w:rPr>
        <w:footnoteReference w:id="27"/>
      </w:r>
      <w:r w:rsidRPr="00F96AAF">
        <w:t>.</w:t>
      </w:r>
    </w:p>
    <w:p w14:paraId="038C1E40" w14:textId="77777777" w:rsidR="00AC40BF" w:rsidRPr="00F96AAF" w:rsidRDefault="00AC40BF" w:rsidP="00AC40BF"/>
    <w:p w14:paraId="45F448D3" w14:textId="341A8C43" w:rsidR="00DD181C" w:rsidRDefault="00CF4117" w:rsidP="00CF4117">
      <w:pPr>
        <w:jc w:val="both"/>
      </w:pPr>
      <w:r>
        <w:t>C</w:t>
      </w:r>
      <w:r w:rsidR="00AC40BF" w:rsidRPr="00F96AAF">
        <w:t xml:space="preserve">itizen participation is not a given in the SI-related research, </w:t>
      </w:r>
      <w:r>
        <w:t>though. T</w:t>
      </w:r>
      <w:r w:rsidR="00AC40BF" w:rsidRPr="00F96AAF">
        <w:t xml:space="preserve">here are several challenges </w:t>
      </w:r>
      <w:r>
        <w:t xml:space="preserve">involved, </w:t>
      </w:r>
      <w:r w:rsidR="00AC40BF" w:rsidRPr="00F96AAF">
        <w:t xml:space="preserve">like </w:t>
      </w:r>
      <w:r>
        <w:t xml:space="preserve">the </w:t>
      </w:r>
      <w:r w:rsidR="00AC40BF" w:rsidRPr="00F96AAF">
        <w:t>equal treatment</w:t>
      </w:r>
      <w:ins w:id="958" w:author="xyz" w:date="2022-04-09T13:20:00Z">
        <w:r w:rsidR="005577BC">
          <w:t xml:space="preserve"> of laypersons</w:t>
        </w:r>
      </w:ins>
      <w:r w:rsidR="00AC40BF" w:rsidRPr="00F96AAF">
        <w:t xml:space="preserve"> in the research communities</w:t>
      </w:r>
      <w:r>
        <w:t xml:space="preserve"> or</w:t>
      </w:r>
      <w:r w:rsidR="00AC40BF" w:rsidRPr="00F96AAF">
        <w:t xml:space="preserve"> citizens’ willingness</w:t>
      </w:r>
      <w:r>
        <w:t xml:space="preserve"> to fully participate. Such</w:t>
      </w:r>
      <w:r w:rsidR="00AC40BF" w:rsidRPr="00F96AAF">
        <w:t xml:space="preserve"> challenges might arise from individual perspectives and political settings</w:t>
      </w:r>
      <w:r>
        <w:t xml:space="preserve">. Adding </w:t>
      </w:r>
      <w:r w:rsidR="00AC40BF" w:rsidRPr="00F96AAF">
        <w:t xml:space="preserve">organisational challenges </w:t>
      </w:r>
      <w:r>
        <w:t xml:space="preserve">into the mix </w:t>
      </w:r>
      <w:r w:rsidR="00AC40BF" w:rsidRPr="00F96AAF">
        <w:t xml:space="preserve">might make </w:t>
      </w:r>
      <w:r>
        <w:t>a</w:t>
      </w:r>
      <w:r w:rsidR="00AC40BF" w:rsidRPr="00F96AAF">
        <w:t xml:space="preserve"> transdisciplinary </w:t>
      </w:r>
      <w:r>
        <w:t>approach</w:t>
      </w:r>
      <w:r w:rsidR="00AC40BF" w:rsidRPr="00F96AAF">
        <w:t xml:space="preserve"> undesirable for </w:t>
      </w:r>
      <w:r>
        <w:t>all involved</w:t>
      </w:r>
      <w:r w:rsidR="00AC40BF" w:rsidRPr="00F96AAF">
        <w:t xml:space="preserve"> parties</w:t>
      </w:r>
      <w:r w:rsidR="00AC40BF" w:rsidRPr="00F96AAF">
        <w:rPr>
          <w:rStyle w:val="FootnoteReference"/>
        </w:rPr>
        <w:footnoteReference w:id="28"/>
      </w:r>
      <w:r w:rsidR="00AC40BF" w:rsidRPr="00F96AAF">
        <w:t>.</w:t>
      </w:r>
    </w:p>
    <w:p w14:paraId="31712B42" w14:textId="1BC8607B" w:rsidR="00AC40BF" w:rsidRPr="00F96AAF" w:rsidRDefault="00AC40BF" w:rsidP="00CF4117">
      <w:pPr>
        <w:jc w:val="both"/>
      </w:pPr>
      <w:r w:rsidRPr="00F96AAF">
        <w:t xml:space="preserve">As discussed previously, our assumption is that SI is an effective tool to mobilise transdisciplinary aspects to find </w:t>
      </w:r>
      <w:r w:rsidRPr="00F96AAF">
        <w:rPr>
          <w:i/>
          <w:iCs/>
        </w:rPr>
        <w:t xml:space="preserve">better </w:t>
      </w:r>
      <w:r w:rsidRPr="00F96AAF">
        <w:t xml:space="preserve">solutions. In this sense, we </w:t>
      </w:r>
      <w:r w:rsidR="00DD181C">
        <w:t>expect</w:t>
      </w:r>
      <w:r w:rsidRPr="00F96AAF">
        <w:t xml:space="preserve"> that researchers who are familiar</w:t>
      </w:r>
      <w:r w:rsidR="00DD181C">
        <w:t xml:space="preserve"> with and </w:t>
      </w:r>
      <w:r w:rsidRPr="00F96AAF">
        <w:t>experienced in SI do recogni</w:t>
      </w:r>
      <w:r w:rsidR="00DD181C">
        <w:t>s</w:t>
      </w:r>
      <w:r w:rsidRPr="00F96AAF">
        <w:t>e the benefits of citizen participation and are inclined to not just involve individual citizens in their research but also lend them more central roles</w:t>
      </w:r>
      <w:r w:rsidR="00DD181C">
        <w:t>,</w:t>
      </w:r>
      <w:r w:rsidRPr="00F96AAF">
        <w:t xml:space="preserve"> despite the </w:t>
      </w:r>
      <w:r w:rsidR="00DD181C">
        <w:t>involved</w:t>
      </w:r>
      <w:r w:rsidRPr="00F96AAF">
        <w:t xml:space="preserve"> challenges</w:t>
      </w:r>
      <w:r w:rsidR="00DD181C">
        <w:t>. Hence, we propose that</w:t>
      </w:r>
    </w:p>
    <w:p w14:paraId="5D954AAE" w14:textId="77777777" w:rsidR="00AC40BF" w:rsidRPr="00F96AAF" w:rsidRDefault="00AC40BF" w:rsidP="00AC40BF"/>
    <w:p w14:paraId="435EEEE5" w14:textId="09BDFACC" w:rsidR="00AC40BF" w:rsidRPr="00F96AAF" w:rsidRDefault="00AC40BF" w:rsidP="00AC40BF">
      <w:pPr>
        <w:pStyle w:val="ListParagraph"/>
        <w:numPr>
          <w:ilvl w:val="0"/>
          <w:numId w:val="2"/>
        </w:numPr>
      </w:pPr>
      <w:r w:rsidRPr="00F96AAF">
        <w:t>H</w:t>
      </w:r>
      <w:ins w:id="959" w:author="xyz" w:date="2022-04-09T13:21:00Z">
        <w:r w:rsidR="005577BC">
          <w:rPr>
            <w:vertAlign w:val="subscript"/>
          </w:rPr>
          <w:t>6</w:t>
        </w:r>
      </w:ins>
      <w:del w:id="960" w:author="xyz" w:date="2022-04-09T13:21:00Z">
        <w:r w:rsidRPr="00F96AAF" w:rsidDel="005577BC">
          <w:rPr>
            <w:vertAlign w:val="subscript"/>
          </w:rPr>
          <w:delText>5</w:delText>
        </w:r>
      </w:del>
      <w:r w:rsidRPr="00F96AAF">
        <w:rPr>
          <w:vertAlign w:val="subscript"/>
        </w:rPr>
        <w:t>.1</w:t>
      </w:r>
      <w:r w:rsidRPr="00F96AAF">
        <w:t xml:space="preserve">: </w:t>
      </w:r>
      <w:r w:rsidR="00DD181C">
        <w:t>the more highly familiar r</w:t>
      </w:r>
      <w:r w:rsidRPr="00F96AAF">
        <w:t xml:space="preserve">esearchers </w:t>
      </w:r>
      <w:r w:rsidR="00DD181C">
        <w:t xml:space="preserve">are with </w:t>
      </w:r>
      <w:r w:rsidRPr="00F96AAF">
        <w:t>SI</w:t>
      </w:r>
      <w:r w:rsidR="00DD181C">
        <w:t xml:space="preserve">, the more they </w:t>
      </w:r>
      <w:r w:rsidRPr="00F96AAF">
        <w:t>are inclined to involve citizens more centrally in their research.</w:t>
      </w:r>
    </w:p>
    <w:p w14:paraId="2BFFA06F" w14:textId="77777777" w:rsidR="00AC40BF" w:rsidRPr="00F96AAF" w:rsidRDefault="00AC40BF" w:rsidP="00AC40BF"/>
    <w:p w14:paraId="08BA829E" w14:textId="748BDD43" w:rsidR="00AC40BF" w:rsidRPr="00F96AAF" w:rsidRDefault="00AC40BF" w:rsidP="00AC40BF">
      <w:pPr>
        <w:pStyle w:val="Caption"/>
        <w:keepNext/>
      </w:pPr>
      <w:bookmarkStart w:id="961" w:name="_Ref100039247"/>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27</w:t>
      </w:r>
      <w:r w:rsidR="00EB0606">
        <w:fldChar w:fldCharType="end"/>
      </w:r>
      <w:bookmarkEnd w:id="961"/>
      <w:r w:rsidRPr="00F96AAF">
        <w:t>: Relation between SI familiarity and the level of involvement of individual citizens</w:t>
      </w:r>
    </w:p>
    <w:p w14:paraId="76319507" w14:textId="77777777" w:rsidR="00AC40BF" w:rsidRPr="00F96AAF" w:rsidRDefault="00AC40BF" w:rsidP="00AC40BF">
      <w:pPr>
        <w:pStyle w:val="BodyText"/>
        <w:keepNext/>
      </w:pPr>
      <w:r w:rsidRPr="00F96AAF">
        <w:rPr>
          <w:noProof/>
          <w:lang w:val="de-AT"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1719580"/>
                    </a:xfrm>
                    <a:prstGeom prst="rect">
                      <a:avLst/>
                    </a:prstGeom>
                  </pic:spPr>
                </pic:pic>
              </a:graphicData>
            </a:graphic>
          </wp:inline>
        </w:drawing>
      </w:r>
    </w:p>
    <w:p w14:paraId="282645CA" w14:textId="5F501C11" w:rsidR="00DD181C" w:rsidRDefault="00DD181C" w:rsidP="00AC40BF"/>
    <w:p w14:paraId="672F1F22" w14:textId="548422BC" w:rsidR="00AC40BF" w:rsidRPr="00F96AAF" w:rsidRDefault="00DD181C" w:rsidP="00DD181C">
      <w:pPr>
        <w:jc w:val="both"/>
      </w:pPr>
      <w:r>
        <w:fldChar w:fldCharType="begin"/>
      </w:r>
      <w:r>
        <w:instrText xml:space="preserve"> REF _Ref100039247 \h </w:instrText>
      </w:r>
      <w:r>
        <w:fldChar w:fldCharType="separate"/>
      </w:r>
      <w:r w:rsidRPr="00F96AAF">
        <w:t xml:space="preserve">Figure </w:t>
      </w:r>
      <w:r>
        <w:rPr>
          <w:noProof/>
        </w:rPr>
        <w:t>27</w:t>
      </w:r>
      <w:r>
        <w:fldChar w:fldCharType="end"/>
      </w:r>
      <w:r>
        <w:t xml:space="preserve"> clearly suggests that there is a connection between researchers’ familiarity with SI and how pronounced the involvement of citizens in their research projects is. The statistical analysis confirms that the two </w:t>
      </w:r>
      <w:r w:rsidR="00AC40BF" w:rsidRPr="00F96AAF">
        <w:t xml:space="preserve">correlate moderately positive (rho </w:t>
      </w:r>
      <w:r w:rsidR="00AC40BF" w:rsidRPr="00F96AAF">
        <w:rPr>
          <w:rFonts w:ascii="Open Sans" w:hAnsi="Open Sans" w:cs="Open Sans"/>
          <w:color w:val="000000"/>
          <w:shd w:val="clear" w:color="auto" w:fill="FFFFFF"/>
        </w:rPr>
        <w:t xml:space="preserve">≈ </w:t>
      </w:r>
      <w:r w:rsidR="00AC40BF" w:rsidRPr="00F96AAF">
        <w:t>0.4, p-value &lt; 0.05; see</w:t>
      </w:r>
      <w:r>
        <w:t xml:space="preserve"> </w:t>
      </w:r>
      <w:r>
        <w:fldChar w:fldCharType="begin"/>
      </w:r>
      <w:r>
        <w:instrText xml:space="preserve"> REF _Ref100039204 \h </w:instrText>
      </w:r>
      <w:r>
        <w:fldChar w:fldCharType="separate"/>
      </w:r>
      <w:r>
        <w:t xml:space="preserve">Table </w:t>
      </w:r>
      <w:r>
        <w:rPr>
          <w:noProof/>
        </w:rPr>
        <w:t>24</w:t>
      </w:r>
      <w:r>
        <w:fldChar w:fldCharType="end"/>
      </w:r>
      <w:r w:rsidR="00AC40BF" w:rsidRPr="00F96AAF">
        <w:t>). Individual citizens are more likely to be involved in a project if the researcher is familiar with SI.</w:t>
      </w:r>
    </w:p>
    <w:p w14:paraId="0A5E77CD" w14:textId="77777777" w:rsidR="00755005" w:rsidRPr="00F96AAF" w:rsidRDefault="00755005" w:rsidP="00AC40BF">
      <w:pPr>
        <w:pStyle w:val="BodyText"/>
      </w:pPr>
    </w:p>
    <w:p w14:paraId="687645B2" w14:textId="21C80DBB" w:rsidR="00755005" w:rsidRDefault="00755005" w:rsidP="00755005">
      <w:pPr>
        <w:pStyle w:val="Caption"/>
        <w:keepNext/>
      </w:pPr>
      <w:bookmarkStart w:id="962" w:name="_Ref100039204"/>
      <w:r>
        <w:t xml:space="preserve">Table </w:t>
      </w:r>
      <w:r>
        <w:fldChar w:fldCharType="begin"/>
      </w:r>
      <w:r>
        <w:instrText xml:space="preserve"> SEQ Table \* ARABIC </w:instrText>
      </w:r>
      <w:r>
        <w:fldChar w:fldCharType="separate"/>
      </w:r>
      <w:r w:rsidR="00706803">
        <w:rPr>
          <w:noProof/>
        </w:rPr>
        <w:t>25</w:t>
      </w:r>
      <w:r>
        <w:fldChar w:fldCharType="end"/>
      </w:r>
      <w:bookmarkEnd w:id="962"/>
      <w:r>
        <w:t xml:space="preserve">: </w:t>
      </w:r>
      <w:r w:rsidRPr="0025150A">
        <w:t>Correlation test between SI familiarity and the level of involvement of individual citizens</w:t>
      </w:r>
    </w:p>
    <w:tbl>
      <w:tblPr>
        <w:tblStyle w:val="TableGrid"/>
        <w:tblW w:w="0" w:type="auto"/>
        <w:tblLook w:val="04A0" w:firstRow="1" w:lastRow="0" w:firstColumn="1" w:lastColumn="0" w:noHBand="0" w:noVBand="1"/>
      </w:tblPr>
      <w:tblGrid>
        <w:gridCol w:w="9016"/>
      </w:tblGrid>
      <w:tr w:rsidR="00755005" w14:paraId="77589F2F" w14:textId="77777777" w:rsidTr="00755005">
        <w:tc>
          <w:tcPr>
            <w:tcW w:w="9242" w:type="dxa"/>
          </w:tcPr>
          <w:p w14:paraId="1DDFCD75" w14:textId="77777777" w:rsidR="00755005"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Spearman's rank correlation rho</w:t>
            </w:r>
          </w:p>
          <w:p w14:paraId="2DD9C3F7" w14:textId="77777777" w:rsidR="00755005"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 = 4652968, p-value = 3.338e-12</w:t>
            </w:r>
          </w:p>
          <w:p w14:paraId="25A8AF15"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alternative hypothesis: true rho is not equal to 0</w:t>
            </w:r>
          </w:p>
          <w:p w14:paraId="5351850E"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sample estimates:</w:t>
            </w:r>
          </w:p>
          <w:p w14:paraId="796A4E69"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 xml:space="preserve">      rho </w:t>
            </w:r>
          </w:p>
          <w:p w14:paraId="7E4F1AA9" w14:textId="77777777" w:rsidR="00755005" w:rsidRDefault="00755005" w:rsidP="00755005">
            <w:pPr>
              <w:pStyle w:val="HTMLPreformatted"/>
              <w:shd w:val="clear" w:color="auto" w:fill="FFFFFF"/>
              <w:wordWrap w:val="0"/>
              <w:rPr>
                <w:rFonts w:eastAsiaTheme="majorEastAsia"/>
                <w:color w:val="333333"/>
                <w:sz w:val="18"/>
                <w:szCs w:val="18"/>
              </w:rPr>
            </w:pPr>
            <w:r w:rsidRPr="00CE4278">
              <w:rPr>
                <w:rStyle w:val="HTMLCode"/>
                <w:rFonts w:eastAsiaTheme="majorEastAsia"/>
                <w:color w:val="333333"/>
                <w:sz w:val="18"/>
                <w:szCs w:val="18"/>
              </w:rPr>
              <w:t>0.3598867</w:t>
            </w:r>
          </w:p>
          <w:p w14:paraId="3BBEC3CD" w14:textId="59FCA818" w:rsidR="00755005"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Default="00F552AE" w:rsidP="00755005">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206A536F" w14:textId="0BCE7121" w:rsidR="00755005" w:rsidRPr="00122E77" w:rsidRDefault="00755005" w:rsidP="00755005">
            <w:pPr>
              <w:pStyle w:val="HTMLPreformatted"/>
              <w:numPr>
                <w:ilvl w:val="0"/>
                <w:numId w:val="16"/>
              </w:numPr>
              <w:shd w:val="clear" w:color="auto" w:fill="FFFFFF"/>
              <w:wordWrap w:val="0"/>
              <w:spacing w:after="150"/>
              <w:rPr>
                <w:rFonts w:eastAsiaTheme="majorEastAsia"/>
                <w:color w:val="333333"/>
                <w:sz w:val="18"/>
                <w:szCs w:val="18"/>
              </w:rPr>
            </w:pPr>
            <w:r>
              <w:t>H</w:t>
            </w:r>
            <w:ins w:id="963" w:author="xyz" w:date="2022-04-09T13:21:00Z">
              <w:r w:rsidR="005577BC">
                <w:rPr>
                  <w:vertAlign w:val="subscript"/>
                </w:rPr>
                <w:t>6</w:t>
              </w:r>
            </w:ins>
            <w:del w:id="964" w:author="xyz" w:date="2022-04-09T13:21:00Z">
              <w:r w:rsidDel="005577BC">
                <w:rPr>
                  <w:vertAlign w:val="subscript"/>
                </w:rPr>
                <w:delText>5</w:delText>
              </w:r>
            </w:del>
            <w:r>
              <w:rPr>
                <w:vertAlign w:val="subscript"/>
              </w:rPr>
              <w:t>.1</w:t>
            </w:r>
            <w:r>
              <w:t xml:space="preserve">: </w:t>
            </w:r>
            <w:r w:rsidR="00DD181C">
              <w:t>w</w:t>
            </w:r>
            <w:r>
              <w:t>ith a p-value &lt; 0.05</w:t>
            </w:r>
            <w:r w:rsidR="00DD181C">
              <w:t>,</w:t>
            </w:r>
            <w:r>
              <w:t xml:space="preserve"> we can </w:t>
            </w:r>
            <w:r w:rsidRPr="00DD181C">
              <w:rPr>
                <w:u w:val="single"/>
              </w:rPr>
              <w:t>reject the null hypothesis</w:t>
            </w:r>
            <w:ins w:id="965" w:author="xyz" w:date="2022-04-09T13:21:00Z">
              <w:r w:rsidR="005577BC">
                <w:t>.</w:t>
              </w:r>
            </w:ins>
            <w:del w:id="966" w:author="xyz" w:date="2022-04-09T13:21:00Z">
              <w:r w:rsidR="00DD181C" w:rsidDel="005577BC">
                <w:delText>,</w:delText>
              </w:r>
            </w:del>
            <w:r w:rsidR="00DD181C">
              <w:t xml:space="preserve"> </w:t>
            </w:r>
            <w:del w:id="967" w:author="xyz" w:date="2022-04-09T13:21:00Z">
              <w:r w:rsidDel="005577BC">
                <w:delText xml:space="preserve">indicating </w:delText>
              </w:r>
            </w:del>
            <w:ins w:id="968" w:author="xyz" w:date="2022-04-09T13:21:00Z">
              <w:r w:rsidR="005577BC">
                <w:t xml:space="preserve">This means </w:t>
              </w:r>
            </w:ins>
            <w:r w:rsidR="00DD181C">
              <w:t xml:space="preserve">that </w:t>
            </w:r>
            <w:r>
              <w:t xml:space="preserve">there is </w:t>
            </w:r>
            <w:r w:rsidR="00DD181C">
              <w:t>a</w:t>
            </w:r>
            <w:r>
              <w:t xml:space="preserve"> sig</w:t>
            </w:r>
            <w:r w:rsidR="00DD181C">
              <w:t>nificant</w:t>
            </w:r>
            <w:r>
              <w:t xml:space="preserve"> relationship between </w:t>
            </w:r>
            <w:r w:rsidR="00DD181C">
              <w:t xml:space="preserve">researchers’ familiarity with </w:t>
            </w:r>
            <w:r>
              <w:t>SI</w:t>
            </w:r>
            <w:r w:rsidR="00DD181C">
              <w:t xml:space="preserve"> </w:t>
            </w:r>
            <w:r>
              <w:t xml:space="preserve">and </w:t>
            </w:r>
            <w:r w:rsidR="00DD181C">
              <w:t xml:space="preserve">a </w:t>
            </w:r>
            <w:r>
              <w:t>more central involve</w:t>
            </w:r>
            <w:commentRangeStart w:id="969"/>
            <w:r>
              <w:t>ment of citizens. The correlation between the variables is approx. 0.35</w:t>
            </w:r>
            <w:r w:rsidR="00DD181C">
              <w:t xml:space="preserve"> and thus </w:t>
            </w:r>
            <w:proofErr w:type="gramStart"/>
            <w:r w:rsidR="00DD181C">
              <w:t xml:space="preserve">fairly </w:t>
            </w:r>
            <w:r w:rsidR="007E1F5D">
              <w:t>modest</w:t>
            </w:r>
            <w:proofErr w:type="gramEnd"/>
            <w:r>
              <w:t>.</w:t>
            </w:r>
            <w:commentRangeEnd w:id="969"/>
            <w:r w:rsidR="005577BC">
              <w:rPr>
                <w:rStyle w:val="CommentReference"/>
                <w:rFonts w:asciiTheme="minorHAnsi" w:eastAsiaTheme="minorHAnsi" w:hAnsiTheme="minorHAnsi" w:cstheme="minorBidi"/>
                <w:lang w:eastAsia="en-US"/>
              </w:rPr>
              <w:commentReference w:id="969"/>
            </w:r>
          </w:p>
          <w:p w14:paraId="0228EEAA" w14:textId="77777777" w:rsidR="00755005" w:rsidRDefault="00755005" w:rsidP="00AC40BF">
            <w:pPr>
              <w:pStyle w:val="BodyText"/>
            </w:pPr>
          </w:p>
        </w:tc>
      </w:tr>
    </w:tbl>
    <w:p w14:paraId="1AF966B6" w14:textId="77777777" w:rsidR="00AC40BF" w:rsidRPr="00F96AAF" w:rsidRDefault="00AC40BF" w:rsidP="00AC40BF">
      <w:pPr>
        <w:pStyle w:val="BodyText"/>
      </w:pPr>
    </w:p>
    <w:p w14:paraId="6CE62603" w14:textId="77777777" w:rsidR="00AC40BF" w:rsidRPr="00F96AAF" w:rsidRDefault="00AC40BF" w:rsidP="00AC40BF">
      <w:pPr>
        <w:pStyle w:val="BodyText"/>
      </w:pPr>
    </w:p>
    <w:p w14:paraId="544D2F62" w14:textId="7AB0F939" w:rsidR="00AC40BF" w:rsidRPr="00F96AAF" w:rsidRDefault="00AC40BF" w:rsidP="00AD1897">
      <w:pPr>
        <w:pStyle w:val="BodyText"/>
        <w:jc w:val="both"/>
      </w:pPr>
      <w:r w:rsidRPr="00F96AAF">
        <w:t xml:space="preserve">Transdisciplinary approaches are often applied to capitalise on the ability of non-academic actors to address a previously unknown or only partially explored issue. The </w:t>
      </w:r>
      <w:r w:rsidRPr="00AD1897">
        <w:rPr>
          <w:i/>
          <w:iCs/>
        </w:rPr>
        <w:t>nature of involvement</w:t>
      </w:r>
      <w:r w:rsidRPr="00F96AAF">
        <w:t xml:space="preserve"> is an important indicator of what kind of </w:t>
      </w:r>
      <w:del w:id="970" w:author="xyz" w:date="2022-04-09T13:23:00Z">
        <w:r w:rsidRPr="00F96AAF" w:rsidDel="005577BC">
          <w:delText xml:space="preserve">a </w:delText>
        </w:r>
      </w:del>
      <w:r w:rsidRPr="00F96AAF">
        <w:t xml:space="preserve">role </w:t>
      </w:r>
      <w:r w:rsidR="00AD1897">
        <w:t xml:space="preserve">non-academic </w:t>
      </w:r>
      <w:r w:rsidRPr="00F96AAF">
        <w:t xml:space="preserve">participants </w:t>
      </w:r>
      <w:ins w:id="971" w:author="xyz" w:date="2022-04-09T13:23:00Z">
        <w:r w:rsidR="005577BC">
          <w:t xml:space="preserve">do </w:t>
        </w:r>
      </w:ins>
      <w:r w:rsidRPr="00F96AAF">
        <w:t xml:space="preserve">play. We </w:t>
      </w:r>
      <w:r w:rsidR="00AD1897">
        <w:t>assume that</w:t>
      </w:r>
    </w:p>
    <w:p w14:paraId="301FAAD4" w14:textId="32C793A3" w:rsidR="00AC40BF" w:rsidRPr="00F96AAF" w:rsidRDefault="00AC40BF" w:rsidP="00AC40BF">
      <w:pPr>
        <w:pStyle w:val="BodyText"/>
        <w:numPr>
          <w:ilvl w:val="0"/>
          <w:numId w:val="2"/>
        </w:numPr>
      </w:pPr>
      <w:r w:rsidRPr="00F96AAF">
        <w:t>H</w:t>
      </w:r>
      <w:ins w:id="972" w:author="xyz" w:date="2022-04-09T13:23:00Z">
        <w:r w:rsidR="005577BC">
          <w:rPr>
            <w:vertAlign w:val="subscript"/>
          </w:rPr>
          <w:t>6</w:t>
        </w:r>
      </w:ins>
      <w:del w:id="973" w:author="xyz" w:date="2022-04-09T13:23:00Z">
        <w:r w:rsidRPr="00F96AAF" w:rsidDel="005577BC">
          <w:rPr>
            <w:vertAlign w:val="subscript"/>
          </w:rPr>
          <w:delText>5</w:delText>
        </w:r>
      </w:del>
      <w:r w:rsidRPr="00F96AAF">
        <w:rPr>
          <w:vertAlign w:val="subscript"/>
        </w:rPr>
        <w:t>.2</w:t>
      </w:r>
      <w:r w:rsidRPr="00F96AAF">
        <w:t xml:space="preserve">: </w:t>
      </w:r>
      <w:r w:rsidR="00AD1897">
        <w:t xml:space="preserve">the higher the </w:t>
      </w:r>
      <w:r w:rsidRPr="00F96AAF">
        <w:t>level of involvement</w:t>
      </w:r>
      <w:r w:rsidR="00AD1897">
        <w:t xml:space="preserve">, the </w:t>
      </w:r>
      <w:r w:rsidRPr="00F96AAF">
        <w:t xml:space="preserve">higher </w:t>
      </w:r>
      <w:r w:rsidR="0048260F">
        <w:t xml:space="preserve">the </w:t>
      </w:r>
      <w:r w:rsidRPr="00F96AAF">
        <w:t>chances of addressing a previously unknown (or only partially explored) issue</w:t>
      </w:r>
      <w:r w:rsidRPr="00F96AAF">
        <w:rPr>
          <w:rStyle w:val="FootnoteReference"/>
        </w:rPr>
        <w:footnoteReference w:id="29"/>
      </w:r>
      <w:r w:rsidRPr="00F96AAF">
        <w:t>.</w:t>
      </w:r>
    </w:p>
    <w:p w14:paraId="49E953E4" w14:textId="3A26BCBC" w:rsidR="00AC40BF" w:rsidRPr="00F96AAF" w:rsidRDefault="00AC40BF" w:rsidP="00AC40BF">
      <w:pPr>
        <w:pStyle w:val="Caption"/>
        <w:keepNext/>
      </w:pPr>
      <w:bookmarkStart w:id="974" w:name="_Ref100039563"/>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28</w:t>
      </w:r>
      <w:r w:rsidR="00EB0606">
        <w:fldChar w:fldCharType="end"/>
      </w:r>
      <w:bookmarkEnd w:id="974"/>
      <w:r w:rsidRPr="00F96AAF">
        <w:t>: Relation between the nature of involvement of specific societal actors and groups with the novelty of the addressed issue</w:t>
      </w:r>
    </w:p>
    <w:p w14:paraId="1744399B" w14:textId="77777777" w:rsidR="00AC40BF" w:rsidRPr="00F96AAF" w:rsidRDefault="00AC40BF" w:rsidP="00AC40BF">
      <w:pPr>
        <w:pStyle w:val="BodyText"/>
        <w:keepNext/>
      </w:pPr>
      <w:r w:rsidRPr="00F96AAF">
        <w:rPr>
          <w:noProof/>
          <w:lang w:val="de-AT"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2292350"/>
                    </a:xfrm>
                    <a:prstGeom prst="rect">
                      <a:avLst/>
                    </a:prstGeom>
                  </pic:spPr>
                </pic:pic>
              </a:graphicData>
            </a:graphic>
          </wp:inline>
        </w:drawing>
      </w:r>
    </w:p>
    <w:p w14:paraId="5E85071C" w14:textId="77777777" w:rsidR="0048260F" w:rsidRDefault="0048260F" w:rsidP="0048260F">
      <w:pPr>
        <w:pStyle w:val="BodyText"/>
        <w:jc w:val="both"/>
      </w:pPr>
    </w:p>
    <w:p w14:paraId="176BB56F" w14:textId="2E70D37A" w:rsidR="0048260F" w:rsidRDefault="0048260F" w:rsidP="0048260F">
      <w:pPr>
        <w:pStyle w:val="BodyText"/>
        <w:jc w:val="both"/>
      </w:pPr>
      <w:r>
        <w:fldChar w:fldCharType="begin"/>
      </w:r>
      <w:r>
        <w:instrText xml:space="preserve"> REF _Ref100039563 \h </w:instrText>
      </w:r>
      <w:r>
        <w:fldChar w:fldCharType="separate"/>
      </w:r>
      <w:r w:rsidRPr="00F96AAF">
        <w:t xml:space="preserve">Figure </w:t>
      </w:r>
      <w:r>
        <w:rPr>
          <w:noProof/>
        </w:rPr>
        <w:t>28</w:t>
      </w:r>
      <w:r>
        <w:fldChar w:fldCharType="end"/>
      </w:r>
      <w:r>
        <w:t xml:space="preserve"> does not convey a clear picture in terms of gauging a relation between the </w:t>
      </w:r>
      <w:r w:rsidRPr="0048260F">
        <w:rPr>
          <w:i/>
          <w:iCs/>
        </w:rPr>
        <w:t>nature of involvement</w:t>
      </w:r>
      <w:r>
        <w:t xml:space="preserve"> and the various societal groups. A statistical analysis shows</w:t>
      </w:r>
      <w:r w:rsidR="005F57F2">
        <w:t xml:space="preserve"> (</w:t>
      </w:r>
      <w:del w:id="975" w:author="xyz" w:date="2022-04-09T13:24:00Z">
        <w:r w:rsidR="005F57F2" w:rsidDel="005577BC">
          <w:delText>cf</w:delText>
        </w:r>
      </w:del>
      <w:ins w:id="976" w:author="xyz" w:date="2022-04-09T13:24:00Z">
        <w:r w:rsidR="005577BC">
          <w:t>see</w:t>
        </w:r>
      </w:ins>
      <w:r w:rsidR="005F57F2">
        <w:t xml:space="preserve">. </w:t>
      </w:r>
      <w:r w:rsidR="005F57F2">
        <w:fldChar w:fldCharType="begin"/>
      </w:r>
      <w:r w:rsidR="005F57F2">
        <w:instrText xml:space="preserve"> REF _Ref100039862 \h </w:instrText>
      </w:r>
      <w:r w:rsidR="005F57F2">
        <w:fldChar w:fldCharType="separate"/>
      </w:r>
      <w:r w:rsidR="005F57F2">
        <w:t xml:space="preserve">Table </w:t>
      </w:r>
      <w:r w:rsidR="005F57F2">
        <w:rPr>
          <w:noProof/>
        </w:rPr>
        <w:t>25</w:t>
      </w:r>
      <w:r w:rsidR="005F57F2">
        <w:fldChar w:fldCharType="end"/>
      </w:r>
      <w:r w:rsidR="005F57F2">
        <w:t>)</w:t>
      </w:r>
      <w:r>
        <w:t xml:space="preserve"> </w:t>
      </w:r>
      <w:ins w:id="977" w:author="xyz" w:date="2022-04-09T13:24:00Z">
        <w:r w:rsidR="005577BC">
          <w:t xml:space="preserve">that </w:t>
        </w:r>
      </w:ins>
      <w:r>
        <w:t xml:space="preserve">the </w:t>
      </w:r>
      <w:r w:rsidR="00AC40BF" w:rsidRPr="0048260F">
        <w:rPr>
          <w:i/>
          <w:iCs/>
        </w:rPr>
        <w:t>nature of involvement</w:t>
      </w:r>
      <w:r w:rsidR="00AC40BF" w:rsidRPr="00F96AAF">
        <w:t xml:space="preserve"> of </w:t>
      </w:r>
      <w:r w:rsidR="00AC40BF" w:rsidRPr="0048260F">
        <w:rPr>
          <w:b/>
          <w:bCs/>
        </w:rPr>
        <w:t>citizens</w:t>
      </w:r>
      <w:r w:rsidR="00AC40BF" w:rsidRPr="00F96AAF">
        <w:t xml:space="preserve"> </w:t>
      </w:r>
      <w:r>
        <w:t>has</w:t>
      </w:r>
      <w:r w:rsidR="00AC40BF" w:rsidRPr="00F96AAF">
        <w:t xml:space="preserve"> a statistically significant relationship with the novelty of the addressed issue (p-value &lt; 0.05)</w:t>
      </w:r>
      <w:r>
        <w:t xml:space="preserve">. That said, </w:t>
      </w:r>
      <w:r w:rsidR="00AC40BF" w:rsidRPr="00F96AAF">
        <w:t xml:space="preserve">it is a </w:t>
      </w:r>
      <w:r>
        <w:t xml:space="preserve">rather </w:t>
      </w:r>
      <w:r w:rsidR="00AC40BF" w:rsidRPr="00F96AAF">
        <w:t xml:space="preserve">weak positive correlation (rho ≈ 0.3). The correlations with </w:t>
      </w:r>
      <w:r>
        <w:t xml:space="preserve">the </w:t>
      </w:r>
      <w:r w:rsidR="00AC40BF" w:rsidRPr="00F96AAF">
        <w:t>other societal groups</w:t>
      </w:r>
      <w:r>
        <w:t xml:space="preserve">, </w:t>
      </w:r>
      <w:proofErr w:type="spellStart"/>
      <w:r>
        <w:t>i</w:t>
      </w:r>
      <w:proofErr w:type="spellEnd"/>
      <w:r>
        <w:t xml:space="preserve">. e. </w:t>
      </w:r>
      <w:r w:rsidR="00AC40BF" w:rsidRPr="0048260F">
        <w:rPr>
          <w:b/>
          <w:bCs/>
        </w:rPr>
        <w:t>civil society organisations</w:t>
      </w:r>
      <w:r>
        <w:t xml:space="preserve"> (incl. </w:t>
      </w:r>
      <w:r w:rsidR="00AC40BF" w:rsidRPr="00F96AAF">
        <w:t>NGOs</w:t>
      </w:r>
      <w:r>
        <w:t xml:space="preserve">) and </w:t>
      </w:r>
      <w:r w:rsidR="00AC40BF" w:rsidRPr="0048260F">
        <w:rPr>
          <w:b/>
          <w:bCs/>
        </w:rPr>
        <w:t>welfare-providing and educational organisations</w:t>
      </w:r>
      <w:r>
        <w:t>,</w:t>
      </w:r>
      <w:r w:rsidR="00AC40BF" w:rsidRPr="00F96AAF">
        <w:t xml:space="preserve"> are even weaker (rho &lt; 0.25). </w:t>
      </w:r>
    </w:p>
    <w:p w14:paraId="2F62B8BD" w14:textId="7D84CB2F" w:rsidR="00AC40BF" w:rsidRPr="00F96AAF" w:rsidRDefault="00AC40BF" w:rsidP="0048260F">
      <w:pPr>
        <w:pStyle w:val="BodyText"/>
        <w:jc w:val="both"/>
      </w:pPr>
      <w:r w:rsidRPr="00F96AAF">
        <w:t xml:space="preserve">In this sense, </w:t>
      </w:r>
      <w:r w:rsidR="0048260F">
        <w:t xml:space="preserve">the </w:t>
      </w:r>
      <w:r w:rsidRPr="00F96AAF">
        <w:t xml:space="preserve">transdisciplinary involvement does not strongly </w:t>
      </w:r>
      <w:r w:rsidR="0048260F">
        <w:t>translate into addressing previously unknown issues</w:t>
      </w:r>
      <w:r w:rsidRPr="00F96AAF">
        <w:t>.</w:t>
      </w:r>
    </w:p>
    <w:p w14:paraId="24BD8D3C" w14:textId="77777777" w:rsidR="00AC40BF" w:rsidRPr="00F96AAF" w:rsidRDefault="00AC40BF" w:rsidP="00AC40BF">
      <w:pPr>
        <w:pStyle w:val="BodyText"/>
      </w:pPr>
    </w:p>
    <w:p w14:paraId="1B67187C" w14:textId="5A5E5A87" w:rsidR="00924786" w:rsidRDefault="00924786" w:rsidP="00924786">
      <w:pPr>
        <w:pStyle w:val="Caption"/>
        <w:keepNext/>
      </w:pPr>
      <w:bookmarkStart w:id="978" w:name="_Ref100039862"/>
      <w:r>
        <w:t xml:space="preserve">Table </w:t>
      </w:r>
      <w:r>
        <w:fldChar w:fldCharType="begin"/>
      </w:r>
      <w:r>
        <w:instrText xml:space="preserve"> SEQ Table \* ARABIC </w:instrText>
      </w:r>
      <w:r>
        <w:fldChar w:fldCharType="separate"/>
      </w:r>
      <w:r w:rsidR="00706803">
        <w:rPr>
          <w:noProof/>
        </w:rPr>
        <w:t>26</w:t>
      </w:r>
      <w:r>
        <w:fldChar w:fldCharType="end"/>
      </w:r>
      <w:bookmarkEnd w:id="978"/>
      <w:r>
        <w:t xml:space="preserve">: </w:t>
      </w:r>
      <w:r w:rsidRPr="00780AB8">
        <w:t>Correlation matrix between the nature of involvement of specific societal actors and groups with the novelty of the addressed issue</w:t>
      </w:r>
    </w:p>
    <w:tbl>
      <w:tblPr>
        <w:tblStyle w:val="TableGrid"/>
        <w:tblW w:w="0" w:type="auto"/>
        <w:tblLook w:val="04A0" w:firstRow="1" w:lastRow="0" w:firstColumn="1" w:lastColumn="0" w:noHBand="0" w:noVBand="1"/>
      </w:tblPr>
      <w:tblGrid>
        <w:gridCol w:w="9016"/>
      </w:tblGrid>
      <w:tr w:rsidR="00924786" w14:paraId="73B9AA3F" w14:textId="77777777" w:rsidTr="00924786">
        <w:tc>
          <w:tcPr>
            <w:tcW w:w="9242" w:type="dxa"/>
          </w:tcPr>
          <w:p w14:paraId="34C531E4" w14:textId="77777777" w:rsidR="00924786" w:rsidRDefault="00924786" w:rsidP="00924786">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r w:rsidRPr="006C06D8">
              <w:rPr>
                <w:rStyle w:val="HTMLCode"/>
                <w:rFonts w:eastAsiaTheme="majorEastAsia"/>
                <w:color w:val="333333"/>
                <w:sz w:val="18"/>
                <w:szCs w:val="18"/>
              </w:rPr>
              <w:t xml:space="preserve"> </w:t>
            </w:r>
          </w:p>
          <w:p w14:paraId="0C17CD2D"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Pr>
                <w:rStyle w:val="HTMLCode"/>
                <w:rFonts w:eastAsiaTheme="majorEastAsia"/>
                <w:color w:val="333333"/>
                <w:sz w:val="18"/>
                <w:szCs w:val="18"/>
              </w:rPr>
              <w:t xml:space="preserve">  </w:t>
            </w:r>
            <w:r w:rsidRPr="006C06D8">
              <w:rPr>
                <w:rStyle w:val="HTMLCode"/>
                <w:rFonts w:eastAsiaTheme="majorEastAsia"/>
                <w:color w:val="333333"/>
                <w:sz w:val="18"/>
                <w:szCs w:val="18"/>
              </w:rPr>
              <w:t>Add. an unknown issue citizens civ. soc. org.</w:t>
            </w:r>
          </w:p>
          <w:p w14:paraId="0826E68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1.00     0.31           0.02</w:t>
            </w:r>
          </w:p>
          <w:p w14:paraId="576799B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0.31     1.00           0.37</w:t>
            </w:r>
          </w:p>
          <w:p w14:paraId="3C801FC6"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0.02     0.37           1.00</w:t>
            </w:r>
          </w:p>
          <w:p w14:paraId="1A4FCE2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0.24     0.51           0.16</w:t>
            </w:r>
          </w:p>
          <w:p w14:paraId="02A4F5E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welfare inst.</w:t>
            </w:r>
          </w:p>
          <w:p w14:paraId="0D7B68A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0.24</w:t>
            </w:r>
          </w:p>
          <w:p w14:paraId="526B9E0C"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0.51</w:t>
            </w:r>
          </w:p>
          <w:p w14:paraId="059B241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0.16</w:t>
            </w:r>
          </w:p>
          <w:p w14:paraId="2BC4C8F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1.00</w:t>
            </w:r>
          </w:p>
          <w:p w14:paraId="375DBB0A"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A93562" w:rsidRDefault="00924786" w:rsidP="00924786">
            <w:pPr>
              <w:pStyle w:val="HTMLPreformatted"/>
              <w:shd w:val="clear" w:color="auto" w:fill="FFFFFF"/>
              <w:wordWrap w:val="0"/>
              <w:rPr>
                <w:rStyle w:val="HTMLCode"/>
                <w:rFonts w:eastAsiaTheme="majorEastAsia"/>
                <w:color w:val="333333"/>
                <w:sz w:val="18"/>
                <w:szCs w:val="18"/>
              </w:rPr>
            </w:pPr>
            <w:r w:rsidRPr="00A93562">
              <w:rPr>
                <w:rStyle w:val="HTMLCode"/>
                <w:rFonts w:eastAsiaTheme="majorEastAsia"/>
                <w:color w:val="333333"/>
                <w:sz w:val="18"/>
                <w:szCs w:val="18"/>
              </w:rPr>
              <w:t>Sa</w:t>
            </w:r>
            <w:r>
              <w:rPr>
                <w:rStyle w:val="HTMLCode"/>
                <w:rFonts w:eastAsiaTheme="majorEastAsia"/>
                <w:color w:val="333333"/>
                <w:sz w:val="18"/>
                <w:szCs w:val="18"/>
              </w:rPr>
              <w:t>mple Sizes:</w:t>
            </w:r>
          </w:p>
          <w:p w14:paraId="401E280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sidRPr="00A93562">
              <w:rPr>
                <w:rStyle w:val="HTMLCode"/>
                <w:rFonts w:eastAsiaTheme="majorEastAsia"/>
                <w:color w:val="333333"/>
                <w:sz w:val="18"/>
                <w:szCs w:val="18"/>
              </w:rPr>
              <w:t xml:space="preserve"> </w:t>
            </w:r>
            <w:r>
              <w:rPr>
                <w:rStyle w:val="HTMLCode"/>
                <w:rFonts w:eastAsiaTheme="majorEastAsia"/>
                <w:color w:val="333333"/>
                <w:sz w:val="18"/>
                <w:szCs w:val="18"/>
              </w:rPr>
              <w:t xml:space="preserve"> </w:t>
            </w:r>
            <w:r w:rsidRPr="006C06D8">
              <w:rPr>
                <w:rStyle w:val="HTMLCode"/>
                <w:rFonts w:eastAsiaTheme="majorEastAsia"/>
                <w:color w:val="333333"/>
                <w:sz w:val="18"/>
                <w:szCs w:val="18"/>
              </w:rPr>
              <w:t>Add. an unknown issue citizens civ. soc. org.</w:t>
            </w:r>
          </w:p>
          <w:p w14:paraId="5FF3135F"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302       73             47</w:t>
            </w:r>
          </w:p>
          <w:p w14:paraId="0B3B1A8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73       82             34</w:t>
            </w:r>
          </w:p>
          <w:p w14:paraId="7574650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47       34             51</w:t>
            </w:r>
          </w:p>
          <w:p w14:paraId="0D55D20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61       41             23</w:t>
            </w:r>
          </w:p>
          <w:p w14:paraId="30665D63"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sidRPr="00A93562">
              <w:rPr>
                <w:rStyle w:val="HTMLCode"/>
                <w:rFonts w:eastAsiaTheme="majorEastAsia"/>
                <w:color w:val="333333"/>
                <w:sz w:val="18"/>
                <w:szCs w:val="18"/>
              </w:rPr>
              <w:t xml:space="preserve">  </w:t>
            </w:r>
            <w:r w:rsidRPr="006C06D8">
              <w:rPr>
                <w:rStyle w:val="HTMLCode"/>
                <w:rFonts w:eastAsiaTheme="majorEastAsia"/>
                <w:color w:val="333333"/>
                <w:sz w:val="18"/>
                <w:szCs w:val="18"/>
              </w:rPr>
              <w:t>welfare inst.</w:t>
            </w:r>
          </w:p>
          <w:p w14:paraId="62195D74"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61</w:t>
            </w:r>
          </w:p>
          <w:p w14:paraId="022317B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41</w:t>
            </w:r>
          </w:p>
          <w:p w14:paraId="1751828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23</w:t>
            </w:r>
          </w:p>
          <w:p w14:paraId="2D092D9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74</w:t>
            </w:r>
          </w:p>
          <w:p w14:paraId="5427D63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119C0"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P</w:t>
            </w:r>
            <w:r w:rsidRPr="001119C0">
              <w:rPr>
                <w:rStyle w:val="HTMLCode"/>
                <w:rFonts w:eastAsiaTheme="majorEastAsia"/>
                <w:color w:val="333333"/>
                <w:sz w:val="18"/>
                <w:szCs w:val="18"/>
              </w:rPr>
              <w:t>-Values:</w:t>
            </w:r>
          </w:p>
          <w:p w14:paraId="1F58386C"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lastRenderedPageBreak/>
              <w:t xml:space="preserve">                      Add. an unknown issue citizens civ. soc. org.</w:t>
            </w:r>
          </w:p>
          <w:p w14:paraId="167949A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Add. an unknown issue                       0.0070   0.8955        </w:t>
            </w:r>
          </w:p>
          <w:p w14:paraId="460A300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citizens              0.0070                         0.0294        </w:t>
            </w:r>
          </w:p>
          <w:p w14:paraId="0FE25404"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civ. soc. org.        0.8955                0.0294                 </w:t>
            </w:r>
          </w:p>
          <w:p w14:paraId="78BDE981"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welfare inst.         0.0644                0.0007   0.4541        </w:t>
            </w:r>
          </w:p>
          <w:p w14:paraId="28B3E1B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welfare inst.</w:t>
            </w:r>
          </w:p>
          <w:p w14:paraId="17E6FA08"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Add. an unknown issue 0.0644       </w:t>
            </w:r>
          </w:p>
          <w:p w14:paraId="1312C28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citizens              0.0007       </w:t>
            </w:r>
          </w:p>
          <w:p w14:paraId="51BC67D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civ. soc. org.        0.4541       </w:t>
            </w:r>
          </w:p>
          <w:p w14:paraId="43E7830F" w14:textId="1CD82008" w:rsidR="00924786"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w:t>
            </w:r>
            <w:r w:rsidRPr="00B0251B">
              <w:rPr>
                <w:rStyle w:val="HTMLCode"/>
                <w:rFonts w:eastAsiaTheme="majorEastAsia"/>
                <w:color w:val="333333"/>
                <w:sz w:val="18"/>
                <w:szCs w:val="18"/>
              </w:rPr>
              <w:t>.</w:t>
            </w:r>
          </w:p>
          <w:p w14:paraId="2A519FEF" w14:textId="1871632D" w:rsidR="00F552AE"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B0251B" w:rsidRDefault="00F552AE" w:rsidP="00F552AE">
            <w:pPr>
              <w:pStyle w:val="HTMLPreformatted"/>
              <w:shd w:val="clear" w:color="auto" w:fill="FFFFFF"/>
              <w:wordWrap w:val="0"/>
              <w:spacing w:after="15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239BB0E4" w14:textId="58891F0C" w:rsidR="00924786" w:rsidRPr="00B0251B"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119C0">
              <w:rPr>
                <w:sz w:val="18"/>
                <w:szCs w:val="18"/>
              </w:rPr>
              <w:t>H</w:t>
            </w:r>
            <w:ins w:id="979" w:author="xyz" w:date="2022-04-09T13:25:00Z">
              <w:r w:rsidR="005577BC">
                <w:rPr>
                  <w:sz w:val="18"/>
                  <w:szCs w:val="18"/>
                  <w:vertAlign w:val="subscript"/>
                </w:rPr>
                <w:t>6</w:t>
              </w:r>
            </w:ins>
            <w:del w:id="980" w:author="xyz" w:date="2022-04-09T13:25:00Z">
              <w:r w:rsidRPr="001119C0" w:rsidDel="005577BC">
                <w:rPr>
                  <w:sz w:val="18"/>
                  <w:szCs w:val="18"/>
                  <w:vertAlign w:val="subscript"/>
                </w:rPr>
                <w:delText>5</w:delText>
              </w:r>
            </w:del>
            <w:r w:rsidRPr="001119C0">
              <w:rPr>
                <w:sz w:val="18"/>
                <w:szCs w:val="18"/>
                <w:vertAlign w:val="subscript"/>
              </w:rPr>
              <w:t>.2</w:t>
            </w:r>
            <w:r w:rsidRPr="001119C0">
              <w:rPr>
                <w:sz w:val="18"/>
                <w:szCs w:val="18"/>
              </w:rPr>
              <w:t xml:space="preserve">: </w:t>
            </w:r>
            <w:r w:rsidR="007E1F5D">
              <w:rPr>
                <w:sz w:val="18"/>
                <w:szCs w:val="18"/>
              </w:rPr>
              <w:t>t</w:t>
            </w:r>
            <w:r w:rsidRPr="001119C0">
              <w:rPr>
                <w:sz w:val="18"/>
                <w:szCs w:val="18"/>
              </w:rPr>
              <w:t>he novelty of the addressed issue has a significant relationship only with the involvement of the citizens (p &lt; 0.05</w:t>
            </w:r>
            <w:r w:rsidR="007E1F5D">
              <w:rPr>
                <w:sz w:val="18"/>
                <w:szCs w:val="18"/>
              </w:rPr>
              <w:t>)</w:t>
            </w:r>
            <w:r w:rsidRPr="00B0251B">
              <w:rPr>
                <w:rFonts w:eastAsiaTheme="majorEastAsia"/>
                <w:sz w:val="18"/>
                <w:szCs w:val="18"/>
              </w:rPr>
              <w:t>. However, the corr</w:t>
            </w:r>
            <w:r w:rsidR="007E1F5D">
              <w:rPr>
                <w:rFonts w:eastAsiaTheme="majorEastAsia"/>
                <w:sz w:val="18"/>
                <w:szCs w:val="18"/>
              </w:rPr>
              <w:t>elation</w:t>
            </w:r>
            <w:r w:rsidRPr="00B0251B">
              <w:rPr>
                <w:rFonts w:eastAsiaTheme="majorEastAsia"/>
                <w:sz w:val="18"/>
                <w:szCs w:val="18"/>
              </w:rPr>
              <w:t xml:space="preserve"> coeff</w:t>
            </w:r>
            <w:r w:rsidR="007E1F5D">
              <w:rPr>
                <w:rFonts w:eastAsiaTheme="majorEastAsia"/>
                <w:sz w:val="18"/>
                <w:szCs w:val="18"/>
              </w:rPr>
              <w:t xml:space="preserve">icient </w:t>
            </w:r>
            <w:r w:rsidRPr="00B0251B">
              <w:rPr>
                <w:rFonts w:eastAsiaTheme="majorEastAsia"/>
                <w:sz w:val="18"/>
                <w:szCs w:val="18"/>
              </w:rPr>
              <w:t>is 0.31</w:t>
            </w:r>
            <w:r w:rsidR="007E1F5D">
              <w:rPr>
                <w:rFonts w:eastAsiaTheme="majorEastAsia"/>
                <w:sz w:val="18"/>
                <w:szCs w:val="18"/>
              </w:rPr>
              <w:t xml:space="preserve"> and thus </w:t>
            </w:r>
            <w:proofErr w:type="gramStart"/>
            <w:r w:rsidR="007E1F5D">
              <w:rPr>
                <w:rFonts w:eastAsiaTheme="majorEastAsia"/>
                <w:sz w:val="18"/>
                <w:szCs w:val="18"/>
              </w:rPr>
              <w:t>fairly modest</w:t>
            </w:r>
            <w:proofErr w:type="gramEnd"/>
            <w:r w:rsidRPr="00B0251B">
              <w:rPr>
                <w:rFonts w:eastAsiaTheme="majorEastAsia"/>
                <w:sz w:val="18"/>
                <w:szCs w:val="18"/>
              </w:rPr>
              <w:t>.</w:t>
            </w:r>
          </w:p>
          <w:p w14:paraId="0AD3A04F" w14:textId="77777777" w:rsidR="00924786" w:rsidRDefault="00924786" w:rsidP="00AC40BF">
            <w:pPr>
              <w:pStyle w:val="BodyText"/>
            </w:pPr>
          </w:p>
        </w:tc>
      </w:tr>
    </w:tbl>
    <w:p w14:paraId="34A5E241" w14:textId="77777777" w:rsidR="00AC40BF" w:rsidRPr="00F96AAF" w:rsidRDefault="00AC40BF" w:rsidP="00AC40BF">
      <w:pPr>
        <w:pStyle w:val="BodyText"/>
      </w:pPr>
    </w:p>
    <w:p w14:paraId="5AE5A550" w14:textId="77777777" w:rsidR="00AC40BF" w:rsidRPr="00F96AAF" w:rsidRDefault="00AC40BF" w:rsidP="00AC40BF">
      <w:pPr>
        <w:pStyle w:val="BodyText"/>
      </w:pPr>
    </w:p>
    <w:p w14:paraId="3703D5C4" w14:textId="5591BDF2" w:rsidR="00AC40BF" w:rsidRPr="00F96AAF" w:rsidRDefault="00AC40BF" w:rsidP="00041E58">
      <w:pPr>
        <w:pStyle w:val="BodyText"/>
        <w:jc w:val="both"/>
      </w:pPr>
      <w:r w:rsidRPr="00F96AAF">
        <w:t>Another expectation from stronger forms of participatory involvement is to develop wider impact</w:t>
      </w:r>
      <w:r w:rsidR="00041E58">
        <w:t>s</w:t>
      </w:r>
      <w:r w:rsidRPr="00F96AAF">
        <w:t xml:space="preserve"> and scalable solutions</w:t>
      </w:r>
      <w:r w:rsidRPr="00F96AAF">
        <w:rPr>
          <w:rStyle w:val="FootnoteReference"/>
        </w:rPr>
        <w:footnoteReference w:id="30"/>
      </w:r>
      <w:r w:rsidRPr="00F96AAF">
        <w:t>. The central involvement of the citizens in the study should allow the creation of more widely applicable results and increased impact</w:t>
      </w:r>
      <w:r w:rsidR="00041E58">
        <w:t>s</w:t>
      </w:r>
      <w:r w:rsidRPr="00F96AAF">
        <w:t xml:space="preserve"> for the involved individuals. In this sense, we </w:t>
      </w:r>
      <w:r w:rsidR="00041E58">
        <w:t>expect that</w:t>
      </w:r>
    </w:p>
    <w:p w14:paraId="292C82AB" w14:textId="71B70288" w:rsidR="00AC40BF" w:rsidRPr="00F96AAF" w:rsidRDefault="00AC40BF" w:rsidP="00AC40BF">
      <w:pPr>
        <w:pStyle w:val="BodyText"/>
        <w:numPr>
          <w:ilvl w:val="0"/>
          <w:numId w:val="2"/>
        </w:numPr>
      </w:pPr>
      <w:r w:rsidRPr="00F96AAF">
        <w:t>H</w:t>
      </w:r>
      <w:ins w:id="981" w:author="xyz" w:date="2022-04-09T13:26:00Z">
        <w:r w:rsidR="004C2A03">
          <w:rPr>
            <w:vertAlign w:val="subscript"/>
          </w:rPr>
          <w:t>6</w:t>
        </w:r>
      </w:ins>
      <w:del w:id="982" w:author="xyz" w:date="2022-04-09T13:26:00Z">
        <w:r w:rsidRPr="00F96AAF" w:rsidDel="004C2A03">
          <w:rPr>
            <w:vertAlign w:val="subscript"/>
          </w:rPr>
          <w:delText>5</w:delText>
        </w:r>
      </w:del>
      <w:r w:rsidRPr="00F96AAF">
        <w:rPr>
          <w:vertAlign w:val="subscript"/>
        </w:rPr>
        <w:t>.3</w:t>
      </w:r>
      <w:r w:rsidRPr="00F96AAF">
        <w:t xml:space="preserve">: </w:t>
      </w:r>
      <w:r w:rsidR="00041E58">
        <w:t>the</w:t>
      </w:r>
      <w:r w:rsidRPr="00F96AAF">
        <w:t xml:space="preserve"> </w:t>
      </w:r>
      <w:r w:rsidRPr="00F96AAF">
        <w:rPr>
          <w:i/>
          <w:iCs/>
        </w:rPr>
        <w:t>more</w:t>
      </w:r>
      <w:r w:rsidRPr="00F96AAF">
        <w:t xml:space="preserve"> </w:t>
      </w:r>
      <w:r w:rsidRPr="00F96AAF">
        <w:rPr>
          <w:i/>
          <w:iCs/>
        </w:rPr>
        <w:t xml:space="preserve">central </w:t>
      </w:r>
      <w:r w:rsidR="00041E58">
        <w:rPr>
          <w:i/>
          <w:iCs/>
        </w:rPr>
        <w:t xml:space="preserve">the </w:t>
      </w:r>
      <w:r w:rsidRPr="00F96AAF">
        <w:rPr>
          <w:i/>
          <w:iCs/>
        </w:rPr>
        <w:t>involvement of individual citizens</w:t>
      </w:r>
      <w:r w:rsidR="00041E58">
        <w:t xml:space="preserve"> is, the</w:t>
      </w:r>
    </w:p>
    <w:p w14:paraId="2B9D9205" w14:textId="77777777" w:rsidR="00AC40BF" w:rsidRPr="00F96AAF" w:rsidRDefault="00AC40BF" w:rsidP="00AC40BF">
      <w:pPr>
        <w:pStyle w:val="BodyText"/>
        <w:numPr>
          <w:ilvl w:val="1"/>
          <w:numId w:val="2"/>
        </w:numPr>
      </w:pPr>
      <w:r w:rsidRPr="00F96AAF">
        <w:t>higher scalability of the results</w:t>
      </w:r>
      <w:r w:rsidRPr="00F96AAF">
        <w:rPr>
          <w:rStyle w:val="FootnoteReference"/>
        </w:rPr>
        <w:footnoteReference w:id="31"/>
      </w:r>
      <w:r w:rsidRPr="00F96AAF">
        <w:t>,</w:t>
      </w:r>
    </w:p>
    <w:p w14:paraId="56F7909F" w14:textId="5E726681" w:rsidR="00AC40BF" w:rsidRPr="00F96AAF" w:rsidRDefault="00041E58" w:rsidP="00AC40BF">
      <w:pPr>
        <w:pStyle w:val="BodyText"/>
        <w:numPr>
          <w:ilvl w:val="1"/>
          <w:numId w:val="2"/>
        </w:numPr>
      </w:pPr>
      <w:r>
        <w:t xml:space="preserve">the more </w:t>
      </w:r>
      <w:r w:rsidRPr="00041E58">
        <w:rPr>
          <w:i/>
          <w:iCs/>
        </w:rPr>
        <w:t>deeper</w:t>
      </w:r>
      <w:r w:rsidR="00AC40BF" w:rsidRPr="00041E58">
        <w:rPr>
          <w:i/>
          <w:iCs/>
        </w:rPr>
        <w:t>/better understanding of a specific social issue</w:t>
      </w:r>
      <w:r>
        <w:t xml:space="preserve"> are generated</w:t>
      </w:r>
      <w:r w:rsidR="00AC40BF" w:rsidRPr="00F96AAF">
        <w:t>,</w:t>
      </w:r>
      <w:r>
        <w:t xml:space="preserve"> and</w:t>
      </w:r>
    </w:p>
    <w:p w14:paraId="7274168D" w14:textId="760EF454" w:rsidR="00AC40BF" w:rsidRPr="00F96AAF" w:rsidRDefault="00041E58" w:rsidP="00AC40BF">
      <w:pPr>
        <w:pStyle w:val="BodyText"/>
        <w:numPr>
          <w:ilvl w:val="1"/>
          <w:numId w:val="2"/>
        </w:numPr>
      </w:pPr>
      <w:r>
        <w:t xml:space="preserve">the </w:t>
      </w:r>
      <w:r w:rsidR="00AC40BF" w:rsidRPr="00F96AAF">
        <w:t xml:space="preserve">higher </w:t>
      </w:r>
      <w:r>
        <w:t xml:space="preserve">the </w:t>
      </w:r>
      <w:r w:rsidR="00AC40BF" w:rsidRPr="00F96AAF">
        <w:t>emancipatory impact of the study on participating groups</w:t>
      </w:r>
      <w:r>
        <w:t xml:space="preserve"> are</w:t>
      </w:r>
      <w:r w:rsidR="00AC40BF" w:rsidRPr="00F96AAF">
        <w:t>.</w:t>
      </w:r>
    </w:p>
    <w:p w14:paraId="6A92038D" w14:textId="1119C3ED" w:rsidR="00AC40BF" w:rsidRPr="00F96AAF" w:rsidRDefault="00AC40BF" w:rsidP="00AC40BF">
      <w:pPr>
        <w:pStyle w:val="Caption"/>
        <w:keepNext/>
      </w:pPr>
      <w:bookmarkStart w:id="983" w:name="_Ref100040290"/>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29</w:t>
      </w:r>
      <w:r w:rsidR="00EB0606">
        <w:fldChar w:fldCharType="end"/>
      </w:r>
      <w:bookmarkEnd w:id="983"/>
      <w:r w:rsidRPr="00F96AAF">
        <w:t>: Relation between citizens' level of involvement and selected outcome variables</w:t>
      </w:r>
    </w:p>
    <w:p w14:paraId="7E9F1A73" w14:textId="77777777" w:rsidR="00AC40BF" w:rsidRPr="00F96AAF" w:rsidRDefault="00AC40BF" w:rsidP="00AC40BF">
      <w:pPr>
        <w:pStyle w:val="BodyText"/>
        <w:keepNext/>
      </w:pPr>
      <w:r w:rsidRPr="00F96AAF">
        <w:rPr>
          <w:noProof/>
          <w:lang w:val="de-AT"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2292350"/>
                    </a:xfrm>
                    <a:prstGeom prst="rect">
                      <a:avLst/>
                    </a:prstGeom>
                  </pic:spPr>
                </pic:pic>
              </a:graphicData>
            </a:graphic>
          </wp:inline>
        </w:drawing>
      </w:r>
    </w:p>
    <w:p w14:paraId="763F3ADE" w14:textId="1FF715C4" w:rsidR="00041E58" w:rsidRDefault="00041E58" w:rsidP="00AC40BF">
      <w:pPr>
        <w:pStyle w:val="BodyText"/>
      </w:pPr>
    </w:p>
    <w:p w14:paraId="2361EA1F" w14:textId="77777777" w:rsidR="00C9736E" w:rsidRDefault="00C9736E" w:rsidP="00C9736E">
      <w:pPr>
        <w:pStyle w:val="BodyText"/>
        <w:jc w:val="both"/>
      </w:pPr>
      <w:r>
        <w:t xml:space="preserve">From </w:t>
      </w:r>
      <w:r>
        <w:fldChar w:fldCharType="begin"/>
      </w:r>
      <w:r>
        <w:instrText xml:space="preserve"> REF _Ref100040290 \h </w:instrText>
      </w:r>
      <w:r>
        <w:fldChar w:fldCharType="separate"/>
      </w:r>
      <w:r w:rsidRPr="00F96AAF">
        <w:t xml:space="preserve">Figure </w:t>
      </w:r>
      <w:r>
        <w:rPr>
          <w:noProof/>
        </w:rPr>
        <w:t>29</w:t>
      </w:r>
      <w:r>
        <w:fldChar w:fldCharType="end"/>
      </w:r>
      <w:r>
        <w:t xml:space="preserve">, we can partly derive that there is a relationship between the level of involvement of citizens and the generated results, especially for scalability. Indeed, as the statistical analysis shows (cf. </w:t>
      </w:r>
      <w:r>
        <w:fldChar w:fldCharType="begin"/>
      </w:r>
      <w:r>
        <w:instrText xml:space="preserve"> REF _Ref100040438 \h </w:instrText>
      </w:r>
      <w:r>
        <w:fldChar w:fldCharType="separate"/>
      </w:r>
      <w:r>
        <w:t xml:space="preserve">Table </w:t>
      </w:r>
      <w:r>
        <w:rPr>
          <w:noProof/>
        </w:rPr>
        <w:t>26</w:t>
      </w:r>
      <w:r>
        <w:fldChar w:fldCharType="end"/>
      </w:r>
      <w:r>
        <w:t>), s</w:t>
      </w:r>
      <w:r w:rsidR="00AC40BF" w:rsidRPr="00F96AAF">
        <w:t xml:space="preserve">calability seems to be rated slightly higher in research projects </w:t>
      </w:r>
      <w:r w:rsidR="00E36B15">
        <w:t xml:space="preserve">where citizens were involved </w:t>
      </w:r>
      <w:r w:rsidR="00AC40BF" w:rsidRPr="00F96AAF">
        <w:t>central</w:t>
      </w:r>
      <w:r w:rsidR="00E36B15">
        <w:t>ly</w:t>
      </w:r>
      <w:r w:rsidR="00AC40BF" w:rsidRPr="00F96AAF">
        <w:t xml:space="preserve"> (rho ≈ 0.35, p-value &lt; 0.05)</w:t>
      </w:r>
      <w:commentRangeStart w:id="984"/>
      <w:r w:rsidR="00AC40BF" w:rsidRPr="00F96AAF">
        <w:t xml:space="preserve"> [a].</w:t>
      </w:r>
      <w:commentRangeEnd w:id="984"/>
      <w:r w:rsidR="004C2A03">
        <w:rPr>
          <w:rStyle w:val="CommentReference"/>
        </w:rPr>
        <w:commentReference w:id="984"/>
      </w:r>
    </w:p>
    <w:p w14:paraId="0383D6AF" w14:textId="77777777" w:rsidR="00C9736E" w:rsidRDefault="00AC40BF" w:rsidP="00C9736E">
      <w:pPr>
        <w:pStyle w:val="BodyText"/>
        <w:jc w:val="both"/>
      </w:pPr>
      <w:r w:rsidRPr="00E36B15">
        <w:rPr>
          <w:i/>
          <w:iCs/>
        </w:rPr>
        <w:t>Generating a better/deeper understanding</w:t>
      </w:r>
      <w:r w:rsidRPr="00F96AAF">
        <w:t xml:space="preserve"> as well as </w:t>
      </w:r>
      <w:r w:rsidRPr="00E36B15">
        <w:rPr>
          <w:i/>
          <w:iCs/>
        </w:rPr>
        <w:t>emancipatory</w:t>
      </w:r>
      <w:r w:rsidRPr="00F96AAF">
        <w:t xml:space="preserve"> impact on the involved societal groups seem to be correlating relatively higher (rho &gt; 0.45, p-value &lt; 0.05 each) </w:t>
      </w:r>
      <w:commentRangeStart w:id="985"/>
      <w:r w:rsidRPr="00F96AAF">
        <w:t>[b</w:t>
      </w:r>
      <w:r w:rsidRPr="00F96AAF">
        <w:rPr>
          <w:vertAlign w:val="subscript"/>
        </w:rPr>
        <w:t xml:space="preserve">, </w:t>
      </w:r>
      <w:r w:rsidRPr="00F96AAF">
        <w:t>c].</w:t>
      </w:r>
      <w:commentRangeEnd w:id="985"/>
      <w:r w:rsidR="004C2A03">
        <w:rPr>
          <w:rStyle w:val="CommentReference"/>
        </w:rPr>
        <w:commentReference w:id="985"/>
      </w:r>
    </w:p>
    <w:p w14:paraId="38C6B300" w14:textId="2A5F822F" w:rsidR="00AC40BF" w:rsidRPr="00F96AAF" w:rsidRDefault="00C9736E" w:rsidP="00C9736E">
      <w:pPr>
        <w:pStyle w:val="BodyText"/>
        <w:jc w:val="both"/>
      </w:pPr>
      <w:r>
        <w:t>Hence, we can say that h</w:t>
      </w:r>
      <w:r w:rsidR="00AC40BF" w:rsidRPr="00F96AAF">
        <w:t xml:space="preserve">igher levels of </w:t>
      </w:r>
      <w:r w:rsidR="00AC40BF" w:rsidRPr="00E36B15">
        <w:rPr>
          <w:i/>
          <w:iCs/>
        </w:rPr>
        <w:t>transdisciplinary involvement of the citizens</w:t>
      </w:r>
      <w:r w:rsidR="00AC40BF" w:rsidRPr="00F96AAF">
        <w:t xml:space="preserve"> have a statistically significant relationship with the </w:t>
      </w:r>
      <w:r w:rsidR="00AC40BF" w:rsidRPr="00E36B15">
        <w:rPr>
          <w:i/>
          <w:iCs/>
        </w:rPr>
        <w:t>scalability of results</w:t>
      </w:r>
      <w:r w:rsidR="00AC40BF" w:rsidRPr="00F96AAF">
        <w:t xml:space="preserve">, </w:t>
      </w:r>
      <w:r w:rsidR="00E36B15">
        <w:t xml:space="preserve">a </w:t>
      </w:r>
      <w:r w:rsidR="00AC40BF" w:rsidRPr="00E36B15">
        <w:rPr>
          <w:i/>
          <w:iCs/>
        </w:rPr>
        <w:t>deeper/better understanding of the studied issue</w:t>
      </w:r>
      <w:r w:rsidR="00AC40BF" w:rsidRPr="00F96AAF">
        <w:t xml:space="preserve">, and the </w:t>
      </w:r>
      <w:r w:rsidR="00AC40BF" w:rsidRPr="00E36B15">
        <w:rPr>
          <w:i/>
          <w:iCs/>
        </w:rPr>
        <w:t>emancipatory impact</w:t>
      </w:r>
      <w:r w:rsidR="00AC40BF" w:rsidRPr="00F96AAF">
        <w:t xml:space="preserve"> on the participating societal actors.</w:t>
      </w:r>
    </w:p>
    <w:p w14:paraId="39CDDF57" w14:textId="77777777" w:rsidR="00AC40BF" w:rsidRPr="00F96AAF" w:rsidRDefault="00AC40BF" w:rsidP="00AC40BF">
      <w:pPr>
        <w:pStyle w:val="BodyText"/>
      </w:pPr>
    </w:p>
    <w:p w14:paraId="29FDEC5E" w14:textId="51F307C4" w:rsidR="00AC40BF" w:rsidRDefault="00AC40BF" w:rsidP="00AC40BF">
      <w:pPr>
        <w:pStyle w:val="BodyText"/>
      </w:pPr>
    </w:p>
    <w:p w14:paraId="6740A131" w14:textId="482C91F5" w:rsidR="00FC2092" w:rsidRDefault="00FC2092" w:rsidP="00FC2092">
      <w:pPr>
        <w:pStyle w:val="Caption"/>
        <w:keepNext/>
      </w:pPr>
      <w:bookmarkStart w:id="986" w:name="_Ref100040438"/>
      <w:r>
        <w:t xml:space="preserve">Table </w:t>
      </w:r>
      <w:r>
        <w:fldChar w:fldCharType="begin"/>
      </w:r>
      <w:r>
        <w:instrText xml:space="preserve"> SEQ Table \* ARABIC </w:instrText>
      </w:r>
      <w:r>
        <w:fldChar w:fldCharType="separate"/>
      </w:r>
      <w:r w:rsidR="00706803">
        <w:rPr>
          <w:noProof/>
        </w:rPr>
        <w:t>27</w:t>
      </w:r>
      <w:r>
        <w:fldChar w:fldCharType="end"/>
      </w:r>
      <w:bookmarkEnd w:id="986"/>
      <w:r>
        <w:t xml:space="preserve">: </w:t>
      </w:r>
      <w:r w:rsidRPr="00AD204B">
        <w:t>Correlation matrix between citizens' level of involvement and selected outcome variables</w:t>
      </w:r>
    </w:p>
    <w:tbl>
      <w:tblPr>
        <w:tblStyle w:val="TableGrid"/>
        <w:tblW w:w="0" w:type="auto"/>
        <w:tblLook w:val="04A0" w:firstRow="1" w:lastRow="0" w:firstColumn="1" w:lastColumn="0" w:noHBand="0" w:noVBand="1"/>
      </w:tblPr>
      <w:tblGrid>
        <w:gridCol w:w="9016"/>
      </w:tblGrid>
      <w:tr w:rsidR="00FC2092" w14:paraId="5999DA9A" w14:textId="77777777" w:rsidTr="00FC2092">
        <w:tc>
          <w:tcPr>
            <w:tcW w:w="9242" w:type="dxa"/>
          </w:tcPr>
          <w:p w14:paraId="7E643BF4"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665D0310"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1.00        0.33               0.39</w:t>
            </w:r>
          </w:p>
          <w:p w14:paraId="194B6DBB"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0.33        1.00               0.35</w:t>
            </w:r>
          </w:p>
          <w:p w14:paraId="7DBD6E8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0.39        0.35               1.00</w:t>
            </w:r>
          </w:p>
          <w:p w14:paraId="6745475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0.43        0.41               0.65</w:t>
            </w:r>
          </w:p>
          <w:p w14:paraId="67CDE36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60993B8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0.43</w:t>
            </w:r>
          </w:p>
          <w:p w14:paraId="718EBAA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0.41</w:t>
            </w:r>
          </w:p>
          <w:p w14:paraId="0B9CAE55"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0.65</w:t>
            </w:r>
          </w:p>
          <w:p w14:paraId="14D8B5F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1.00</w:t>
            </w:r>
          </w:p>
          <w:p w14:paraId="58C8A7D4"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n</w:t>
            </w:r>
          </w:p>
          <w:p w14:paraId="0F61BD8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33B1B8B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353         118                279</w:t>
            </w:r>
          </w:p>
          <w:p w14:paraId="440927CA"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118         121                114</w:t>
            </w:r>
          </w:p>
          <w:p w14:paraId="2E48574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279         114                286</w:t>
            </w:r>
          </w:p>
          <w:p w14:paraId="284867E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267         115                266</w:t>
            </w:r>
          </w:p>
          <w:p w14:paraId="7CC5E19A"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4E6CB9F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267</w:t>
            </w:r>
          </w:p>
          <w:p w14:paraId="3C28389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115</w:t>
            </w:r>
          </w:p>
          <w:p w14:paraId="6E0FC13C"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266</w:t>
            </w:r>
          </w:p>
          <w:p w14:paraId="6D75067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lastRenderedPageBreak/>
              <w:t>Emancip</w:t>
            </w:r>
            <w:proofErr w:type="spellEnd"/>
            <w:r w:rsidRPr="00A5532E">
              <w:rPr>
                <w:rStyle w:val="HTMLCode"/>
                <w:rFonts w:eastAsiaTheme="majorEastAsia"/>
                <w:color w:val="333333"/>
                <w:sz w:val="18"/>
                <w:szCs w:val="18"/>
              </w:rPr>
              <w:t>. impact                273</w:t>
            </w:r>
          </w:p>
          <w:p w14:paraId="3D86042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P</w:t>
            </w:r>
          </w:p>
          <w:p w14:paraId="1E2A34C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543890A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Inv. of citizens                    3e-04       0e+00             </w:t>
            </w:r>
          </w:p>
          <w:p w14:paraId="19137F37"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Scalability</w:t>
            </w:r>
            <w:proofErr w:type="spellEnd"/>
            <w:r w:rsidRPr="001119C0">
              <w:rPr>
                <w:rStyle w:val="HTMLCode"/>
                <w:rFonts w:eastAsiaTheme="majorEastAsia"/>
                <w:color w:val="333333"/>
                <w:sz w:val="18"/>
                <w:szCs w:val="18"/>
                <w:lang w:val="de-DE"/>
              </w:rPr>
              <w:t xml:space="preserve">        3e-04                        1e-04             </w:t>
            </w:r>
          </w:p>
          <w:p w14:paraId="1C041B34"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r w:rsidRPr="001119C0">
              <w:rPr>
                <w:rStyle w:val="HTMLCode"/>
                <w:rFonts w:eastAsiaTheme="majorEastAsia"/>
                <w:color w:val="333333"/>
                <w:sz w:val="18"/>
                <w:szCs w:val="18"/>
                <w:lang w:val="de-DE"/>
              </w:rPr>
              <w:t xml:space="preserve">Gen. </w:t>
            </w:r>
            <w:proofErr w:type="spellStart"/>
            <w:r w:rsidRPr="001119C0">
              <w:rPr>
                <w:rStyle w:val="HTMLCode"/>
                <w:rFonts w:eastAsiaTheme="majorEastAsia"/>
                <w:color w:val="333333"/>
                <w:sz w:val="18"/>
                <w:szCs w:val="18"/>
                <w:lang w:val="de-DE"/>
              </w:rPr>
              <w:t>understanding</w:t>
            </w:r>
            <w:proofErr w:type="spellEnd"/>
            <w:r w:rsidRPr="001119C0">
              <w:rPr>
                <w:rStyle w:val="HTMLCode"/>
                <w:rFonts w:eastAsiaTheme="majorEastAsia"/>
                <w:color w:val="333333"/>
                <w:sz w:val="18"/>
                <w:szCs w:val="18"/>
                <w:lang w:val="de-DE"/>
              </w:rPr>
              <w:t xml:space="preserve"> 0e+00            1e-04                         </w:t>
            </w:r>
          </w:p>
          <w:p w14:paraId="64945289"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Emancip</w:t>
            </w:r>
            <w:proofErr w:type="spellEnd"/>
            <w:r w:rsidRPr="001119C0">
              <w:rPr>
                <w:rStyle w:val="HTMLCode"/>
                <w:rFonts w:eastAsiaTheme="majorEastAsia"/>
                <w:color w:val="333333"/>
                <w:sz w:val="18"/>
                <w:szCs w:val="18"/>
                <w:lang w:val="de-DE"/>
              </w:rPr>
              <w:t xml:space="preserve">. </w:t>
            </w:r>
            <w:proofErr w:type="spellStart"/>
            <w:r w:rsidRPr="001119C0">
              <w:rPr>
                <w:rStyle w:val="HTMLCode"/>
                <w:rFonts w:eastAsiaTheme="majorEastAsia"/>
                <w:color w:val="333333"/>
                <w:sz w:val="18"/>
                <w:szCs w:val="18"/>
                <w:lang w:val="de-DE"/>
              </w:rPr>
              <w:t>impact</w:t>
            </w:r>
            <w:proofErr w:type="spellEnd"/>
            <w:r w:rsidRPr="001119C0">
              <w:rPr>
                <w:rStyle w:val="HTMLCode"/>
                <w:rFonts w:eastAsiaTheme="majorEastAsia"/>
                <w:color w:val="333333"/>
                <w:sz w:val="18"/>
                <w:szCs w:val="18"/>
                <w:lang w:val="de-DE"/>
              </w:rPr>
              <w:t xml:space="preserve">    0e+00            </w:t>
            </w:r>
            <w:proofErr w:type="spellStart"/>
            <w:r w:rsidRPr="001119C0">
              <w:rPr>
                <w:rStyle w:val="HTMLCode"/>
                <w:rFonts w:eastAsiaTheme="majorEastAsia"/>
                <w:color w:val="333333"/>
                <w:sz w:val="18"/>
                <w:szCs w:val="18"/>
                <w:lang w:val="de-DE"/>
              </w:rPr>
              <w:t>0e+00</w:t>
            </w:r>
            <w:proofErr w:type="spellEnd"/>
            <w:r w:rsidRPr="001119C0">
              <w:rPr>
                <w:rStyle w:val="HTMLCode"/>
                <w:rFonts w:eastAsiaTheme="majorEastAsia"/>
                <w:color w:val="333333"/>
                <w:sz w:val="18"/>
                <w:szCs w:val="18"/>
                <w:lang w:val="de-DE"/>
              </w:rPr>
              <w:t xml:space="preserve">       </w:t>
            </w:r>
            <w:proofErr w:type="spellStart"/>
            <w:r w:rsidRPr="001119C0">
              <w:rPr>
                <w:rStyle w:val="HTMLCode"/>
                <w:rFonts w:eastAsiaTheme="majorEastAsia"/>
                <w:color w:val="333333"/>
                <w:sz w:val="18"/>
                <w:szCs w:val="18"/>
                <w:lang w:val="de-DE"/>
              </w:rPr>
              <w:t>0e+00</w:t>
            </w:r>
            <w:proofErr w:type="spellEnd"/>
            <w:r w:rsidRPr="001119C0">
              <w:rPr>
                <w:rStyle w:val="HTMLCode"/>
                <w:rFonts w:eastAsiaTheme="majorEastAsia"/>
                <w:color w:val="333333"/>
                <w:sz w:val="18"/>
                <w:szCs w:val="18"/>
                <w:lang w:val="de-DE"/>
              </w:rPr>
              <w:t xml:space="preserve">             </w:t>
            </w:r>
          </w:p>
          <w:p w14:paraId="292F37E6"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lang w:val="de-DE"/>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13803C2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Inv. of citizens   0e+00          </w:t>
            </w:r>
          </w:p>
          <w:p w14:paraId="398FCC6D"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Scalability</w:t>
            </w:r>
            <w:proofErr w:type="spellEnd"/>
            <w:r w:rsidRPr="001119C0">
              <w:rPr>
                <w:rStyle w:val="HTMLCode"/>
                <w:rFonts w:eastAsiaTheme="majorEastAsia"/>
                <w:color w:val="333333"/>
                <w:sz w:val="18"/>
                <w:szCs w:val="18"/>
                <w:lang w:val="de-DE"/>
              </w:rPr>
              <w:t xml:space="preserve">        0e+00          </w:t>
            </w:r>
          </w:p>
          <w:p w14:paraId="5CA256E6"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r w:rsidRPr="001119C0">
              <w:rPr>
                <w:rStyle w:val="HTMLCode"/>
                <w:rFonts w:eastAsiaTheme="majorEastAsia"/>
                <w:color w:val="333333"/>
                <w:sz w:val="18"/>
                <w:szCs w:val="18"/>
                <w:lang w:val="de-DE"/>
              </w:rPr>
              <w:t xml:space="preserve">Gen. </w:t>
            </w:r>
            <w:proofErr w:type="spellStart"/>
            <w:r w:rsidRPr="001119C0">
              <w:rPr>
                <w:rStyle w:val="HTMLCode"/>
                <w:rFonts w:eastAsiaTheme="majorEastAsia"/>
                <w:color w:val="333333"/>
                <w:sz w:val="18"/>
                <w:szCs w:val="18"/>
                <w:lang w:val="de-DE"/>
              </w:rPr>
              <w:t>understanding</w:t>
            </w:r>
            <w:proofErr w:type="spellEnd"/>
            <w:r w:rsidRPr="001119C0">
              <w:rPr>
                <w:rStyle w:val="HTMLCode"/>
                <w:rFonts w:eastAsiaTheme="majorEastAsia"/>
                <w:color w:val="333333"/>
                <w:sz w:val="18"/>
                <w:szCs w:val="18"/>
                <w:lang w:val="de-DE"/>
              </w:rPr>
              <w:t xml:space="preserve"> 0e+00          </w:t>
            </w:r>
          </w:p>
          <w:p w14:paraId="5AECA592" w14:textId="77777777" w:rsidR="00FC2092" w:rsidRDefault="00FC2092" w:rsidP="00FC2092">
            <w:pPr>
              <w:pStyle w:val="HTMLPreformatted"/>
              <w:shd w:val="clear" w:color="auto" w:fill="FFFFFF"/>
              <w:wordWrap w:val="0"/>
              <w:rPr>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4398C115" w14:textId="24999AA2" w:rsidR="00FC2092"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Default="00F552AE" w:rsidP="00FC2092">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563423CF" w14:textId="7F10DB4A" w:rsidR="00FC2092" w:rsidRPr="00D87D94"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t>H</w:t>
            </w:r>
            <w:ins w:id="987" w:author="xyz" w:date="2022-04-09T13:26:00Z">
              <w:r w:rsidR="004C2A03">
                <w:rPr>
                  <w:vertAlign w:val="subscript"/>
                </w:rPr>
                <w:t>6</w:t>
              </w:r>
            </w:ins>
            <w:del w:id="988" w:author="xyz" w:date="2022-04-09T13:26:00Z">
              <w:r w:rsidDel="004C2A03">
                <w:rPr>
                  <w:vertAlign w:val="subscript"/>
                </w:rPr>
                <w:delText>5</w:delText>
              </w:r>
            </w:del>
            <w:r>
              <w:rPr>
                <w:vertAlign w:val="subscript"/>
              </w:rPr>
              <w:t>.3</w:t>
            </w:r>
            <w:r>
              <w:t xml:space="preserve">: </w:t>
            </w:r>
            <w:r w:rsidR="00C9736E">
              <w:t>the l</w:t>
            </w:r>
            <w:r>
              <w:t xml:space="preserve">evel of involvement of non-academic actors seems to have </w:t>
            </w:r>
            <w:r w:rsidR="00C9736E">
              <w:t xml:space="preserve">a </w:t>
            </w:r>
            <w:r>
              <w:t>stat</w:t>
            </w:r>
            <w:r w:rsidR="00C9736E">
              <w:t>istically</w:t>
            </w:r>
            <w:r>
              <w:t xml:space="preserve"> </w:t>
            </w:r>
            <w:r w:rsidR="00C9736E">
              <w:t>s</w:t>
            </w:r>
            <w:r>
              <w:t xml:space="preserve">ignificant relationship with scalability, </w:t>
            </w:r>
            <w:r w:rsidR="00C9736E">
              <w:t xml:space="preserve">the </w:t>
            </w:r>
            <w:r>
              <w:t>gen</w:t>
            </w:r>
            <w:r w:rsidR="00C9736E">
              <w:t xml:space="preserve">eration </w:t>
            </w:r>
            <w:r>
              <w:t xml:space="preserve">of better understanding, and </w:t>
            </w:r>
            <w:r w:rsidR="00C9736E">
              <w:t xml:space="preserve">an </w:t>
            </w:r>
            <w:r>
              <w:t>emancipatory impact</w:t>
            </w:r>
            <w:r w:rsidR="00C9736E">
              <w:t>, as the</w:t>
            </w:r>
            <w:r>
              <w:t xml:space="preserve"> p-values are smaller than 0.05 for each of th</w:t>
            </w:r>
            <w:r w:rsidR="00C9736E">
              <w:t xml:space="preserve">ese, although at a </w:t>
            </w:r>
            <w:r>
              <w:t xml:space="preserve">weak </w:t>
            </w:r>
            <w:r w:rsidR="00C9736E">
              <w:t xml:space="preserve">to </w:t>
            </w:r>
            <w:r>
              <w:t xml:space="preserve">moderate </w:t>
            </w:r>
            <w:r w:rsidR="00C9736E">
              <w:t xml:space="preserve">level of </w:t>
            </w:r>
            <w:r>
              <w:t>correlation.</w:t>
            </w:r>
          </w:p>
          <w:p w14:paraId="19728660" w14:textId="77777777" w:rsidR="00FC2092" w:rsidRDefault="00FC2092" w:rsidP="00AC40BF">
            <w:pPr>
              <w:pStyle w:val="BodyText"/>
            </w:pPr>
          </w:p>
        </w:tc>
      </w:tr>
    </w:tbl>
    <w:p w14:paraId="737DD7AC" w14:textId="3DC7C9C9" w:rsidR="00FC2092" w:rsidRDefault="00FC2092" w:rsidP="00AC40BF">
      <w:pPr>
        <w:pStyle w:val="BodyText"/>
      </w:pPr>
    </w:p>
    <w:p w14:paraId="61F0B404" w14:textId="77777777" w:rsidR="00FC2092" w:rsidRDefault="00FC2092" w:rsidP="00FC2092"/>
    <w:p w14:paraId="50AE8BD8" w14:textId="5D4CE607" w:rsidR="00AC40BF" w:rsidRPr="00F96AAF" w:rsidRDefault="00AC40BF" w:rsidP="00AC40BF">
      <w:pPr>
        <w:pStyle w:val="Heading3"/>
      </w:pPr>
      <w:r w:rsidRPr="00F96AAF">
        <w:t xml:space="preserve">Intended </w:t>
      </w:r>
      <w:r w:rsidR="0096186E">
        <w:t>t</w:t>
      </w:r>
      <w:r w:rsidRPr="00F96AAF">
        <w:t xml:space="preserve">ype of </w:t>
      </w:r>
      <w:r w:rsidR="0096186E">
        <w:t>c</w:t>
      </w:r>
      <w:r w:rsidRPr="00F96AAF">
        <w:t xml:space="preserve">hange &amp; </w:t>
      </w:r>
      <w:r w:rsidR="0096186E">
        <w:t>t</w:t>
      </w:r>
      <w:r w:rsidRPr="00F96AAF">
        <w:t xml:space="preserve">ransdisciplinary </w:t>
      </w:r>
      <w:r w:rsidR="0096186E">
        <w:t>a</w:t>
      </w:r>
      <w:r w:rsidRPr="00F96AAF">
        <w:t>spects</w:t>
      </w:r>
    </w:p>
    <w:p w14:paraId="5337C5FE" w14:textId="19B7651A" w:rsidR="00AC40BF" w:rsidRPr="00F96AAF" w:rsidRDefault="00C9736E" w:rsidP="00C9736E">
      <w:pPr>
        <w:pStyle w:val="BodyText"/>
        <w:jc w:val="both"/>
      </w:pPr>
      <w:r>
        <w:t xml:space="preserve">Another question of interest concerns </w:t>
      </w:r>
      <w:r w:rsidR="00AC40BF" w:rsidRPr="00F96AAF">
        <w:t>outcomes</w:t>
      </w:r>
      <w:r>
        <w:t xml:space="preserve">, </w:t>
      </w:r>
      <w:proofErr w:type="spellStart"/>
      <w:r>
        <w:t>i</w:t>
      </w:r>
      <w:proofErr w:type="spellEnd"/>
      <w:r>
        <w:t xml:space="preserve">. e. whether </w:t>
      </w:r>
      <w:r w:rsidR="00AC40BF" w:rsidRPr="00F96AAF">
        <w:t>the involvement of different societal actors increase the chances for direct impact</w:t>
      </w:r>
      <w:r>
        <w:t>s</w:t>
      </w:r>
      <w:r w:rsidR="00AC40BF" w:rsidRPr="00F96AAF">
        <w:t xml:space="preserve"> </w:t>
      </w:r>
      <w:r>
        <w:t>on</w:t>
      </w:r>
      <w:r w:rsidR="00AC40BF" w:rsidRPr="00F96AAF">
        <w:t xml:space="preserve"> specific groups. </w:t>
      </w:r>
      <w:r>
        <w:t xml:space="preserve">Presumably, </w:t>
      </w:r>
      <w:r w:rsidR="00AC40BF" w:rsidRPr="00F96AAF">
        <w:t>the nature of involvement of the societal groups does correlate with intended effects</w:t>
      </w:r>
      <w:r>
        <w:t>. Specifically, we expect that</w:t>
      </w:r>
    </w:p>
    <w:p w14:paraId="1DB38A07" w14:textId="497EEA4F" w:rsidR="00AC40BF" w:rsidRPr="00F96AAF" w:rsidRDefault="00AC40BF" w:rsidP="00AC40BF">
      <w:pPr>
        <w:pStyle w:val="BodyText"/>
        <w:numPr>
          <w:ilvl w:val="0"/>
          <w:numId w:val="2"/>
        </w:numPr>
      </w:pPr>
      <w:r w:rsidRPr="00F96AAF">
        <w:t>H</w:t>
      </w:r>
      <w:ins w:id="989" w:author="xyz" w:date="2022-04-09T13:27:00Z">
        <w:r w:rsidR="004C2A03">
          <w:rPr>
            <w:vertAlign w:val="subscript"/>
          </w:rPr>
          <w:t>7</w:t>
        </w:r>
      </w:ins>
      <w:del w:id="990" w:author="xyz" w:date="2022-04-09T13:27:00Z">
        <w:r w:rsidRPr="00F96AAF" w:rsidDel="004C2A03">
          <w:rPr>
            <w:vertAlign w:val="subscript"/>
          </w:rPr>
          <w:delText>6</w:delText>
        </w:r>
      </w:del>
      <w:r w:rsidRPr="00F96AAF">
        <w:rPr>
          <w:vertAlign w:val="subscript"/>
        </w:rPr>
        <w:t>:</w:t>
      </w:r>
      <w:r w:rsidRPr="00F96AAF">
        <w:t xml:space="preserve"> </w:t>
      </w:r>
      <w:r w:rsidR="00C9736E">
        <w:t xml:space="preserve">a </w:t>
      </w:r>
      <w:r w:rsidRPr="00F96AAF">
        <w:t xml:space="preserve">higher order of involvement </w:t>
      </w:r>
      <w:r w:rsidR="00C9736E">
        <w:t>corresponds with</w:t>
      </w:r>
      <w:r w:rsidRPr="00F96AAF">
        <w:t xml:space="preserve"> </w:t>
      </w:r>
      <w:r w:rsidR="00C9736E">
        <w:t xml:space="preserve">a </w:t>
      </w:r>
      <w:r w:rsidRPr="00F96AAF">
        <w:t>higher level of intended effect</w:t>
      </w:r>
      <w:r w:rsidR="00C9736E">
        <w:t>s</w:t>
      </w:r>
      <w:r w:rsidRPr="00F96AAF">
        <w:t xml:space="preserve"> </w:t>
      </w:r>
      <w:r w:rsidR="00C9736E">
        <w:t xml:space="preserve">on a </w:t>
      </w:r>
      <w:r w:rsidRPr="00F96AAF">
        <w:t>specific societal group.</w:t>
      </w:r>
    </w:p>
    <w:p w14:paraId="0BC2DF7A" w14:textId="77777777" w:rsidR="00AC40BF" w:rsidRPr="00F96AAF" w:rsidRDefault="00AC40BF" w:rsidP="00AC40BF">
      <w:pPr>
        <w:pStyle w:val="BodyText"/>
        <w:keepNext/>
      </w:pPr>
    </w:p>
    <w:p w14:paraId="4E03EFE3" w14:textId="421830C9" w:rsidR="00AC40BF" w:rsidRPr="00F96AAF" w:rsidRDefault="00AC40BF" w:rsidP="00AC40BF">
      <w:pPr>
        <w:pStyle w:val="Caption"/>
        <w:keepNext/>
      </w:pPr>
      <w:bookmarkStart w:id="991" w:name="_Ref100023657"/>
      <w:r w:rsidRPr="00F96AAF">
        <w:t xml:space="preserve">Figure </w:t>
      </w:r>
      <w:r w:rsidR="00EB0606">
        <w:fldChar w:fldCharType="begin"/>
      </w:r>
      <w:r w:rsidR="00EB0606">
        <w:instrText xml:space="preserve"> SEQ Figure \* ARABIC </w:instrText>
      </w:r>
      <w:r w:rsidR="00EB0606">
        <w:fldChar w:fldCharType="separate"/>
      </w:r>
      <w:r w:rsidR="001664E4">
        <w:rPr>
          <w:noProof/>
        </w:rPr>
        <w:t>30</w:t>
      </w:r>
      <w:r w:rsidR="00EB0606">
        <w:fldChar w:fldCharType="end"/>
      </w:r>
      <w:bookmarkEnd w:id="991"/>
      <w:r w:rsidRPr="00F96AAF">
        <w:t>: Correlation between the nature of transdisciplinary involvement and intended effects</w:t>
      </w:r>
    </w:p>
    <w:p w14:paraId="0816A385" w14:textId="77777777" w:rsidR="00AC40BF" w:rsidRPr="00F96AAF" w:rsidRDefault="00AC40BF" w:rsidP="00AC40BF">
      <w:pPr>
        <w:pStyle w:val="BodyText"/>
        <w:keepNext/>
      </w:pPr>
      <w:commentRangeStart w:id="992"/>
      <w:r w:rsidRPr="00F96AAF">
        <w:rPr>
          <w:noProof/>
          <w:lang w:val="de-AT"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1510" cy="4093845"/>
                    </a:xfrm>
                    <a:prstGeom prst="rect">
                      <a:avLst/>
                    </a:prstGeom>
                  </pic:spPr>
                </pic:pic>
              </a:graphicData>
            </a:graphic>
          </wp:inline>
        </w:drawing>
      </w:r>
      <w:commentRangeEnd w:id="992"/>
      <w:r w:rsidR="004C2A03">
        <w:rPr>
          <w:rStyle w:val="CommentReference"/>
        </w:rPr>
        <w:commentReference w:id="992"/>
      </w:r>
    </w:p>
    <w:p w14:paraId="659D66E8" w14:textId="3EFCFB29" w:rsidR="00B40F70" w:rsidRDefault="00AC40BF" w:rsidP="009C2B7C">
      <w:pPr>
        <w:jc w:val="both"/>
      </w:pPr>
      <w:r w:rsidRPr="00F96AAF">
        <w:t>As</w:t>
      </w:r>
      <w:r w:rsidR="009C2B7C">
        <w:t xml:space="preserve"> </w:t>
      </w:r>
      <w:r w:rsidR="009C2B7C">
        <w:fldChar w:fldCharType="begin"/>
      </w:r>
      <w:r w:rsidR="009C2B7C">
        <w:instrText xml:space="preserve"> REF _Ref100023657 \h </w:instrText>
      </w:r>
      <w:r w:rsidR="009C2B7C">
        <w:fldChar w:fldCharType="separate"/>
      </w:r>
      <w:r w:rsidR="009C2B7C" w:rsidRPr="00F96AAF">
        <w:t xml:space="preserve">Figure </w:t>
      </w:r>
      <w:r w:rsidR="009C2B7C">
        <w:rPr>
          <w:noProof/>
        </w:rPr>
        <w:t>30</w:t>
      </w:r>
      <w:r w:rsidR="009C2B7C">
        <w:fldChar w:fldCharType="end"/>
      </w:r>
      <w:r w:rsidR="009C2B7C">
        <w:t xml:space="preserve"> shows</w:t>
      </w:r>
      <w:r w:rsidRPr="00F96AAF">
        <w:t xml:space="preserve">, the </w:t>
      </w:r>
      <w:r w:rsidRPr="00896A6B">
        <w:rPr>
          <w:i/>
          <w:iCs/>
        </w:rPr>
        <w:t>nature of involvement</w:t>
      </w:r>
      <w:r w:rsidRPr="00F96AAF">
        <w:t xml:space="preserve"> </w:t>
      </w:r>
      <w:ins w:id="993" w:author="xyz" w:date="2022-04-09T13:28:00Z">
        <w:r w:rsidR="004C2A03">
          <w:t>(</w:t>
        </w:r>
        <w:proofErr w:type="spellStart"/>
        <w:r w:rsidR="004C2A03">
          <w:t>NoI</w:t>
        </w:r>
        <w:proofErr w:type="spellEnd"/>
        <w:r w:rsidR="004C2A03">
          <w:t xml:space="preserve">) </w:t>
        </w:r>
      </w:ins>
      <w:r w:rsidRPr="00F96AAF">
        <w:t xml:space="preserve">of a specific societal group does not necessarily correlate </w:t>
      </w:r>
      <w:r w:rsidR="009C2B7C">
        <w:t>highly</w:t>
      </w:r>
      <w:r w:rsidRPr="00F96AAF">
        <w:t xml:space="preserve"> with the intended effects on that specific group</w:t>
      </w:r>
      <w:ins w:id="994" w:author="xyz" w:date="2022-04-09T13:28:00Z">
        <w:r w:rsidR="004C2A03">
          <w:t>.</w:t>
        </w:r>
      </w:ins>
      <w:del w:id="995" w:author="xyz" w:date="2022-04-09T13:28:00Z">
        <w:r w:rsidR="00FA5C26" w:rsidDel="004C2A03">
          <w:delText>,</w:delText>
        </w:r>
      </w:del>
      <w:r w:rsidR="00FA5C26">
        <w:t xml:space="preserve"> </w:t>
      </w:r>
      <w:del w:id="996" w:author="xyz" w:date="2022-04-09T13:28:00Z">
        <w:r w:rsidR="00FA5C26" w:rsidDel="004C2A03">
          <w:delText xml:space="preserve">like </w:delText>
        </w:r>
      </w:del>
      <w:ins w:id="997" w:author="xyz" w:date="2022-04-09T13:28:00Z">
        <w:r w:rsidR="004C2A03">
          <w:t xml:space="preserve">For example, </w:t>
        </w:r>
      </w:ins>
      <w:r w:rsidR="00FA5C26">
        <w:t>t</w:t>
      </w:r>
      <w:r w:rsidRPr="00F96AAF">
        <w:t xml:space="preserve">he </w:t>
      </w:r>
      <w:r w:rsidRPr="00FA5C26">
        <w:rPr>
          <w:i/>
          <w:iCs/>
        </w:rPr>
        <w:t>nature of involvement</w:t>
      </w:r>
      <w:r w:rsidRPr="00F96AAF">
        <w:t xml:space="preserve"> regarding </w:t>
      </w:r>
      <w:r w:rsidRPr="00FA5C26">
        <w:rPr>
          <w:b/>
          <w:bCs/>
        </w:rPr>
        <w:t>citizens</w:t>
      </w:r>
      <w:r w:rsidRPr="00F96AAF">
        <w:t xml:space="preserve"> does not correlate </w:t>
      </w:r>
      <w:r w:rsidR="009C2B7C">
        <w:t>highly</w:t>
      </w:r>
      <w:r w:rsidRPr="00F96AAF">
        <w:t xml:space="preserve"> with the </w:t>
      </w:r>
      <w:r w:rsidRPr="00FA5C26">
        <w:rPr>
          <w:i/>
          <w:iCs/>
        </w:rPr>
        <w:t>kind of change</w:t>
      </w:r>
      <w:r w:rsidRPr="00F96AAF">
        <w:t xml:space="preserve"> </w:t>
      </w:r>
      <w:ins w:id="998" w:author="xyz" w:date="2022-04-09T13:28:00Z">
        <w:r w:rsidR="004C2A03">
          <w:t>(</w:t>
        </w:r>
        <w:proofErr w:type="spellStart"/>
        <w:r w:rsidR="004C2A03">
          <w:t>KoC</w:t>
        </w:r>
        <w:proofErr w:type="spellEnd"/>
        <w:r w:rsidR="004C2A03">
          <w:t xml:space="preserve">) </w:t>
        </w:r>
      </w:ins>
      <w:r w:rsidR="00FA5C26">
        <w:t>intended</w:t>
      </w:r>
      <w:r w:rsidRPr="00F96AAF">
        <w:t xml:space="preserve"> for </w:t>
      </w:r>
      <w:r w:rsidR="00FA5C26">
        <w:t>this target group</w:t>
      </w:r>
      <w:r w:rsidRPr="00F96AAF">
        <w:t xml:space="preserve"> (rho = 0.11, p-value &lt; 0.05)</w:t>
      </w:r>
      <w:r w:rsidR="00FA5C26">
        <w:t xml:space="preserve">; rather, </w:t>
      </w:r>
      <w:del w:id="999" w:author="xyz" w:date="2022-04-09T13:28:00Z">
        <w:r w:rsidR="00FA5C26" w:rsidDel="004C2A03">
          <w:delText xml:space="preserve">it </w:delText>
        </w:r>
      </w:del>
      <w:ins w:id="1000" w:author="xyz" w:date="2022-04-09T13:28:00Z">
        <w:r w:rsidR="004C2A03">
          <w:t xml:space="preserve">the </w:t>
        </w:r>
        <w:proofErr w:type="spellStart"/>
        <w:r w:rsidR="004C2A03">
          <w:t>NoI</w:t>
        </w:r>
        <w:proofErr w:type="spellEnd"/>
        <w:r w:rsidR="004C2A03">
          <w:t xml:space="preserve"> </w:t>
        </w:r>
      </w:ins>
      <w:r w:rsidR="00FA5C26">
        <w:t xml:space="preserve">shows stronger correlations with </w:t>
      </w:r>
      <w:r w:rsidRPr="00F96AAF">
        <w:t xml:space="preserve">the intended </w:t>
      </w:r>
      <w:r w:rsidR="00FA5C26" w:rsidRPr="00FA5C26">
        <w:rPr>
          <w:i/>
          <w:iCs/>
        </w:rPr>
        <w:t xml:space="preserve">kind of </w:t>
      </w:r>
      <w:r w:rsidRPr="00FA5C26">
        <w:rPr>
          <w:i/>
          <w:iCs/>
        </w:rPr>
        <w:t>change</w:t>
      </w:r>
      <w:r w:rsidRPr="00F96AAF">
        <w:t xml:space="preserve"> for </w:t>
      </w:r>
      <w:r w:rsidRPr="00FA5C26">
        <w:rPr>
          <w:b/>
          <w:bCs/>
        </w:rPr>
        <w:t>welfare org</w:t>
      </w:r>
      <w:r w:rsidR="00FA5C26" w:rsidRPr="00FA5C26">
        <w:rPr>
          <w:b/>
          <w:bCs/>
        </w:rPr>
        <w:t>anisations</w:t>
      </w:r>
      <w:r w:rsidR="009C2B7C">
        <w:rPr>
          <w:i/>
          <w:iCs/>
        </w:rPr>
        <w:t xml:space="preserve"> </w:t>
      </w:r>
      <w:r w:rsidR="009C2B7C">
        <w:t>and</w:t>
      </w:r>
      <w:r w:rsidR="00FA5C26">
        <w:t xml:space="preserve"> for</w:t>
      </w:r>
      <w:r w:rsidRPr="009C2B7C">
        <w:rPr>
          <w:i/>
          <w:iCs/>
        </w:rPr>
        <w:t xml:space="preserve"> </w:t>
      </w:r>
      <w:r w:rsidRPr="00FA5C26">
        <w:rPr>
          <w:b/>
          <w:bCs/>
        </w:rPr>
        <w:t>civil society groups</w:t>
      </w:r>
      <w:r w:rsidRPr="00F96AAF">
        <w:t xml:space="preserve"> (rho = 0.31 and 0.23</w:t>
      </w:r>
      <w:r w:rsidR="009C2B7C">
        <w:t>,</w:t>
      </w:r>
      <w:r w:rsidRPr="00F96AAF">
        <w:t xml:space="preserve"> respectively, p-value = 0.05).</w:t>
      </w:r>
      <w:r w:rsidR="00B40F70">
        <w:t xml:space="preserve"> </w:t>
      </w:r>
      <w:r w:rsidRPr="00F96AAF">
        <w:t xml:space="preserve">Similar results </w:t>
      </w:r>
      <w:r w:rsidR="00FA5C26">
        <w:t xml:space="preserve">can be observed for </w:t>
      </w:r>
      <w:r w:rsidRPr="00F96AAF">
        <w:t>other societal groups.</w:t>
      </w:r>
    </w:p>
    <w:p w14:paraId="2658748B" w14:textId="77777777" w:rsidR="00B40F70" w:rsidRDefault="00B40F70" w:rsidP="009C2B7C">
      <w:pPr>
        <w:jc w:val="both"/>
      </w:pPr>
    </w:p>
    <w:p w14:paraId="450C9843" w14:textId="52E753D3" w:rsidR="00586C0D" w:rsidRDefault="00B40F70" w:rsidP="009C2B7C">
      <w:pPr>
        <w:jc w:val="both"/>
      </w:pPr>
      <w:commentRangeStart w:id="1001"/>
      <w:r>
        <w:t xml:space="preserve">The </w:t>
      </w:r>
      <w:r w:rsidR="00586C0D" w:rsidRPr="00586C0D">
        <w:rPr>
          <w:i/>
          <w:iCs/>
        </w:rPr>
        <w:t>nature of</w:t>
      </w:r>
      <w:r w:rsidR="00586C0D">
        <w:t xml:space="preserve"> </w:t>
      </w:r>
      <w:r w:rsidRPr="00B40F70">
        <w:rPr>
          <w:i/>
          <w:iCs/>
        </w:rPr>
        <w:t>i</w:t>
      </w:r>
      <w:r w:rsidR="00AC40BF" w:rsidRPr="00B40F70">
        <w:rPr>
          <w:i/>
          <w:iCs/>
        </w:rPr>
        <w:t xml:space="preserve">nvolvement </w:t>
      </w:r>
      <w:r w:rsidR="00AC40BF" w:rsidRPr="00586C0D">
        <w:t>of</w:t>
      </w:r>
      <w:r w:rsidR="00AC40BF" w:rsidRPr="00B40F70">
        <w:rPr>
          <w:i/>
          <w:iCs/>
        </w:rPr>
        <w:t xml:space="preserve"> </w:t>
      </w:r>
      <w:r w:rsidR="00AC40BF" w:rsidRPr="00586C0D">
        <w:rPr>
          <w:b/>
          <w:bCs/>
        </w:rPr>
        <w:t>welfare organisations</w:t>
      </w:r>
      <w:r w:rsidR="00AC40BF" w:rsidRPr="00F96AAF">
        <w:t xml:space="preserve"> correlates </w:t>
      </w:r>
      <w:r w:rsidR="00586C0D">
        <w:t>rather highly</w:t>
      </w:r>
      <w:r w:rsidR="00AC40BF" w:rsidRPr="00F96AAF">
        <w:t xml:space="preserve"> with the </w:t>
      </w:r>
      <w:r w:rsidRPr="00586C0D">
        <w:rPr>
          <w:i/>
          <w:iCs/>
        </w:rPr>
        <w:t>kind of change</w:t>
      </w:r>
      <w:r>
        <w:t xml:space="preserve"> </w:t>
      </w:r>
      <w:r w:rsidR="00586C0D">
        <w:t>for</w:t>
      </w:r>
      <w:r>
        <w:t xml:space="preserve"> </w:t>
      </w:r>
      <w:r w:rsidR="00AC40BF" w:rsidRPr="00586C0D">
        <w:rPr>
          <w:b/>
          <w:bCs/>
        </w:rPr>
        <w:t>civil society organisations</w:t>
      </w:r>
      <w:r w:rsidR="00AC40BF" w:rsidRPr="00F96AAF">
        <w:t xml:space="preserve"> (rho = 0.61, p-value &lt; 0.05)</w:t>
      </w:r>
      <w:r w:rsidR="00586C0D">
        <w:t>, which is</w:t>
      </w:r>
      <w:r w:rsidR="00AC40BF" w:rsidRPr="00F96AAF">
        <w:t xml:space="preserve"> only slightly lower </w:t>
      </w:r>
      <w:r w:rsidR="00586C0D">
        <w:t xml:space="preserve">than </w:t>
      </w:r>
      <w:r w:rsidR="00AC40BF" w:rsidRPr="00F96AAF">
        <w:t xml:space="preserve">with the </w:t>
      </w:r>
      <w:r w:rsidR="00896A6B">
        <w:rPr>
          <w:i/>
          <w:iCs/>
        </w:rPr>
        <w:t>ki</w:t>
      </w:r>
      <w:r w:rsidR="00586C0D" w:rsidRPr="00586C0D">
        <w:rPr>
          <w:i/>
          <w:iCs/>
        </w:rPr>
        <w:t>nd of change</w:t>
      </w:r>
      <w:r w:rsidR="00AC40BF" w:rsidRPr="00F96AAF">
        <w:t xml:space="preserve"> for </w:t>
      </w:r>
      <w:r w:rsidR="00AC40BF" w:rsidRPr="00586C0D">
        <w:rPr>
          <w:b/>
          <w:bCs/>
        </w:rPr>
        <w:t>welfare organisations</w:t>
      </w:r>
      <w:r w:rsidR="00AC40BF" w:rsidRPr="00F96AAF">
        <w:t>.</w:t>
      </w:r>
    </w:p>
    <w:p w14:paraId="60889BBF" w14:textId="77777777" w:rsidR="00896A6B" w:rsidRDefault="00896A6B" w:rsidP="009C2B7C">
      <w:pPr>
        <w:jc w:val="both"/>
      </w:pPr>
    </w:p>
    <w:p w14:paraId="678BE6CD" w14:textId="0F879C6C" w:rsidR="00AC40BF" w:rsidRPr="00F96AAF" w:rsidRDefault="00586C0D" w:rsidP="009C2B7C">
      <w:pPr>
        <w:jc w:val="both"/>
      </w:pPr>
      <w:r>
        <w:t xml:space="preserve">Despite such stronger correlations, also negative ones can be observed, for instance the </w:t>
      </w:r>
      <w:r w:rsidRPr="00586C0D">
        <w:rPr>
          <w:i/>
          <w:iCs/>
        </w:rPr>
        <w:t>nature of i</w:t>
      </w:r>
      <w:r w:rsidR="00AC40BF" w:rsidRPr="00586C0D">
        <w:rPr>
          <w:i/>
          <w:iCs/>
        </w:rPr>
        <w:t>nvolvement</w:t>
      </w:r>
      <w:r w:rsidR="00AC40BF" w:rsidRPr="00F96AAF">
        <w:t xml:space="preserve"> of </w:t>
      </w:r>
      <w:r w:rsidR="00AC40BF" w:rsidRPr="00586C0D">
        <w:rPr>
          <w:b/>
          <w:bCs/>
        </w:rPr>
        <w:t>civil society organisations</w:t>
      </w:r>
      <w:r w:rsidR="00AC40BF" w:rsidRPr="00F96AAF">
        <w:t xml:space="preserve"> with the intended </w:t>
      </w:r>
      <w:r w:rsidRPr="00586C0D">
        <w:rPr>
          <w:i/>
          <w:iCs/>
        </w:rPr>
        <w:t>kind of change</w:t>
      </w:r>
      <w:r>
        <w:t xml:space="preserve"> for </w:t>
      </w:r>
      <w:r w:rsidR="00AC40BF" w:rsidRPr="00586C0D">
        <w:rPr>
          <w:b/>
          <w:bCs/>
        </w:rPr>
        <w:t>citizens</w:t>
      </w:r>
      <w:r w:rsidR="00AC40BF" w:rsidRPr="00F96AAF">
        <w:t xml:space="preserve"> (rho = -0.41, p-value &lt; 0.05)</w:t>
      </w:r>
      <w:r>
        <w:t>.</w:t>
      </w:r>
      <w:commentRangeEnd w:id="1001"/>
      <w:r w:rsidR="004C2A03">
        <w:rPr>
          <w:rStyle w:val="CommentReference"/>
        </w:rPr>
        <w:commentReference w:id="1001"/>
      </w:r>
    </w:p>
    <w:p w14:paraId="7D223D3B" w14:textId="77777777" w:rsidR="00AC40BF" w:rsidRPr="00F96AAF" w:rsidRDefault="00AC40BF" w:rsidP="00AC40BF"/>
    <w:p w14:paraId="2593FCD1" w14:textId="60851B09" w:rsidR="00AC40BF" w:rsidRPr="00F96AAF" w:rsidRDefault="0096186E" w:rsidP="00896A6B">
      <w:pPr>
        <w:pStyle w:val="Heading3"/>
      </w:pPr>
      <w:r>
        <w:lastRenderedPageBreak/>
        <w:t>The motivation to improve the human condition &amp; the effects on target groups</w:t>
      </w:r>
    </w:p>
    <w:p w14:paraId="3956A57C" w14:textId="77777777" w:rsidR="00AC40BF" w:rsidRPr="00F96AAF" w:rsidRDefault="00AC40BF" w:rsidP="00896A6B">
      <w:pPr>
        <w:keepNext/>
        <w:keepLines/>
      </w:pPr>
    </w:p>
    <w:p w14:paraId="4C174B6E" w14:textId="2F15B440" w:rsidR="00AC40BF" w:rsidRPr="00F96AAF" w:rsidRDefault="00896A6B" w:rsidP="00896A6B">
      <w:pPr>
        <w:pStyle w:val="BodyText"/>
        <w:jc w:val="both"/>
      </w:pPr>
      <w:r w:rsidRPr="00896A6B">
        <w:rPr>
          <w:i/>
          <w:iCs/>
        </w:rPr>
        <w:t>I</w:t>
      </w:r>
      <w:r w:rsidR="00AC40BF" w:rsidRPr="00896A6B">
        <w:rPr>
          <w:i/>
          <w:iCs/>
        </w:rPr>
        <w:t>ntention and agency</w:t>
      </w:r>
      <w:r w:rsidR="00AC40BF" w:rsidRPr="00F96AAF">
        <w:t xml:space="preserve"> are one of the pillars of the concept of </w:t>
      </w:r>
      <w:r>
        <w:t xml:space="preserve">SI. Hence, </w:t>
      </w:r>
      <w:del w:id="1002" w:author="xyz" w:date="2022-04-09T13:30:00Z">
        <w:r w:rsidR="00AC40BF" w:rsidRPr="00F96AAF" w:rsidDel="004C2A03">
          <w:delText>especially strongly</w:delText>
        </w:r>
      </w:del>
      <w:ins w:id="1003" w:author="xyz" w:date="2022-04-09T13:30:00Z">
        <w:r w:rsidR="004C2A03">
          <w:t xml:space="preserve">effects associated with </w:t>
        </w:r>
      </w:ins>
      <w:ins w:id="1004" w:author="xyz" w:date="2022-04-09T13:31:00Z">
        <w:r w:rsidR="004C2A03">
          <w:t>SI</w:t>
        </w:r>
      </w:ins>
      <w:r w:rsidR="00AC40BF" w:rsidRPr="00F96AAF">
        <w:t xml:space="preserve"> </w:t>
      </w:r>
      <w:del w:id="1005" w:author="xyz" w:date="2022-04-09T13:31:00Z">
        <w:r w:rsidDel="004C2A03">
          <w:delText>SI</w:delText>
        </w:r>
        <w:r w:rsidR="00AC40BF" w:rsidRPr="00F96AAF" w:rsidDel="004C2A03">
          <w:delText xml:space="preserve">-related statements </w:delText>
        </w:r>
      </w:del>
      <w:r w:rsidR="00AC40BF" w:rsidRPr="00F96AAF">
        <w:t xml:space="preserve">should </w:t>
      </w:r>
      <w:r>
        <w:t>correspond to researchers’ initial motivation when planning to improve the human condition/welfare</w:t>
      </w:r>
      <w:r w:rsidR="00AC40BF" w:rsidRPr="00F96AAF">
        <w:t>. We expect that</w:t>
      </w:r>
    </w:p>
    <w:p w14:paraId="34B59C72" w14:textId="56D8F01B" w:rsidR="00AC40BF" w:rsidRPr="00F96AAF" w:rsidRDefault="00AC40BF" w:rsidP="00AC40BF">
      <w:pPr>
        <w:pStyle w:val="BodyText"/>
        <w:numPr>
          <w:ilvl w:val="0"/>
          <w:numId w:val="2"/>
        </w:numPr>
      </w:pPr>
      <w:r w:rsidRPr="00F96AAF">
        <w:t>H</w:t>
      </w:r>
      <w:ins w:id="1006" w:author="xyz" w:date="2022-04-09T13:31:00Z">
        <w:r w:rsidR="004C2A03">
          <w:rPr>
            <w:vertAlign w:val="subscript"/>
          </w:rPr>
          <w:t>8</w:t>
        </w:r>
      </w:ins>
      <w:del w:id="1007" w:author="xyz" w:date="2022-04-09T13:31:00Z">
        <w:r w:rsidRPr="00F96AAF" w:rsidDel="004C2A03">
          <w:rPr>
            <w:vertAlign w:val="subscript"/>
          </w:rPr>
          <w:delText>7</w:delText>
        </w:r>
      </w:del>
      <w:r w:rsidRPr="00F96AAF">
        <w:t>: there is a</w:t>
      </w:r>
      <w:r w:rsidR="00896A6B">
        <w:t xml:space="preserve"> relation </w:t>
      </w:r>
      <w:r w:rsidRPr="00F96AAF">
        <w:t xml:space="preserve">between high levels of </w:t>
      </w:r>
      <w:r w:rsidRPr="00896A6B">
        <w:rPr>
          <w:i/>
          <w:iCs/>
        </w:rPr>
        <w:t>motivation to improve the human conditio</w:t>
      </w:r>
      <w:r w:rsidR="00896A6B">
        <w:rPr>
          <w:i/>
          <w:iCs/>
        </w:rPr>
        <w:t>n/welfare</w:t>
      </w:r>
      <w:r w:rsidRPr="00F96AAF">
        <w:t xml:space="preserve"> and </w:t>
      </w:r>
      <w:r w:rsidR="00896A6B">
        <w:t xml:space="preserve">the degree of </w:t>
      </w:r>
      <w:r w:rsidRPr="00F96AAF">
        <w:t>contribution</w:t>
      </w:r>
      <w:r w:rsidR="00896A6B">
        <w:t>s</w:t>
      </w:r>
      <w:r w:rsidRPr="00F96AAF">
        <w:t xml:space="preserve"> to</w:t>
      </w:r>
      <w:r w:rsidR="00896A6B">
        <w:t xml:space="preserve"> </w:t>
      </w:r>
      <w:r w:rsidRPr="00F96AAF">
        <w:t>…</w:t>
      </w:r>
    </w:p>
    <w:p w14:paraId="363F80F4" w14:textId="51C31865" w:rsidR="00AC40BF" w:rsidRPr="00F96AAF" w:rsidRDefault="00AC40BF" w:rsidP="00AC40BF">
      <w:pPr>
        <w:pStyle w:val="BodyText"/>
        <w:numPr>
          <w:ilvl w:val="1"/>
          <w:numId w:val="2"/>
        </w:numPr>
      </w:pPr>
      <w:r w:rsidRPr="00F96AAF">
        <w:t>a better understanding of a social issue</w:t>
      </w:r>
      <w:r w:rsidR="00896A6B">
        <w:t>,</w:t>
      </w:r>
    </w:p>
    <w:p w14:paraId="3D42EBAE" w14:textId="5F94C21B" w:rsidR="00AC40BF" w:rsidRPr="00F96AAF" w:rsidRDefault="00896A6B" w:rsidP="00AC40BF">
      <w:pPr>
        <w:pStyle w:val="BodyText"/>
        <w:numPr>
          <w:ilvl w:val="1"/>
          <w:numId w:val="2"/>
        </w:numPr>
      </w:pPr>
      <w:r>
        <w:t xml:space="preserve">a </w:t>
      </w:r>
      <w:r w:rsidR="00AC40BF" w:rsidRPr="00F96AAF">
        <w:t>capability building for targeted groups to tackle similar issues</w:t>
      </w:r>
      <w:r>
        <w:t>, and</w:t>
      </w:r>
    </w:p>
    <w:p w14:paraId="4B584049" w14:textId="02F4CF7D" w:rsidR="00AC40BF" w:rsidRPr="00F96AAF" w:rsidRDefault="00896A6B" w:rsidP="00AC40BF">
      <w:pPr>
        <w:pStyle w:val="BodyText"/>
        <w:numPr>
          <w:ilvl w:val="1"/>
          <w:numId w:val="2"/>
        </w:numPr>
      </w:pPr>
      <w:r>
        <w:t>play</w:t>
      </w:r>
      <w:r w:rsidR="00AC40BF" w:rsidRPr="00F96AAF">
        <w:t xml:space="preserve"> an emancipatory role for the involved groups.</w:t>
      </w:r>
    </w:p>
    <w:p w14:paraId="13A714B4" w14:textId="77777777" w:rsidR="00AC40BF" w:rsidRPr="00F96AAF" w:rsidRDefault="00AC40BF" w:rsidP="00AC40BF">
      <w:pPr>
        <w:pStyle w:val="BodyText"/>
      </w:pPr>
    </w:p>
    <w:p w14:paraId="0BD1EB40" w14:textId="3FABA308" w:rsidR="00AC40BF" w:rsidRPr="00F96AAF" w:rsidRDefault="00AC40BF" w:rsidP="00AC40BF">
      <w:pPr>
        <w:pStyle w:val="Caption"/>
        <w:keepNext/>
      </w:pPr>
      <w:bookmarkStart w:id="1008" w:name="_Ref100041199"/>
      <w:bookmarkStart w:id="1009" w:name="_Ref97913537"/>
      <w:r w:rsidRPr="00F96AAF">
        <w:t xml:space="preserve">Figure </w:t>
      </w:r>
      <w:r w:rsidR="00EB0606">
        <w:fldChar w:fldCharType="begin"/>
      </w:r>
      <w:r w:rsidR="00EB0606">
        <w:instrText xml:space="preserve"> SEQ Figure \* ARABIC </w:instrText>
      </w:r>
      <w:r w:rsidR="00EB0606">
        <w:fldChar w:fldCharType="separate"/>
      </w:r>
      <w:r w:rsidR="001664E4">
        <w:rPr>
          <w:noProof/>
        </w:rPr>
        <w:t>31</w:t>
      </w:r>
      <w:r w:rsidR="00EB0606">
        <w:fldChar w:fldCharType="end"/>
      </w:r>
      <w:bookmarkEnd w:id="1008"/>
      <w:r w:rsidRPr="00F96AAF">
        <w:t>: Relation between the social impact statements and the motivation to improve the human condition</w:t>
      </w:r>
      <w:bookmarkEnd w:id="1009"/>
    </w:p>
    <w:p w14:paraId="0F3AB006" w14:textId="77777777" w:rsidR="00AC40BF" w:rsidRPr="00F96AAF" w:rsidRDefault="00AC40BF" w:rsidP="00AC40BF">
      <w:r w:rsidRPr="00F96AAF">
        <w:rPr>
          <w:noProof/>
          <w:lang w:val="de-AT"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31510" cy="1719580"/>
                    </a:xfrm>
                    <a:prstGeom prst="rect">
                      <a:avLst/>
                    </a:prstGeom>
                  </pic:spPr>
                </pic:pic>
              </a:graphicData>
            </a:graphic>
          </wp:inline>
        </w:drawing>
      </w:r>
    </w:p>
    <w:p w14:paraId="0D12E0BB" w14:textId="5E2D466A" w:rsidR="00AC40BF" w:rsidRPr="00F96AAF" w:rsidRDefault="00D65AB9" w:rsidP="00D65AB9">
      <w:pPr>
        <w:pStyle w:val="BodyText"/>
        <w:keepNext/>
        <w:jc w:val="both"/>
      </w:pPr>
      <w:r>
        <w:t xml:space="preserve">Based on </w:t>
      </w:r>
      <w:r>
        <w:fldChar w:fldCharType="begin"/>
      </w:r>
      <w:r>
        <w:instrText xml:space="preserve"> REF _Ref100041199 \h </w:instrText>
      </w:r>
      <w:r>
        <w:fldChar w:fldCharType="separate"/>
      </w:r>
      <w:r w:rsidRPr="00F96AAF">
        <w:t xml:space="preserve">Figure </w:t>
      </w:r>
      <w:r>
        <w:rPr>
          <w:noProof/>
        </w:rPr>
        <w:t>31</w:t>
      </w:r>
      <w:r>
        <w:fldChar w:fldCharType="end"/>
      </w:r>
      <w:r>
        <w:t xml:space="preserve">, a strong motivation to improve the human condition/welfare does seem to </w:t>
      </w:r>
      <w:proofErr w:type="gramStart"/>
      <w:r>
        <w:t>have an effect on</w:t>
      </w:r>
      <w:proofErr w:type="gramEnd"/>
      <w:r>
        <w:t xml:space="preserve"> the generated impact. The </w:t>
      </w:r>
      <w:proofErr w:type="spellStart"/>
      <w:r>
        <w:t>statistic</w:t>
      </w:r>
      <w:proofErr w:type="spellEnd"/>
      <w:r>
        <w:t xml:space="preserve"> analysis confirms this impression: </w:t>
      </w:r>
      <w:del w:id="1010" w:author="xyz" w:date="2022-04-09T13:32:00Z">
        <w:r w:rsidDel="004C2A03">
          <w:delText xml:space="preserve">this </w:delText>
        </w:r>
      </w:del>
      <w:r>
        <w:t xml:space="preserve">motivation </w:t>
      </w:r>
      <w:r w:rsidR="007A2A03">
        <w:t xml:space="preserve">moderately </w:t>
      </w:r>
      <w:r>
        <w:t xml:space="preserve">and </w:t>
      </w:r>
      <w:r w:rsidR="007A2A03">
        <w:t xml:space="preserve">positively correlates </w:t>
      </w:r>
      <w:r w:rsidR="00AC40BF" w:rsidRPr="00F96AAF">
        <w:t xml:space="preserve">with each of the analysed impact statement variables (rho &gt; 0.45 each; </w:t>
      </w:r>
      <w:r>
        <w:t xml:space="preserve">cf. </w:t>
      </w:r>
      <w:r w:rsidR="007A2A03">
        <w:fldChar w:fldCharType="begin"/>
      </w:r>
      <w:r w:rsidR="007A2A03">
        <w:instrText xml:space="preserve"> REF _Ref100031594 \h </w:instrText>
      </w:r>
      <w:r w:rsidR="007A2A03">
        <w:fldChar w:fldCharType="separate"/>
      </w:r>
      <w:r>
        <w:t xml:space="preserve">Table </w:t>
      </w:r>
      <w:r>
        <w:rPr>
          <w:noProof/>
        </w:rPr>
        <w:t>27</w:t>
      </w:r>
      <w:r w:rsidR="007A2A03">
        <w:fldChar w:fldCharType="end"/>
      </w:r>
      <w:r w:rsidR="00AC40BF" w:rsidRPr="00F96AAF">
        <w:t xml:space="preserve">). </w:t>
      </w:r>
      <w:del w:id="1011" w:author="xyz" w:date="2022-04-09T13:32:00Z">
        <w:r w:rsidR="00DB19E8" w:rsidDel="004C2A03">
          <w:delText xml:space="preserve">Furthermore, we can observe </w:delText>
        </w:r>
        <w:r w:rsidR="00AC40BF" w:rsidRPr="00F96AAF" w:rsidDel="004C2A03">
          <w:delText xml:space="preserve">somewhat higher </w:delText>
        </w:r>
        <w:r w:rsidR="00AC40BF" w:rsidRPr="00D65AB9" w:rsidDel="004C2A03">
          <w:delText>levels</w:delText>
        </w:r>
        <w:r w:rsidR="00AC40BF" w:rsidRPr="00F96AAF" w:rsidDel="004C2A03">
          <w:delText xml:space="preserve"> in terms of </w:delText>
        </w:r>
        <w:r w:rsidR="00AC40BF" w:rsidRPr="00DB19E8" w:rsidDel="004C2A03">
          <w:rPr>
            <w:i/>
            <w:iCs/>
          </w:rPr>
          <w:delText>creating a better/deeper understanding of a specific social issue</w:delText>
        </w:r>
        <w:r w:rsidR="00AC40BF" w:rsidRPr="00F96AAF" w:rsidDel="004C2A03">
          <w:delText xml:space="preserve">, </w:delText>
        </w:r>
        <w:r w:rsidR="00AC40BF" w:rsidRPr="00DB19E8" w:rsidDel="004C2A03">
          <w:rPr>
            <w:i/>
            <w:iCs/>
          </w:rPr>
          <w:delText>generating capabilities for the involved social groups to tackle similar issues in the future</w:delText>
        </w:r>
        <w:r w:rsidR="00AC40BF" w:rsidRPr="00F96AAF" w:rsidDel="004C2A03">
          <w:delText xml:space="preserve">, and </w:delText>
        </w:r>
        <w:r w:rsidR="00AC40BF" w:rsidRPr="00DB19E8" w:rsidDel="004C2A03">
          <w:rPr>
            <w:i/>
            <w:iCs/>
          </w:rPr>
          <w:delText>playing an emancipatory role</w:delText>
        </w:r>
        <w:r w:rsidR="00AC40BF" w:rsidRPr="00F96AAF" w:rsidDel="004C2A03">
          <w:delText xml:space="preserve"> in </w:delText>
        </w:r>
        <w:r w:rsidR="00AC40BF" w:rsidRPr="00DB19E8" w:rsidDel="004C2A03">
          <w:rPr>
            <w:b/>
            <w:bCs/>
          </w:rPr>
          <w:delText>targeted social groups</w:delText>
        </w:r>
        <w:r w:rsidR="00AC40BF" w:rsidRPr="00F96AAF" w:rsidDel="004C2A03">
          <w:delText xml:space="preserve"> with</w:delText>
        </w:r>
        <w:r w:rsidR="00DB19E8" w:rsidDel="004C2A03">
          <w:delText xml:space="preserve"> the</w:delText>
        </w:r>
        <w:r w:rsidR="00AC40BF" w:rsidRPr="00F96AAF" w:rsidDel="004C2A03">
          <w:delText xml:space="preserve"> </w:delText>
        </w:r>
        <w:r w:rsidR="00AC40BF" w:rsidRPr="00DB19E8" w:rsidDel="004C2A03">
          <w:rPr>
            <w:i/>
            <w:iCs/>
          </w:rPr>
          <w:delText>motivation to improve the human condition</w:delText>
        </w:r>
        <w:r w:rsidR="00AC40BF" w:rsidRPr="00F96AAF" w:rsidDel="004C2A03">
          <w:delText>.</w:delText>
        </w:r>
      </w:del>
    </w:p>
    <w:p w14:paraId="5707BEDB" w14:textId="5F31B4D8" w:rsidR="00696D6D" w:rsidRDefault="00696D6D" w:rsidP="00AC40BF"/>
    <w:p w14:paraId="10F3A1C8" w14:textId="6D922AEE" w:rsidR="00696D6D" w:rsidRDefault="00696D6D" w:rsidP="00AC40BF"/>
    <w:p w14:paraId="64C95E0C" w14:textId="76DB1DFA" w:rsidR="00696D6D" w:rsidRDefault="00696D6D" w:rsidP="00696D6D">
      <w:pPr>
        <w:pStyle w:val="Caption"/>
        <w:keepNext/>
      </w:pPr>
      <w:bookmarkStart w:id="1012" w:name="_Ref100031594"/>
      <w:r>
        <w:t xml:space="preserve">Table </w:t>
      </w:r>
      <w:r>
        <w:fldChar w:fldCharType="begin"/>
      </w:r>
      <w:r>
        <w:instrText xml:space="preserve"> SEQ Table \* ARABIC </w:instrText>
      </w:r>
      <w:r>
        <w:fldChar w:fldCharType="separate"/>
      </w:r>
      <w:r w:rsidR="00706803">
        <w:rPr>
          <w:noProof/>
        </w:rPr>
        <w:t>28</w:t>
      </w:r>
      <w:r>
        <w:fldChar w:fldCharType="end"/>
      </w:r>
      <w:bookmarkEnd w:id="1012"/>
      <w:r>
        <w:t xml:space="preserve">: </w:t>
      </w:r>
      <w:r w:rsidRPr="00A42433">
        <w:t>Correlation matrix between the social impact statements and the motivation to improve the human condition</w:t>
      </w:r>
    </w:p>
    <w:tbl>
      <w:tblPr>
        <w:tblStyle w:val="TableGrid"/>
        <w:tblW w:w="0" w:type="auto"/>
        <w:tblLook w:val="04A0" w:firstRow="1" w:lastRow="0" w:firstColumn="1" w:lastColumn="0" w:noHBand="0" w:noVBand="1"/>
      </w:tblPr>
      <w:tblGrid>
        <w:gridCol w:w="9016"/>
      </w:tblGrid>
      <w:tr w:rsidR="00696D6D" w14:paraId="63EA5D34" w14:textId="77777777" w:rsidTr="00696D6D">
        <w:tc>
          <w:tcPr>
            <w:tcW w:w="9242" w:type="dxa"/>
          </w:tcPr>
          <w:p w14:paraId="31067CB7" w14:textId="77777777" w:rsidR="00696D6D" w:rsidRPr="001119C0" w:rsidRDefault="00696D6D" w:rsidP="00696D6D">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p>
          <w:p w14:paraId="60EB56B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Mot. to imp. human cond. gen. understanding</w:t>
            </w:r>
          </w:p>
          <w:p w14:paraId="3F6B7DD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1.00               0.41</w:t>
            </w:r>
          </w:p>
          <w:p w14:paraId="19C720CF"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0.41               1.00</w:t>
            </w:r>
          </w:p>
          <w:p w14:paraId="0742632B"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0.45               0.58</w:t>
            </w:r>
          </w:p>
          <w:p w14:paraId="18E3246B"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0.44               0.65</w:t>
            </w:r>
          </w:p>
          <w:p w14:paraId="5CF8CE66"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gen. capabilities for the soc. gr.</w:t>
            </w:r>
          </w:p>
          <w:p w14:paraId="5012FB5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0.45</w:t>
            </w:r>
          </w:p>
          <w:p w14:paraId="0342169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0.58</w:t>
            </w:r>
          </w:p>
          <w:p w14:paraId="1969B01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1.00</w:t>
            </w:r>
          </w:p>
          <w:p w14:paraId="069456C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0.71</w:t>
            </w:r>
          </w:p>
          <w:p w14:paraId="03D17ED7"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played emancipatory role</w:t>
            </w:r>
          </w:p>
          <w:p w14:paraId="16FBA53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0.44</w:t>
            </w:r>
          </w:p>
          <w:p w14:paraId="4EFE2824"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0.65</w:t>
            </w:r>
          </w:p>
          <w:p w14:paraId="0756BBE8"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0.71</w:t>
            </w:r>
          </w:p>
          <w:p w14:paraId="25736A0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1.00</w:t>
            </w:r>
          </w:p>
          <w:p w14:paraId="57B86C7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Sample Size:</w:t>
            </w:r>
          </w:p>
          <w:p w14:paraId="14B99650"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lastRenderedPageBreak/>
              <w:t xml:space="preserve">                                   Mot. to imp. human cond. gen. understanding</w:t>
            </w:r>
          </w:p>
          <w:p w14:paraId="2EC84551"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355                281</w:t>
            </w:r>
          </w:p>
          <w:p w14:paraId="54180E7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281                286</w:t>
            </w:r>
          </w:p>
          <w:p w14:paraId="39F0B7F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285                269</w:t>
            </w:r>
          </w:p>
          <w:p w14:paraId="62CF31EF"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268                266</w:t>
            </w:r>
          </w:p>
          <w:p w14:paraId="41BB938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gen. capabilities for the soc. gr.</w:t>
            </w:r>
          </w:p>
          <w:p w14:paraId="5417D65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285</w:t>
            </w:r>
          </w:p>
          <w:p w14:paraId="3185E2A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269</w:t>
            </w:r>
          </w:p>
          <w:p w14:paraId="7855ED5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290</w:t>
            </w:r>
          </w:p>
          <w:p w14:paraId="137F5BC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268</w:t>
            </w:r>
          </w:p>
          <w:p w14:paraId="17EFCEA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played emancipatory role</w:t>
            </w:r>
          </w:p>
          <w:p w14:paraId="65D7F12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268</w:t>
            </w:r>
          </w:p>
          <w:p w14:paraId="284C25A3"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266</w:t>
            </w:r>
          </w:p>
          <w:p w14:paraId="0C4CB356"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268</w:t>
            </w:r>
          </w:p>
          <w:p w14:paraId="7588AAE7"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273</w:t>
            </w:r>
          </w:p>
          <w:p w14:paraId="171156C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119C0"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w:t>
            </w:r>
            <w:r w:rsidRPr="001119C0">
              <w:rPr>
                <w:rStyle w:val="HTMLCode"/>
                <w:rFonts w:eastAsiaTheme="majorEastAsia"/>
                <w:color w:val="333333"/>
                <w:sz w:val="18"/>
                <w:szCs w:val="18"/>
              </w:rPr>
              <w:t>-Values &lt; 0.05</w:t>
            </w:r>
          </w:p>
          <w:p w14:paraId="4034F39F" w14:textId="31F43D3B" w:rsidR="00696D6D"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F552AE"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F552AE">
              <w:rPr>
                <w:rStyle w:val="HTMLCode"/>
                <w:rFonts w:eastAsiaTheme="majorEastAsia"/>
                <w:b/>
                <w:bCs/>
                <w:color w:val="333333"/>
                <w:sz w:val="18"/>
                <w:szCs w:val="18"/>
              </w:rPr>
              <w:t>RESULT</w:t>
            </w:r>
          </w:p>
          <w:p w14:paraId="4A72FEA4" w14:textId="50C8F633" w:rsidR="00696D6D" w:rsidRPr="009553B6"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t>H</w:t>
            </w:r>
            <w:ins w:id="1013" w:author="xyz" w:date="2022-04-09T13:32:00Z">
              <w:r w:rsidR="004C2A03">
                <w:rPr>
                  <w:vertAlign w:val="subscript"/>
                </w:rPr>
                <w:t>8</w:t>
              </w:r>
            </w:ins>
            <w:del w:id="1014" w:author="xyz" w:date="2022-04-09T13:32:00Z">
              <w:r w:rsidDel="004C2A03">
                <w:rPr>
                  <w:vertAlign w:val="subscript"/>
                </w:rPr>
                <w:delText>7</w:delText>
              </w:r>
            </w:del>
            <w:r>
              <w:t xml:space="preserve">: </w:t>
            </w:r>
            <w:r w:rsidR="00ED5760">
              <w:t xml:space="preserve">the </w:t>
            </w:r>
            <w:r w:rsidR="00ED5760">
              <w:rPr>
                <w:i/>
                <w:iCs/>
              </w:rPr>
              <w:t>m</w:t>
            </w:r>
            <w:r w:rsidRPr="00F552AE">
              <w:rPr>
                <w:i/>
                <w:iCs/>
              </w:rPr>
              <w:t>otivation to improve human condition</w:t>
            </w:r>
            <w:r w:rsidR="00ED5760">
              <w:rPr>
                <w:i/>
                <w:iCs/>
              </w:rPr>
              <w:t>/welfare</w:t>
            </w:r>
            <w:r>
              <w:t xml:space="preserve"> has </w:t>
            </w:r>
            <w:r>
              <w:rPr>
                <w:color w:val="202124"/>
                <w:sz w:val="18"/>
                <w:szCs w:val="18"/>
                <w:shd w:val="clear" w:color="auto" w:fill="FFFFFF"/>
              </w:rPr>
              <w:t xml:space="preserve">p-values </w:t>
            </w:r>
            <w:r>
              <w:t>smaller than</w:t>
            </w:r>
            <w:r>
              <w:rPr>
                <w:color w:val="202124"/>
                <w:sz w:val="18"/>
                <w:szCs w:val="18"/>
                <w:shd w:val="clear" w:color="auto" w:fill="FFFFFF"/>
              </w:rPr>
              <w:t xml:space="preserve"> α </w:t>
            </w:r>
            <w:r>
              <w:t xml:space="preserve">with </w:t>
            </w:r>
            <w:r w:rsidR="00ED5760">
              <w:t xml:space="preserve">regard to </w:t>
            </w:r>
            <w:commentRangeStart w:id="1015"/>
            <w:r>
              <w:t>scalability</w:t>
            </w:r>
            <w:commentRangeEnd w:id="1015"/>
            <w:r w:rsidR="004C2A03">
              <w:rPr>
                <w:rStyle w:val="CommentReference"/>
                <w:rFonts w:asciiTheme="minorHAnsi" w:eastAsiaTheme="minorHAnsi" w:hAnsiTheme="minorHAnsi" w:cstheme="minorBidi"/>
                <w:lang w:eastAsia="en-US"/>
              </w:rPr>
              <w:commentReference w:id="1015"/>
            </w:r>
            <w:r>
              <w:t>, gen</w:t>
            </w:r>
            <w:r w:rsidR="00ED5760">
              <w:t>erating</w:t>
            </w:r>
            <w:r>
              <w:t xml:space="preserve"> </w:t>
            </w:r>
            <w:del w:id="1016" w:author="xyz" w:date="2022-04-09T13:33:00Z">
              <w:r w:rsidDel="004C2A03">
                <w:delText xml:space="preserve">of </w:delText>
              </w:r>
            </w:del>
            <w:r w:rsidR="00ED5760">
              <w:t xml:space="preserve">a </w:t>
            </w:r>
            <w:r>
              <w:t xml:space="preserve">better understanding, and </w:t>
            </w:r>
            <w:r w:rsidR="00ED5760">
              <w:t xml:space="preserve">an </w:t>
            </w:r>
            <w:r>
              <w:t xml:space="preserve">emancipatory impact. The correlation with each of </w:t>
            </w:r>
            <w:commentRangeStart w:id="1017"/>
            <w:r>
              <w:t xml:space="preserve">those </w:t>
            </w:r>
            <w:commentRangeEnd w:id="1017"/>
            <w:r w:rsidR="004C2A03">
              <w:rPr>
                <w:rStyle w:val="CommentReference"/>
                <w:rFonts w:asciiTheme="minorHAnsi" w:eastAsiaTheme="minorHAnsi" w:hAnsiTheme="minorHAnsi" w:cstheme="minorBidi"/>
                <w:lang w:eastAsia="en-US"/>
              </w:rPr>
              <w:commentReference w:id="1017"/>
            </w:r>
            <w:r>
              <w:t>returns a rho greater than 0.</w:t>
            </w:r>
            <w:commentRangeStart w:id="1018"/>
            <w:r>
              <w:t>4</w:t>
            </w:r>
            <w:commentRangeEnd w:id="1018"/>
            <w:r w:rsidR="004C2A03">
              <w:rPr>
                <w:rStyle w:val="CommentReference"/>
                <w:rFonts w:asciiTheme="minorHAnsi" w:eastAsiaTheme="minorHAnsi" w:hAnsiTheme="minorHAnsi" w:cstheme="minorBidi"/>
                <w:lang w:eastAsia="en-US"/>
              </w:rPr>
              <w:commentReference w:id="1018"/>
            </w:r>
            <w:r>
              <w:t>.</w:t>
            </w:r>
          </w:p>
          <w:p w14:paraId="03C2D176" w14:textId="77777777" w:rsidR="00696D6D" w:rsidRDefault="00696D6D" w:rsidP="00AC40BF"/>
        </w:tc>
      </w:tr>
    </w:tbl>
    <w:p w14:paraId="1B85CBEC" w14:textId="77777777" w:rsidR="00696D6D" w:rsidRPr="00F96AAF" w:rsidRDefault="00696D6D" w:rsidP="00AC40BF"/>
    <w:p w14:paraId="6930E1F9" w14:textId="77777777" w:rsidR="00510A2C" w:rsidRPr="00F96AAF" w:rsidRDefault="00510A2C" w:rsidP="00510A2C"/>
    <w:p w14:paraId="58C2791E" w14:textId="2264444C" w:rsidR="00124231" w:rsidRPr="00F96AAF" w:rsidRDefault="00124231" w:rsidP="00124231">
      <w:pPr>
        <w:pStyle w:val="Heading1"/>
      </w:pPr>
      <w:r w:rsidRPr="00F96AAF">
        <w:t>References</w:t>
      </w:r>
    </w:p>
    <w:p w14:paraId="7B9CEC0D" w14:textId="18D99AD6" w:rsidR="00124231" w:rsidRPr="00F96AAF" w:rsidRDefault="00124231" w:rsidP="00124231"/>
    <w:p w14:paraId="630FD6CE" w14:textId="77777777" w:rsidR="00B67D26" w:rsidRPr="00F96AAF" w:rsidRDefault="006E0C67" w:rsidP="00B67D26">
      <w:pPr>
        <w:pStyle w:val="Bibliography"/>
        <w:rPr>
          <w:rFonts w:ascii="Calibri" w:cs="Calibri"/>
        </w:rPr>
      </w:pPr>
      <w:r w:rsidRPr="00F96AAF">
        <w:fldChar w:fldCharType="begin"/>
      </w:r>
      <w:r w:rsidR="00B67D26" w:rsidRPr="00F96AAF">
        <w:instrText xml:space="preserve"> ADDIN ZOTERO_BIBL {"uncited":[],"omitted":[],"custom":[]} CSL_BIBLIOGRAPHY </w:instrText>
      </w:r>
      <w:r w:rsidRPr="00F96AAF">
        <w:fldChar w:fldCharType="separate"/>
      </w:r>
      <w:r w:rsidR="00B67D26" w:rsidRPr="00F96AAF">
        <w:rPr>
          <w:rFonts w:ascii="Calibri" w:cs="Calibri"/>
        </w:rPr>
        <w:t xml:space="preserve">Cargo, M., &amp; Mercer, S. L. (2008). The Value and Challenges of Participatory Research: Strengthening Its Practice. </w:t>
      </w:r>
      <w:r w:rsidR="00B67D26" w:rsidRPr="00F96AAF">
        <w:rPr>
          <w:rFonts w:ascii="Calibri" w:cs="Calibri"/>
          <w:i/>
          <w:iCs/>
        </w:rPr>
        <w:t>Annual Review of Public Health</w:t>
      </w:r>
      <w:r w:rsidR="00B67D26" w:rsidRPr="00F96AAF">
        <w:rPr>
          <w:rFonts w:ascii="Calibri" w:cs="Calibri"/>
        </w:rPr>
        <w:t xml:space="preserve">, </w:t>
      </w:r>
      <w:r w:rsidR="00B67D26" w:rsidRPr="00F96AAF">
        <w:rPr>
          <w:rFonts w:ascii="Calibri" w:cs="Calibri"/>
          <w:i/>
          <w:iCs/>
        </w:rPr>
        <w:t>29</w:t>
      </w:r>
      <w:r w:rsidR="00B67D26" w:rsidRPr="00F96AAF">
        <w:rPr>
          <w:rFonts w:ascii="Calibri" w:cs="Calibri"/>
        </w:rPr>
        <w:t>(1), 325–350. https://doi.org/10.1146/annurev.publhealth.29.091307.083824</w:t>
      </w:r>
    </w:p>
    <w:p w14:paraId="71B0764C" w14:textId="77777777" w:rsidR="00B67D26" w:rsidRPr="00F96AAF" w:rsidRDefault="00B67D26" w:rsidP="00B67D26">
      <w:pPr>
        <w:pStyle w:val="Bibliography"/>
        <w:rPr>
          <w:rFonts w:ascii="Calibri" w:cs="Calibri"/>
        </w:rPr>
      </w:pPr>
      <w:r w:rsidRPr="00F96AAF">
        <w:rPr>
          <w:rFonts w:ascii="Calibri" w:cs="Calibri"/>
        </w:rPr>
        <w:t xml:space="preserve">Lu, Y., Cohen, I., Zhou, X. S., &amp; Tian, Q. (2007). Feature selection using principal feature analysis. </w:t>
      </w:r>
      <w:r w:rsidRPr="00F96AAF">
        <w:rPr>
          <w:rFonts w:ascii="Calibri" w:cs="Calibri"/>
          <w:i/>
          <w:iCs/>
        </w:rPr>
        <w:t>Proceedings of the 15th International Conference on Multimedia  - MULTIMEDIA ’07</w:t>
      </w:r>
      <w:r w:rsidRPr="00F96AAF">
        <w:rPr>
          <w:rFonts w:ascii="Calibri" w:cs="Calibri"/>
        </w:rPr>
        <w:t>, 301. https://doi.org/10.1145/1291233.1291297</w:t>
      </w:r>
    </w:p>
    <w:p w14:paraId="19B73D2B" w14:textId="77777777" w:rsidR="00B67D26" w:rsidRPr="00F96AAF" w:rsidRDefault="00B67D26" w:rsidP="00B67D26">
      <w:pPr>
        <w:pStyle w:val="Bibliography"/>
        <w:rPr>
          <w:rFonts w:ascii="Calibri" w:cs="Calibri"/>
        </w:rPr>
      </w:pPr>
      <w:r w:rsidRPr="00F96AAF">
        <w:rPr>
          <w:rFonts w:ascii="Calibri" w:cs="Calibri"/>
        </w:rPr>
        <w:t xml:space="preserve">Moulaert, F., MacCallum, D., Mehmood, A., &amp; Hamdouch, A. (2013). </w:t>
      </w:r>
      <w:r w:rsidRPr="00F96AAF">
        <w:rPr>
          <w:rFonts w:ascii="Calibri" w:cs="Calibri"/>
          <w:i/>
          <w:iCs/>
        </w:rPr>
        <w:t>The International Handbook on Social Innovation</w:t>
      </w:r>
      <w:r w:rsidRPr="00F96AAF">
        <w:rPr>
          <w:rFonts w:ascii="Calibri" w:cs="Calibri"/>
        </w:rPr>
        <w:t>. Edward Elgar Publishing. https://doi.org/10.4337/9781849809993</w:t>
      </w:r>
    </w:p>
    <w:p w14:paraId="6F15B6D7" w14:textId="7EA12EE2" w:rsidR="00124231" w:rsidRPr="00F96AAF" w:rsidRDefault="006E0C67" w:rsidP="00124231">
      <w:r w:rsidRPr="00F96AAF">
        <w:fldChar w:fldCharType="end"/>
      </w:r>
    </w:p>
    <w:sectPr w:rsidR="00124231" w:rsidRPr="00F96AAF">
      <w:footerReference w:type="even" r:id="rId76"/>
      <w:footerReference w:type="default" r:id="rId7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xyz" w:date="2022-04-08T12:22:00Z" w:initials="xyz">
    <w:p w14:paraId="365854F7" w14:textId="1795398C" w:rsidR="00913ECC" w:rsidRPr="00C154A1" w:rsidRDefault="00913ECC">
      <w:pPr>
        <w:pStyle w:val="CommentText"/>
        <w:rPr>
          <w:lang w:val="de-AT"/>
        </w:rPr>
      </w:pPr>
      <w:r>
        <w:rPr>
          <w:rStyle w:val="CommentReference"/>
        </w:rPr>
        <w:annotationRef/>
      </w:r>
      <w:r w:rsidRPr="00C154A1">
        <w:rPr>
          <w:lang w:val="de-AT"/>
        </w:rPr>
        <w:t>Konnte ich nicht finden.</w:t>
      </w:r>
      <w:r>
        <w:rPr>
          <w:lang w:val="de-AT"/>
        </w:rPr>
        <w:t xml:space="preserve"> Falls nicht fertig, hier nicht erwähnen.</w:t>
      </w:r>
    </w:p>
  </w:comment>
  <w:comment w:id="9" w:author="xyz" w:date="2022-04-08T12:23:00Z" w:initials="xyz">
    <w:p w14:paraId="7487B98D" w14:textId="6A2E1559" w:rsidR="00913ECC" w:rsidRPr="00C154A1" w:rsidRDefault="00913ECC">
      <w:pPr>
        <w:pStyle w:val="CommentText"/>
        <w:rPr>
          <w:lang w:val="de-AT"/>
        </w:rPr>
      </w:pPr>
      <w:r>
        <w:rPr>
          <w:rStyle w:val="CommentReference"/>
        </w:rPr>
        <w:annotationRef/>
      </w:r>
      <w:r w:rsidRPr="00C154A1">
        <w:rPr>
          <w:lang w:val="de-AT"/>
        </w:rPr>
        <w:t xml:space="preserve">Es gibt bei der deskriptiven Auswertung überhaupt keine, die zwischen </w:t>
      </w:r>
      <w:r w:rsidRPr="00C154A1">
        <w:rPr>
          <w:lang w:val="de-AT"/>
        </w:rPr>
        <w:t>Sinergia und anderen Instrumenten</w:t>
      </w:r>
      <w:r>
        <w:rPr>
          <w:lang w:val="de-AT"/>
        </w:rPr>
        <w:t xml:space="preserve"> (zumindest project funding I-III)</w:t>
      </w:r>
      <w:r w:rsidRPr="00C154A1">
        <w:rPr>
          <w:lang w:val="de-AT"/>
        </w:rPr>
        <w:t xml:space="preserve"> differenziert. </w:t>
      </w:r>
      <w:r>
        <w:rPr>
          <w:lang w:val="de-AT"/>
        </w:rPr>
        <w:t>Das wird der SNSF wissen wollen!</w:t>
      </w:r>
    </w:p>
  </w:comment>
  <w:comment w:id="22" w:author="ZSI" w:date="2022-04-05T08:59:00Z" w:initials="ZSI">
    <w:p w14:paraId="3E832A1E" w14:textId="4440FC7A" w:rsidR="00913ECC" w:rsidRPr="00C154A1" w:rsidRDefault="00913ECC">
      <w:pPr>
        <w:pStyle w:val="CommentText"/>
        <w:rPr>
          <w:lang w:val="de-AT"/>
        </w:rPr>
      </w:pPr>
      <w:r>
        <w:rPr>
          <w:rStyle w:val="CommentReference"/>
        </w:rPr>
        <w:annotationRef/>
      </w:r>
      <w:r w:rsidRPr="00C154A1">
        <w:rPr>
          <w:lang w:val="de-AT"/>
        </w:rPr>
        <w:t xml:space="preserve">TODO: kommt in den </w:t>
      </w:r>
      <w:r w:rsidRPr="00C154A1">
        <w:rPr>
          <w:lang w:val="de-AT"/>
        </w:rPr>
        <w:t>hauptteil =&gt; abklären, wie detailliert dieser abschnitt sein soll</w:t>
      </w:r>
    </w:p>
  </w:comment>
  <w:comment w:id="23" w:author="xyz" w:date="2022-04-08T12:26:00Z" w:initials="xyz">
    <w:p w14:paraId="0BAC12A7" w14:textId="0434DB3E" w:rsidR="00913ECC" w:rsidRPr="00C154A1" w:rsidRDefault="00913ECC">
      <w:pPr>
        <w:pStyle w:val="CommentText"/>
        <w:rPr>
          <w:lang w:val="de-AT"/>
        </w:rPr>
      </w:pPr>
      <w:r>
        <w:rPr>
          <w:rStyle w:val="CommentReference"/>
        </w:rPr>
        <w:annotationRef/>
      </w:r>
      <w:r w:rsidRPr="00C154A1">
        <w:rPr>
          <w:lang w:val="de-AT"/>
        </w:rPr>
        <w:t xml:space="preserve">Das kommt ins Methodenkapitel. Danach wird was zu den </w:t>
      </w:r>
      <w:r w:rsidRPr="00C154A1">
        <w:rPr>
          <w:lang w:val="de-AT"/>
        </w:rPr>
        <w:t xml:space="preserve">properties of SI geschrieben. </w:t>
      </w:r>
    </w:p>
  </w:comment>
  <w:comment w:id="35" w:author="xyz" w:date="2022-04-08T12:30:00Z" w:initials="xyz">
    <w:p w14:paraId="489921F7" w14:textId="14B819F2" w:rsidR="00913ECC" w:rsidRPr="00C154A1" w:rsidRDefault="00913ECC">
      <w:pPr>
        <w:pStyle w:val="CommentText"/>
        <w:rPr>
          <w:lang w:val="de-AT"/>
        </w:rPr>
      </w:pPr>
      <w:r>
        <w:rPr>
          <w:rStyle w:val="CommentReference"/>
        </w:rPr>
        <w:annotationRef/>
      </w:r>
      <w:r w:rsidRPr="00C154A1">
        <w:rPr>
          <w:lang w:val="de-AT"/>
        </w:rPr>
        <w:t>?</w:t>
      </w:r>
    </w:p>
  </w:comment>
  <w:comment w:id="38" w:author="xyz" w:date="2022-04-08T12:30:00Z" w:initials="xyz">
    <w:p w14:paraId="774837A5" w14:textId="65F02770" w:rsidR="00913ECC" w:rsidRPr="00C154A1" w:rsidRDefault="00913ECC">
      <w:pPr>
        <w:pStyle w:val="CommentText"/>
        <w:rPr>
          <w:lang w:val="de-AT"/>
        </w:rPr>
      </w:pPr>
      <w:r>
        <w:rPr>
          <w:rStyle w:val="CommentReference"/>
        </w:rPr>
        <w:annotationRef/>
      </w:r>
      <w:r w:rsidRPr="00C154A1">
        <w:rPr>
          <w:lang w:val="de-AT"/>
        </w:rPr>
        <w:t>Konnte ich nicht finden!</w:t>
      </w:r>
    </w:p>
  </w:comment>
  <w:comment w:id="43" w:author="xyz" w:date="2022-04-08T12:31:00Z" w:initials="xyz">
    <w:p w14:paraId="0A6EAC21" w14:textId="091DE2C3" w:rsidR="00913ECC" w:rsidRPr="00C154A1" w:rsidRDefault="00913ECC">
      <w:pPr>
        <w:pStyle w:val="CommentText"/>
        <w:rPr>
          <w:lang w:val="de-AT"/>
        </w:rPr>
      </w:pPr>
      <w:r>
        <w:rPr>
          <w:rStyle w:val="CommentReference"/>
        </w:rPr>
        <w:annotationRef/>
      </w:r>
      <w:r w:rsidRPr="00C154A1">
        <w:rPr>
          <w:lang w:val="de-AT"/>
        </w:rPr>
        <w:t xml:space="preserve">Bitte umschreiben. </w:t>
      </w:r>
      <w:r>
        <w:rPr>
          <w:lang w:val="de-AT"/>
        </w:rPr>
        <w:t>Unverständlich.</w:t>
      </w:r>
    </w:p>
  </w:comment>
  <w:comment w:id="74" w:author="xyz" w:date="2022-04-08T13:13:00Z" w:initials="xyz">
    <w:p w14:paraId="3AEFE3D8" w14:textId="7807BFF0" w:rsidR="00913ECC" w:rsidRPr="00604819" w:rsidRDefault="00913ECC">
      <w:pPr>
        <w:pStyle w:val="CommentText"/>
        <w:rPr>
          <w:lang w:val="de-AT"/>
        </w:rPr>
      </w:pPr>
      <w:r>
        <w:rPr>
          <w:rStyle w:val="CommentReference"/>
        </w:rPr>
        <w:annotationRef/>
      </w:r>
      <w:r w:rsidRPr="00604819">
        <w:rPr>
          <w:lang w:val="de-AT"/>
        </w:rPr>
        <w:t xml:space="preserve">Hier werden wir definitive Literatur einfügen müssen. </w:t>
      </w:r>
    </w:p>
  </w:comment>
  <w:comment w:id="81" w:author="xyz" w:date="2022-04-08T13:14:00Z" w:initials="xyz">
    <w:p w14:paraId="2B8F3AC2" w14:textId="413637BE" w:rsidR="00913ECC" w:rsidRPr="00604819" w:rsidRDefault="00913ECC">
      <w:pPr>
        <w:pStyle w:val="CommentText"/>
        <w:rPr>
          <w:lang w:val="de-AT"/>
        </w:rPr>
      </w:pPr>
      <w:r>
        <w:rPr>
          <w:rStyle w:val="CommentReference"/>
        </w:rPr>
        <w:annotationRef/>
      </w:r>
      <w:r w:rsidRPr="00604819">
        <w:rPr>
          <w:lang w:val="de-AT"/>
        </w:rPr>
        <w:t xml:space="preserve">Detto. Im Endbericht werden wir Literaturverweise reinbringen müssen. </w:t>
      </w:r>
    </w:p>
  </w:comment>
  <w:comment w:id="95" w:author="ZSI" w:date="2022-04-05T09:02:00Z" w:initials="ZSI">
    <w:p w14:paraId="64CE8668" w14:textId="4246026C" w:rsidR="00913ECC" w:rsidRPr="00C154A1" w:rsidRDefault="00913ECC">
      <w:pPr>
        <w:pStyle w:val="CommentText"/>
        <w:rPr>
          <w:lang w:val="de-AT"/>
        </w:rPr>
      </w:pPr>
      <w:r>
        <w:rPr>
          <w:rStyle w:val="CommentReference"/>
        </w:rPr>
        <w:annotationRef/>
      </w:r>
      <w:r w:rsidRPr="00C154A1">
        <w:rPr>
          <w:lang w:val="de-AT"/>
        </w:rPr>
        <w:t xml:space="preserve">Alternative </w:t>
      </w:r>
      <w:r w:rsidRPr="00C154A1">
        <w:rPr>
          <w:lang w:val="de-AT"/>
        </w:rPr>
        <w:t>tabellendarstellung; überzeugt wahrscheinlich nicht</w:t>
      </w:r>
    </w:p>
  </w:comment>
  <w:comment w:id="316" w:author="xyz" w:date="2022-04-08T13:20:00Z" w:initials="xyz">
    <w:p w14:paraId="72E4CA8C" w14:textId="55A8E4B8" w:rsidR="00913ECC" w:rsidRPr="00604819" w:rsidRDefault="00913ECC">
      <w:pPr>
        <w:pStyle w:val="CommentText"/>
        <w:rPr>
          <w:lang w:val="de-AT"/>
        </w:rPr>
      </w:pPr>
      <w:r>
        <w:rPr>
          <w:rStyle w:val="CommentReference"/>
        </w:rPr>
        <w:annotationRef/>
      </w:r>
      <w:r w:rsidRPr="00604819">
        <w:rPr>
          <w:lang w:val="de-AT"/>
        </w:rPr>
        <w:t xml:space="preserve">Wo findet man eine Auswertung dazu? </w:t>
      </w:r>
      <w:r>
        <w:rPr>
          <w:lang w:val="de-AT"/>
        </w:rPr>
        <w:t>Falls nicht gegeben, bitte streichen!</w:t>
      </w:r>
    </w:p>
  </w:comment>
  <w:comment w:id="359" w:author="xyz" w:date="2022-04-08T13:27:00Z" w:initials="xyz">
    <w:p w14:paraId="632B25A7" w14:textId="27AA362B" w:rsidR="00913ECC" w:rsidRPr="009902A1" w:rsidRDefault="00913ECC">
      <w:pPr>
        <w:pStyle w:val="CommentText"/>
        <w:rPr>
          <w:lang w:val="de-AT"/>
        </w:rPr>
      </w:pPr>
      <w:r>
        <w:rPr>
          <w:rStyle w:val="CommentReference"/>
        </w:rPr>
        <w:annotationRef/>
      </w:r>
      <w:r w:rsidRPr="009902A1">
        <w:rPr>
          <w:lang w:val="de-AT"/>
        </w:rPr>
        <w:t>Gibt es nicht!</w:t>
      </w:r>
    </w:p>
  </w:comment>
  <w:comment w:id="383" w:author="xyz" w:date="2022-04-08T13:27:00Z" w:initials="xyz">
    <w:p w14:paraId="0C3ED239" w14:textId="3D97FD6E" w:rsidR="00913ECC" w:rsidRPr="009902A1" w:rsidRDefault="00913ECC">
      <w:pPr>
        <w:pStyle w:val="CommentText"/>
        <w:rPr>
          <w:lang w:val="de-AT"/>
        </w:rPr>
      </w:pPr>
      <w:r>
        <w:rPr>
          <w:rStyle w:val="CommentReference"/>
        </w:rPr>
        <w:annotationRef/>
      </w:r>
      <w:r w:rsidRPr="009902A1">
        <w:rPr>
          <w:lang w:val="de-AT"/>
        </w:rPr>
        <w:t>Gibt es nicht!</w:t>
      </w:r>
    </w:p>
  </w:comment>
  <w:comment w:id="447" w:author="xyz" w:date="2022-04-09T11:10:00Z" w:initials="xyz">
    <w:p w14:paraId="2A256873" w14:textId="0420FA7E" w:rsidR="00913ECC" w:rsidRPr="002825D1" w:rsidRDefault="00913ECC">
      <w:pPr>
        <w:pStyle w:val="CommentText"/>
        <w:rPr>
          <w:lang w:val="de-AT"/>
        </w:rPr>
      </w:pPr>
      <w:r>
        <w:rPr>
          <w:rStyle w:val="CommentReference"/>
        </w:rPr>
        <w:annotationRef/>
      </w:r>
      <w:r w:rsidRPr="002825D1">
        <w:rPr>
          <w:lang w:val="de-AT"/>
        </w:rPr>
        <w:t>Was stellt diese Zeile dar?</w:t>
      </w:r>
      <w:r>
        <w:rPr>
          <w:lang w:val="de-AT"/>
        </w:rPr>
        <w:t xml:space="preserve"> Völlig unklar!</w:t>
      </w:r>
    </w:p>
  </w:comment>
  <w:comment w:id="461" w:author="xyz" w:date="2022-04-09T11:27:00Z" w:initials="xyz">
    <w:p w14:paraId="739F480A" w14:textId="23C94A13" w:rsidR="00913ECC" w:rsidRPr="005B7AEB" w:rsidRDefault="00913ECC">
      <w:pPr>
        <w:pStyle w:val="CommentText"/>
        <w:rPr>
          <w:lang w:val="de-AT"/>
        </w:rPr>
      </w:pPr>
      <w:r>
        <w:rPr>
          <w:rStyle w:val="CommentReference"/>
        </w:rPr>
        <w:annotationRef/>
      </w:r>
      <w:r w:rsidRPr="005B7AEB">
        <w:rPr>
          <w:lang w:val="de-AT"/>
        </w:rPr>
        <w:t xml:space="preserve">Spätestens hier müsste eine </w:t>
      </w:r>
      <w:r>
        <w:rPr>
          <w:lang w:val="de-AT"/>
        </w:rPr>
        <w:t xml:space="preserve">Differenzierung nach den SNSF-Instrumenten erfolgen, also dargestellt werden, ob sich Einzelprojekte von </w:t>
      </w:r>
      <w:r>
        <w:rPr>
          <w:lang w:val="de-AT"/>
        </w:rPr>
        <w:t>Synergia-Projekten unterscheiden. Schon im vorherigen Abschnitt zu den Motivationen sollte so eine kleine Tabelle, die die beiden Hauptinstrumente unterscheidet, erfolgen.</w:t>
      </w:r>
    </w:p>
  </w:comment>
  <w:comment w:id="464" w:author="xyz" w:date="2022-04-09T11:32:00Z" w:initials="xyz">
    <w:p w14:paraId="7E525ADE" w14:textId="7746CA7F" w:rsidR="00913ECC" w:rsidRPr="00D845CB" w:rsidRDefault="00913ECC">
      <w:pPr>
        <w:pStyle w:val="CommentText"/>
        <w:rPr>
          <w:lang w:val="de-AT"/>
        </w:rPr>
      </w:pPr>
      <w:r>
        <w:rPr>
          <w:rStyle w:val="CommentReference"/>
        </w:rPr>
        <w:annotationRef/>
      </w:r>
      <w:r w:rsidRPr="00D845CB">
        <w:rPr>
          <w:lang w:val="de-AT"/>
        </w:rPr>
        <w:t xml:space="preserve">Empfehlung: wenn ihr interpretiert, dann orientiert euch an den </w:t>
      </w:r>
      <w:r>
        <w:rPr>
          <w:lang w:val="de-AT"/>
        </w:rPr>
        <w:t>Fragestellungen im Survey, sonst wird das spekulativ!</w:t>
      </w:r>
    </w:p>
  </w:comment>
  <w:comment w:id="497" w:author="xyz" w:date="2022-04-09T11:38:00Z" w:initials="xyz">
    <w:p w14:paraId="21E978C8" w14:textId="733E5944" w:rsidR="00913ECC" w:rsidRPr="00D845CB" w:rsidRDefault="00913ECC">
      <w:pPr>
        <w:pStyle w:val="CommentText"/>
        <w:rPr>
          <w:lang w:val="de-AT"/>
        </w:rPr>
      </w:pPr>
      <w:r>
        <w:rPr>
          <w:rStyle w:val="CommentReference"/>
        </w:rPr>
        <w:annotationRef/>
      </w:r>
      <w:r w:rsidRPr="00D845CB">
        <w:rPr>
          <w:lang w:val="de-AT"/>
        </w:rPr>
        <w:t>Mir fehlt eine Z</w:t>
      </w:r>
      <w:r>
        <w:rPr>
          <w:lang w:val="de-AT"/>
        </w:rPr>
        <w:t xml:space="preserve">ahl, die darüber informiert, wieviel ALLER Projekte </w:t>
      </w:r>
      <w:r>
        <w:rPr>
          <w:lang w:val="de-AT"/>
        </w:rPr>
        <w:t>insgesmat zumindes einen der transdisziplinären Typen angeführt haben, oder wieviel gar keinen transdisziplinären Typus angeführt haben.</w:t>
      </w:r>
    </w:p>
  </w:comment>
  <w:comment w:id="561" w:author="xyz" w:date="2022-04-09T12:04:00Z" w:initials="xyz">
    <w:p w14:paraId="78A595C1" w14:textId="78F0A970" w:rsidR="00913ECC" w:rsidRPr="002D25BA" w:rsidRDefault="00913ECC">
      <w:pPr>
        <w:pStyle w:val="CommentText"/>
        <w:rPr>
          <w:lang w:val="de-AT"/>
        </w:rPr>
      </w:pPr>
      <w:r>
        <w:rPr>
          <w:rStyle w:val="CommentReference"/>
        </w:rPr>
        <w:annotationRef/>
      </w:r>
      <w:r w:rsidRPr="002D25BA">
        <w:rPr>
          <w:lang w:val="de-AT"/>
        </w:rPr>
        <w:t>Bitte hier unbedingt eine Tabelle einfügen, die diese F</w:t>
      </w:r>
      <w:r>
        <w:rPr>
          <w:lang w:val="de-AT"/>
        </w:rPr>
        <w:t xml:space="preserve">rage nach Gender </w:t>
      </w:r>
      <w:r>
        <w:rPr>
          <w:lang w:val="de-AT"/>
        </w:rPr>
        <w:t>inclusion nach den drei Scientific Domains ausdifferenziert!!!</w:t>
      </w:r>
    </w:p>
  </w:comment>
  <w:comment w:id="585" w:author="xyz" w:date="2022-04-09T12:09:00Z" w:initials="xyz">
    <w:p w14:paraId="63D6874D" w14:textId="285DB985" w:rsidR="00913ECC" w:rsidRPr="00175A9D" w:rsidRDefault="00913ECC">
      <w:pPr>
        <w:pStyle w:val="CommentText"/>
        <w:rPr>
          <w:lang w:val="de-AT"/>
        </w:rPr>
      </w:pPr>
      <w:r>
        <w:rPr>
          <w:rStyle w:val="CommentReference"/>
        </w:rPr>
        <w:annotationRef/>
      </w:r>
      <w:r w:rsidRPr="00175A9D">
        <w:rPr>
          <w:lang w:val="de-AT"/>
        </w:rPr>
        <w:t>Hier müsste unbedingt jetzt eine D</w:t>
      </w:r>
      <w:r>
        <w:rPr>
          <w:lang w:val="de-AT"/>
        </w:rPr>
        <w:t xml:space="preserve">ifferenzierung zwischen SNSF-Einzelprojekten und </w:t>
      </w:r>
      <w:r>
        <w:rPr>
          <w:lang w:val="de-AT"/>
        </w:rPr>
        <w:t>Sinergia-Projekten erfolgen!</w:t>
      </w:r>
    </w:p>
  </w:comment>
  <w:comment w:id="589" w:author="xyz" w:date="2022-04-09T12:15:00Z" w:initials="xyz">
    <w:p w14:paraId="0F288252" w14:textId="4514AAAA" w:rsidR="00913ECC" w:rsidRPr="00175A9D" w:rsidRDefault="00913ECC">
      <w:pPr>
        <w:pStyle w:val="CommentText"/>
        <w:rPr>
          <w:lang w:val="de-AT"/>
        </w:rPr>
      </w:pPr>
      <w:r>
        <w:rPr>
          <w:rStyle w:val="CommentReference"/>
        </w:rPr>
        <w:annotationRef/>
      </w:r>
      <w:r w:rsidRPr="00175A9D">
        <w:rPr>
          <w:lang w:val="de-AT"/>
        </w:rPr>
        <w:t xml:space="preserve">Was hat das hier genau im </w:t>
      </w:r>
      <w:r>
        <w:rPr>
          <w:lang w:val="de-AT"/>
        </w:rPr>
        <w:t>Kapitel 3.6.1 zu suchen???</w:t>
      </w:r>
    </w:p>
  </w:comment>
  <w:comment w:id="596" w:author="xyz" w:date="2022-04-09T12:24:00Z" w:initials="xyz">
    <w:p w14:paraId="1CFEE086" w14:textId="2EDC9EBA" w:rsidR="00913ECC" w:rsidRPr="00DA2D91" w:rsidRDefault="00913ECC">
      <w:pPr>
        <w:pStyle w:val="CommentText"/>
        <w:rPr>
          <w:lang w:val="de-AT"/>
        </w:rPr>
      </w:pPr>
      <w:r>
        <w:rPr>
          <w:rStyle w:val="CommentReference"/>
        </w:rPr>
        <w:annotationRef/>
      </w:r>
      <w:r w:rsidRPr="00DA2D91">
        <w:rPr>
          <w:lang w:val="de-AT"/>
        </w:rPr>
        <w:t>Habe überall die % weggenommen (</w:t>
      </w:r>
      <w:r>
        <w:rPr>
          <w:lang w:val="de-AT"/>
        </w:rPr>
        <w:t>steht oben im Spaltenkopf) und dafür Schattierung eingefügt</w:t>
      </w:r>
    </w:p>
  </w:comment>
  <w:comment w:id="601" w:author="xyz" w:date="2022-04-09T12:30:00Z" w:initials="xyz">
    <w:p w14:paraId="523050CA" w14:textId="7CEE4D91" w:rsidR="00913ECC" w:rsidRPr="00A04857" w:rsidRDefault="00913ECC">
      <w:pPr>
        <w:pStyle w:val="CommentText"/>
        <w:rPr>
          <w:lang w:val="de-AT"/>
        </w:rPr>
      </w:pPr>
      <w:r>
        <w:rPr>
          <w:rStyle w:val="CommentReference"/>
        </w:rPr>
        <w:annotationRef/>
      </w:r>
      <w:r w:rsidRPr="00A04857">
        <w:rPr>
          <w:lang w:val="de-AT"/>
        </w:rPr>
        <w:t>Die Bildbeschreibung/L</w:t>
      </w:r>
      <w:r>
        <w:rPr>
          <w:lang w:val="de-AT"/>
        </w:rPr>
        <w:t>egende verhält sich genau umgekehrt zum Bildaufbau.</w:t>
      </w:r>
    </w:p>
  </w:comment>
  <w:comment w:id="754" w:author="xyz" w:date="2022-04-09T12:34:00Z" w:initials="xyz">
    <w:p w14:paraId="1B51BC84" w14:textId="2C965D05" w:rsidR="00913ECC" w:rsidRPr="00A04857" w:rsidRDefault="00913ECC">
      <w:pPr>
        <w:pStyle w:val="CommentText"/>
        <w:rPr>
          <w:lang w:val="de-AT"/>
        </w:rPr>
      </w:pPr>
      <w:r>
        <w:rPr>
          <w:rStyle w:val="CommentReference"/>
        </w:rPr>
        <w:annotationRef/>
      </w:r>
      <w:r w:rsidRPr="00A04857">
        <w:rPr>
          <w:lang w:val="de-AT"/>
        </w:rPr>
        <w:t>Hier müsste man jetzt überprüfen/</w:t>
      </w:r>
      <w:r>
        <w:rPr>
          <w:lang w:val="de-AT"/>
        </w:rPr>
        <w:t xml:space="preserve">eine Korrelation machen zwischen denen, deren Absicht es was </w:t>
      </w:r>
      <w:r>
        <w:rPr>
          <w:lang w:val="de-AT"/>
        </w:rPr>
        <w:t>evidence-based policy-making zu unterstützen (sieh 3.5.3 und dem tatsächlichen uptake hier).</w:t>
      </w:r>
    </w:p>
  </w:comment>
  <w:comment w:id="760" w:author="xyz" w:date="2022-04-09T12:36:00Z" w:initials="xyz">
    <w:p w14:paraId="67CE8E85" w14:textId="2758BEEF" w:rsidR="00913ECC" w:rsidRPr="00913ECC" w:rsidRDefault="00913ECC">
      <w:pPr>
        <w:pStyle w:val="CommentText"/>
        <w:rPr>
          <w:lang w:val="de-AT"/>
        </w:rPr>
      </w:pPr>
      <w:r>
        <w:rPr>
          <w:rStyle w:val="CommentReference"/>
        </w:rPr>
        <w:annotationRef/>
      </w:r>
      <w:r w:rsidRPr="00913ECC">
        <w:rPr>
          <w:lang w:val="de-AT"/>
        </w:rPr>
        <w:t>n= 62/361 – UNBEDINGT AUSBESSERN</w:t>
      </w:r>
    </w:p>
  </w:comment>
  <w:comment w:id="761" w:author="xyz" w:date="2022-04-09T12:37:00Z" w:initials="xyz">
    <w:p w14:paraId="43CA32F5" w14:textId="4C5082EA" w:rsidR="00913ECC" w:rsidRPr="002313A9" w:rsidRDefault="00913ECC">
      <w:pPr>
        <w:pStyle w:val="CommentText"/>
        <w:rPr>
          <w:lang w:val="de-AT"/>
        </w:rPr>
      </w:pPr>
      <w:r>
        <w:rPr>
          <w:rStyle w:val="CommentReference"/>
        </w:rPr>
        <w:annotationRef/>
      </w:r>
      <w:r w:rsidRPr="00913ECC">
        <w:t xml:space="preserve">Ist  es nicht so, dass diese Frage nur von denen beantwortet wurde, who reported that a moderate to high uptake by public administrations and policy-makers </w:t>
      </w:r>
      <w:r>
        <w:t xml:space="preserve">occurred? </w:t>
      </w:r>
      <w:r w:rsidRPr="002313A9">
        <w:rPr>
          <w:lang w:val="de-AT"/>
        </w:rPr>
        <w:t>BITTE CHECKEN</w:t>
      </w:r>
    </w:p>
  </w:comment>
  <w:comment w:id="788" w:author="xyz" w:date="2022-04-09T12:49:00Z" w:initials="xyz">
    <w:p w14:paraId="73BADA6F" w14:textId="7388BD2C" w:rsidR="002716C2" w:rsidRPr="002313A9" w:rsidRDefault="002716C2">
      <w:pPr>
        <w:pStyle w:val="CommentText"/>
        <w:rPr>
          <w:lang w:val="de-AT"/>
        </w:rPr>
      </w:pPr>
      <w:r>
        <w:rPr>
          <w:rStyle w:val="CommentReference"/>
        </w:rPr>
        <w:annotationRef/>
      </w:r>
      <w:r w:rsidRPr="002313A9">
        <w:rPr>
          <w:lang w:val="de-AT"/>
        </w:rPr>
        <w:t>Alle % gelöscht und schattiert.</w:t>
      </w:r>
    </w:p>
  </w:comment>
  <w:comment w:id="821" w:author="xyz" w:date="2022-04-09T12:57:00Z" w:initials="xyz">
    <w:p w14:paraId="3A1502FF" w14:textId="48E0EB74" w:rsidR="002313A9" w:rsidRPr="002313A9" w:rsidRDefault="002313A9">
      <w:pPr>
        <w:pStyle w:val="CommentText"/>
        <w:rPr>
          <w:lang w:val="de-AT"/>
        </w:rPr>
      </w:pPr>
      <w:r>
        <w:rPr>
          <w:rStyle w:val="CommentReference"/>
        </w:rPr>
        <w:annotationRef/>
      </w:r>
      <w:r w:rsidRPr="002313A9">
        <w:rPr>
          <w:lang w:val="de-AT"/>
        </w:rPr>
        <w:t>Kann man das so schreiben</w:t>
      </w:r>
      <w:r>
        <w:rPr>
          <w:lang w:val="de-AT"/>
        </w:rPr>
        <w:t>?</w:t>
      </w:r>
    </w:p>
  </w:comment>
  <w:comment w:id="823" w:author="xyz" w:date="2022-04-09T12:57:00Z" w:initials="xyz">
    <w:p w14:paraId="0AA99673" w14:textId="64E59A08" w:rsidR="002313A9" w:rsidRPr="002313A9" w:rsidRDefault="002313A9">
      <w:pPr>
        <w:pStyle w:val="CommentText"/>
        <w:rPr>
          <w:lang w:val="de-AT"/>
        </w:rPr>
      </w:pPr>
      <w:r>
        <w:rPr>
          <w:rStyle w:val="CommentReference"/>
        </w:rPr>
        <w:annotationRef/>
      </w:r>
      <w:r w:rsidRPr="002313A9">
        <w:rPr>
          <w:lang w:val="de-AT"/>
        </w:rPr>
        <w:t>Literatur fehlt!</w:t>
      </w:r>
    </w:p>
  </w:comment>
  <w:comment w:id="849" w:author="xyz" w:date="2022-04-09T13:01:00Z" w:initials="xyz">
    <w:p w14:paraId="34F9348F" w14:textId="2240F053" w:rsidR="002313A9" w:rsidRPr="002313A9" w:rsidRDefault="002313A9">
      <w:pPr>
        <w:pStyle w:val="CommentText"/>
        <w:rPr>
          <w:lang w:val="de-AT"/>
        </w:rPr>
      </w:pPr>
      <w:r>
        <w:rPr>
          <w:rStyle w:val="CommentReference"/>
        </w:rPr>
        <w:annotationRef/>
      </w:r>
      <w:r w:rsidRPr="002313A9">
        <w:rPr>
          <w:lang w:val="de-AT"/>
        </w:rPr>
        <w:t>Bitte vereinheitlichen</w:t>
      </w:r>
    </w:p>
  </w:comment>
  <w:comment w:id="857" w:author="xyz" w:date="2022-04-09T13:02:00Z" w:initials="xyz">
    <w:p w14:paraId="6577D08D" w14:textId="3EEB25EE" w:rsidR="002313A9" w:rsidRPr="002313A9" w:rsidRDefault="002313A9">
      <w:pPr>
        <w:pStyle w:val="CommentText"/>
        <w:rPr>
          <w:lang w:val="de-AT"/>
        </w:rPr>
      </w:pPr>
      <w:r>
        <w:rPr>
          <w:rStyle w:val="CommentReference"/>
        </w:rPr>
        <w:annotationRef/>
      </w:r>
      <w:r w:rsidRPr="002313A9">
        <w:rPr>
          <w:lang w:val="de-AT"/>
        </w:rPr>
        <w:t xml:space="preserve">Versteh ich nicht. </w:t>
      </w:r>
      <w:r>
        <w:rPr>
          <w:lang w:val="de-AT"/>
        </w:rPr>
        <w:t>Was soll das aussagen?</w:t>
      </w:r>
    </w:p>
  </w:comment>
  <w:comment w:id="882" w:author="xyz" w:date="2022-04-09T13:09:00Z" w:initials="xyz">
    <w:p w14:paraId="6FE1874A" w14:textId="18011803" w:rsidR="00FD6A4A" w:rsidRPr="00FD6A4A" w:rsidRDefault="00FD6A4A">
      <w:pPr>
        <w:pStyle w:val="CommentText"/>
        <w:rPr>
          <w:lang w:val="de-AT"/>
        </w:rPr>
      </w:pPr>
      <w:r>
        <w:rPr>
          <w:rStyle w:val="CommentReference"/>
        </w:rPr>
        <w:annotationRef/>
      </w:r>
      <w:r w:rsidRPr="00FD6A4A">
        <w:rPr>
          <w:lang w:val="de-AT"/>
        </w:rPr>
        <w:t>Lite</w:t>
      </w:r>
      <w:r>
        <w:rPr>
          <w:lang w:val="de-AT"/>
        </w:rPr>
        <w:t>r</w:t>
      </w:r>
      <w:r w:rsidRPr="00FD6A4A">
        <w:rPr>
          <w:lang w:val="de-AT"/>
        </w:rPr>
        <w:t>atur fehlt</w:t>
      </w:r>
    </w:p>
  </w:comment>
  <w:comment w:id="969" w:author="xyz" w:date="2022-04-09T13:22:00Z" w:initials="xyz">
    <w:p w14:paraId="58295FC7" w14:textId="447A2A04" w:rsidR="005577BC" w:rsidRPr="005577BC" w:rsidRDefault="005577BC">
      <w:pPr>
        <w:pStyle w:val="CommentText"/>
        <w:rPr>
          <w:lang w:val="de-AT"/>
        </w:rPr>
      </w:pPr>
      <w:r>
        <w:rPr>
          <w:rStyle w:val="CommentReference"/>
        </w:rPr>
        <w:annotationRef/>
      </w:r>
      <w:r w:rsidRPr="005577BC">
        <w:rPr>
          <w:lang w:val="de-AT"/>
        </w:rPr>
        <w:t xml:space="preserve">Kann man das bitte so einrichten, dass nicht einfach irgendwo im </w:t>
      </w:r>
      <w:r>
        <w:rPr>
          <w:lang w:val="de-AT"/>
        </w:rPr>
        <w:t xml:space="preserve">Wort umgebrochen wird – trifft auf alle diese Boxen zu. </w:t>
      </w:r>
    </w:p>
  </w:comment>
  <w:comment w:id="984" w:author="xyz" w:date="2022-04-09T13:26:00Z" w:initials="xyz">
    <w:p w14:paraId="706FD72E" w14:textId="54A9AAF6" w:rsidR="004C2A03" w:rsidRPr="004C2A03" w:rsidRDefault="004C2A03">
      <w:pPr>
        <w:pStyle w:val="CommentText"/>
        <w:rPr>
          <w:lang w:val="de-AT"/>
        </w:rPr>
      </w:pPr>
      <w:r>
        <w:rPr>
          <w:rStyle w:val="CommentReference"/>
        </w:rPr>
        <w:annotationRef/>
      </w:r>
      <w:r w:rsidRPr="004C2A03">
        <w:rPr>
          <w:lang w:val="de-AT"/>
        </w:rPr>
        <w:t>Was bedeutet das? N</w:t>
      </w:r>
      <w:r>
        <w:rPr>
          <w:lang w:val="de-AT"/>
        </w:rPr>
        <w:t>ix? Dann weg.</w:t>
      </w:r>
    </w:p>
  </w:comment>
  <w:comment w:id="985" w:author="xyz" w:date="2022-04-09T13:27:00Z" w:initials="xyz">
    <w:p w14:paraId="70EC40D6" w14:textId="2D549CF1" w:rsidR="004C2A03" w:rsidRPr="004C2A03" w:rsidRDefault="004C2A03">
      <w:pPr>
        <w:pStyle w:val="CommentText"/>
        <w:rPr>
          <w:lang w:val="de-AT"/>
        </w:rPr>
      </w:pPr>
      <w:r>
        <w:rPr>
          <w:rStyle w:val="CommentReference"/>
        </w:rPr>
        <w:annotationRef/>
      </w:r>
      <w:r w:rsidRPr="004C2A03">
        <w:rPr>
          <w:lang w:val="de-AT"/>
        </w:rPr>
        <w:t>detto</w:t>
      </w:r>
    </w:p>
  </w:comment>
  <w:comment w:id="992" w:author="xyz" w:date="2022-04-09T13:27:00Z" w:initials="xyz">
    <w:p w14:paraId="356C26DE" w14:textId="12FF95D1" w:rsidR="004C2A03" w:rsidRPr="004C2A03" w:rsidRDefault="004C2A03">
      <w:pPr>
        <w:pStyle w:val="CommentText"/>
        <w:rPr>
          <w:lang w:val="de-AT"/>
        </w:rPr>
      </w:pPr>
      <w:r>
        <w:rPr>
          <w:rStyle w:val="CommentReference"/>
        </w:rPr>
        <w:annotationRef/>
      </w:r>
      <w:r w:rsidRPr="004C2A03">
        <w:rPr>
          <w:lang w:val="de-AT"/>
        </w:rPr>
        <w:t xml:space="preserve">Völlig unverständlich. </w:t>
      </w:r>
      <w:r>
        <w:rPr>
          <w:lang w:val="de-AT"/>
        </w:rPr>
        <w:t xml:space="preserve">Weg damit und durch was </w:t>
      </w:r>
      <w:r>
        <w:rPr>
          <w:lang w:val="de-AT"/>
        </w:rPr>
        <w:t xml:space="preserve">verständliches ersetzen. </w:t>
      </w:r>
    </w:p>
  </w:comment>
  <w:comment w:id="1001" w:author="xyz" w:date="2022-04-09T13:29:00Z" w:initials="xyz">
    <w:p w14:paraId="7C212DBA" w14:textId="61886975" w:rsidR="004C2A03" w:rsidRPr="004C2A03" w:rsidRDefault="004C2A03">
      <w:pPr>
        <w:pStyle w:val="CommentText"/>
        <w:rPr>
          <w:lang w:val="de-AT"/>
        </w:rPr>
      </w:pPr>
      <w:r>
        <w:rPr>
          <w:rStyle w:val="CommentReference"/>
        </w:rPr>
        <w:annotationRef/>
      </w:r>
      <w:r w:rsidRPr="004C2A03">
        <w:rPr>
          <w:lang w:val="de-AT"/>
        </w:rPr>
        <w:t xml:space="preserve">Wo ist die Box wie bei den anderen </w:t>
      </w:r>
      <w:r w:rsidRPr="004C2A03">
        <w:rPr>
          <w:lang w:val="de-AT"/>
        </w:rPr>
        <w:t>S</w:t>
      </w:r>
      <w:r>
        <w:rPr>
          <w:lang w:val="de-AT"/>
        </w:rPr>
        <w:t>ections? Statistik fehlt!</w:t>
      </w:r>
    </w:p>
  </w:comment>
  <w:comment w:id="1015" w:author="xyz" w:date="2022-04-09T13:33:00Z" w:initials="xyz">
    <w:p w14:paraId="79B281CE" w14:textId="76A660F3" w:rsidR="004C2A03" w:rsidRDefault="004C2A03">
      <w:pPr>
        <w:pStyle w:val="CommentText"/>
      </w:pPr>
      <w:r>
        <w:rPr>
          <w:rStyle w:val="CommentReference"/>
        </w:rPr>
        <w:annotationRef/>
      </w:r>
      <w:r>
        <w:t>????</w:t>
      </w:r>
    </w:p>
  </w:comment>
  <w:comment w:id="1017" w:author="xyz" w:date="2022-04-09T13:33:00Z" w:initials="xyz">
    <w:p w14:paraId="16C07EB3" w14:textId="33F259CB" w:rsidR="004C2A03" w:rsidRDefault="004C2A03">
      <w:pPr>
        <w:pStyle w:val="CommentText"/>
      </w:pPr>
      <w:r>
        <w:rPr>
          <w:rStyle w:val="CommentReference"/>
        </w:rPr>
        <w:annotationRef/>
      </w:r>
      <w:r>
        <w:t>???</w:t>
      </w:r>
    </w:p>
  </w:comment>
  <w:comment w:id="1018" w:author="xyz" w:date="2022-04-09T13:34:00Z" w:initials="xyz">
    <w:p w14:paraId="449120CA" w14:textId="396BAE7D" w:rsidR="004C2A03" w:rsidRDefault="004C2A03">
      <w:pPr>
        <w:pStyle w:val="CommentText"/>
      </w:pPr>
      <w:r>
        <w:rPr>
          <w:rStyle w:val="CommentReference"/>
        </w:rPr>
        <w:annotationRef/>
      </w:r>
      <w:r>
        <w:t xml:space="preserve">Und was </w:t>
      </w:r>
      <w:r>
        <w:t>ist mit den capability building for target groups?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5854F7" w15:done="0"/>
  <w15:commentEx w15:paraId="7487B98D" w15:done="0"/>
  <w15:commentEx w15:paraId="3E832A1E" w15:done="0"/>
  <w15:commentEx w15:paraId="0BAC12A7" w15:done="0"/>
  <w15:commentEx w15:paraId="489921F7" w15:done="0"/>
  <w15:commentEx w15:paraId="774837A5" w15:done="0"/>
  <w15:commentEx w15:paraId="0A6EAC21" w15:done="0"/>
  <w15:commentEx w15:paraId="3AEFE3D8" w15:done="0"/>
  <w15:commentEx w15:paraId="2B8F3AC2" w15:done="0"/>
  <w15:commentEx w15:paraId="64CE8668" w15:done="0"/>
  <w15:commentEx w15:paraId="72E4CA8C" w15:done="0"/>
  <w15:commentEx w15:paraId="632B25A7" w15:done="0"/>
  <w15:commentEx w15:paraId="0C3ED239" w15:done="0"/>
  <w15:commentEx w15:paraId="2A256873" w15:done="0"/>
  <w15:commentEx w15:paraId="739F480A" w15:done="0"/>
  <w15:commentEx w15:paraId="7E525ADE" w15:done="0"/>
  <w15:commentEx w15:paraId="21E978C8" w15:done="0"/>
  <w15:commentEx w15:paraId="78A595C1" w15:done="0"/>
  <w15:commentEx w15:paraId="63D6874D" w15:done="0"/>
  <w15:commentEx w15:paraId="0F288252" w15:done="0"/>
  <w15:commentEx w15:paraId="1CFEE086" w15:done="0"/>
  <w15:commentEx w15:paraId="523050CA" w15:done="0"/>
  <w15:commentEx w15:paraId="1B51BC84" w15:done="0"/>
  <w15:commentEx w15:paraId="67CE8E85" w15:done="0"/>
  <w15:commentEx w15:paraId="43CA32F5" w15:done="0"/>
  <w15:commentEx w15:paraId="73BADA6F" w15:done="0"/>
  <w15:commentEx w15:paraId="3A1502FF" w15:done="0"/>
  <w15:commentEx w15:paraId="0AA99673" w15:done="0"/>
  <w15:commentEx w15:paraId="34F9348F" w15:done="0"/>
  <w15:commentEx w15:paraId="6577D08D" w15:done="0"/>
  <w15:commentEx w15:paraId="6FE1874A" w15:done="0"/>
  <w15:commentEx w15:paraId="58295FC7" w15:done="0"/>
  <w15:commentEx w15:paraId="706FD72E" w15:done="0"/>
  <w15:commentEx w15:paraId="70EC40D6" w15:done="0"/>
  <w15:commentEx w15:paraId="356C26DE" w15:done="0"/>
  <w15:commentEx w15:paraId="7C212DBA" w15:done="0"/>
  <w15:commentEx w15:paraId="79B281CE" w15:done="0"/>
  <w15:commentEx w15:paraId="16C07EB3" w15:done="0"/>
  <w15:commentEx w15:paraId="449120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C1F04" w16cex:dateUtc="2022-04-08T10:22:00Z"/>
  <w16cex:commentExtensible w16cex:durableId="25FC1F05" w16cex:dateUtc="2022-04-08T10:23:00Z"/>
  <w16cex:commentExtensible w16cex:durableId="25F6835D" w16cex:dateUtc="2022-04-05T06:59:00Z"/>
  <w16cex:commentExtensible w16cex:durableId="25FC1F07" w16cex:dateUtc="2022-04-08T10:26:00Z"/>
  <w16cex:commentExtensible w16cex:durableId="25FC1F08" w16cex:dateUtc="2022-04-08T10:30:00Z"/>
  <w16cex:commentExtensible w16cex:durableId="25FC1F09" w16cex:dateUtc="2022-04-08T10:30:00Z"/>
  <w16cex:commentExtensible w16cex:durableId="25FC1F0A" w16cex:dateUtc="2022-04-08T10:31:00Z"/>
  <w16cex:commentExtensible w16cex:durableId="25FC1F0B" w16cex:dateUtc="2022-04-08T11:13:00Z"/>
  <w16cex:commentExtensible w16cex:durableId="25FC1F0C" w16cex:dateUtc="2022-04-08T11:14:00Z"/>
  <w16cex:commentExtensible w16cex:durableId="25F6841F" w16cex:dateUtc="2022-04-05T07:02:00Z"/>
  <w16cex:commentExtensible w16cex:durableId="25FC1F0E" w16cex:dateUtc="2022-04-08T11:20:00Z"/>
  <w16cex:commentExtensible w16cex:durableId="25FC1F0F" w16cex:dateUtc="2022-04-08T11:27:00Z"/>
  <w16cex:commentExtensible w16cex:durableId="25FC1F10" w16cex:dateUtc="2022-04-08T11:27:00Z"/>
  <w16cex:commentExtensible w16cex:durableId="25FC1F11" w16cex:dateUtc="2022-04-09T09:10:00Z"/>
  <w16cex:commentExtensible w16cex:durableId="25FC1F12" w16cex:dateUtc="2022-04-09T09:27:00Z"/>
  <w16cex:commentExtensible w16cex:durableId="25FC1F13" w16cex:dateUtc="2022-04-09T09:32:00Z"/>
  <w16cex:commentExtensible w16cex:durableId="25FC1F14" w16cex:dateUtc="2022-04-09T09:38:00Z"/>
  <w16cex:commentExtensible w16cex:durableId="25FC1F15" w16cex:dateUtc="2022-04-09T10:04:00Z"/>
  <w16cex:commentExtensible w16cex:durableId="25FC1F16" w16cex:dateUtc="2022-04-09T10:09:00Z"/>
  <w16cex:commentExtensible w16cex:durableId="25FC1F17" w16cex:dateUtc="2022-04-09T10:15:00Z"/>
  <w16cex:commentExtensible w16cex:durableId="25FC1F18" w16cex:dateUtc="2022-04-09T10:24:00Z"/>
  <w16cex:commentExtensible w16cex:durableId="25FC1F19" w16cex:dateUtc="2022-04-09T10:30:00Z"/>
  <w16cex:commentExtensible w16cex:durableId="25FC1F1A" w16cex:dateUtc="2022-04-09T10:34:00Z"/>
  <w16cex:commentExtensible w16cex:durableId="25FC1F1B" w16cex:dateUtc="2022-04-09T10:36:00Z"/>
  <w16cex:commentExtensible w16cex:durableId="25FC1F1C" w16cex:dateUtc="2022-04-09T10:37:00Z"/>
  <w16cex:commentExtensible w16cex:durableId="25FC1F1D" w16cex:dateUtc="2022-04-09T10:49:00Z"/>
  <w16cex:commentExtensible w16cex:durableId="25FC1F1E" w16cex:dateUtc="2022-04-09T10:57:00Z"/>
  <w16cex:commentExtensible w16cex:durableId="25FC1F1F" w16cex:dateUtc="2022-04-09T10:57:00Z"/>
  <w16cex:commentExtensible w16cex:durableId="25FC1F20" w16cex:dateUtc="2022-04-09T11:01:00Z"/>
  <w16cex:commentExtensible w16cex:durableId="25FC1F21" w16cex:dateUtc="2022-04-09T11:02:00Z"/>
  <w16cex:commentExtensible w16cex:durableId="25FC1F22" w16cex:dateUtc="2022-04-09T11:09:00Z"/>
  <w16cex:commentExtensible w16cex:durableId="25FC1F23" w16cex:dateUtc="2022-04-09T11:22:00Z"/>
  <w16cex:commentExtensible w16cex:durableId="25FC1F24" w16cex:dateUtc="2022-04-09T11:26:00Z"/>
  <w16cex:commentExtensible w16cex:durableId="25FC1F25" w16cex:dateUtc="2022-04-09T11:27:00Z"/>
  <w16cex:commentExtensible w16cex:durableId="25FC1F26" w16cex:dateUtc="2022-04-09T11:27:00Z"/>
  <w16cex:commentExtensible w16cex:durableId="25FC1F27" w16cex:dateUtc="2022-04-09T11:29:00Z"/>
  <w16cex:commentExtensible w16cex:durableId="25FC1F28" w16cex:dateUtc="2022-04-09T11:33:00Z"/>
  <w16cex:commentExtensible w16cex:durableId="25FC1F29" w16cex:dateUtc="2022-04-09T11:33:00Z"/>
  <w16cex:commentExtensible w16cex:durableId="25FC1F2A" w16cex:dateUtc="2022-04-09T1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5854F7" w16cid:durableId="25FC1F04"/>
  <w16cid:commentId w16cid:paraId="7487B98D" w16cid:durableId="25FC1F05"/>
  <w16cid:commentId w16cid:paraId="3E832A1E" w16cid:durableId="25F6835D"/>
  <w16cid:commentId w16cid:paraId="0BAC12A7" w16cid:durableId="25FC1F07"/>
  <w16cid:commentId w16cid:paraId="489921F7" w16cid:durableId="25FC1F08"/>
  <w16cid:commentId w16cid:paraId="774837A5" w16cid:durableId="25FC1F09"/>
  <w16cid:commentId w16cid:paraId="0A6EAC21" w16cid:durableId="25FC1F0A"/>
  <w16cid:commentId w16cid:paraId="3AEFE3D8" w16cid:durableId="25FC1F0B"/>
  <w16cid:commentId w16cid:paraId="2B8F3AC2" w16cid:durableId="25FC1F0C"/>
  <w16cid:commentId w16cid:paraId="64CE8668" w16cid:durableId="25F6841F"/>
  <w16cid:commentId w16cid:paraId="72E4CA8C" w16cid:durableId="25FC1F0E"/>
  <w16cid:commentId w16cid:paraId="632B25A7" w16cid:durableId="25FC1F0F"/>
  <w16cid:commentId w16cid:paraId="0C3ED239" w16cid:durableId="25FC1F10"/>
  <w16cid:commentId w16cid:paraId="2A256873" w16cid:durableId="25FC1F11"/>
  <w16cid:commentId w16cid:paraId="739F480A" w16cid:durableId="25FC1F12"/>
  <w16cid:commentId w16cid:paraId="7E525ADE" w16cid:durableId="25FC1F13"/>
  <w16cid:commentId w16cid:paraId="21E978C8" w16cid:durableId="25FC1F14"/>
  <w16cid:commentId w16cid:paraId="78A595C1" w16cid:durableId="25FC1F15"/>
  <w16cid:commentId w16cid:paraId="63D6874D" w16cid:durableId="25FC1F16"/>
  <w16cid:commentId w16cid:paraId="0F288252" w16cid:durableId="25FC1F17"/>
  <w16cid:commentId w16cid:paraId="1CFEE086" w16cid:durableId="25FC1F18"/>
  <w16cid:commentId w16cid:paraId="523050CA" w16cid:durableId="25FC1F19"/>
  <w16cid:commentId w16cid:paraId="1B51BC84" w16cid:durableId="25FC1F1A"/>
  <w16cid:commentId w16cid:paraId="67CE8E85" w16cid:durableId="25FC1F1B"/>
  <w16cid:commentId w16cid:paraId="43CA32F5" w16cid:durableId="25FC1F1C"/>
  <w16cid:commentId w16cid:paraId="73BADA6F" w16cid:durableId="25FC1F1D"/>
  <w16cid:commentId w16cid:paraId="3A1502FF" w16cid:durableId="25FC1F1E"/>
  <w16cid:commentId w16cid:paraId="0AA99673" w16cid:durableId="25FC1F1F"/>
  <w16cid:commentId w16cid:paraId="34F9348F" w16cid:durableId="25FC1F20"/>
  <w16cid:commentId w16cid:paraId="6577D08D" w16cid:durableId="25FC1F21"/>
  <w16cid:commentId w16cid:paraId="6FE1874A" w16cid:durableId="25FC1F22"/>
  <w16cid:commentId w16cid:paraId="58295FC7" w16cid:durableId="25FC1F23"/>
  <w16cid:commentId w16cid:paraId="706FD72E" w16cid:durableId="25FC1F24"/>
  <w16cid:commentId w16cid:paraId="70EC40D6" w16cid:durableId="25FC1F25"/>
  <w16cid:commentId w16cid:paraId="356C26DE" w16cid:durableId="25FC1F26"/>
  <w16cid:commentId w16cid:paraId="7C212DBA" w16cid:durableId="25FC1F27"/>
  <w16cid:commentId w16cid:paraId="79B281CE" w16cid:durableId="25FC1F28"/>
  <w16cid:commentId w16cid:paraId="16C07EB3" w16cid:durableId="25FC1F29"/>
  <w16cid:commentId w16cid:paraId="449120CA" w16cid:durableId="25FC1F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2BFD1" w14:textId="77777777" w:rsidR="005C085D" w:rsidRDefault="005C085D" w:rsidP="00976ECE">
      <w:r>
        <w:separator/>
      </w:r>
    </w:p>
  </w:endnote>
  <w:endnote w:type="continuationSeparator" w:id="0">
    <w:p w14:paraId="738317BE" w14:textId="77777777" w:rsidR="005C085D" w:rsidRDefault="005C085D"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FreeSerifBold">
    <w:altName w:val="MS Gothic"/>
    <w:panose1 w:val="020B0604020202020204"/>
    <w:charset w:val="80"/>
    <w:family w:val="auto"/>
    <w:notTrueType/>
    <w:pitch w:val="default"/>
    <w:sig w:usb0="00000000" w:usb1="08070000" w:usb2="00000010" w:usb3="00000000" w:csb0="00020000" w:csb1="00000000"/>
  </w:font>
  <w:font w:name="STIXGeneral">
    <w:panose1 w:val="00000000000000000000"/>
    <w:charset w:val="00"/>
    <w:family w:val="auto"/>
    <w:notTrueType/>
    <w:pitch w:val="variable"/>
    <w:sig w:usb0="A00002FF" w:usb1="4203FDFF" w:usb2="02000020" w:usb3="00000000" w:csb0="8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119A1" w14:textId="77777777" w:rsidR="005C085D" w:rsidRDefault="005C085D" w:rsidP="00976ECE">
      <w:r>
        <w:separator/>
      </w:r>
    </w:p>
  </w:footnote>
  <w:footnote w:type="continuationSeparator" w:id="0">
    <w:p w14:paraId="287C8D8A" w14:textId="77777777" w:rsidR="005C085D" w:rsidRDefault="005C085D" w:rsidP="00976ECE">
      <w:r>
        <w:continuationSeparator/>
      </w:r>
    </w:p>
  </w:footnote>
  <w:footnote w:id="1">
    <w:p w14:paraId="1D2C85CB" w14:textId="24363C1B"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 xml:space="preserve"> – their respective number of survey participants is 305, 45, and 11.</w:t>
      </w:r>
    </w:p>
  </w:footnote>
  <w:footnote w:id="2">
    <w:p w14:paraId="6A3B5824" w14:textId="77777777" w:rsidR="00913ECC" w:rsidRDefault="00913ECC" w:rsidP="00976ECE">
      <w:pPr>
        <w:pStyle w:val="FootnoteText"/>
      </w:pPr>
      <w:r>
        <w:rPr>
          <w:rStyle w:val="FootnoteReference"/>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w:t>
      </w:r>
      <w:proofErr w:type="spellStart"/>
      <w:r>
        <w:t>colors</w:t>
      </w:r>
      <w:proofErr w:type="spellEnd"/>
      <w:r>
        <w:t xml:space="preserve"> associated with each scientific domain on different </w:t>
      </w:r>
      <w:r w:rsidRPr="006B4237">
        <w:t>visualisations</w:t>
      </w:r>
      <w:r>
        <w:t>. Those categories are as follows:</w:t>
      </w:r>
    </w:p>
    <w:p w14:paraId="01B14635" w14:textId="77777777" w:rsidR="00913ECC" w:rsidRDefault="00913ECC" w:rsidP="00976ECE">
      <w:pPr>
        <w:pStyle w:val="FootnoteText"/>
        <w:numPr>
          <w:ilvl w:val="0"/>
          <w:numId w:val="5"/>
        </w:numPr>
      </w:pPr>
      <w:r>
        <w:t>Biology and Medicine</w:t>
      </w:r>
    </w:p>
    <w:p w14:paraId="08DF0CAA" w14:textId="77777777" w:rsidR="00913ECC" w:rsidRDefault="00913ECC" w:rsidP="00976ECE">
      <w:pPr>
        <w:pStyle w:val="FootnoteText"/>
        <w:numPr>
          <w:ilvl w:val="0"/>
          <w:numId w:val="5"/>
        </w:numPr>
      </w:pPr>
      <w:r>
        <w:t>Mathematics, Natural –, and Engineering Sciences</w:t>
      </w:r>
    </w:p>
    <w:p w14:paraId="6FF58C15" w14:textId="77777777" w:rsidR="00913ECC" w:rsidRPr="003C72E9" w:rsidRDefault="00913ECC" w:rsidP="00976ECE">
      <w:pPr>
        <w:pStyle w:val="FootnoteText"/>
        <w:numPr>
          <w:ilvl w:val="0"/>
          <w:numId w:val="5"/>
        </w:numPr>
      </w:pPr>
      <w:r>
        <w:t xml:space="preserve">Social Sciences and Humanities </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w:t>
      </w:r>
      <w:ins w:id="314" w:author="xyz" w:date="2022-04-08T13:20:00Z">
        <w:r>
          <w:t xml:space="preserve">to SI </w:t>
        </w:r>
      </w:ins>
      <w:r>
        <w:t>who were at least moderately familiar with the concept of SI (5 or higher).</w:t>
      </w:r>
    </w:p>
  </w:footnote>
  <w:footnote w:id="5">
    <w:p w14:paraId="4351A6EF" w14:textId="2CDC4E72" w:rsidR="00913ECC" w:rsidRPr="000701C1" w:rsidRDefault="00913ECC" w:rsidP="002E5FE3">
      <w:pPr>
        <w:pStyle w:val="FootnoteText"/>
      </w:pPr>
      <w:r>
        <w:rPr>
          <w:rStyle w:val="FootnoteReference"/>
        </w:rPr>
        <w:footnoteRef/>
      </w:r>
      <w:r>
        <w:t xml:space="preserve"> </w:t>
      </w:r>
      <w:r w:rsidRPr="000701C1">
        <w:t xml:space="preserve">A statistical model has been built </w:t>
      </w:r>
      <w:r>
        <w:t xml:space="preserve">to assess the </w:t>
      </w:r>
      <w:del w:id="376" w:author="xyz" w:date="2022-04-08T13:28:00Z">
        <w:r w:rsidDel="009902A1">
          <w:delText xml:space="preserve">rate </w:delText>
        </w:r>
      </w:del>
      <w:ins w:id="377" w:author="xyz" w:date="2022-04-08T13:28:00Z">
        <w:r>
          <w:t xml:space="preserve">weight </w:t>
        </w:r>
      </w:ins>
      <w:r>
        <w:t xml:space="preserve">of SI </w:t>
      </w:r>
      <w:del w:id="378" w:author="xyz" w:date="2022-04-08T13:28:00Z">
        <w:r w:rsidDel="009902A1">
          <w:delText>through the</w:delText>
        </w:r>
      </w:del>
      <w:ins w:id="379" w:author="xyz" w:date="2022-04-08T13:28:00Z">
        <w:r>
          <w:t>with the help of</w:t>
        </w:r>
      </w:ins>
      <w:r>
        <w:t xml:space="preserve"> important </w:t>
      </w:r>
      <w:proofErr w:type="spellStart"/>
      <w:ins w:id="380" w:author="xyz" w:date="2022-04-08T13:28:00Z">
        <w:r>
          <w:t>surevey</w:t>
        </w:r>
        <w:proofErr w:type="spellEnd"/>
        <w:r>
          <w:t xml:space="preserve"> </w:t>
        </w:r>
      </w:ins>
      <w:r>
        <w:t>variables</w:t>
      </w:r>
      <w:del w:id="381" w:author="xyz" w:date="2022-04-08T13:28:00Z">
        <w:r w:rsidDel="009902A1">
          <w:delText xml:space="preserve"> in the survey results.</w:delText>
        </w:r>
      </w:del>
      <w:ins w:id="382" w:author="xyz" w:date="2022-04-08T13:28:00Z">
        <w:r>
          <w:t>.</w:t>
        </w:r>
      </w:ins>
    </w:p>
  </w:footnote>
  <w:footnote w:id="6">
    <w:p w14:paraId="5F51A615" w14:textId="77777777" w:rsidR="00913ECC" w:rsidRPr="00F80B8C" w:rsidRDefault="00913ECC" w:rsidP="007957F4">
      <w:pPr>
        <w:pStyle w:val="FootnoteText"/>
      </w:pPr>
      <w:r>
        <w:rPr>
          <w:rStyle w:val="FootnoteReference"/>
        </w:rPr>
        <w:footnoteRef/>
      </w:r>
      <w:r>
        <w:t xml:space="preserve"> </w:t>
      </w:r>
      <w:r>
        <w:fldChar w:fldCharType="begin"/>
      </w:r>
      <w:r>
        <w:instrText xml:space="preserve"> ADDIN ZOTERO_ITEM CSL_CITATION {"citationID":"ozdpibl4","properties":{"formattedCitation":"(Cargo &amp; Mercer, 2008)","plainCitation":"(Cargo &amp; Mercer, 2008)","noteIndex":10},"citationItems":[{"id":12126,"uris":["http://zotero.org/users/4645365/items/WPXD3F4Y"],"uri":["http://zotero.org/users/4645365/items/WPXD3F4Y"],"itemData":{"id":12126,"type":"article-journal","abstract":"The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Pr>
          <w:rFonts w:ascii="Calibri" w:cs="Calibri"/>
        </w:rPr>
        <w:t>(Cargo &amp; Mercer, 2008)</w:t>
      </w:r>
      <w:r>
        <w:fldChar w:fldCharType="end"/>
      </w:r>
    </w:p>
  </w:footnote>
  <w:footnote w:id="7">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8">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9">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10">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1">
    <w:p w14:paraId="6D1F1996" w14:textId="352E1042" w:rsidR="00913ECC" w:rsidRPr="002D25BA" w:rsidRDefault="00913ECC">
      <w:pPr>
        <w:pStyle w:val="FootnoteText"/>
      </w:pPr>
      <w:ins w:id="538" w:author="xyz" w:date="2022-04-09T11:59:00Z">
        <w:r>
          <w:rPr>
            <w:rStyle w:val="FootnoteReference"/>
          </w:rPr>
          <w:footnoteRef/>
        </w:r>
        <w:r>
          <w:t xml:space="preserve"> For the latter, see </w:t>
        </w:r>
        <w:proofErr w:type="spellStart"/>
        <w:r>
          <w:t>Leemann</w:t>
        </w:r>
        <w:proofErr w:type="spellEnd"/>
        <w:r>
          <w:t xml:space="preserve"> and Stutz (2008). </w:t>
        </w:r>
        <w:r w:rsidRPr="002D25BA">
          <w:rPr>
            <w:lang w:val="de-AT"/>
            <w:rPrChange w:id="539" w:author="xyz" w:date="2022-04-09T11:59:00Z">
              <w:rPr/>
            </w:rPrChange>
          </w:rPr>
          <w:t xml:space="preserve">Geschlecht und Forschungsförderung. Synthesebericht. </w:t>
        </w:r>
      </w:ins>
      <w:ins w:id="540" w:author="xyz" w:date="2022-04-09T12:00:00Z">
        <w:r w:rsidRPr="002D25BA">
          <w:rPr>
            <w:rPrChange w:id="541" w:author="xyz" w:date="2022-04-09T12:00:00Z">
              <w:rPr>
                <w:lang w:val="de-AT"/>
              </w:rPr>
            </w:rPrChange>
          </w:rPr>
          <w:t>SNSF; http://www.snf.ch/SiteCollectionDocuments/Web-News/news_081125_Synthesebericht_GEFO.pdf</w:t>
        </w:r>
      </w:ins>
    </w:p>
  </w:footnote>
  <w:footnote w:id="12">
    <w:p w14:paraId="032F990B" w14:textId="5303CD38" w:rsidR="00913ECC" w:rsidRPr="002D25BA" w:rsidRDefault="00913ECC">
      <w:pPr>
        <w:pStyle w:val="FootnoteText"/>
        <w:rPr>
          <w:lang w:val="de-AT"/>
          <w:rPrChange w:id="549" w:author="xyz" w:date="2022-04-09T11:59:00Z">
            <w:rPr/>
          </w:rPrChange>
        </w:rPr>
      </w:pPr>
      <w:ins w:id="550" w:author="xyz" w:date="2022-04-09T11:56:00Z">
        <w:r>
          <w:rPr>
            <w:rStyle w:val="FootnoteReference"/>
          </w:rPr>
          <w:footnoteRef/>
        </w:r>
        <w:r w:rsidRPr="002D25BA">
          <w:rPr>
            <w:lang w:val="de-AT"/>
            <w:rPrChange w:id="551" w:author="xyz" w:date="2022-04-09T11:59:00Z">
              <w:rPr/>
            </w:rPrChange>
          </w:rPr>
          <w:t xml:space="preserve"> http://genderedinnovations.stanford.edu/methods/concepts.html</w:t>
        </w:r>
      </w:ins>
    </w:p>
  </w:footnote>
  <w:footnote w:id="13">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4">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5">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Moulaert,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by Frank Moulaert et al. (Edward Elgar Publishing, 2013), 13–24, https://doi.org/10.4337/9781849809993.00011.</w:t>
      </w:r>
      <w:r w:rsidRPr="002B7E7A">
        <w:rPr>
          <w:i/>
          <w:iCs/>
        </w:rPr>
        <w:fldChar w:fldCharType="end"/>
      </w:r>
      <w:r>
        <w:rPr>
          <w:i/>
          <w:iCs/>
        </w:rPr>
        <w:t xml:space="preserve"> </w:t>
      </w:r>
      <w:r>
        <w:t>P.13</w:t>
      </w:r>
    </w:p>
  </w:footnote>
  <w:footnote w:id="16">
    <w:p w14:paraId="25A2036A" w14:textId="4FC20767"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t>3.3</w:t>
      </w:r>
      <w:r>
        <w:fldChar w:fldCharType="end"/>
      </w:r>
      <w:r>
        <w:t xml:space="preserve"> </w:t>
      </w:r>
      <w:r>
        <w:fldChar w:fldCharType="begin"/>
      </w:r>
      <w:r>
        <w:instrText xml:space="preserve"> REF _Ref96533245 \h </w:instrText>
      </w:r>
      <w:r>
        <w:fldChar w:fldCharType="separate"/>
      </w:r>
      <w:r w:rsidRPr="00F96AAF">
        <w:t>Intention &amp; Agency</w:t>
      </w:r>
      <w:r>
        <w:fldChar w:fldCharType="end"/>
      </w:r>
      <w:r w:rsidRPr="0025130B">
        <w:rPr>
          <w:i/>
          <w:iCs/>
        </w:rPr>
        <w:t>.</w:t>
      </w:r>
    </w:p>
  </w:footnote>
  <w:footnote w:id="17">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8">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9">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20">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1">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2">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3">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Howaldt, ‘New Pathways to Social Change – Creating Impact through Social Innovation Research’, in </w:t>
      </w:r>
      <w:r w:rsidRPr="009C6AE8">
        <w:rPr>
          <w:rFonts w:ascii="Calibri" w:cs="Calibri"/>
          <w:i/>
          <w:iCs/>
        </w:rPr>
        <w:t>Fteval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fteval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4">
    <w:p w14:paraId="141CFA16" w14:textId="4FCA45C9" w:rsidR="00913ECC" w:rsidRPr="00442EA7" w:rsidRDefault="00913ECC" w:rsidP="00AC40BF">
      <w:pPr>
        <w:pStyle w:val="FootnoteText"/>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Pr="00F96AAF">
        <w:t>Outcome Orientation</w:t>
      </w:r>
      <w:r>
        <w:fldChar w:fldCharType="end"/>
      </w:r>
      <w:r>
        <w:rPr>
          <w:i/>
          <w:iCs/>
        </w:rPr>
        <w:t>.</w:t>
      </w:r>
    </w:p>
  </w:footnote>
  <w:footnote w:id="25">
    <w:p w14:paraId="3A3F85EE" w14:textId="52386301" w:rsidR="00913ECC" w:rsidRPr="00FD6A4A" w:rsidRDefault="00913ECC" w:rsidP="007B08A3">
      <w:pPr>
        <w:pStyle w:val="FootnoteText"/>
      </w:pPr>
      <w:r>
        <w:rPr>
          <w:rStyle w:val="FootnoteReference"/>
        </w:rPr>
        <w:footnoteRef/>
      </w:r>
      <w:r>
        <w:t xml:space="preserve"> </w:t>
      </w:r>
      <w:del w:id="897" w:author="xyz" w:date="2022-04-09T13:10:00Z">
        <w:r w:rsidDel="00FD6A4A">
          <w:delText>Referring to the different, growing</w:delText>
        </w:r>
      </w:del>
      <w:ins w:id="898" w:author="xyz" w:date="2022-04-09T13:10:00Z">
        <w:r w:rsidR="00FD6A4A">
          <w:t>We differentiate between four</w:t>
        </w:r>
      </w:ins>
      <w:r>
        <w:t xml:space="preserve"> levels of </w:t>
      </w:r>
      <w:r w:rsidRPr="00DC0B07">
        <w:rPr>
          <w:i/>
          <w:iCs/>
        </w:rPr>
        <w:t>nature of involvement</w:t>
      </w:r>
      <w:ins w:id="899" w:author="xyz" w:date="2022-04-09T13:11:00Z">
        <w:r w:rsidR="00FD6A4A">
          <w:rPr>
            <w:i/>
            <w:iCs/>
          </w:rPr>
          <w:t>:</w:t>
        </w:r>
      </w:ins>
      <w:r>
        <w:t xml:space="preserve"> </w:t>
      </w:r>
      <w:del w:id="900" w:author="xyz" w:date="2022-04-09T13:11:00Z">
        <w:r w:rsidDel="00FD6A4A">
          <w:delText xml:space="preserve">beyond a mere </w:delText>
        </w:r>
      </w:del>
      <w:r>
        <w:t>consultative (=</w:t>
      </w:r>
      <w:r w:rsidRPr="00DC0B07">
        <w:t>provide information via interviews, online questionnaires, etc.</w:t>
      </w:r>
      <w:r>
        <w:t>)</w:t>
      </w:r>
      <w:ins w:id="901" w:author="xyz" w:date="2022-04-09T13:11:00Z">
        <w:r w:rsidR="00FD6A4A">
          <w:t xml:space="preserve">; </w:t>
        </w:r>
      </w:ins>
      <w:del w:id="902" w:author="xyz" w:date="2022-04-09T13:11:00Z">
        <w:r w:rsidDel="00FD6A4A">
          <w:delText xml:space="preserve"> involvement: </w:delText>
        </w:r>
      </w:del>
      <w:r>
        <w:t xml:space="preserve">contributory (= </w:t>
      </w:r>
      <w:r w:rsidRPr="00DC0B07">
        <w:t xml:space="preserve">consultative + </w:t>
      </w:r>
      <w:r w:rsidRPr="00DC0B07">
        <w:rPr>
          <w:i/>
          <w:iCs/>
        </w:rPr>
        <w:t>contributing through collecting data, validating data, disseminating results, etc.</w:t>
      </w:r>
      <w:r>
        <w:t>)</w:t>
      </w:r>
      <w:ins w:id="903" w:author="xyz" w:date="2022-04-09T13:11:00Z">
        <w:r w:rsidR="00FD6A4A">
          <w:t>;</w:t>
        </w:r>
      </w:ins>
      <w:del w:id="904" w:author="xyz" w:date="2022-04-09T13:11:00Z">
        <w:r w:rsidDel="00FD6A4A">
          <w:delText>,</w:delText>
        </w:r>
      </w:del>
      <w:r>
        <w:t xml:space="preserve"> collaboratively (=</w:t>
      </w:r>
      <w:r w:rsidRPr="00DC0B07">
        <w:t xml:space="preserve">contributory + </w:t>
      </w:r>
      <w:r w:rsidRPr="00DC0B07">
        <w:rPr>
          <w:i/>
          <w:iCs/>
        </w:rPr>
        <w:t>interpreting data and/or drawing conclusions</w:t>
      </w:r>
      <w:r>
        <w:t>)</w:t>
      </w:r>
      <w:ins w:id="905" w:author="xyz" w:date="2022-04-09T13:11:00Z">
        <w:r w:rsidR="00FD6A4A">
          <w:t>;</w:t>
        </w:r>
      </w:ins>
      <w:del w:id="906" w:author="xyz" w:date="2022-04-09T13:11:00Z">
        <w:r w:rsidDel="00FD6A4A">
          <w:delText>,</w:delText>
        </w:r>
      </w:del>
      <w:r>
        <w:t xml:space="preserve"> co-creating (=</w:t>
      </w:r>
      <w:r w:rsidRPr="00DC0B07">
        <w:t xml:space="preserve">collaborative + </w:t>
      </w:r>
      <w:r w:rsidRPr="00DC0B07">
        <w:rPr>
          <w:i/>
          <w:iCs/>
        </w:rPr>
        <w:t>participated in designing study and/or determining objectives</w:t>
      </w:r>
      <w:r>
        <w:t>).</w:t>
      </w:r>
      <w:ins w:id="907" w:author="xyz" w:date="2022-04-09T13:13:00Z">
        <w:r w:rsidR="00FD6A4A">
          <w:t xml:space="preserve"> See </w:t>
        </w:r>
        <w:proofErr w:type="spellStart"/>
        <w:r w:rsidR="00FD6A4A" w:rsidRPr="00FD6A4A">
          <w:rPr>
            <w:rPrChange w:id="908" w:author="xyz" w:date="2022-04-09T13:13:00Z">
              <w:rPr>
                <w:sz w:val="16"/>
                <w:szCs w:val="16"/>
              </w:rPr>
            </w:rPrChange>
          </w:rPr>
          <w:t>Kaisler</w:t>
        </w:r>
        <w:proofErr w:type="spellEnd"/>
        <w:r w:rsidR="00FD6A4A" w:rsidRPr="00FD6A4A">
          <w:rPr>
            <w:rPrChange w:id="909" w:author="xyz" w:date="2022-04-09T13:13:00Z">
              <w:rPr>
                <w:sz w:val="16"/>
                <w:szCs w:val="16"/>
              </w:rPr>
            </w:rPrChange>
          </w:rPr>
          <w:t xml:space="preserve">, R. E. and </w:t>
        </w:r>
        <w:proofErr w:type="spellStart"/>
        <w:r w:rsidR="00FD6A4A" w:rsidRPr="00FD6A4A">
          <w:rPr>
            <w:rPrChange w:id="910" w:author="xyz" w:date="2022-04-09T13:13:00Z">
              <w:rPr>
                <w:sz w:val="16"/>
                <w:szCs w:val="16"/>
              </w:rPr>
            </w:rPrChange>
          </w:rPr>
          <w:t>Missbach</w:t>
        </w:r>
        <w:proofErr w:type="spellEnd"/>
        <w:r w:rsidR="00FD6A4A" w:rsidRPr="00FD6A4A">
          <w:rPr>
            <w:rPrChange w:id="911" w:author="xyz" w:date="2022-04-09T13:13:00Z">
              <w:rPr>
                <w:sz w:val="16"/>
                <w:szCs w:val="16"/>
              </w:rPr>
            </w:rPrChange>
          </w:rPr>
          <w:t xml:space="preserve">, B. (2020). Co-creating a patient and public involvement and engagement ‚how to </w:t>
        </w:r>
        <w:proofErr w:type="gramStart"/>
        <w:r w:rsidR="00FD6A4A" w:rsidRPr="00FD6A4A">
          <w:rPr>
            <w:rPrChange w:id="912" w:author="xyz" w:date="2022-04-09T13:13:00Z">
              <w:rPr>
                <w:sz w:val="16"/>
                <w:szCs w:val="16"/>
              </w:rPr>
            </w:rPrChange>
          </w:rPr>
          <w:t>guide‘ for</w:t>
        </w:r>
        <w:proofErr w:type="gramEnd"/>
        <w:r w:rsidR="00FD6A4A" w:rsidRPr="00FD6A4A">
          <w:rPr>
            <w:rPrChange w:id="913" w:author="xyz" w:date="2022-04-09T13:13:00Z">
              <w:rPr>
                <w:sz w:val="16"/>
                <w:szCs w:val="16"/>
              </w:rPr>
            </w:rPrChange>
          </w:rPr>
          <w:t xml:space="preserve"> researchers. Research Involv</w:t>
        </w:r>
        <w:r w:rsidR="00FD6A4A">
          <w:t>e</w:t>
        </w:r>
        <w:r w:rsidR="00FD6A4A" w:rsidRPr="00FD6A4A">
          <w:rPr>
            <w:rPrChange w:id="914" w:author="xyz" w:date="2022-04-09T13:13:00Z">
              <w:rPr>
                <w:sz w:val="16"/>
                <w:szCs w:val="16"/>
              </w:rPr>
            </w:rPrChange>
          </w:rPr>
          <w:t xml:space="preserve">ment and Engagement 6(32). </w:t>
        </w:r>
        <w:r w:rsidR="00FD6A4A" w:rsidRPr="00FD6A4A">
          <w:fldChar w:fldCharType="begin"/>
        </w:r>
        <w:r w:rsidR="00FD6A4A" w:rsidRPr="00FD6A4A">
          <w:instrText xml:space="preserve"> HYPERLINK "https://doi.org/10.1186/s40900-020-00208-3" \t "_blank" </w:instrText>
        </w:r>
        <w:r w:rsidR="00FD6A4A" w:rsidRPr="00FD6A4A">
          <w:rPr>
            <w:rPrChange w:id="915" w:author="xyz" w:date="2022-04-09T13:13:00Z">
              <w:rPr>
                <w:rStyle w:val="Strong"/>
                <w:b w:val="0"/>
                <w:color w:val="0000FF"/>
                <w:sz w:val="16"/>
                <w:szCs w:val="16"/>
                <w:u w:val="single"/>
              </w:rPr>
            </w:rPrChange>
          </w:rPr>
          <w:fldChar w:fldCharType="separate"/>
        </w:r>
        <w:r w:rsidR="00FD6A4A" w:rsidRPr="00FD6A4A">
          <w:rPr>
            <w:rStyle w:val="Strong"/>
            <w:color w:val="0000FF"/>
            <w:u w:val="single"/>
            <w:rPrChange w:id="916" w:author="xyz" w:date="2022-04-09T13:13:00Z">
              <w:rPr>
                <w:rStyle w:val="Strong"/>
                <w:color w:val="0000FF"/>
                <w:sz w:val="16"/>
                <w:szCs w:val="16"/>
                <w:u w:val="single"/>
              </w:rPr>
            </w:rPrChange>
          </w:rPr>
          <w:t>https://doi.org/10.1186/s40900-020-00208-3</w:t>
        </w:r>
        <w:r w:rsidR="00FD6A4A" w:rsidRPr="00FD6A4A">
          <w:rPr>
            <w:rStyle w:val="Strong"/>
            <w:b w:val="0"/>
            <w:color w:val="0000FF"/>
            <w:u w:val="single"/>
            <w:rPrChange w:id="917" w:author="xyz" w:date="2022-04-09T13:13:00Z">
              <w:rPr>
                <w:rStyle w:val="Strong"/>
                <w:b w:val="0"/>
                <w:color w:val="0000FF"/>
                <w:sz w:val="16"/>
                <w:szCs w:val="16"/>
                <w:u w:val="single"/>
              </w:rPr>
            </w:rPrChange>
          </w:rPr>
          <w:fldChar w:fldCharType="end"/>
        </w:r>
        <w:r w:rsidR="00FD6A4A">
          <w:rPr>
            <w:rStyle w:val="Strong"/>
            <w:b w:val="0"/>
            <w:color w:val="0000FF"/>
            <w:u w:val="single"/>
          </w:rPr>
          <w:t xml:space="preserve">. </w:t>
        </w:r>
      </w:ins>
      <w:ins w:id="918" w:author="xyz" w:date="2022-04-09T13:14:00Z">
        <w:r w:rsidR="00FD6A4A" w:rsidRPr="00FD6A4A">
          <w:rPr>
            <w:rPrChange w:id="919" w:author="xyz" w:date="2022-04-09T13:14:00Z">
              <w:rPr>
                <w:sz w:val="16"/>
                <w:szCs w:val="16"/>
              </w:rPr>
            </w:rPrChange>
          </w:rPr>
          <w:t>Shirk, J. L. et al. (2012). Public participation in scientific research: a framework for deliberate design. Ecology and Society 17(2).</w:t>
        </w:r>
      </w:ins>
    </w:p>
  </w:footnote>
  <w:footnote w:id="26">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7">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8">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9">
    <w:p w14:paraId="53EA0C91" w14:textId="72D1C4CF" w:rsidR="00913ECC" w:rsidRPr="001119C0" w:rsidRDefault="00913ECC" w:rsidP="00AC40BF">
      <w:pPr>
        <w:pStyle w:val="FootnoteText"/>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t>3.6</w:t>
      </w:r>
      <w:r>
        <w:fldChar w:fldCharType="end"/>
      </w:r>
      <w:r>
        <w:t xml:space="preserve">: </w:t>
      </w:r>
      <w:r>
        <w:fldChar w:fldCharType="begin"/>
      </w:r>
      <w:r>
        <w:instrText xml:space="preserve"> REF _Ref96546171 \h </w:instrText>
      </w:r>
      <w:r>
        <w:fldChar w:fldCharType="separate"/>
      </w:r>
      <w:r w:rsidRPr="00F96AAF">
        <w:t>Outcome Orientation</w:t>
      </w:r>
      <w:r>
        <w:fldChar w:fldCharType="end"/>
      </w:r>
      <w:r>
        <w:t>.</w:t>
      </w:r>
    </w:p>
  </w:footnote>
  <w:footnote w:id="30">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1">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08432723">
    <w:abstractNumId w:val="6"/>
  </w:num>
  <w:num w:numId="2" w16cid:durableId="1260673447">
    <w:abstractNumId w:val="12"/>
  </w:num>
  <w:num w:numId="3" w16cid:durableId="1844474054">
    <w:abstractNumId w:val="0"/>
  </w:num>
  <w:num w:numId="4" w16cid:durableId="1010907471">
    <w:abstractNumId w:val="18"/>
  </w:num>
  <w:num w:numId="5" w16cid:durableId="1255745586">
    <w:abstractNumId w:val="15"/>
  </w:num>
  <w:num w:numId="6" w16cid:durableId="260913589">
    <w:abstractNumId w:val="7"/>
  </w:num>
  <w:num w:numId="7" w16cid:durableId="1438670207">
    <w:abstractNumId w:val="10"/>
  </w:num>
  <w:num w:numId="8" w16cid:durableId="1491943400">
    <w:abstractNumId w:val="16"/>
  </w:num>
  <w:num w:numId="9" w16cid:durableId="265574901">
    <w:abstractNumId w:val="13"/>
  </w:num>
  <w:num w:numId="10" w16cid:durableId="614099392">
    <w:abstractNumId w:val="5"/>
  </w:num>
  <w:num w:numId="11" w16cid:durableId="1762099072">
    <w:abstractNumId w:val="3"/>
  </w:num>
  <w:num w:numId="12" w16cid:durableId="588659086">
    <w:abstractNumId w:val="17"/>
  </w:num>
  <w:num w:numId="13" w16cid:durableId="1655378657">
    <w:abstractNumId w:val="4"/>
  </w:num>
  <w:num w:numId="14" w16cid:durableId="757555115">
    <w:abstractNumId w:val="11"/>
  </w:num>
  <w:num w:numId="15" w16cid:durableId="415055326">
    <w:abstractNumId w:val="14"/>
  </w:num>
  <w:num w:numId="16" w16cid:durableId="1647666327">
    <w:abstractNumId w:val="8"/>
  </w:num>
  <w:num w:numId="17" w16cid:durableId="1977681917">
    <w:abstractNumId w:val="1"/>
  </w:num>
  <w:num w:numId="18" w16cid:durableId="1430657366">
    <w:abstractNumId w:val="9"/>
  </w:num>
  <w:num w:numId="19" w16cid:durableId="96600795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yz">
    <w15:presenceInfo w15:providerId="None" w15:userId="xyz"/>
  </w15:person>
  <w15:person w15:author="ZSI">
    <w15:presenceInfo w15:providerId="None" w15:userId="Z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11B67"/>
    <w:rsid w:val="000128C1"/>
    <w:rsid w:val="00014424"/>
    <w:rsid w:val="000227AE"/>
    <w:rsid w:val="00027F21"/>
    <w:rsid w:val="0004107E"/>
    <w:rsid w:val="00041E58"/>
    <w:rsid w:val="0004320F"/>
    <w:rsid w:val="000512AA"/>
    <w:rsid w:val="000729CD"/>
    <w:rsid w:val="000826BE"/>
    <w:rsid w:val="000940EF"/>
    <w:rsid w:val="00094697"/>
    <w:rsid w:val="000973C9"/>
    <w:rsid w:val="000A1E31"/>
    <w:rsid w:val="000A7AEA"/>
    <w:rsid w:val="000B5526"/>
    <w:rsid w:val="000C375E"/>
    <w:rsid w:val="000C3BA7"/>
    <w:rsid w:val="000C6E66"/>
    <w:rsid w:val="000C762F"/>
    <w:rsid w:val="000D3436"/>
    <w:rsid w:val="000D4722"/>
    <w:rsid w:val="000D6230"/>
    <w:rsid w:val="000D6703"/>
    <w:rsid w:val="000D7EA0"/>
    <w:rsid w:val="000F4DD3"/>
    <w:rsid w:val="000F76BA"/>
    <w:rsid w:val="00103748"/>
    <w:rsid w:val="00103BFC"/>
    <w:rsid w:val="00110B14"/>
    <w:rsid w:val="001120AF"/>
    <w:rsid w:val="00116FBC"/>
    <w:rsid w:val="00122F58"/>
    <w:rsid w:val="00124231"/>
    <w:rsid w:val="0013449F"/>
    <w:rsid w:val="00146638"/>
    <w:rsid w:val="00164673"/>
    <w:rsid w:val="0016509D"/>
    <w:rsid w:val="001664E4"/>
    <w:rsid w:val="00167766"/>
    <w:rsid w:val="00175A9D"/>
    <w:rsid w:val="00175E98"/>
    <w:rsid w:val="001763EB"/>
    <w:rsid w:val="00187FA6"/>
    <w:rsid w:val="00192C2A"/>
    <w:rsid w:val="00192FD2"/>
    <w:rsid w:val="00194BFA"/>
    <w:rsid w:val="001A68F3"/>
    <w:rsid w:val="001B4F8B"/>
    <w:rsid w:val="001C3922"/>
    <w:rsid w:val="001C7E2E"/>
    <w:rsid w:val="001E5497"/>
    <w:rsid w:val="001F0082"/>
    <w:rsid w:val="001F248C"/>
    <w:rsid w:val="00205BAE"/>
    <w:rsid w:val="00216F02"/>
    <w:rsid w:val="00220D25"/>
    <w:rsid w:val="002236CA"/>
    <w:rsid w:val="00223998"/>
    <w:rsid w:val="002313A9"/>
    <w:rsid w:val="00234633"/>
    <w:rsid w:val="00234E8A"/>
    <w:rsid w:val="00235C2A"/>
    <w:rsid w:val="00254B68"/>
    <w:rsid w:val="00256E99"/>
    <w:rsid w:val="00260DA5"/>
    <w:rsid w:val="00262F4B"/>
    <w:rsid w:val="00264779"/>
    <w:rsid w:val="0026543B"/>
    <w:rsid w:val="002716C2"/>
    <w:rsid w:val="002723F6"/>
    <w:rsid w:val="002730E7"/>
    <w:rsid w:val="002825D1"/>
    <w:rsid w:val="00282CF7"/>
    <w:rsid w:val="00282E5A"/>
    <w:rsid w:val="002852E9"/>
    <w:rsid w:val="00291FEF"/>
    <w:rsid w:val="00296B89"/>
    <w:rsid w:val="002A19A9"/>
    <w:rsid w:val="002B63BA"/>
    <w:rsid w:val="002C0CC5"/>
    <w:rsid w:val="002C5017"/>
    <w:rsid w:val="002C6908"/>
    <w:rsid w:val="002D25BA"/>
    <w:rsid w:val="002E3531"/>
    <w:rsid w:val="002E5FE3"/>
    <w:rsid w:val="002F5C7A"/>
    <w:rsid w:val="002F7C7F"/>
    <w:rsid w:val="00343F0D"/>
    <w:rsid w:val="00350493"/>
    <w:rsid w:val="0035171C"/>
    <w:rsid w:val="00353748"/>
    <w:rsid w:val="0036454B"/>
    <w:rsid w:val="00370C2A"/>
    <w:rsid w:val="00373D21"/>
    <w:rsid w:val="003750F7"/>
    <w:rsid w:val="00376B9D"/>
    <w:rsid w:val="00385C1D"/>
    <w:rsid w:val="00385C35"/>
    <w:rsid w:val="00390619"/>
    <w:rsid w:val="0039159B"/>
    <w:rsid w:val="00391D3C"/>
    <w:rsid w:val="003979C8"/>
    <w:rsid w:val="003B3145"/>
    <w:rsid w:val="003B7B18"/>
    <w:rsid w:val="003C4A66"/>
    <w:rsid w:val="003D0FCD"/>
    <w:rsid w:val="003D4A41"/>
    <w:rsid w:val="003F2A8A"/>
    <w:rsid w:val="003F3B62"/>
    <w:rsid w:val="003F5204"/>
    <w:rsid w:val="00402C18"/>
    <w:rsid w:val="00404177"/>
    <w:rsid w:val="004074B5"/>
    <w:rsid w:val="00416A81"/>
    <w:rsid w:val="00417DFC"/>
    <w:rsid w:val="004243BD"/>
    <w:rsid w:val="00437408"/>
    <w:rsid w:val="00456ED1"/>
    <w:rsid w:val="00464305"/>
    <w:rsid w:val="0047038A"/>
    <w:rsid w:val="00470C0A"/>
    <w:rsid w:val="00473953"/>
    <w:rsid w:val="0048260F"/>
    <w:rsid w:val="0048287F"/>
    <w:rsid w:val="00483E4C"/>
    <w:rsid w:val="0048588D"/>
    <w:rsid w:val="00486AD3"/>
    <w:rsid w:val="004913A2"/>
    <w:rsid w:val="00493AB0"/>
    <w:rsid w:val="004A18BB"/>
    <w:rsid w:val="004A3DFA"/>
    <w:rsid w:val="004A5452"/>
    <w:rsid w:val="004B014F"/>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A1B4D"/>
    <w:rsid w:val="005A324E"/>
    <w:rsid w:val="005A7FF5"/>
    <w:rsid w:val="005B0CFC"/>
    <w:rsid w:val="005B7AEB"/>
    <w:rsid w:val="005B7FF7"/>
    <w:rsid w:val="005C085D"/>
    <w:rsid w:val="005C7BA9"/>
    <w:rsid w:val="005D5FE3"/>
    <w:rsid w:val="005E0E16"/>
    <w:rsid w:val="005F31AF"/>
    <w:rsid w:val="005F57F2"/>
    <w:rsid w:val="006016E3"/>
    <w:rsid w:val="00603662"/>
    <w:rsid w:val="0060430C"/>
    <w:rsid w:val="00604819"/>
    <w:rsid w:val="006065CD"/>
    <w:rsid w:val="00606E01"/>
    <w:rsid w:val="0060780F"/>
    <w:rsid w:val="006149EC"/>
    <w:rsid w:val="006245B7"/>
    <w:rsid w:val="00626E9C"/>
    <w:rsid w:val="00640BA6"/>
    <w:rsid w:val="00641EDE"/>
    <w:rsid w:val="006428A4"/>
    <w:rsid w:val="00657B46"/>
    <w:rsid w:val="00661514"/>
    <w:rsid w:val="00661CCA"/>
    <w:rsid w:val="00665E9E"/>
    <w:rsid w:val="006660A6"/>
    <w:rsid w:val="006665A8"/>
    <w:rsid w:val="006730E5"/>
    <w:rsid w:val="00673656"/>
    <w:rsid w:val="00676ACC"/>
    <w:rsid w:val="0068680D"/>
    <w:rsid w:val="0069508E"/>
    <w:rsid w:val="00696021"/>
    <w:rsid w:val="00696D6D"/>
    <w:rsid w:val="006A01ED"/>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5043"/>
    <w:rsid w:val="00737373"/>
    <w:rsid w:val="00753A2E"/>
    <w:rsid w:val="00755005"/>
    <w:rsid w:val="0078151E"/>
    <w:rsid w:val="00787E16"/>
    <w:rsid w:val="007957F4"/>
    <w:rsid w:val="007A141A"/>
    <w:rsid w:val="007A2A03"/>
    <w:rsid w:val="007A51EB"/>
    <w:rsid w:val="007B08A3"/>
    <w:rsid w:val="007B098D"/>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209B3"/>
    <w:rsid w:val="008237CF"/>
    <w:rsid w:val="00827E02"/>
    <w:rsid w:val="00830326"/>
    <w:rsid w:val="008313B5"/>
    <w:rsid w:val="0083783B"/>
    <w:rsid w:val="00837C17"/>
    <w:rsid w:val="008418DD"/>
    <w:rsid w:val="00845873"/>
    <w:rsid w:val="00854FF6"/>
    <w:rsid w:val="008556C3"/>
    <w:rsid w:val="008624E8"/>
    <w:rsid w:val="00875597"/>
    <w:rsid w:val="00877F5C"/>
    <w:rsid w:val="00896A6B"/>
    <w:rsid w:val="008A2954"/>
    <w:rsid w:val="008A2C43"/>
    <w:rsid w:val="008B52D3"/>
    <w:rsid w:val="008C154A"/>
    <w:rsid w:val="008C1BAC"/>
    <w:rsid w:val="008C7964"/>
    <w:rsid w:val="008D0D79"/>
    <w:rsid w:val="008D3381"/>
    <w:rsid w:val="008D39AC"/>
    <w:rsid w:val="008D6862"/>
    <w:rsid w:val="008E0758"/>
    <w:rsid w:val="009057DD"/>
    <w:rsid w:val="009059D4"/>
    <w:rsid w:val="00913D64"/>
    <w:rsid w:val="00913ECC"/>
    <w:rsid w:val="009141A0"/>
    <w:rsid w:val="00917499"/>
    <w:rsid w:val="00921C6E"/>
    <w:rsid w:val="0092203C"/>
    <w:rsid w:val="009245DC"/>
    <w:rsid w:val="00924786"/>
    <w:rsid w:val="00924D8F"/>
    <w:rsid w:val="00926C4A"/>
    <w:rsid w:val="00930107"/>
    <w:rsid w:val="00930C12"/>
    <w:rsid w:val="00940654"/>
    <w:rsid w:val="00947825"/>
    <w:rsid w:val="009529DC"/>
    <w:rsid w:val="00952B22"/>
    <w:rsid w:val="0096186E"/>
    <w:rsid w:val="00962253"/>
    <w:rsid w:val="00962F3F"/>
    <w:rsid w:val="00963446"/>
    <w:rsid w:val="009702FC"/>
    <w:rsid w:val="00976ECE"/>
    <w:rsid w:val="009845AB"/>
    <w:rsid w:val="00985C01"/>
    <w:rsid w:val="009902A1"/>
    <w:rsid w:val="00990A2E"/>
    <w:rsid w:val="00992A67"/>
    <w:rsid w:val="009A7CFE"/>
    <w:rsid w:val="009B51B3"/>
    <w:rsid w:val="009C2B7C"/>
    <w:rsid w:val="009C6BE5"/>
    <w:rsid w:val="009D10B8"/>
    <w:rsid w:val="009D5454"/>
    <w:rsid w:val="009E2643"/>
    <w:rsid w:val="009F308D"/>
    <w:rsid w:val="009F72A3"/>
    <w:rsid w:val="00A01709"/>
    <w:rsid w:val="00A04857"/>
    <w:rsid w:val="00A053CD"/>
    <w:rsid w:val="00A11FE0"/>
    <w:rsid w:val="00A1489D"/>
    <w:rsid w:val="00A205B1"/>
    <w:rsid w:val="00A21687"/>
    <w:rsid w:val="00A31260"/>
    <w:rsid w:val="00A32831"/>
    <w:rsid w:val="00A37761"/>
    <w:rsid w:val="00A42C35"/>
    <w:rsid w:val="00A4659A"/>
    <w:rsid w:val="00A46A7C"/>
    <w:rsid w:val="00A51265"/>
    <w:rsid w:val="00A55292"/>
    <w:rsid w:val="00A55EA9"/>
    <w:rsid w:val="00A56186"/>
    <w:rsid w:val="00A575C8"/>
    <w:rsid w:val="00A63E07"/>
    <w:rsid w:val="00A65662"/>
    <w:rsid w:val="00A73D7D"/>
    <w:rsid w:val="00A76348"/>
    <w:rsid w:val="00A77F42"/>
    <w:rsid w:val="00A92B7C"/>
    <w:rsid w:val="00A97B14"/>
    <w:rsid w:val="00AA780D"/>
    <w:rsid w:val="00AB064B"/>
    <w:rsid w:val="00AB6742"/>
    <w:rsid w:val="00AC40BF"/>
    <w:rsid w:val="00AD1897"/>
    <w:rsid w:val="00AD4DD6"/>
    <w:rsid w:val="00AE085B"/>
    <w:rsid w:val="00AE4AFC"/>
    <w:rsid w:val="00B04E08"/>
    <w:rsid w:val="00B06D90"/>
    <w:rsid w:val="00B10547"/>
    <w:rsid w:val="00B12122"/>
    <w:rsid w:val="00B13B9C"/>
    <w:rsid w:val="00B22906"/>
    <w:rsid w:val="00B3249F"/>
    <w:rsid w:val="00B32DF3"/>
    <w:rsid w:val="00B40F70"/>
    <w:rsid w:val="00B553C7"/>
    <w:rsid w:val="00B60CF1"/>
    <w:rsid w:val="00B67D26"/>
    <w:rsid w:val="00B74674"/>
    <w:rsid w:val="00B760CB"/>
    <w:rsid w:val="00B7749E"/>
    <w:rsid w:val="00B81E62"/>
    <w:rsid w:val="00B93338"/>
    <w:rsid w:val="00B93F87"/>
    <w:rsid w:val="00BA1A0B"/>
    <w:rsid w:val="00BA4965"/>
    <w:rsid w:val="00BB20AB"/>
    <w:rsid w:val="00BC4721"/>
    <w:rsid w:val="00BC670B"/>
    <w:rsid w:val="00BD407A"/>
    <w:rsid w:val="00BE581E"/>
    <w:rsid w:val="00BF1A88"/>
    <w:rsid w:val="00BF37D9"/>
    <w:rsid w:val="00BF3BF1"/>
    <w:rsid w:val="00C07826"/>
    <w:rsid w:val="00C154A1"/>
    <w:rsid w:val="00C27938"/>
    <w:rsid w:val="00C27AF5"/>
    <w:rsid w:val="00C32420"/>
    <w:rsid w:val="00C429D9"/>
    <w:rsid w:val="00C4412F"/>
    <w:rsid w:val="00C44EDD"/>
    <w:rsid w:val="00C4739E"/>
    <w:rsid w:val="00C52359"/>
    <w:rsid w:val="00C52740"/>
    <w:rsid w:val="00C561F9"/>
    <w:rsid w:val="00C61474"/>
    <w:rsid w:val="00C93BD6"/>
    <w:rsid w:val="00C9736E"/>
    <w:rsid w:val="00C97749"/>
    <w:rsid w:val="00CA4D5F"/>
    <w:rsid w:val="00CA5CD9"/>
    <w:rsid w:val="00CA630A"/>
    <w:rsid w:val="00CB1B26"/>
    <w:rsid w:val="00CB3BE1"/>
    <w:rsid w:val="00CB65B0"/>
    <w:rsid w:val="00CD03C0"/>
    <w:rsid w:val="00CD40BC"/>
    <w:rsid w:val="00CF3ABC"/>
    <w:rsid w:val="00CF4117"/>
    <w:rsid w:val="00CF561E"/>
    <w:rsid w:val="00D04536"/>
    <w:rsid w:val="00D053C5"/>
    <w:rsid w:val="00D06E10"/>
    <w:rsid w:val="00D07D7F"/>
    <w:rsid w:val="00D360F0"/>
    <w:rsid w:val="00D41030"/>
    <w:rsid w:val="00D43363"/>
    <w:rsid w:val="00D46FCA"/>
    <w:rsid w:val="00D540D1"/>
    <w:rsid w:val="00D5646F"/>
    <w:rsid w:val="00D65AB9"/>
    <w:rsid w:val="00D75EBC"/>
    <w:rsid w:val="00D804C6"/>
    <w:rsid w:val="00D834BE"/>
    <w:rsid w:val="00D845CB"/>
    <w:rsid w:val="00D87497"/>
    <w:rsid w:val="00D91FF6"/>
    <w:rsid w:val="00D953B0"/>
    <w:rsid w:val="00DA2D91"/>
    <w:rsid w:val="00DA302B"/>
    <w:rsid w:val="00DA66F2"/>
    <w:rsid w:val="00DA7BC3"/>
    <w:rsid w:val="00DB19E8"/>
    <w:rsid w:val="00DB2A5F"/>
    <w:rsid w:val="00DB4E42"/>
    <w:rsid w:val="00DB6545"/>
    <w:rsid w:val="00DC0B07"/>
    <w:rsid w:val="00DC3173"/>
    <w:rsid w:val="00DC5C60"/>
    <w:rsid w:val="00DD181C"/>
    <w:rsid w:val="00DD5074"/>
    <w:rsid w:val="00DE4468"/>
    <w:rsid w:val="00DE7C3C"/>
    <w:rsid w:val="00E04475"/>
    <w:rsid w:val="00E0454F"/>
    <w:rsid w:val="00E11844"/>
    <w:rsid w:val="00E204FB"/>
    <w:rsid w:val="00E240B9"/>
    <w:rsid w:val="00E34EE4"/>
    <w:rsid w:val="00E36B15"/>
    <w:rsid w:val="00E37FA8"/>
    <w:rsid w:val="00E550E5"/>
    <w:rsid w:val="00E56E66"/>
    <w:rsid w:val="00E638CD"/>
    <w:rsid w:val="00E655E6"/>
    <w:rsid w:val="00E72852"/>
    <w:rsid w:val="00E763FC"/>
    <w:rsid w:val="00E777F0"/>
    <w:rsid w:val="00EA0743"/>
    <w:rsid w:val="00EA251D"/>
    <w:rsid w:val="00EA2CFE"/>
    <w:rsid w:val="00EB0606"/>
    <w:rsid w:val="00EB281A"/>
    <w:rsid w:val="00EB35A7"/>
    <w:rsid w:val="00ED07FC"/>
    <w:rsid w:val="00ED1BE7"/>
    <w:rsid w:val="00ED4524"/>
    <w:rsid w:val="00ED5760"/>
    <w:rsid w:val="00EE169C"/>
    <w:rsid w:val="00EE551F"/>
    <w:rsid w:val="00EF2F60"/>
    <w:rsid w:val="00EF5805"/>
    <w:rsid w:val="00F03F57"/>
    <w:rsid w:val="00F21C10"/>
    <w:rsid w:val="00F23A5D"/>
    <w:rsid w:val="00F25012"/>
    <w:rsid w:val="00F30321"/>
    <w:rsid w:val="00F31EA4"/>
    <w:rsid w:val="00F36434"/>
    <w:rsid w:val="00F377DC"/>
    <w:rsid w:val="00F44632"/>
    <w:rsid w:val="00F53A25"/>
    <w:rsid w:val="00F552AE"/>
    <w:rsid w:val="00F61015"/>
    <w:rsid w:val="00F63D0F"/>
    <w:rsid w:val="00F6534D"/>
    <w:rsid w:val="00F6695E"/>
    <w:rsid w:val="00F6721A"/>
    <w:rsid w:val="00F703BF"/>
    <w:rsid w:val="00F77437"/>
    <w:rsid w:val="00F80BAC"/>
    <w:rsid w:val="00F904CE"/>
    <w:rsid w:val="00F926B0"/>
    <w:rsid w:val="00F949BF"/>
    <w:rsid w:val="00F96AAF"/>
    <w:rsid w:val="00F96FD7"/>
    <w:rsid w:val="00FA00A6"/>
    <w:rsid w:val="00FA0607"/>
    <w:rsid w:val="00FA5C26"/>
    <w:rsid w:val="00FB228F"/>
    <w:rsid w:val="00FB78E7"/>
    <w:rsid w:val="00FC2092"/>
    <w:rsid w:val="00FC67F5"/>
    <w:rsid w:val="00FD2206"/>
    <w:rsid w:val="00FD6A4A"/>
    <w:rsid w:val="00FE4B98"/>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E98"/>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CB1B26"/>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CB1B2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svg"/><Relationship Id="rId63" Type="http://schemas.openxmlformats.org/officeDocument/2006/relationships/image" Target="media/image52.svg"/><Relationship Id="rId68" Type="http://schemas.openxmlformats.org/officeDocument/2006/relationships/image" Target="media/image57.png"/><Relationship Id="rId16" Type="http://schemas.openxmlformats.org/officeDocument/2006/relationships/image" Target="media/image5.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3" Type="http://schemas.openxmlformats.org/officeDocument/2006/relationships/image" Target="media/image42.sv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svg"/><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svg"/><Relationship Id="rId77"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40.sv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svg"/><Relationship Id="rId67" Type="http://schemas.openxmlformats.org/officeDocument/2006/relationships/image" Target="media/image56.svg"/><Relationship Id="rId20" Type="http://schemas.openxmlformats.org/officeDocument/2006/relationships/image" Target="media/image9.pn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svg"/><Relationship Id="rId57" Type="http://schemas.openxmlformats.org/officeDocument/2006/relationships/image" Target="media/image46.svg"/><Relationship Id="rId10" Type="http://schemas.microsoft.com/office/2016/09/relationships/commentsIds" Target="commentsId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svg"/><Relationship Id="rId73" Type="http://schemas.openxmlformats.org/officeDocument/2006/relationships/image" Target="media/image62.sv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sv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svg"/><Relationship Id="rId2" Type="http://schemas.openxmlformats.org/officeDocument/2006/relationships/numbering" Target="numbering.xml"/><Relationship Id="rId29" Type="http://schemas.openxmlformats.org/officeDocument/2006/relationships/image" Target="media/image18.svg"/></Relationships>
</file>

<file path=word/_rels/footnotes.xml.rels><?xml version="1.0" encoding="UTF-8" standalone="yes"?>
<Relationships xmlns="http://schemas.openxmlformats.org/package/2006/relationships"><Relationship Id="rId1" Type="http://schemas.openxmlformats.org/officeDocument/2006/relationships/hyperlink" Target="https://naturalsciences.ch/transdisciplina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12385</Words>
  <Characters>70596</Characters>
  <Application>Microsoft Office Word</Application>
  <DocSecurity>0</DocSecurity>
  <Lines>588</Lines>
  <Paragraphs>165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ZSI</Company>
  <LinksUpToDate>false</LinksUpToDate>
  <CharactersWithSpaces>82816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2</cp:revision>
  <cp:lastPrinted>2022-03-04T10:43:00Z</cp:lastPrinted>
  <dcterms:created xsi:type="dcterms:W3CDTF">2022-04-09T13:05:00Z</dcterms:created>
  <dcterms:modified xsi:type="dcterms:W3CDTF">2022-04-09T13:05:00Z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