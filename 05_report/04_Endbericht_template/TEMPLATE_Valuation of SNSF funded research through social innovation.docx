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752"/>
      </w:tblGrid>
      <w:tr w:rsidR="00877605" w:rsidRPr="002635A1" w14:paraId="7CAC3836" w14:textId="77777777" w:rsidTr="00742060">
        <w:tc>
          <w:tcPr>
            <w:tcW w:w="5000" w:type="pct"/>
            <w:tcMar>
              <w:top w:w="216" w:type="dxa"/>
              <w:left w:w="115" w:type="dxa"/>
              <w:bottom w:w="216" w:type="dxa"/>
              <w:right w:w="115" w:type="dxa"/>
            </w:tcMar>
          </w:tcPr>
          <w:p w14:paraId="4179E753" w14:textId="77777777" w:rsidR="00877605" w:rsidRPr="00B7306E" w:rsidRDefault="00B7306E" w:rsidP="00877605">
            <w:pPr>
              <w:pStyle w:val="NoSpacing"/>
              <w:rPr>
                <w:rFonts w:ascii="Verdana" w:hAnsi="Verdana"/>
                <w:color w:val="2E74B5" w:themeColor="accent1" w:themeShade="BF"/>
                <w:sz w:val="16"/>
                <w:szCs w:val="16"/>
                <w:lang w:val="en-GB"/>
              </w:rPr>
            </w:pPr>
            <w:r w:rsidRPr="002635A1">
              <w:rPr>
                <w:noProof/>
                <w:sz w:val="40"/>
                <w:szCs w:val="40"/>
              </w:rPr>
              <w:drawing>
                <wp:anchor distT="0" distB="0" distL="114300" distR="114300" simplePos="0" relativeHeight="251659264" behindDoc="1" locked="0" layoutInCell="1" allowOverlap="1" wp14:anchorId="53B37D08" wp14:editId="68F5AD3F">
                  <wp:simplePos x="0" y="0"/>
                  <wp:positionH relativeFrom="column">
                    <wp:posOffset>238760</wp:posOffset>
                  </wp:positionH>
                  <wp:positionV relativeFrom="paragraph">
                    <wp:posOffset>99695</wp:posOffset>
                  </wp:positionV>
                  <wp:extent cx="5657850" cy="7105650"/>
                  <wp:effectExtent l="0" t="0" r="6350" b="6350"/>
                  <wp:wrapTight wrapText="bothSides">
                    <wp:wrapPolygon edited="0">
                      <wp:start x="0" y="0"/>
                      <wp:lineTo x="0" y="21581"/>
                      <wp:lineTo x="21576" y="21581"/>
                      <wp:lineTo x="21576"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657850" cy="7105650"/>
                          </a:xfrm>
                          <a:prstGeom prst="rect">
                            <a:avLst/>
                          </a:prstGeom>
                        </pic:spPr>
                      </pic:pic>
                    </a:graphicData>
                  </a:graphic>
                  <wp14:sizeRelH relativeFrom="margin">
                    <wp14:pctWidth>0</wp14:pctWidth>
                  </wp14:sizeRelH>
                  <wp14:sizeRelV relativeFrom="margin">
                    <wp14:pctHeight>0</wp14:pctHeight>
                  </wp14:sizeRelV>
                </wp:anchor>
              </w:drawing>
            </w:r>
          </w:p>
        </w:tc>
      </w:tr>
      <w:tr w:rsidR="00877605" w:rsidRPr="007E0F99" w14:paraId="617F77AD" w14:textId="77777777" w:rsidTr="00742060">
        <w:tc>
          <w:tcPr>
            <w:tcW w:w="5000" w:type="pct"/>
          </w:tcPr>
          <w:sdt>
            <w:sdtPr>
              <w:rPr>
                <w:rFonts w:ascii="Verdana" w:eastAsiaTheme="majorEastAsia" w:hAnsi="Verdana" w:cstheme="majorBidi"/>
                <w:color w:val="5B9BD5" w:themeColor="accent1"/>
                <w:sz w:val="40"/>
                <w:szCs w:val="40"/>
                <w:lang w:val="en-GB"/>
              </w:rPr>
              <w:alias w:val="Titel"/>
              <w:id w:val="13406919"/>
              <w:placeholder>
                <w:docPart w:val="A1682AA11C6748288D51A6DF9DC083AD"/>
              </w:placeholder>
              <w:dataBinding w:prefixMappings="xmlns:ns0='http://schemas.openxmlformats.org/package/2006/metadata/core-properties' xmlns:ns1='http://purl.org/dc/elements/1.1/'" w:xpath="/ns0:coreProperties[1]/ns1:title[1]" w:storeItemID="{6C3C8BC8-F283-45AE-878A-BAB7291924A1}"/>
              <w:text/>
            </w:sdtPr>
            <w:sdtContent>
              <w:p w14:paraId="75F56062" w14:textId="296041C8" w:rsidR="00877605" w:rsidRPr="007E0F99" w:rsidRDefault="00C10F66" w:rsidP="00B5154A">
                <w:pPr>
                  <w:pStyle w:val="NoSpacing"/>
                  <w:spacing w:line="216" w:lineRule="auto"/>
                  <w:jc w:val="center"/>
                  <w:rPr>
                    <w:rFonts w:ascii="Verdana" w:eastAsiaTheme="majorEastAsia" w:hAnsi="Verdana" w:cstheme="majorBidi"/>
                    <w:color w:val="5B9BD5" w:themeColor="accent1"/>
                    <w:sz w:val="40"/>
                    <w:szCs w:val="40"/>
                    <w:lang w:val="en-GB"/>
                  </w:rPr>
                </w:pPr>
                <w:r w:rsidRPr="007E0F99">
                  <w:rPr>
                    <w:rFonts w:ascii="Verdana" w:eastAsiaTheme="majorEastAsia" w:hAnsi="Verdana" w:cstheme="majorBidi"/>
                    <w:color w:val="5B9BD5" w:themeColor="accent1"/>
                    <w:sz w:val="40"/>
                    <w:szCs w:val="40"/>
                    <w:lang w:val="en-GB"/>
                  </w:rPr>
                  <w:t xml:space="preserve">Social Innovation as Valuation </w:t>
                </w:r>
                <w:r>
                  <w:rPr>
                    <w:rFonts w:ascii="Verdana" w:eastAsiaTheme="majorEastAsia" w:hAnsi="Verdana" w:cstheme="majorBidi"/>
                    <w:color w:val="5B9BD5" w:themeColor="accent1"/>
                    <w:sz w:val="40"/>
                    <w:szCs w:val="40"/>
                    <w:lang w:val="en-GB"/>
                  </w:rPr>
                  <w:t xml:space="preserve">and Outcome </w:t>
                </w:r>
                <w:r w:rsidRPr="007E0F99">
                  <w:rPr>
                    <w:rFonts w:ascii="Verdana" w:eastAsiaTheme="majorEastAsia" w:hAnsi="Verdana" w:cstheme="majorBidi"/>
                    <w:color w:val="5B9BD5" w:themeColor="accent1"/>
                    <w:sz w:val="40"/>
                    <w:szCs w:val="40"/>
                    <w:lang w:val="en-GB"/>
                  </w:rPr>
                  <w:t>Cat</w:t>
                </w:r>
                <w:r>
                  <w:rPr>
                    <w:rFonts w:ascii="Verdana" w:eastAsiaTheme="majorEastAsia" w:hAnsi="Verdana" w:cstheme="majorBidi"/>
                    <w:color w:val="5B9BD5" w:themeColor="accent1"/>
                    <w:sz w:val="40"/>
                    <w:szCs w:val="40"/>
                    <w:lang w:val="en-GB"/>
                  </w:rPr>
                  <w:t>egory of SNSF Funded Research</w:t>
                </w:r>
              </w:p>
            </w:sdtContent>
          </w:sdt>
        </w:tc>
      </w:tr>
      <w:tr w:rsidR="00877605" w:rsidRPr="007E0F99" w14:paraId="2C4B3AB2" w14:textId="77777777" w:rsidTr="00742060">
        <w:sdt>
          <w:sdtPr>
            <w:rPr>
              <w:rFonts w:ascii="Verdana" w:hAnsi="Verdana"/>
              <w:color w:val="2E74B5" w:themeColor="accent1" w:themeShade="BF"/>
              <w:sz w:val="24"/>
              <w:szCs w:val="24"/>
              <w:lang w:val="en-GB"/>
            </w:rPr>
            <w:alias w:val="Untertitel"/>
            <w:id w:val="13406923"/>
            <w:placeholder>
              <w:docPart w:val="A5699E10C7E74126997CF80AC39FAC75"/>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721F0D39" w14:textId="541FB947" w:rsidR="00877605" w:rsidRPr="007E0F99" w:rsidRDefault="00A63A68" w:rsidP="00A63A68">
                <w:pPr>
                  <w:pStyle w:val="NoSpacing"/>
                  <w:ind w:left="1298" w:right="1266"/>
                  <w:jc w:val="center"/>
                  <w:rPr>
                    <w:rFonts w:ascii="Verdana" w:hAnsi="Verdana"/>
                    <w:color w:val="2E74B5" w:themeColor="accent1" w:themeShade="BF"/>
                    <w:sz w:val="24"/>
                    <w:lang w:val="en-GB"/>
                  </w:rPr>
                </w:pPr>
                <w:r>
                  <w:rPr>
                    <w:rFonts w:ascii="Verdana" w:hAnsi="Verdana"/>
                    <w:color w:val="2E74B5" w:themeColor="accent1" w:themeShade="BF"/>
                    <w:sz w:val="24"/>
                    <w:szCs w:val="24"/>
                    <w:lang w:val="en-GB"/>
                  </w:rPr>
                  <w:t>Report</w:t>
                </w:r>
              </w:p>
            </w:tc>
          </w:sdtContent>
        </w:sdt>
      </w:tr>
    </w:tbl>
    <w:p w14:paraId="5D178339" w14:textId="77777777" w:rsidR="00F05529" w:rsidRPr="007E0F99" w:rsidRDefault="00F05529" w:rsidP="00B7306E">
      <w:pPr>
        <w:spacing w:after="0"/>
        <w:jc w:val="center"/>
        <w:rPr>
          <w:rFonts w:ascii="Verdana" w:eastAsiaTheme="majorEastAsia" w:hAnsi="Verdana" w:cstheme="majorBidi"/>
          <w:color w:val="5B9BD5" w:themeColor="accent1"/>
          <w:sz w:val="24"/>
          <w:szCs w:val="24"/>
          <w:lang w:val="de-AT" w:eastAsia="de-AT"/>
        </w:rPr>
      </w:pPr>
      <w:r w:rsidRPr="007E0F99">
        <w:rPr>
          <w:rFonts w:ascii="Verdana" w:eastAsiaTheme="majorEastAsia" w:hAnsi="Verdana" w:cstheme="majorBidi"/>
          <w:color w:val="5B9BD5" w:themeColor="accent1"/>
          <w:sz w:val="24"/>
          <w:szCs w:val="24"/>
          <w:lang w:val="de-AT" w:eastAsia="de-AT"/>
        </w:rPr>
        <w:t>Zentrum für Soziale Innovation</w:t>
      </w:r>
    </w:p>
    <w:p w14:paraId="6A120343" w14:textId="31CAEE23" w:rsidR="00F05529" w:rsidRPr="007E0F99" w:rsidRDefault="00A63A68" w:rsidP="00F05529">
      <w:pPr>
        <w:spacing w:after="120"/>
        <w:jc w:val="center"/>
        <w:rPr>
          <w:rFonts w:ascii="Verdana" w:eastAsiaTheme="majorEastAsia" w:hAnsi="Verdana" w:cstheme="majorBidi"/>
          <w:color w:val="5B9BD5" w:themeColor="accent1"/>
          <w:sz w:val="20"/>
          <w:szCs w:val="20"/>
          <w:lang w:eastAsia="de-AT"/>
        </w:rPr>
      </w:pPr>
      <w:r>
        <w:rPr>
          <w:rFonts w:ascii="Verdana" w:eastAsiaTheme="majorEastAsia" w:hAnsi="Verdana" w:cstheme="majorBidi"/>
          <w:color w:val="5B9BD5" w:themeColor="accent1"/>
          <w:sz w:val="20"/>
          <w:szCs w:val="20"/>
          <w:lang w:eastAsia="de-AT"/>
        </w:rPr>
        <w:t>May 2022</w:t>
      </w:r>
    </w:p>
    <w:p w14:paraId="50140E36" w14:textId="77777777" w:rsidR="00F05529" w:rsidRPr="007E0F99" w:rsidRDefault="00F05529" w:rsidP="00F05529">
      <w:pPr>
        <w:rPr>
          <w:rFonts w:ascii="Verdana" w:hAnsi="Verdana"/>
        </w:rPr>
      </w:pPr>
    </w:p>
    <w:p w14:paraId="2C720489" w14:textId="77777777" w:rsidR="00F05529" w:rsidRPr="007E0F99" w:rsidRDefault="00F05529" w:rsidP="00F05529">
      <w:pPr>
        <w:rPr>
          <w:rFonts w:ascii="Verdana" w:hAnsi="Verdana"/>
        </w:rPr>
        <w:sectPr w:rsidR="00F05529" w:rsidRPr="007E0F99" w:rsidSect="00F05529">
          <w:footerReference w:type="even" r:id="rId9"/>
          <w:headerReference w:type="first" r:id="rId10"/>
          <w:footerReference w:type="first" r:id="rId11"/>
          <w:pgSz w:w="11906" w:h="16838" w:code="9"/>
          <w:pgMar w:top="737" w:right="1134" w:bottom="737" w:left="1134" w:header="567" w:footer="1219" w:gutter="0"/>
          <w:pgNumType w:start="0"/>
          <w:cols w:space="720"/>
          <w:titlePg/>
          <w:docGrid w:linePitch="326"/>
        </w:sectPr>
      </w:pPr>
    </w:p>
    <w:p w14:paraId="2D24CA3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76EA70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B0990F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0BA8E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F5B76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2EDD6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47471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E7F52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58E44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1DE346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315E02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45A8C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0682432"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641667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0F5C56DB" w14:textId="3CBC8E62" w:rsidR="00F0552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8AF1C38" w14:textId="57F37052" w:rsidR="00664673"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3128DF8B" w14:textId="77777777" w:rsidR="00664673" w:rsidRPr="007E0F99"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647CD8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49A5C2E"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50CF1C0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4728DFC"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BDCFC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1D9710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DD1913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BBD31C4" w14:textId="347BE989" w:rsidR="00F05529" w:rsidRPr="007E0F99" w:rsidRDefault="00B7306E" w:rsidP="00F05529">
      <w:pPr>
        <w:widowControl w:val="0"/>
        <w:suppressAutoHyphens/>
        <w:autoSpaceDE w:val="0"/>
        <w:autoSpaceDN w:val="0"/>
        <w:adjustRightInd w:val="0"/>
        <w:spacing w:after="120"/>
        <w:textAlignment w:val="center"/>
        <w:rPr>
          <w:rFonts w:ascii="Verdana" w:hAnsi="Verdana" w:cs="ECSquareSansPro"/>
          <w:b/>
          <w:color w:val="FF0000"/>
          <w:sz w:val="16"/>
          <w:szCs w:val="16"/>
        </w:rPr>
      </w:pPr>
      <w:r w:rsidRPr="007E0F99">
        <w:rPr>
          <w:rFonts w:ascii="Verdana" w:hAnsi="Verdana" w:cs="ECSquareSansProMedium"/>
          <w:b/>
          <w:color w:val="FF0000"/>
          <w:sz w:val="16"/>
          <w:szCs w:val="16"/>
        </w:rPr>
        <w:t xml:space="preserve">Social Innovation as Valuation </w:t>
      </w:r>
      <w:r w:rsidR="009B58C9">
        <w:rPr>
          <w:rFonts w:ascii="Verdana" w:hAnsi="Verdana" w:cs="ECSquareSansProMedium"/>
          <w:b/>
          <w:color w:val="FF0000"/>
          <w:sz w:val="16"/>
          <w:szCs w:val="16"/>
        </w:rPr>
        <w:t xml:space="preserve">and Outcome </w:t>
      </w:r>
      <w:r w:rsidRPr="007E0F99">
        <w:rPr>
          <w:rFonts w:ascii="Verdana" w:hAnsi="Verdana" w:cs="ECSquareSansProMedium"/>
          <w:b/>
          <w:color w:val="FF0000"/>
          <w:sz w:val="16"/>
          <w:szCs w:val="16"/>
        </w:rPr>
        <w:t xml:space="preserve">Category of </w:t>
      </w:r>
      <w:r w:rsidR="00B5154A">
        <w:rPr>
          <w:rFonts w:ascii="Verdana" w:hAnsi="Verdana" w:cs="ECSquareSansProMedium"/>
          <w:b/>
          <w:color w:val="FF0000"/>
          <w:sz w:val="16"/>
          <w:szCs w:val="16"/>
        </w:rPr>
        <w:t>SNSF funded</w:t>
      </w:r>
      <w:r w:rsidR="008A7FDB">
        <w:rPr>
          <w:rFonts w:ascii="Verdana" w:hAnsi="Verdana" w:cs="ECSquareSansProMedium"/>
          <w:b/>
          <w:color w:val="FF0000"/>
          <w:sz w:val="16"/>
          <w:szCs w:val="16"/>
        </w:rPr>
        <w:t xml:space="preserve"> Research</w:t>
      </w:r>
    </w:p>
    <w:p w14:paraId="142B01ED" w14:textId="77777777" w:rsidR="00F05529" w:rsidRPr="007E0F9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r w:rsidRPr="007E0F99">
        <w:rPr>
          <w:rFonts w:ascii="Verdana" w:hAnsi="Verdana" w:cs="ECSquareSansPro"/>
          <w:color w:val="000000"/>
          <w:sz w:val="14"/>
          <w:szCs w:val="14"/>
          <w:lang w:val="de-AT"/>
        </w:rPr>
        <w:t>ZSI – Zentrum für Soziale Innovation</w:t>
      </w:r>
    </w:p>
    <w:p w14:paraId="50F58CC8" w14:textId="337E8261" w:rsidR="00F0552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175C8ACC" w14:textId="505B486B" w:rsidR="00A63A68" w:rsidRPr="00B138B5" w:rsidRDefault="00A63A68"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roofErr w:type="spellStart"/>
      <w:r w:rsidRPr="00B138B5">
        <w:rPr>
          <w:rFonts w:ascii="Verdana" w:hAnsi="Verdana" w:cs="ECSquareSansPro"/>
          <w:color w:val="000000"/>
          <w:sz w:val="14"/>
          <w:szCs w:val="14"/>
          <w:lang w:val="de-AT"/>
        </w:rPr>
        <w:t>Suggested</w:t>
      </w:r>
      <w:proofErr w:type="spellEnd"/>
      <w:r w:rsidRPr="00B138B5">
        <w:rPr>
          <w:rFonts w:ascii="Verdana" w:hAnsi="Verdana" w:cs="ECSquareSansPro"/>
          <w:color w:val="000000"/>
          <w:sz w:val="14"/>
          <w:szCs w:val="14"/>
          <w:lang w:val="de-AT"/>
        </w:rPr>
        <w:t xml:space="preserve"> </w:t>
      </w:r>
      <w:proofErr w:type="spellStart"/>
      <w:r w:rsidRPr="00B138B5">
        <w:rPr>
          <w:rFonts w:ascii="Verdana" w:hAnsi="Verdana" w:cs="ECSquareSansPro"/>
          <w:color w:val="000000"/>
          <w:sz w:val="14"/>
          <w:szCs w:val="14"/>
          <w:lang w:val="de-AT"/>
        </w:rPr>
        <w:t>citation</w:t>
      </w:r>
      <w:proofErr w:type="spellEnd"/>
      <w:r w:rsidRPr="00B138B5">
        <w:rPr>
          <w:rFonts w:ascii="Verdana" w:hAnsi="Verdana" w:cs="ECSquareSansPro"/>
          <w:color w:val="000000"/>
          <w:sz w:val="14"/>
          <w:szCs w:val="14"/>
          <w:lang w:val="de-AT"/>
        </w:rPr>
        <w:t xml:space="preserve">: Schuch, K., Lampert, D., </w:t>
      </w:r>
      <w:proofErr w:type="spellStart"/>
      <w:r w:rsidRPr="00B138B5">
        <w:rPr>
          <w:rFonts w:ascii="Verdana" w:hAnsi="Verdana" w:cs="ECSquareSansPro"/>
          <w:color w:val="000000"/>
          <w:sz w:val="14"/>
          <w:szCs w:val="14"/>
          <w:lang w:val="de-AT"/>
        </w:rPr>
        <w:t>Neuhuber</w:t>
      </w:r>
      <w:proofErr w:type="spellEnd"/>
      <w:r w:rsidRPr="00B138B5">
        <w:rPr>
          <w:rFonts w:ascii="Verdana" w:hAnsi="Verdana" w:cs="ECSquareSansPro"/>
          <w:color w:val="000000"/>
          <w:sz w:val="14"/>
          <w:szCs w:val="14"/>
          <w:lang w:val="de-AT"/>
        </w:rPr>
        <w:t xml:space="preserve">, T. Koller, K., Demir, U. and L-A. </w:t>
      </w:r>
      <w:proofErr w:type="spellStart"/>
      <w:r w:rsidRPr="00A63A68">
        <w:rPr>
          <w:rFonts w:ascii="Verdana" w:hAnsi="Verdana" w:cs="ECSquareSansPro"/>
          <w:color w:val="000000"/>
          <w:sz w:val="14"/>
          <w:szCs w:val="14"/>
        </w:rPr>
        <w:t>Plumhans</w:t>
      </w:r>
      <w:proofErr w:type="spellEnd"/>
      <w:r w:rsidRPr="00A63A68">
        <w:rPr>
          <w:rFonts w:ascii="Verdana" w:hAnsi="Verdana" w:cs="ECSquareSansPro"/>
          <w:color w:val="000000"/>
          <w:sz w:val="14"/>
          <w:szCs w:val="14"/>
        </w:rPr>
        <w:t xml:space="preserve"> (2022). </w:t>
      </w:r>
      <w:r>
        <w:rPr>
          <w:rFonts w:ascii="Verdana" w:hAnsi="Verdana" w:cs="ECSquareSansPro"/>
          <w:color w:val="000000"/>
          <w:sz w:val="14"/>
          <w:szCs w:val="14"/>
        </w:rPr>
        <w:t xml:space="preserve">Social Innovation as Valuation and Outcome Category of SNSF funded Research. </w:t>
      </w:r>
      <w:r w:rsidRPr="00B138B5">
        <w:rPr>
          <w:rFonts w:ascii="Verdana" w:hAnsi="Verdana" w:cs="ECSquareSansPro"/>
          <w:color w:val="000000"/>
          <w:sz w:val="14"/>
          <w:szCs w:val="14"/>
          <w:lang w:val="de-AT"/>
        </w:rPr>
        <w:t>ZSI: Vienna.</w:t>
      </w:r>
    </w:p>
    <w:p w14:paraId="7726AA85"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2168B6AA"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pacing w:val="-2"/>
          <w:sz w:val="14"/>
          <w:szCs w:val="14"/>
          <w:lang w:val="de-AT"/>
        </w:rPr>
      </w:pPr>
      <w:r w:rsidRPr="00B138B5">
        <w:rPr>
          <w:rFonts w:ascii="Verdana" w:hAnsi="Verdana" w:cs="ECSquareSansPro"/>
          <w:color w:val="000000"/>
          <w:spacing w:val="-2"/>
          <w:sz w:val="14"/>
          <w:szCs w:val="14"/>
          <w:lang w:val="de-AT"/>
        </w:rPr>
        <w:t>Contact:</w:t>
      </w:r>
    </w:p>
    <w:p w14:paraId="49346575" w14:textId="77777777" w:rsidR="00F05529" w:rsidRPr="00B138B5" w:rsidRDefault="00F05529" w:rsidP="00F05529">
      <w:pPr>
        <w:spacing w:after="0"/>
        <w:textAlignment w:val="center"/>
        <w:rPr>
          <w:rFonts w:ascii="Verdana" w:hAnsi="Verdana"/>
          <w:color w:val="000000"/>
          <w:sz w:val="14"/>
          <w:szCs w:val="14"/>
          <w:lang w:val="de-AT"/>
        </w:rPr>
      </w:pPr>
      <w:r w:rsidRPr="00B138B5">
        <w:rPr>
          <w:rFonts w:ascii="Verdana" w:hAnsi="Verdana"/>
          <w:color w:val="000000"/>
          <w:sz w:val="14"/>
          <w:szCs w:val="14"/>
          <w:lang w:val="de-AT"/>
        </w:rPr>
        <w:t>Klaus Schuch (schuch@zsi.at)</w:t>
      </w:r>
    </w:p>
    <w:p w14:paraId="7A252134" w14:textId="77777777" w:rsidR="00F05529" w:rsidRPr="00B138B5" w:rsidRDefault="00F05529" w:rsidP="00F05529">
      <w:pPr>
        <w:spacing w:after="0"/>
        <w:textAlignment w:val="center"/>
        <w:rPr>
          <w:rFonts w:ascii="Verdana" w:hAnsi="Verdana"/>
          <w:color w:val="000000"/>
          <w:sz w:val="14"/>
          <w:szCs w:val="14"/>
          <w:lang w:val="de-AT"/>
        </w:rPr>
      </w:pPr>
    </w:p>
    <w:p w14:paraId="7D77B0B6" w14:textId="77777777" w:rsidR="00F05529" w:rsidRPr="00B138B5" w:rsidRDefault="00F05529" w:rsidP="00F05529">
      <w:pPr>
        <w:widowControl w:val="0"/>
        <w:tabs>
          <w:tab w:val="left" w:pos="680"/>
        </w:tabs>
        <w:autoSpaceDE w:val="0"/>
        <w:autoSpaceDN w:val="0"/>
        <w:adjustRightInd w:val="0"/>
        <w:spacing w:after="0"/>
        <w:textAlignment w:val="center"/>
        <w:rPr>
          <w:rFonts w:ascii="Verdana" w:hAnsi="Verdana"/>
          <w:color w:val="000000"/>
          <w:sz w:val="14"/>
          <w:szCs w:val="14"/>
          <w:lang w:val="de-AT"/>
        </w:rPr>
      </w:pPr>
      <w:r w:rsidRPr="00B138B5">
        <w:rPr>
          <w:rFonts w:ascii="Verdana" w:hAnsi="Verdana"/>
          <w:color w:val="000000"/>
          <w:sz w:val="14"/>
          <w:szCs w:val="14"/>
          <w:lang w:val="de-AT"/>
        </w:rPr>
        <w:t>Linke Wienzeile 246</w:t>
      </w:r>
    </w:p>
    <w:p w14:paraId="73C33AD0"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FF0000"/>
          <w:spacing w:val="-2"/>
          <w:sz w:val="14"/>
          <w:szCs w:val="14"/>
        </w:rPr>
      </w:pPr>
      <w:r w:rsidRPr="007E0F99">
        <w:rPr>
          <w:rFonts w:ascii="Verdana" w:hAnsi="Verdana"/>
          <w:color w:val="000000"/>
          <w:sz w:val="14"/>
          <w:szCs w:val="14"/>
        </w:rPr>
        <w:t>1150 Vienna</w:t>
      </w:r>
    </w:p>
    <w:p w14:paraId="23B431C7"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000000"/>
          <w:spacing w:val="-2"/>
          <w:sz w:val="14"/>
          <w:szCs w:val="14"/>
        </w:rPr>
      </w:pPr>
      <w:r w:rsidRPr="007E0F99">
        <w:rPr>
          <w:rFonts w:ascii="Verdana" w:hAnsi="Verdana" w:cs="ECSquareSansPro"/>
          <w:color w:val="000000"/>
          <w:spacing w:val="-2"/>
          <w:sz w:val="14"/>
          <w:szCs w:val="14"/>
        </w:rPr>
        <w:t>Austria</w:t>
      </w:r>
    </w:p>
    <w:p w14:paraId="52E66EA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6D2F712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5013D9E0" w14:textId="77777777"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More information on the ZSI is</w:t>
      </w:r>
      <w:r w:rsidR="00B7306E" w:rsidRPr="007E0F99">
        <w:rPr>
          <w:rFonts w:ascii="Verdana" w:hAnsi="Verdana" w:cs="ECSquareSansPro"/>
          <w:color w:val="000000"/>
          <w:sz w:val="14"/>
          <w:szCs w:val="14"/>
        </w:rPr>
        <w:t xml:space="preserve"> available on the internet (</w:t>
      </w:r>
      <w:r w:rsidRPr="007E0F99">
        <w:rPr>
          <w:rFonts w:ascii="Verdana" w:hAnsi="Verdana" w:cs="ECSquareSansPro"/>
          <w:color w:val="000000"/>
          <w:sz w:val="14"/>
          <w:szCs w:val="14"/>
        </w:rPr>
        <w:t>www.zsi.at).</w:t>
      </w:r>
    </w:p>
    <w:p w14:paraId="249A4CF4" w14:textId="24B61216"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 xml:space="preserve">Vienna: Centre for Social Innovation, </w:t>
      </w:r>
      <w:r w:rsidR="00A63A68">
        <w:rPr>
          <w:rFonts w:ascii="Verdana" w:hAnsi="Verdana" w:cs="ECSquareSansPro"/>
          <w:color w:val="000000"/>
          <w:sz w:val="14"/>
          <w:szCs w:val="14"/>
        </w:rPr>
        <w:t>May 2022</w:t>
      </w:r>
    </w:p>
    <w:p w14:paraId="4E86F9AB" w14:textId="77777777" w:rsidR="00F05529" w:rsidRPr="007E0F99" w:rsidRDefault="00F05529" w:rsidP="00B7306E">
      <w:pPr>
        <w:spacing w:after="0"/>
        <w:rPr>
          <w:rFonts w:ascii="Verdana" w:hAnsi="Verdana" w:cs="ECSquareSansPro"/>
          <w:color w:val="000000"/>
          <w:sz w:val="14"/>
          <w:szCs w:val="14"/>
        </w:rPr>
      </w:pPr>
      <w:r w:rsidRPr="007E0F99">
        <w:rPr>
          <w:rFonts w:ascii="Verdana" w:hAnsi="Verdana" w:cs="ECSquareSansPro"/>
          <w:color w:val="000000"/>
          <w:sz w:val="14"/>
          <w:szCs w:val="14"/>
        </w:rPr>
        <w:br w:type="page"/>
      </w:r>
    </w:p>
    <w:p w14:paraId="2B24E479" w14:textId="77777777" w:rsidR="00F05529" w:rsidRPr="007E0F99" w:rsidRDefault="00F05529" w:rsidP="00F05529">
      <w:pPr>
        <w:tabs>
          <w:tab w:val="center" w:pos="3686"/>
          <w:tab w:val="right" w:pos="7655"/>
        </w:tabs>
        <w:rPr>
          <w:rFonts w:ascii="Verdana" w:hAnsi="Verdana"/>
        </w:rPr>
      </w:pPr>
    </w:p>
    <w:p w14:paraId="415DB725" w14:textId="77777777" w:rsidR="00F05529" w:rsidRPr="007E0F99" w:rsidRDefault="00F05529" w:rsidP="00F05529">
      <w:pPr>
        <w:spacing w:after="0"/>
        <w:rPr>
          <w:rFonts w:ascii="Verdana" w:hAnsi="Verdana"/>
        </w:rPr>
        <w:sectPr w:rsidR="00F05529" w:rsidRPr="007E0F99" w:rsidSect="00742060">
          <w:headerReference w:type="default" r:id="rId12"/>
          <w:footerReference w:type="default" r:id="rId13"/>
          <w:type w:val="continuous"/>
          <w:pgSz w:w="11906" w:h="16838" w:code="9"/>
          <w:pgMar w:top="737" w:right="1134" w:bottom="737" w:left="1134" w:header="0" w:footer="539" w:gutter="0"/>
          <w:pgNumType w:start="1"/>
          <w:cols w:space="720"/>
          <w:docGrid w:linePitch="326"/>
        </w:sectPr>
      </w:pPr>
    </w:p>
    <w:bookmarkStart w:id="0" w:name="_Toc412647353" w:displacedByCustomXml="next"/>
    <w:sdt>
      <w:sdtPr>
        <w:rPr>
          <w:rFonts w:ascii="Verdana" w:eastAsia="Times New Roman" w:hAnsi="Verdana" w:cs="Times New Roman"/>
          <w:b w:val="0"/>
          <w:bCs w:val="0"/>
          <w:color w:val="auto"/>
          <w:sz w:val="18"/>
          <w:szCs w:val="18"/>
          <w:lang w:val="en-GB" w:eastAsia="en-US"/>
        </w:rPr>
        <w:id w:val="-592704016"/>
        <w:docPartObj>
          <w:docPartGallery w:val="Table of Contents"/>
          <w:docPartUnique/>
        </w:docPartObj>
      </w:sdtPr>
      <w:sdtEndPr>
        <w:rPr>
          <w:rFonts w:eastAsiaTheme="minorHAnsi" w:cstheme="minorBidi"/>
          <w:sz w:val="22"/>
          <w:szCs w:val="22"/>
        </w:rPr>
      </w:sdtEndPr>
      <w:sdtContent>
        <w:p w14:paraId="4347E154" w14:textId="77777777" w:rsidR="00F05529" w:rsidRPr="007E0F99" w:rsidRDefault="00F05529" w:rsidP="00F05529">
          <w:pPr>
            <w:pStyle w:val="TOCHeading"/>
            <w:rPr>
              <w:rFonts w:ascii="Verdana" w:hAnsi="Verdana"/>
              <w:lang w:val="en-GB"/>
            </w:rPr>
          </w:pPr>
          <w:r w:rsidRPr="007E0F99">
            <w:rPr>
              <w:rFonts w:ascii="Verdana" w:hAnsi="Verdana"/>
              <w:lang w:val="en-GB"/>
            </w:rPr>
            <w:t>Table of Content</w:t>
          </w:r>
        </w:p>
        <w:p w14:paraId="249E29CA" w14:textId="6C64B1F3" w:rsidR="00664673" w:rsidRDefault="00F05529"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r w:rsidRPr="007E0F99">
            <w:fldChar w:fldCharType="begin"/>
          </w:r>
          <w:r w:rsidRPr="007E0F99">
            <w:instrText xml:space="preserve"> TOC \o "1-3" \h \z \u </w:instrText>
          </w:r>
          <w:r w:rsidRPr="007E0F99">
            <w:fldChar w:fldCharType="separate"/>
          </w:r>
          <w:hyperlink w:anchor="_Toc99469556" w:history="1">
            <w:r w:rsidR="00664673" w:rsidRPr="00C745F0">
              <w:rPr>
                <w:rStyle w:val="Hyperlink"/>
                <w:noProof/>
              </w:rPr>
              <w:t>1)</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EXECUTIVE SUMMARY</w:t>
            </w:r>
            <w:r w:rsidR="00664673">
              <w:rPr>
                <w:noProof/>
                <w:webHidden/>
              </w:rPr>
              <w:tab/>
            </w:r>
            <w:r w:rsidR="00664673">
              <w:rPr>
                <w:noProof/>
                <w:webHidden/>
              </w:rPr>
              <w:fldChar w:fldCharType="begin"/>
            </w:r>
            <w:r w:rsidR="00664673">
              <w:rPr>
                <w:noProof/>
                <w:webHidden/>
              </w:rPr>
              <w:instrText xml:space="preserve"> PAGEREF _Toc99469556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62B5FFF3" w14:textId="3CEDB81D"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57" w:history="1">
            <w:r w:rsidR="00664673" w:rsidRPr="00C745F0">
              <w:rPr>
                <w:rStyle w:val="Hyperlink"/>
                <w:noProof/>
              </w:rPr>
              <w:t>2)</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INTRODUCTION</w:t>
            </w:r>
            <w:r w:rsidR="00664673">
              <w:rPr>
                <w:noProof/>
                <w:webHidden/>
              </w:rPr>
              <w:tab/>
            </w:r>
            <w:r w:rsidR="00664673">
              <w:rPr>
                <w:noProof/>
                <w:webHidden/>
              </w:rPr>
              <w:fldChar w:fldCharType="begin"/>
            </w:r>
            <w:r w:rsidR="00664673">
              <w:rPr>
                <w:noProof/>
                <w:webHidden/>
              </w:rPr>
              <w:instrText xml:space="preserve"> PAGEREF _Toc99469557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7B28F7BF" w14:textId="2B659BAC"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8" w:history="1">
            <w:r w:rsidR="00664673" w:rsidRPr="00C745F0">
              <w:rPr>
                <w:rStyle w:val="Hyperlink"/>
              </w:rPr>
              <w:t>2.1</w:t>
            </w:r>
            <w:r w:rsidR="00664673">
              <w:rPr>
                <w:rFonts w:asciiTheme="minorHAnsi" w:eastAsiaTheme="minorEastAsia" w:hAnsiTheme="minorHAnsi" w:cstheme="minorBidi"/>
                <w:caps w:val="0"/>
                <w:sz w:val="22"/>
                <w:szCs w:val="22"/>
                <w:lang w:val="de-AT" w:eastAsia="de-AT"/>
              </w:rPr>
              <w:tab/>
            </w:r>
            <w:r w:rsidR="00664673" w:rsidRPr="00C745F0">
              <w:rPr>
                <w:rStyle w:val="Hyperlink"/>
              </w:rPr>
              <w:t>Rational and background of this study</w:t>
            </w:r>
            <w:r w:rsidR="00664673">
              <w:rPr>
                <w:webHidden/>
              </w:rPr>
              <w:tab/>
            </w:r>
            <w:r w:rsidR="00664673">
              <w:rPr>
                <w:webHidden/>
              </w:rPr>
              <w:fldChar w:fldCharType="begin"/>
            </w:r>
            <w:r w:rsidR="00664673">
              <w:rPr>
                <w:webHidden/>
              </w:rPr>
              <w:instrText xml:space="preserve"> PAGEREF _Toc99469558 \h </w:instrText>
            </w:r>
            <w:r w:rsidR="00664673">
              <w:rPr>
                <w:webHidden/>
              </w:rPr>
            </w:r>
            <w:r w:rsidR="00664673">
              <w:rPr>
                <w:webHidden/>
              </w:rPr>
              <w:fldChar w:fldCharType="separate"/>
            </w:r>
            <w:r w:rsidR="00664673">
              <w:rPr>
                <w:webHidden/>
              </w:rPr>
              <w:t>5</w:t>
            </w:r>
            <w:r w:rsidR="00664673">
              <w:rPr>
                <w:webHidden/>
              </w:rPr>
              <w:fldChar w:fldCharType="end"/>
            </w:r>
          </w:hyperlink>
        </w:p>
        <w:p w14:paraId="6DB55EDC" w14:textId="378CC938"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9" w:history="1">
            <w:r w:rsidR="00664673" w:rsidRPr="00C745F0">
              <w:rPr>
                <w:rStyle w:val="Hyperlink"/>
              </w:rPr>
              <w:t xml:space="preserve">2.2 </w:t>
            </w:r>
            <w:r w:rsidR="00664673">
              <w:rPr>
                <w:rFonts w:asciiTheme="minorHAnsi" w:eastAsiaTheme="minorEastAsia" w:hAnsiTheme="minorHAnsi" w:cstheme="minorBidi"/>
                <w:caps w:val="0"/>
                <w:sz w:val="22"/>
                <w:szCs w:val="22"/>
                <w:lang w:val="de-AT" w:eastAsia="de-AT"/>
              </w:rPr>
              <w:tab/>
            </w:r>
            <w:r w:rsidR="00664673" w:rsidRPr="00C745F0">
              <w:rPr>
                <w:rStyle w:val="Hyperlink"/>
              </w:rPr>
              <w:t>Study design and applied methods</w:t>
            </w:r>
            <w:r w:rsidR="00664673">
              <w:rPr>
                <w:webHidden/>
              </w:rPr>
              <w:tab/>
            </w:r>
            <w:r w:rsidR="00664673">
              <w:rPr>
                <w:webHidden/>
              </w:rPr>
              <w:fldChar w:fldCharType="begin"/>
            </w:r>
            <w:r w:rsidR="00664673">
              <w:rPr>
                <w:webHidden/>
              </w:rPr>
              <w:instrText xml:space="preserve"> PAGEREF _Toc99469559 \h </w:instrText>
            </w:r>
            <w:r w:rsidR="00664673">
              <w:rPr>
                <w:webHidden/>
              </w:rPr>
            </w:r>
            <w:r w:rsidR="00664673">
              <w:rPr>
                <w:webHidden/>
              </w:rPr>
              <w:fldChar w:fldCharType="separate"/>
            </w:r>
            <w:r w:rsidR="00664673">
              <w:rPr>
                <w:webHidden/>
              </w:rPr>
              <w:t>5</w:t>
            </w:r>
            <w:r w:rsidR="00664673">
              <w:rPr>
                <w:webHidden/>
              </w:rPr>
              <w:fldChar w:fldCharType="end"/>
            </w:r>
          </w:hyperlink>
        </w:p>
        <w:p w14:paraId="6204FD27" w14:textId="64DC8DF6"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0" w:history="1">
            <w:r w:rsidR="00664673" w:rsidRPr="00C745F0">
              <w:rPr>
                <w:rStyle w:val="Hyperlink"/>
                <w:noProof/>
              </w:rPr>
              <w:t>3)</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AS A RESEARCH CATEGORY</w:t>
            </w:r>
            <w:r w:rsidR="00664673">
              <w:rPr>
                <w:noProof/>
                <w:webHidden/>
              </w:rPr>
              <w:tab/>
            </w:r>
            <w:r w:rsidR="00664673">
              <w:rPr>
                <w:noProof/>
                <w:webHidden/>
              </w:rPr>
              <w:fldChar w:fldCharType="begin"/>
            </w:r>
            <w:r w:rsidR="00664673">
              <w:rPr>
                <w:noProof/>
                <w:webHidden/>
              </w:rPr>
              <w:instrText xml:space="preserve"> PAGEREF _Toc99469560 \h </w:instrText>
            </w:r>
            <w:r w:rsidR="00664673">
              <w:rPr>
                <w:noProof/>
                <w:webHidden/>
              </w:rPr>
            </w:r>
            <w:r w:rsidR="00664673">
              <w:rPr>
                <w:noProof/>
                <w:webHidden/>
              </w:rPr>
              <w:fldChar w:fldCharType="separate"/>
            </w:r>
            <w:r w:rsidR="00664673">
              <w:rPr>
                <w:noProof/>
                <w:webHidden/>
              </w:rPr>
              <w:t>6</w:t>
            </w:r>
            <w:r w:rsidR="00664673">
              <w:rPr>
                <w:noProof/>
                <w:webHidden/>
              </w:rPr>
              <w:fldChar w:fldCharType="end"/>
            </w:r>
          </w:hyperlink>
        </w:p>
        <w:p w14:paraId="7470BC46" w14:textId="7E083264"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1" w:history="1">
            <w:r w:rsidR="00664673" w:rsidRPr="00C745F0">
              <w:rPr>
                <w:rStyle w:val="Hyperlink"/>
              </w:rPr>
              <w:t>3.1</w:t>
            </w:r>
            <w:r w:rsidR="00664673">
              <w:rPr>
                <w:rFonts w:asciiTheme="minorHAnsi" w:eastAsiaTheme="minorEastAsia" w:hAnsiTheme="minorHAnsi" w:cstheme="minorBidi"/>
                <w:caps w:val="0"/>
                <w:sz w:val="22"/>
                <w:szCs w:val="22"/>
                <w:lang w:val="de-AT" w:eastAsia="de-AT"/>
              </w:rPr>
              <w:tab/>
            </w:r>
            <w:r w:rsidR="00664673" w:rsidRPr="00C745F0">
              <w:rPr>
                <w:rStyle w:val="Hyperlink"/>
              </w:rPr>
              <w:t>Meanin</w:t>
            </w:r>
            <w:r w:rsidR="00664673" w:rsidRPr="00C745F0">
              <w:rPr>
                <w:rStyle w:val="Hyperlink"/>
              </w:rPr>
              <w:t>g</w:t>
            </w:r>
            <w:r w:rsidR="00664673" w:rsidRPr="00C745F0">
              <w:rPr>
                <w:rStyle w:val="Hyperlink"/>
              </w:rPr>
              <w:t xml:space="preserve"> of Social Innovation</w:t>
            </w:r>
            <w:r w:rsidR="00664673">
              <w:rPr>
                <w:webHidden/>
              </w:rPr>
              <w:tab/>
            </w:r>
            <w:r w:rsidR="00664673">
              <w:rPr>
                <w:webHidden/>
              </w:rPr>
              <w:fldChar w:fldCharType="begin"/>
            </w:r>
            <w:r w:rsidR="00664673">
              <w:rPr>
                <w:webHidden/>
              </w:rPr>
              <w:instrText xml:space="preserve"> PAGEREF _Toc99469561 \h </w:instrText>
            </w:r>
            <w:r w:rsidR="00664673">
              <w:rPr>
                <w:webHidden/>
              </w:rPr>
            </w:r>
            <w:r w:rsidR="00664673">
              <w:rPr>
                <w:webHidden/>
              </w:rPr>
              <w:fldChar w:fldCharType="separate"/>
            </w:r>
            <w:r w:rsidR="00664673">
              <w:rPr>
                <w:webHidden/>
              </w:rPr>
              <w:t>6</w:t>
            </w:r>
            <w:r w:rsidR="00664673">
              <w:rPr>
                <w:webHidden/>
              </w:rPr>
              <w:fldChar w:fldCharType="end"/>
            </w:r>
          </w:hyperlink>
        </w:p>
        <w:p w14:paraId="23F3B3FB" w14:textId="2F8D0C40"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2" w:history="1">
            <w:r w:rsidR="00664673" w:rsidRPr="00C745F0">
              <w:rPr>
                <w:rStyle w:val="Hyperlink"/>
              </w:rPr>
              <w:t>3.2</w:t>
            </w:r>
            <w:r w:rsidR="00664673">
              <w:rPr>
                <w:rFonts w:asciiTheme="minorHAnsi" w:eastAsiaTheme="minorEastAsia" w:hAnsiTheme="minorHAnsi" w:cstheme="minorBidi"/>
                <w:caps w:val="0"/>
                <w:sz w:val="22"/>
                <w:szCs w:val="22"/>
                <w:lang w:val="de-AT" w:eastAsia="de-AT"/>
              </w:rPr>
              <w:tab/>
            </w:r>
            <w:r w:rsidR="00664673" w:rsidRPr="00C745F0">
              <w:rPr>
                <w:rStyle w:val="Hyperlink"/>
              </w:rPr>
              <w:t>Attributes of Social Innovation</w:t>
            </w:r>
            <w:r w:rsidR="00664673">
              <w:rPr>
                <w:webHidden/>
              </w:rPr>
              <w:tab/>
            </w:r>
            <w:r w:rsidR="00664673">
              <w:rPr>
                <w:webHidden/>
              </w:rPr>
              <w:fldChar w:fldCharType="begin"/>
            </w:r>
            <w:r w:rsidR="00664673">
              <w:rPr>
                <w:webHidden/>
              </w:rPr>
              <w:instrText xml:space="preserve"> PAGEREF _Toc99469562 \h </w:instrText>
            </w:r>
            <w:r w:rsidR="00664673">
              <w:rPr>
                <w:webHidden/>
              </w:rPr>
            </w:r>
            <w:r w:rsidR="00664673">
              <w:rPr>
                <w:webHidden/>
              </w:rPr>
              <w:fldChar w:fldCharType="separate"/>
            </w:r>
            <w:r w:rsidR="00664673">
              <w:rPr>
                <w:webHidden/>
              </w:rPr>
              <w:t>6</w:t>
            </w:r>
            <w:r w:rsidR="00664673">
              <w:rPr>
                <w:webHidden/>
              </w:rPr>
              <w:fldChar w:fldCharType="end"/>
            </w:r>
          </w:hyperlink>
        </w:p>
        <w:p w14:paraId="574C630C" w14:textId="62EC9E41"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3" w:history="1">
            <w:r w:rsidR="00664673" w:rsidRPr="00C745F0">
              <w:rPr>
                <w:rStyle w:val="Hyperlink"/>
                <w:noProof/>
              </w:rPr>
              <w:t>4)</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IN SNSF PROJECTS</w:t>
            </w:r>
            <w:r w:rsidR="00664673">
              <w:rPr>
                <w:noProof/>
                <w:webHidden/>
              </w:rPr>
              <w:tab/>
            </w:r>
            <w:r w:rsidR="00664673">
              <w:rPr>
                <w:noProof/>
                <w:webHidden/>
              </w:rPr>
              <w:fldChar w:fldCharType="begin"/>
            </w:r>
            <w:r w:rsidR="00664673">
              <w:rPr>
                <w:noProof/>
                <w:webHidden/>
              </w:rPr>
              <w:instrText xml:space="preserve"> PAGEREF _Toc99469563 \h </w:instrText>
            </w:r>
            <w:r w:rsidR="00664673">
              <w:rPr>
                <w:noProof/>
                <w:webHidden/>
              </w:rPr>
            </w:r>
            <w:r w:rsidR="00664673">
              <w:rPr>
                <w:noProof/>
                <w:webHidden/>
              </w:rPr>
              <w:fldChar w:fldCharType="separate"/>
            </w:r>
            <w:r w:rsidR="00664673">
              <w:rPr>
                <w:noProof/>
                <w:webHidden/>
              </w:rPr>
              <w:t>7</w:t>
            </w:r>
            <w:r w:rsidR="00664673">
              <w:rPr>
                <w:noProof/>
                <w:webHidden/>
              </w:rPr>
              <w:fldChar w:fldCharType="end"/>
            </w:r>
          </w:hyperlink>
        </w:p>
        <w:p w14:paraId="2880AC69" w14:textId="77AC6DFC"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4" w:history="1">
            <w:r w:rsidR="00664673" w:rsidRPr="00C745F0">
              <w:rPr>
                <w:rStyle w:val="Hyperlink"/>
              </w:rPr>
              <w:t>4.1</w:t>
            </w:r>
            <w:r w:rsidR="00664673">
              <w:rPr>
                <w:rFonts w:asciiTheme="minorHAnsi" w:eastAsiaTheme="minorEastAsia" w:hAnsiTheme="minorHAnsi" w:cstheme="minorBidi"/>
                <w:caps w:val="0"/>
                <w:sz w:val="22"/>
                <w:szCs w:val="22"/>
                <w:lang w:val="de-AT" w:eastAsia="de-AT"/>
              </w:rPr>
              <w:tab/>
            </w:r>
            <w:r w:rsidR="00664673" w:rsidRPr="00C745F0">
              <w:rPr>
                <w:rStyle w:val="Hyperlink"/>
              </w:rPr>
              <w:t>Familiarity and self-assessment – a first approximation</w:t>
            </w:r>
            <w:r w:rsidR="00664673">
              <w:rPr>
                <w:webHidden/>
              </w:rPr>
              <w:tab/>
            </w:r>
            <w:r w:rsidR="00664673">
              <w:rPr>
                <w:webHidden/>
              </w:rPr>
              <w:fldChar w:fldCharType="begin"/>
            </w:r>
            <w:r w:rsidR="00664673">
              <w:rPr>
                <w:webHidden/>
              </w:rPr>
              <w:instrText xml:space="preserve"> PAGEREF _Toc99469564 \h </w:instrText>
            </w:r>
            <w:r w:rsidR="00664673">
              <w:rPr>
                <w:webHidden/>
              </w:rPr>
            </w:r>
            <w:r w:rsidR="00664673">
              <w:rPr>
                <w:webHidden/>
              </w:rPr>
              <w:fldChar w:fldCharType="separate"/>
            </w:r>
            <w:r w:rsidR="00664673">
              <w:rPr>
                <w:webHidden/>
              </w:rPr>
              <w:t>7</w:t>
            </w:r>
            <w:r w:rsidR="00664673">
              <w:rPr>
                <w:webHidden/>
              </w:rPr>
              <w:fldChar w:fldCharType="end"/>
            </w:r>
          </w:hyperlink>
        </w:p>
        <w:p w14:paraId="6B6304F2" w14:textId="1D8197A7"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5" w:history="1">
            <w:r w:rsidR="00664673" w:rsidRPr="00C745F0">
              <w:rPr>
                <w:rStyle w:val="Hyperlink"/>
              </w:rPr>
              <w:t>4.2</w:t>
            </w:r>
            <w:r w:rsidR="00664673">
              <w:rPr>
                <w:rFonts w:asciiTheme="minorHAnsi" w:eastAsiaTheme="minorEastAsia" w:hAnsiTheme="minorHAnsi" w:cstheme="minorBidi"/>
                <w:caps w:val="0"/>
                <w:sz w:val="22"/>
                <w:szCs w:val="22"/>
                <w:lang w:val="de-AT" w:eastAsia="de-AT"/>
              </w:rPr>
              <w:tab/>
            </w:r>
            <w:r w:rsidR="00664673" w:rsidRPr="00C745F0">
              <w:rPr>
                <w:rStyle w:val="Hyperlink"/>
              </w:rPr>
              <w:t>Motivation and agency</w:t>
            </w:r>
            <w:r w:rsidR="00664673">
              <w:rPr>
                <w:webHidden/>
              </w:rPr>
              <w:tab/>
            </w:r>
            <w:r w:rsidR="00664673">
              <w:rPr>
                <w:webHidden/>
              </w:rPr>
              <w:fldChar w:fldCharType="begin"/>
            </w:r>
            <w:r w:rsidR="00664673">
              <w:rPr>
                <w:webHidden/>
              </w:rPr>
              <w:instrText xml:space="preserve"> PAGEREF _Toc99469565 \h </w:instrText>
            </w:r>
            <w:r w:rsidR="00664673">
              <w:rPr>
                <w:webHidden/>
              </w:rPr>
            </w:r>
            <w:r w:rsidR="00664673">
              <w:rPr>
                <w:webHidden/>
              </w:rPr>
              <w:fldChar w:fldCharType="separate"/>
            </w:r>
            <w:r w:rsidR="00664673">
              <w:rPr>
                <w:webHidden/>
              </w:rPr>
              <w:t>7</w:t>
            </w:r>
            <w:r w:rsidR="00664673">
              <w:rPr>
                <w:webHidden/>
              </w:rPr>
              <w:fldChar w:fldCharType="end"/>
            </w:r>
          </w:hyperlink>
        </w:p>
        <w:p w14:paraId="50C198B9" w14:textId="1E2AAB29"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6" w:history="1">
            <w:r w:rsidR="00664673" w:rsidRPr="00C745F0">
              <w:rPr>
                <w:rStyle w:val="Hyperlink"/>
              </w:rPr>
              <w:t>4.3</w:t>
            </w:r>
            <w:r w:rsidR="00664673">
              <w:rPr>
                <w:rFonts w:asciiTheme="minorHAnsi" w:eastAsiaTheme="minorEastAsia" w:hAnsiTheme="minorHAnsi" w:cstheme="minorBidi"/>
                <w:caps w:val="0"/>
                <w:sz w:val="22"/>
                <w:szCs w:val="22"/>
                <w:lang w:val="de-AT" w:eastAsia="de-AT"/>
              </w:rPr>
              <w:tab/>
            </w:r>
            <w:r w:rsidR="00664673" w:rsidRPr="00C745F0">
              <w:rPr>
                <w:rStyle w:val="Hyperlink"/>
              </w:rPr>
              <w:t>Extent of trans- and interdisciplinarity in SNSF funded projects</w:t>
            </w:r>
            <w:r w:rsidR="00664673">
              <w:rPr>
                <w:webHidden/>
              </w:rPr>
              <w:tab/>
            </w:r>
            <w:r w:rsidR="00664673">
              <w:rPr>
                <w:webHidden/>
              </w:rPr>
              <w:fldChar w:fldCharType="begin"/>
            </w:r>
            <w:r w:rsidR="00664673">
              <w:rPr>
                <w:webHidden/>
              </w:rPr>
              <w:instrText xml:space="preserve"> PAGEREF _Toc99469566 \h </w:instrText>
            </w:r>
            <w:r w:rsidR="00664673">
              <w:rPr>
                <w:webHidden/>
              </w:rPr>
            </w:r>
            <w:r w:rsidR="00664673">
              <w:rPr>
                <w:webHidden/>
              </w:rPr>
              <w:fldChar w:fldCharType="separate"/>
            </w:r>
            <w:r w:rsidR="00664673">
              <w:rPr>
                <w:webHidden/>
              </w:rPr>
              <w:t>7</w:t>
            </w:r>
            <w:r w:rsidR="00664673">
              <w:rPr>
                <w:webHidden/>
              </w:rPr>
              <w:fldChar w:fldCharType="end"/>
            </w:r>
          </w:hyperlink>
        </w:p>
        <w:p w14:paraId="2E0CBEC2" w14:textId="6717E109"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7" w:history="1">
            <w:r w:rsidR="00664673" w:rsidRPr="00C745F0">
              <w:rPr>
                <w:rStyle w:val="Hyperlink"/>
              </w:rPr>
              <w:t>4.4</w:t>
            </w:r>
            <w:r w:rsidR="00664673">
              <w:rPr>
                <w:rFonts w:asciiTheme="minorHAnsi" w:eastAsiaTheme="minorEastAsia" w:hAnsiTheme="minorHAnsi" w:cstheme="minorBidi"/>
                <w:caps w:val="0"/>
                <w:sz w:val="22"/>
                <w:szCs w:val="22"/>
                <w:lang w:val="de-AT" w:eastAsia="de-AT"/>
              </w:rPr>
              <w:tab/>
            </w:r>
            <w:r w:rsidR="00664673" w:rsidRPr="00C745F0">
              <w:rPr>
                <w:rStyle w:val="Hyperlink"/>
              </w:rPr>
              <w:t>Productive interactions: Obstacles and attempted solutions</w:t>
            </w:r>
            <w:r w:rsidR="00664673">
              <w:rPr>
                <w:webHidden/>
              </w:rPr>
              <w:tab/>
            </w:r>
            <w:r w:rsidR="00664673">
              <w:rPr>
                <w:webHidden/>
              </w:rPr>
              <w:fldChar w:fldCharType="begin"/>
            </w:r>
            <w:r w:rsidR="00664673">
              <w:rPr>
                <w:webHidden/>
              </w:rPr>
              <w:instrText xml:space="preserve"> PAGEREF _Toc99469567 \h </w:instrText>
            </w:r>
            <w:r w:rsidR="00664673">
              <w:rPr>
                <w:webHidden/>
              </w:rPr>
            </w:r>
            <w:r w:rsidR="00664673">
              <w:rPr>
                <w:webHidden/>
              </w:rPr>
              <w:fldChar w:fldCharType="separate"/>
            </w:r>
            <w:r w:rsidR="00664673">
              <w:rPr>
                <w:webHidden/>
              </w:rPr>
              <w:t>8</w:t>
            </w:r>
            <w:r w:rsidR="00664673">
              <w:rPr>
                <w:webHidden/>
              </w:rPr>
              <w:fldChar w:fldCharType="end"/>
            </w:r>
          </w:hyperlink>
        </w:p>
        <w:p w14:paraId="39FEF23E" w14:textId="2C229275"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8" w:history="1">
            <w:r w:rsidR="00664673" w:rsidRPr="00C745F0">
              <w:rPr>
                <w:rStyle w:val="Hyperlink"/>
                <w:noProof/>
              </w:rPr>
              <w:t>5)</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NEW SOCIAL PRACTICES? iNTENDED OUTCOMES, ACTUAL OUTCOMES AND LIMITATIONS</w:t>
            </w:r>
            <w:r w:rsidR="00664673">
              <w:rPr>
                <w:noProof/>
                <w:webHidden/>
              </w:rPr>
              <w:tab/>
            </w:r>
            <w:r w:rsidR="00664673">
              <w:rPr>
                <w:noProof/>
                <w:webHidden/>
              </w:rPr>
              <w:fldChar w:fldCharType="begin"/>
            </w:r>
            <w:r w:rsidR="00664673">
              <w:rPr>
                <w:noProof/>
                <w:webHidden/>
              </w:rPr>
              <w:instrText xml:space="preserve"> PAGEREF _Toc99469568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049FFF3B" w14:textId="433AF03A"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9" w:history="1">
            <w:r w:rsidR="00664673" w:rsidRPr="00C745F0">
              <w:rPr>
                <w:rStyle w:val="Hyperlink"/>
              </w:rPr>
              <w:t>5.1</w:t>
            </w:r>
            <w:r w:rsidR="00664673">
              <w:rPr>
                <w:rFonts w:asciiTheme="minorHAnsi" w:eastAsiaTheme="minorEastAsia" w:hAnsiTheme="minorHAnsi" w:cstheme="minorBidi"/>
                <w:caps w:val="0"/>
                <w:sz w:val="22"/>
                <w:szCs w:val="22"/>
                <w:lang w:val="de-AT" w:eastAsia="de-AT"/>
              </w:rPr>
              <w:tab/>
            </w:r>
            <w:r w:rsidR="00664673" w:rsidRPr="00C745F0">
              <w:rPr>
                <w:rStyle w:val="Hyperlink"/>
              </w:rPr>
              <w:t>Social innovation outcome orientation in SNSF projects</w:t>
            </w:r>
            <w:r w:rsidR="00664673">
              <w:rPr>
                <w:webHidden/>
              </w:rPr>
              <w:tab/>
            </w:r>
            <w:r w:rsidR="00664673">
              <w:rPr>
                <w:webHidden/>
              </w:rPr>
              <w:fldChar w:fldCharType="begin"/>
            </w:r>
            <w:r w:rsidR="00664673">
              <w:rPr>
                <w:webHidden/>
              </w:rPr>
              <w:instrText xml:space="preserve"> PAGEREF _Toc99469569 \h </w:instrText>
            </w:r>
            <w:r w:rsidR="00664673">
              <w:rPr>
                <w:webHidden/>
              </w:rPr>
            </w:r>
            <w:r w:rsidR="00664673">
              <w:rPr>
                <w:webHidden/>
              </w:rPr>
              <w:fldChar w:fldCharType="separate"/>
            </w:r>
            <w:r w:rsidR="00664673">
              <w:rPr>
                <w:webHidden/>
              </w:rPr>
              <w:t>9</w:t>
            </w:r>
            <w:r w:rsidR="00664673">
              <w:rPr>
                <w:webHidden/>
              </w:rPr>
              <w:fldChar w:fldCharType="end"/>
            </w:r>
          </w:hyperlink>
        </w:p>
        <w:p w14:paraId="090F3196" w14:textId="285DD59A" w:rsidR="00664673" w:rsidRDefault="00A33E1F"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70" w:history="1">
            <w:r w:rsidR="00664673" w:rsidRPr="00C745F0">
              <w:rPr>
                <w:rStyle w:val="Hyperlink"/>
              </w:rPr>
              <w:t>5.2</w:t>
            </w:r>
            <w:r w:rsidR="00664673">
              <w:rPr>
                <w:rFonts w:asciiTheme="minorHAnsi" w:eastAsiaTheme="minorEastAsia" w:hAnsiTheme="minorHAnsi" w:cstheme="minorBidi"/>
                <w:caps w:val="0"/>
                <w:sz w:val="22"/>
                <w:szCs w:val="22"/>
                <w:lang w:val="de-AT" w:eastAsia="de-AT"/>
              </w:rPr>
              <w:tab/>
            </w:r>
            <w:r w:rsidR="00664673" w:rsidRPr="00C745F0">
              <w:rPr>
                <w:rStyle w:val="Hyperlink"/>
              </w:rPr>
              <w:t>Actual outcomes and limitations</w:t>
            </w:r>
            <w:r w:rsidR="00664673">
              <w:rPr>
                <w:webHidden/>
              </w:rPr>
              <w:tab/>
            </w:r>
            <w:r w:rsidR="00664673">
              <w:rPr>
                <w:webHidden/>
              </w:rPr>
              <w:fldChar w:fldCharType="begin"/>
            </w:r>
            <w:r w:rsidR="00664673">
              <w:rPr>
                <w:webHidden/>
              </w:rPr>
              <w:instrText xml:space="preserve"> PAGEREF _Toc99469570 \h </w:instrText>
            </w:r>
            <w:r w:rsidR="00664673">
              <w:rPr>
                <w:webHidden/>
              </w:rPr>
            </w:r>
            <w:r w:rsidR="00664673">
              <w:rPr>
                <w:webHidden/>
              </w:rPr>
              <w:fldChar w:fldCharType="separate"/>
            </w:r>
            <w:r w:rsidR="00664673">
              <w:rPr>
                <w:webHidden/>
              </w:rPr>
              <w:t>9</w:t>
            </w:r>
            <w:r w:rsidR="00664673">
              <w:rPr>
                <w:webHidden/>
              </w:rPr>
              <w:fldChar w:fldCharType="end"/>
            </w:r>
          </w:hyperlink>
        </w:p>
        <w:p w14:paraId="26EDEEFB" w14:textId="12E41462"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1" w:history="1">
            <w:r w:rsidR="00664673" w:rsidRPr="00C745F0">
              <w:rPr>
                <w:rStyle w:val="Hyperlink"/>
                <w:noProof/>
              </w:rPr>
              <w:t>6)</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the last miles – what does it take?</w:t>
            </w:r>
            <w:r w:rsidR="00664673">
              <w:rPr>
                <w:noProof/>
                <w:webHidden/>
              </w:rPr>
              <w:tab/>
            </w:r>
            <w:r w:rsidR="00664673">
              <w:rPr>
                <w:noProof/>
                <w:webHidden/>
              </w:rPr>
              <w:fldChar w:fldCharType="begin"/>
            </w:r>
            <w:r w:rsidR="00664673">
              <w:rPr>
                <w:noProof/>
                <w:webHidden/>
              </w:rPr>
              <w:instrText xml:space="preserve"> PAGEREF _Toc99469571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0F5E276" w14:textId="7EADEA68"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2" w:history="1">
            <w:r w:rsidR="00664673" w:rsidRPr="00C745F0">
              <w:rPr>
                <w:rStyle w:val="Hyperlink"/>
                <w:noProof/>
              </w:rPr>
              <w:t>7)</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1: VALUATION of social innovation as potential outcome category of research</w:t>
            </w:r>
            <w:r w:rsidR="00664673">
              <w:rPr>
                <w:noProof/>
                <w:webHidden/>
              </w:rPr>
              <w:tab/>
            </w:r>
            <w:r w:rsidR="00664673">
              <w:rPr>
                <w:noProof/>
                <w:webHidden/>
              </w:rPr>
              <w:fldChar w:fldCharType="begin"/>
            </w:r>
            <w:r w:rsidR="00664673">
              <w:rPr>
                <w:noProof/>
                <w:webHidden/>
              </w:rPr>
              <w:instrText xml:space="preserve"> PAGEREF _Toc99469572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43FD8316" w14:textId="4EA1B550"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3" w:history="1">
            <w:r w:rsidR="00664673" w:rsidRPr="00C745F0">
              <w:rPr>
                <w:rStyle w:val="Hyperlink"/>
                <w:noProof/>
              </w:rPr>
              <w:t>8)</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2: TOWARDS A MODEL OF ASSESSING snsf’ CONTRIBUTION TO SOCIAL INNOVATIONS</w:t>
            </w:r>
            <w:r w:rsidR="00664673">
              <w:rPr>
                <w:noProof/>
                <w:webHidden/>
              </w:rPr>
              <w:tab/>
            </w:r>
            <w:r w:rsidR="00664673">
              <w:rPr>
                <w:noProof/>
                <w:webHidden/>
              </w:rPr>
              <w:fldChar w:fldCharType="begin"/>
            </w:r>
            <w:r w:rsidR="00664673">
              <w:rPr>
                <w:noProof/>
                <w:webHidden/>
              </w:rPr>
              <w:instrText xml:space="preserve"> PAGEREF _Toc99469573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6F9AC200" w14:textId="60343A91" w:rsidR="00664673" w:rsidRDefault="00A33E1F"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4" w:history="1">
            <w:r w:rsidR="00664673" w:rsidRPr="00C745F0">
              <w:rPr>
                <w:rStyle w:val="Hyperlink"/>
                <w:rFonts w:cstheme="minorHAnsi"/>
                <w:noProof/>
              </w:rPr>
              <w:t>9)</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LITERATURE</w:t>
            </w:r>
            <w:r w:rsidR="00664673">
              <w:rPr>
                <w:noProof/>
                <w:webHidden/>
              </w:rPr>
              <w:tab/>
            </w:r>
            <w:r w:rsidR="00664673">
              <w:rPr>
                <w:noProof/>
                <w:webHidden/>
              </w:rPr>
              <w:fldChar w:fldCharType="begin"/>
            </w:r>
            <w:r w:rsidR="00664673">
              <w:rPr>
                <w:noProof/>
                <w:webHidden/>
              </w:rPr>
              <w:instrText xml:space="preserve"> PAGEREF _Toc99469574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F116021" w14:textId="1184EC8E" w:rsidR="00664673" w:rsidRDefault="00A33E1F">
          <w:pPr>
            <w:pStyle w:val="TOC1"/>
            <w:rPr>
              <w:rFonts w:asciiTheme="minorHAnsi" w:eastAsiaTheme="minorEastAsia" w:hAnsiTheme="minorHAnsi" w:cstheme="minorBidi"/>
              <w:caps w:val="0"/>
              <w:noProof/>
              <w:sz w:val="22"/>
              <w:szCs w:val="22"/>
              <w:lang w:val="de-AT" w:eastAsia="de-AT"/>
            </w:rPr>
          </w:pPr>
          <w:hyperlink w:anchor="_Toc99469575" w:history="1">
            <w:r w:rsidR="00664673" w:rsidRPr="00C745F0">
              <w:rPr>
                <w:rStyle w:val="Hyperlink"/>
                <w:rFonts w:cstheme="minorHAnsi"/>
                <w:noProof/>
              </w:rPr>
              <w:t>10)</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ANNEX</w:t>
            </w:r>
            <w:r w:rsidR="00664673">
              <w:rPr>
                <w:noProof/>
                <w:webHidden/>
              </w:rPr>
              <w:tab/>
            </w:r>
            <w:r w:rsidR="00664673">
              <w:rPr>
                <w:noProof/>
                <w:webHidden/>
              </w:rPr>
              <w:fldChar w:fldCharType="begin"/>
            </w:r>
            <w:r w:rsidR="00664673">
              <w:rPr>
                <w:noProof/>
                <w:webHidden/>
              </w:rPr>
              <w:instrText xml:space="preserve"> PAGEREF _Toc99469575 \h </w:instrText>
            </w:r>
            <w:r w:rsidR="00664673">
              <w:rPr>
                <w:noProof/>
                <w:webHidden/>
              </w:rPr>
            </w:r>
            <w:r w:rsidR="00664673">
              <w:rPr>
                <w:noProof/>
                <w:webHidden/>
              </w:rPr>
              <w:fldChar w:fldCharType="separate"/>
            </w:r>
            <w:r w:rsidR="00664673">
              <w:rPr>
                <w:noProof/>
                <w:webHidden/>
              </w:rPr>
              <w:t>13</w:t>
            </w:r>
            <w:r w:rsidR="00664673">
              <w:rPr>
                <w:noProof/>
                <w:webHidden/>
              </w:rPr>
              <w:fldChar w:fldCharType="end"/>
            </w:r>
          </w:hyperlink>
        </w:p>
        <w:p w14:paraId="2C8F2E19" w14:textId="4C2E3B1A" w:rsidR="00F05529" w:rsidRPr="007E0F99" w:rsidRDefault="00F05529" w:rsidP="00954B1B">
          <w:pPr>
            <w:tabs>
              <w:tab w:val="right" w:leader="dot" w:pos="8931"/>
            </w:tabs>
            <w:ind w:right="141"/>
            <w:rPr>
              <w:rFonts w:ascii="Verdana" w:hAnsi="Verdana"/>
            </w:rPr>
          </w:pPr>
          <w:r w:rsidRPr="007E0F99">
            <w:rPr>
              <w:rFonts w:ascii="Verdana" w:hAnsi="Verdana"/>
              <w:b/>
              <w:bCs/>
            </w:rPr>
            <w:fldChar w:fldCharType="end"/>
          </w:r>
        </w:p>
      </w:sdtContent>
    </w:sdt>
    <w:p w14:paraId="0BE8312E" w14:textId="77777777" w:rsidR="00F05529" w:rsidRPr="007E0F99" w:rsidRDefault="00F05529" w:rsidP="00F05529">
      <w:pPr>
        <w:spacing w:after="0"/>
        <w:rPr>
          <w:rFonts w:ascii="Verdana" w:hAnsi="Verdana"/>
          <w:sz w:val="19"/>
          <w:szCs w:val="19"/>
        </w:rPr>
      </w:pPr>
      <w:r w:rsidRPr="007E0F99">
        <w:rPr>
          <w:rFonts w:ascii="Verdana" w:hAnsi="Verdana"/>
        </w:rPr>
        <w:br w:type="page"/>
      </w:r>
    </w:p>
    <w:p w14:paraId="65B358BF" w14:textId="77777777" w:rsidR="00F05529" w:rsidRPr="007E0F99" w:rsidRDefault="00F05529" w:rsidP="00F05529">
      <w:pPr>
        <w:pStyle w:val="RTDBody"/>
      </w:pPr>
    </w:p>
    <w:p w14:paraId="2C608994"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Tables</w:t>
      </w:r>
      <w:proofErr w:type="spellEnd"/>
    </w:p>
    <w:p w14:paraId="366C1594" w14:textId="24A86846"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"Table" </w:instrText>
      </w:r>
      <w:r w:rsidRPr="007E0F99">
        <w:fldChar w:fldCharType="separate"/>
      </w:r>
      <w:hyperlink w:anchor="_Toc99469212" w:history="1">
        <w:r w:rsidR="00954B1B" w:rsidRPr="005B0C5C">
          <w:rPr>
            <w:rStyle w:val="Hyperlink"/>
            <w:rFonts w:eastAsiaTheme="majorEastAsia"/>
            <w:noProof/>
          </w:rPr>
          <w:t>Table 1</w:t>
        </w:r>
        <w:r w:rsidR="00954B1B" w:rsidRPr="005B0C5C">
          <w:rPr>
            <w:rStyle w:val="Hyperlink"/>
            <w:rFonts w:eastAsiaTheme="majorEastAsia"/>
            <w:b/>
            <w:noProof/>
          </w:rPr>
          <w:t>: Analytical dimensions to identify social innovations</w:t>
        </w:r>
        <w:r w:rsidR="00954B1B">
          <w:rPr>
            <w:noProof/>
            <w:webHidden/>
          </w:rPr>
          <w:tab/>
        </w:r>
        <w:r w:rsidR="00954B1B">
          <w:rPr>
            <w:noProof/>
            <w:webHidden/>
          </w:rPr>
          <w:fldChar w:fldCharType="begin"/>
        </w:r>
        <w:r w:rsidR="00954B1B">
          <w:rPr>
            <w:noProof/>
            <w:webHidden/>
          </w:rPr>
          <w:instrText xml:space="preserve"> PAGEREF _Toc99469212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473493A2" w14:textId="2882A120" w:rsidR="00F05529" w:rsidRPr="007E0F99" w:rsidRDefault="00F05529" w:rsidP="00F05529">
      <w:pPr>
        <w:pStyle w:val="TableofFigures"/>
        <w:tabs>
          <w:tab w:val="clear" w:pos="7655"/>
          <w:tab w:val="right" w:leader="dot" w:pos="9072"/>
        </w:tabs>
        <w:rPr>
          <w:lang w:val="de-AT"/>
        </w:rPr>
      </w:pPr>
      <w:r w:rsidRPr="007E0F99">
        <w:fldChar w:fldCharType="end"/>
      </w:r>
    </w:p>
    <w:p w14:paraId="4710800C"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Figures</w:t>
      </w:r>
      <w:proofErr w:type="spellEnd"/>
    </w:p>
    <w:p w14:paraId="6225BEFB" w14:textId="32FA57A2"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"Figure" </w:instrText>
      </w:r>
      <w:r w:rsidRPr="007E0F99">
        <w:fldChar w:fldCharType="separate"/>
      </w:r>
      <w:hyperlink w:anchor="_Toc99469215" w:history="1">
        <w:r w:rsidR="00954B1B" w:rsidRPr="00A8338A">
          <w:rPr>
            <w:rStyle w:val="Hyperlink"/>
            <w:rFonts w:eastAsiaTheme="majorEastAsia"/>
            <w:noProof/>
          </w:rPr>
          <w:t xml:space="preserve">Figure 1: </w:t>
        </w:r>
        <w:r w:rsidR="00954B1B" w:rsidRPr="00A8338A">
          <w:rPr>
            <w:rStyle w:val="Hyperlink"/>
            <w:rFonts w:eastAsiaTheme="majorEastAsia"/>
            <w:b/>
            <w:noProof/>
          </w:rPr>
          <w:t>Overview on the Research Design</w:t>
        </w:r>
        <w:r w:rsidR="00954B1B">
          <w:rPr>
            <w:noProof/>
            <w:webHidden/>
          </w:rPr>
          <w:tab/>
        </w:r>
        <w:r w:rsidR="00954B1B">
          <w:rPr>
            <w:noProof/>
            <w:webHidden/>
          </w:rPr>
          <w:fldChar w:fldCharType="begin"/>
        </w:r>
        <w:r w:rsidR="00954B1B">
          <w:rPr>
            <w:noProof/>
            <w:webHidden/>
          </w:rPr>
          <w:instrText xml:space="preserve"> PAGEREF _Toc99469215 \h </w:instrText>
        </w:r>
        <w:r w:rsidR="00954B1B">
          <w:rPr>
            <w:noProof/>
            <w:webHidden/>
          </w:rPr>
        </w:r>
        <w:r w:rsidR="00954B1B">
          <w:rPr>
            <w:noProof/>
            <w:webHidden/>
          </w:rPr>
          <w:fldChar w:fldCharType="separate"/>
        </w:r>
        <w:r w:rsidR="00954B1B">
          <w:rPr>
            <w:noProof/>
            <w:webHidden/>
          </w:rPr>
          <w:t>5</w:t>
        </w:r>
        <w:r w:rsidR="00954B1B">
          <w:rPr>
            <w:noProof/>
            <w:webHidden/>
          </w:rPr>
          <w:fldChar w:fldCharType="end"/>
        </w:r>
      </w:hyperlink>
    </w:p>
    <w:p w14:paraId="5D1C85DD" w14:textId="0D120108" w:rsidR="00954B1B" w:rsidRDefault="00A33E1F">
      <w:pPr>
        <w:pStyle w:val="TableofFigures"/>
        <w:rPr>
          <w:rFonts w:asciiTheme="minorHAnsi" w:eastAsiaTheme="minorEastAsia" w:hAnsiTheme="minorHAnsi" w:cstheme="minorBidi"/>
          <w:noProof/>
          <w:sz w:val="22"/>
          <w:szCs w:val="22"/>
          <w:lang w:val="de-AT" w:eastAsia="de-AT"/>
        </w:rPr>
      </w:pPr>
      <w:hyperlink w:anchor="_Toc99469216" w:history="1">
        <w:r w:rsidR="00954B1B" w:rsidRPr="00A8338A">
          <w:rPr>
            <w:rStyle w:val="Hyperlink"/>
            <w:rFonts w:eastAsiaTheme="majorEastAsia"/>
            <w:noProof/>
          </w:rPr>
          <w:t xml:space="preserve">Figure 3: </w:t>
        </w:r>
        <w:r w:rsidR="00954B1B" w:rsidRPr="00A8338A">
          <w:rPr>
            <w:rStyle w:val="Hyperlink"/>
            <w:rFonts w:eastAsiaTheme="majorEastAsia" w:cstheme="minorHAnsi"/>
            <w:b/>
            <w:noProof/>
          </w:rPr>
          <w:t>Multi-method approach</w:t>
        </w:r>
        <w:r w:rsidR="00954B1B">
          <w:rPr>
            <w:noProof/>
            <w:webHidden/>
          </w:rPr>
          <w:tab/>
        </w:r>
        <w:r w:rsidR="00954B1B">
          <w:rPr>
            <w:noProof/>
            <w:webHidden/>
          </w:rPr>
          <w:fldChar w:fldCharType="begin"/>
        </w:r>
        <w:r w:rsidR="00954B1B">
          <w:rPr>
            <w:noProof/>
            <w:webHidden/>
          </w:rPr>
          <w:instrText xml:space="preserve"> PAGEREF _Toc99469216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2A485198" w14:textId="6C434193" w:rsidR="00954B1B" w:rsidRDefault="00A33E1F">
      <w:pPr>
        <w:pStyle w:val="TableofFigures"/>
        <w:rPr>
          <w:rFonts w:asciiTheme="minorHAnsi" w:eastAsiaTheme="minorEastAsia" w:hAnsiTheme="minorHAnsi" w:cstheme="minorBidi"/>
          <w:noProof/>
          <w:sz w:val="22"/>
          <w:szCs w:val="22"/>
          <w:lang w:val="de-AT" w:eastAsia="de-AT"/>
        </w:rPr>
      </w:pPr>
      <w:hyperlink w:anchor="_Toc99469217" w:history="1">
        <w:r w:rsidR="00954B1B" w:rsidRPr="00A8338A">
          <w:rPr>
            <w:rStyle w:val="Hyperlink"/>
            <w:rFonts w:eastAsiaTheme="majorEastAsia"/>
            <w:noProof/>
          </w:rPr>
          <w:t>Figure 2</w:t>
        </w:r>
        <w:r w:rsidR="00954B1B" w:rsidRPr="00A8338A">
          <w:rPr>
            <w:rStyle w:val="Hyperlink"/>
            <w:rFonts w:eastAsiaTheme="majorEastAsia"/>
            <w:b/>
            <w:noProof/>
            <w:lang w:val="en"/>
          </w:rPr>
          <w:t>: R&amp;D phases and procedures for social innovation research</w:t>
        </w:r>
        <w:r w:rsidR="00954B1B">
          <w:rPr>
            <w:noProof/>
            <w:webHidden/>
          </w:rPr>
          <w:tab/>
        </w:r>
        <w:r w:rsidR="00954B1B">
          <w:rPr>
            <w:noProof/>
            <w:webHidden/>
          </w:rPr>
          <w:fldChar w:fldCharType="begin"/>
        </w:r>
        <w:r w:rsidR="00954B1B">
          <w:rPr>
            <w:noProof/>
            <w:webHidden/>
          </w:rPr>
          <w:instrText xml:space="preserve"> PAGEREF _Toc99469217 \h </w:instrText>
        </w:r>
        <w:r w:rsidR="00954B1B">
          <w:rPr>
            <w:noProof/>
            <w:webHidden/>
          </w:rPr>
        </w:r>
        <w:r w:rsidR="00954B1B">
          <w:rPr>
            <w:noProof/>
            <w:webHidden/>
          </w:rPr>
          <w:fldChar w:fldCharType="separate"/>
        </w:r>
        <w:r w:rsidR="00954B1B">
          <w:rPr>
            <w:noProof/>
            <w:webHidden/>
          </w:rPr>
          <w:t>7</w:t>
        </w:r>
        <w:r w:rsidR="00954B1B">
          <w:rPr>
            <w:noProof/>
            <w:webHidden/>
          </w:rPr>
          <w:fldChar w:fldCharType="end"/>
        </w:r>
      </w:hyperlink>
    </w:p>
    <w:p w14:paraId="0DF57D91" w14:textId="4778035C" w:rsidR="00F05529" w:rsidRPr="007E0F99" w:rsidRDefault="00F05529" w:rsidP="00F05529">
      <w:pPr>
        <w:tabs>
          <w:tab w:val="right" w:leader="dot" w:pos="9072"/>
        </w:tabs>
        <w:spacing w:after="0"/>
        <w:ind w:left="1134" w:hanging="1134"/>
        <w:rPr>
          <w:rFonts w:ascii="Verdana" w:hAnsi="Verdana"/>
          <w:lang w:val="de-AT"/>
        </w:rPr>
      </w:pPr>
      <w:r w:rsidRPr="007E0F99">
        <w:rPr>
          <w:rFonts w:ascii="Verdana" w:hAnsi="Verdana"/>
        </w:rPr>
        <w:fldChar w:fldCharType="end"/>
      </w:r>
    </w:p>
    <w:p w14:paraId="1DDEE77D" w14:textId="77777777" w:rsidR="00F05529" w:rsidRPr="007E0F99" w:rsidRDefault="00F05529" w:rsidP="00F05529">
      <w:pPr>
        <w:spacing w:after="0"/>
        <w:rPr>
          <w:rFonts w:ascii="Verdana" w:hAnsi="Verdana"/>
          <w:lang w:val="de-AT"/>
        </w:rPr>
      </w:pPr>
    </w:p>
    <w:p w14:paraId="0B6368A6" w14:textId="77777777" w:rsidR="00F05529" w:rsidRPr="007E0F99" w:rsidRDefault="00F05529" w:rsidP="00F05529">
      <w:pPr>
        <w:spacing w:after="0"/>
        <w:rPr>
          <w:rFonts w:ascii="Verdana" w:hAnsi="Verdana"/>
          <w:b/>
          <w:caps/>
          <w:sz w:val="24"/>
          <w:szCs w:val="24"/>
          <w:lang w:val="de-AT"/>
        </w:rPr>
      </w:pPr>
      <w:r w:rsidRPr="007E0F99">
        <w:rPr>
          <w:rFonts w:ascii="Verdana" w:hAnsi="Verdana"/>
          <w:lang w:val="de-AT"/>
        </w:rPr>
        <w:br w:type="page"/>
      </w:r>
    </w:p>
    <w:p w14:paraId="7FB271A8" w14:textId="25B111A9" w:rsidR="00671625" w:rsidRDefault="00A63A68" w:rsidP="00912D56">
      <w:pPr>
        <w:pStyle w:val="RTDHeading02"/>
        <w:numPr>
          <w:ilvl w:val="0"/>
          <w:numId w:val="4"/>
        </w:numPr>
        <w:ind w:left="709" w:hanging="709"/>
        <w:outlineLvl w:val="0"/>
        <w:rPr>
          <w:sz w:val="28"/>
          <w:szCs w:val="28"/>
        </w:rPr>
      </w:pPr>
      <w:bookmarkStart w:id="1" w:name="_Toc99469556"/>
      <w:bookmarkEnd w:id="0"/>
      <w:r>
        <w:rPr>
          <w:sz w:val="28"/>
          <w:szCs w:val="28"/>
        </w:rPr>
        <w:lastRenderedPageBreak/>
        <w:t>EXECUTIVE SUMMARY</w:t>
      </w:r>
      <w:bookmarkEnd w:id="1"/>
    </w:p>
    <w:p w14:paraId="7BBF3390" w14:textId="5E46CA31" w:rsidR="009B58C9" w:rsidRDefault="009B58C9" w:rsidP="00671625">
      <w:pPr>
        <w:pStyle w:val="RTDBody"/>
      </w:pPr>
      <w:r>
        <w:t xml:space="preserve">Our proposal aims to trace contributions of research funded by SNSF to social innovations, and to systematise these contributions in a valuation framework. </w:t>
      </w:r>
      <w:r w:rsidRPr="009B58C9">
        <w:t xml:space="preserve">In addition, we </w:t>
      </w:r>
      <w:r w:rsidR="0039067F">
        <w:t>aim</w:t>
      </w:r>
      <w:r w:rsidRPr="009B58C9">
        <w:t xml:space="preserve"> to identify to what extent contributions to social innovation in SNSF-funded research</w:t>
      </w:r>
      <w:r w:rsidR="002F0D69">
        <w:t xml:space="preserve"> projects</w:t>
      </w:r>
      <w:r w:rsidRPr="009B58C9">
        <w:t xml:space="preserve"> are possible at all, and where further support measures, </w:t>
      </w:r>
      <w:r w:rsidR="002F0D69">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rsidR="0039067F">
        <w:t>tapped</w:t>
      </w:r>
      <w:r w:rsidRPr="009B58C9">
        <w:t xml:space="preserve"> so far.</w:t>
      </w:r>
    </w:p>
    <w:p w14:paraId="43313438" w14:textId="77777777" w:rsidR="00A63A68" w:rsidRDefault="00A63A68" w:rsidP="00912D56">
      <w:pPr>
        <w:pStyle w:val="RTDHeading02"/>
        <w:numPr>
          <w:ilvl w:val="0"/>
          <w:numId w:val="4"/>
        </w:numPr>
        <w:ind w:left="709" w:hanging="709"/>
        <w:outlineLvl w:val="0"/>
        <w:rPr>
          <w:sz w:val="28"/>
          <w:szCs w:val="28"/>
        </w:rPr>
      </w:pPr>
      <w:bookmarkStart w:id="2" w:name="_Toc99469557"/>
      <w:r>
        <w:rPr>
          <w:sz w:val="28"/>
          <w:szCs w:val="28"/>
        </w:rPr>
        <w:t>INTRODUCTION</w:t>
      </w:r>
      <w:bookmarkEnd w:id="2"/>
    </w:p>
    <w:p w14:paraId="72722F03" w14:textId="57EE234F" w:rsidR="00A63A68" w:rsidRPr="00600FE3" w:rsidRDefault="00A63A68" w:rsidP="00912D56">
      <w:pPr>
        <w:pStyle w:val="RTDHeading04"/>
        <w:tabs>
          <w:tab w:val="left" w:pos="709"/>
        </w:tabs>
        <w:ind w:left="709" w:hanging="709"/>
        <w:outlineLvl w:val="1"/>
        <w:rPr>
          <w:sz w:val="22"/>
          <w:szCs w:val="22"/>
        </w:rPr>
      </w:pPr>
      <w:bookmarkStart w:id="3" w:name="_Toc99469558"/>
      <w:r>
        <w:rPr>
          <w:sz w:val="22"/>
          <w:szCs w:val="22"/>
        </w:rPr>
        <w:t>2.1</w:t>
      </w:r>
      <w:r>
        <w:rPr>
          <w:sz w:val="22"/>
          <w:szCs w:val="22"/>
        </w:rPr>
        <w:tab/>
        <w:t>Rational and background of this study</w:t>
      </w:r>
      <w:bookmarkEnd w:id="3"/>
    </w:p>
    <w:p w14:paraId="51AD1FC9" w14:textId="6C5168D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3AF5027" w14:textId="68ACF661" w:rsidR="00A63A68" w:rsidRPr="00600FE3" w:rsidRDefault="00A63A68" w:rsidP="00912D56">
      <w:pPr>
        <w:pStyle w:val="RTDHeading04"/>
        <w:tabs>
          <w:tab w:val="left" w:pos="709"/>
        </w:tabs>
        <w:ind w:left="709" w:hanging="709"/>
        <w:outlineLvl w:val="1"/>
        <w:rPr>
          <w:sz w:val="22"/>
          <w:szCs w:val="22"/>
        </w:rPr>
      </w:pPr>
      <w:bookmarkStart w:id="4" w:name="_Toc99469559"/>
      <w:r>
        <w:rPr>
          <w:sz w:val="22"/>
          <w:szCs w:val="22"/>
        </w:rPr>
        <w:t xml:space="preserve">2.2 </w:t>
      </w:r>
      <w:r>
        <w:rPr>
          <w:sz w:val="22"/>
          <w:szCs w:val="22"/>
        </w:rPr>
        <w:tab/>
        <w:t>Study design and applied methods</w:t>
      </w:r>
      <w:bookmarkEnd w:id="4"/>
    </w:p>
    <w:p w14:paraId="27A2DCC3" w14:textId="17610B5F"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48C2316" w14:textId="77777777" w:rsidR="00D60A93" w:rsidRPr="002A2670" w:rsidRDefault="00D60A93" w:rsidP="00D60A93">
      <w:pPr>
        <w:pStyle w:val="Caption"/>
        <w:rPr>
          <w:rFonts w:ascii="Verdana" w:hAnsi="Verdana" w:cstheme="minorHAnsi"/>
          <w:sz w:val="19"/>
          <w:szCs w:val="19"/>
        </w:rPr>
      </w:pPr>
      <w:bookmarkStart w:id="5" w:name="_Toc99469215"/>
      <w:r w:rsidRPr="002A2670">
        <w:rPr>
          <w:rFonts w:ascii="Verdana" w:hAnsi="Verdana"/>
        </w:rPr>
        <w:t xml:space="preserve">Figure </w:t>
      </w:r>
      <w:r w:rsidRPr="002A2670">
        <w:rPr>
          <w:rFonts w:ascii="Verdana" w:hAnsi="Verdana"/>
        </w:rPr>
        <w:fldChar w:fldCharType="begin"/>
      </w:r>
      <w:r w:rsidRPr="002A2670">
        <w:rPr>
          <w:rFonts w:ascii="Verdana" w:hAnsi="Verdana"/>
        </w:rPr>
        <w:instrText xml:space="preserve"> SEQ Figure \* ARABIC </w:instrText>
      </w:r>
      <w:r w:rsidRPr="002A2670">
        <w:rPr>
          <w:rFonts w:ascii="Verdana" w:hAnsi="Verdana"/>
        </w:rPr>
        <w:fldChar w:fldCharType="separate"/>
      </w:r>
      <w:r>
        <w:rPr>
          <w:rFonts w:ascii="Verdana" w:hAnsi="Verdana"/>
          <w:noProof/>
        </w:rPr>
        <w:t>1</w:t>
      </w:r>
      <w:r w:rsidRPr="002A2670">
        <w:rPr>
          <w:rFonts w:ascii="Verdana" w:hAnsi="Verdana"/>
        </w:rPr>
        <w:fldChar w:fldCharType="end"/>
      </w:r>
      <w:r w:rsidRPr="002A2670">
        <w:rPr>
          <w:rFonts w:ascii="Verdana" w:hAnsi="Verdana"/>
        </w:rPr>
        <w:t xml:space="preserve">: </w:t>
      </w:r>
      <w:r w:rsidRPr="002A2670">
        <w:rPr>
          <w:rFonts w:ascii="Verdana" w:hAnsi="Verdana"/>
          <w:b/>
        </w:rPr>
        <w:t>Overview on the Research Design</w:t>
      </w:r>
      <w:bookmarkEnd w:id="5"/>
    </w:p>
    <w:p w14:paraId="7F2ACD8B" w14:textId="77777777" w:rsidR="00D60A93" w:rsidRDefault="00D60A93" w:rsidP="00D60A93">
      <w:pPr>
        <w:pStyle w:val="Default"/>
        <w:spacing w:after="120" w:line="240" w:lineRule="atLeast"/>
        <w:jc w:val="both"/>
        <w:rPr>
          <w:rFonts w:cstheme="minorHAnsi"/>
          <w:sz w:val="19"/>
          <w:szCs w:val="19"/>
          <w:lang w:val="en-GB"/>
        </w:rPr>
      </w:pPr>
      <w:r>
        <w:rPr>
          <w:rFonts w:cstheme="minorHAnsi"/>
          <w:noProof/>
          <w:sz w:val="19"/>
          <w:szCs w:val="19"/>
          <w:lang w:eastAsia="de-AT"/>
        </w:rPr>
        <w:drawing>
          <wp:inline distT="0" distB="0" distL="0" distR="0" wp14:anchorId="281C436F" wp14:editId="5F53CF91">
            <wp:extent cx="5760720" cy="32404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hodeneinsatz_updated_v2.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0FDF43D" w14:textId="60596BFE" w:rsidR="00D60A93" w:rsidRPr="00D60A93" w:rsidRDefault="00D60A93" w:rsidP="00A63A68">
      <w:pPr>
        <w:pStyle w:val="RTDBody"/>
        <w:rPr>
          <w:sz w:val="16"/>
          <w:szCs w:val="16"/>
        </w:rPr>
      </w:pPr>
      <w:r w:rsidRPr="00D60A93">
        <w:rPr>
          <w:sz w:val="16"/>
          <w:szCs w:val="16"/>
        </w:rPr>
        <w:t>Source: Own illustration</w:t>
      </w:r>
    </w:p>
    <w:p w14:paraId="257EC54A" w14:textId="1A29509C"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2189D84" w14:textId="77777777" w:rsidR="00954B1B" w:rsidRPr="00D513AB" w:rsidRDefault="00954B1B" w:rsidP="00954B1B">
      <w:pPr>
        <w:pStyle w:val="Caption"/>
        <w:rPr>
          <w:rFonts w:ascii="Verdana" w:hAnsi="Verdana" w:cstheme="minorHAnsi"/>
          <w:b/>
        </w:rPr>
      </w:pPr>
      <w:bookmarkStart w:id="6" w:name="_Toc99469216"/>
      <w:r w:rsidRPr="00D513AB">
        <w:rPr>
          <w:rFonts w:ascii="Verdana" w:hAnsi="Verdana"/>
        </w:rPr>
        <w:lastRenderedPageBreak/>
        <w:t xml:space="preserve">Figure </w:t>
      </w:r>
      <w:r w:rsidRPr="00D513AB">
        <w:rPr>
          <w:rFonts w:ascii="Verdana" w:hAnsi="Verdana"/>
        </w:rPr>
        <w:fldChar w:fldCharType="begin"/>
      </w:r>
      <w:r w:rsidRPr="00D513AB">
        <w:rPr>
          <w:rFonts w:ascii="Verdana" w:hAnsi="Verdana"/>
        </w:rPr>
        <w:instrText xml:space="preserve"> SEQ Figure \* ARABIC </w:instrText>
      </w:r>
      <w:r w:rsidRPr="00D513AB">
        <w:rPr>
          <w:rFonts w:ascii="Verdana" w:hAnsi="Verdana"/>
        </w:rPr>
        <w:fldChar w:fldCharType="separate"/>
      </w:r>
      <w:r>
        <w:rPr>
          <w:rFonts w:ascii="Verdana" w:hAnsi="Verdana"/>
          <w:noProof/>
        </w:rPr>
        <w:t>3</w:t>
      </w:r>
      <w:r w:rsidRPr="00D513AB">
        <w:rPr>
          <w:rFonts w:ascii="Verdana" w:hAnsi="Verdana"/>
        </w:rPr>
        <w:fldChar w:fldCharType="end"/>
      </w:r>
      <w:r w:rsidRPr="00D513AB">
        <w:rPr>
          <w:rFonts w:ascii="Verdana" w:hAnsi="Verdana"/>
        </w:rPr>
        <w:t xml:space="preserve">: </w:t>
      </w:r>
      <w:proofErr w:type="gramStart"/>
      <w:r>
        <w:rPr>
          <w:rFonts w:ascii="Verdana" w:hAnsi="Verdana" w:cstheme="minorHAnsi"/>
          <w:b/>
        </w:rPr>
        <w:t>Multi-method</w:t>
      </w:r>
      <w:proofErr w:type="gramEnd"/>
      <w:r>
        <w:rPr>
          <w:rFonts w:ascii="Verdana" w:hAnsi="Verdana" w:cstheme="minorHAnsi"/>
          <w:b/>
        </w:rPr>
        <w:t xml:space="preserve"> approach</w:t>
      </w:r>
      <w:bookmarkEnd w:id="6"/>
    </w:p>
    <w:p w14:paraId="555F9284" w14:textId="77777777" w:rsidR="00954B1B" w:rsidRDefault="00954B1B" w:rsidP="00954B1B">
      <w:pPr>
        <w:jc w:val="both"/>
        <w:rPr>
          <w:rFonts w:ascii="Verdana" w:hAnsi="Verdana" w:cstheme="minorHAnsi"/>
          <w:sz w:val="19"/>
          <w:szCs w:val="19"/>
        </w:rPr>
      </w:pPr>
      <w:r>
        <w:rPr>
          <w:rFonts w:ascii="Verdana" w:hAnsi="Verdana" w:cstheme="minorHAnsi"/>
          <w:noProof/>
          <w:sz w:val="19"/>
          <w:szCs w:val="19"/>
          <w:lang w:val="de-AT" w:eastAsia="de-AT"/>
        </w:rPr>
        <w:drawing>
          <wp:inline distT="0" distB="0" distL="0" distR="0" wp14:anchorId="4E84A952" wp14:editId="526080AF">
            <wp:extent cx="5760720" cy="32404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method approach_v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0628CB" w14:textId="13264A98" w:rsidR="00954B1B" w:rsidRPr="00954B1B" w:rsidRDefault="00954B1B" w:rsidP="00D60A93">
      <w:pPr>
        <w:pStyle w:val="RTDBody"/>
        <w:rPr>
          <w:sz w:val="16"/>
          <w:szCs w:val="16"/>
        </w:rPr>
      </w:pPr>
      <w:r w:rsidRPr="00954B1B">
        <w:rPr>
          <w:sz w:val="16"/>
          <w:szCs w:val="16"/>
        </w:rPr>
        <w:t>Source: own illustration</w:t>
      </w:r>
    </w:p>
    <w:p w14:paraId="6190DFF7" w14:textId="77777777" w:rsidR="00D60A93" w:rsidRDefault="00D60A93" w:rsidP="00A63A68">
      <w:pPr>
        <w:pStyle w:val="RTDBody"/>
      </w:pPr>
    </w:p>
    <w:p w14:paraId="21A3C7AB" w14:textId="7D104F4C" w:rsidR="00A63A68" w:rsidRDefault="00A63A68" w:rsidP="00912D56">
      <w:pPr>
        <w:pStyle w:val="RTDHeading02"/>
        <w:numPr>
          <w:ilvl w:val="0"/>
          <w:numId w:val="4"/>
        </w:numPr>
        <w:ind w:left="709" w:hanging="709"/>
        <w:outlineLvl w:val="0"/>
        <w:rPr>
          <w:sz w:val="28"/>
          <w:szCs w:val="28"/>
        </w:rPr>
      </w:pPr>
      <w:bookmarkStart w:id="7" w:name="_Toc99469560"/>
      <w:r>
        <w:rPr>
          <w:sz w:val="28"/>
          <w:szCs w:val="28"/>
        </w:rPr>
        <w:t>SOCIAL INNOVATION AS A RESEARCH CATEGORY</w:t>
      </w:r>
      <w:bookmarkEnd w:id="7"/>
    </w:p>
    <w:p w14:paraId="232FAEB5" w14:textId="3922CE63" w:rsidR="00A63A68" w:rsidRPr="00600FE3" w:rsidRDefault="00A63A68" w:rsidP="00912D56">
      <w:pPr>
        <w:pStyle w:val="RTDHeading04"/>
        <w:tabs>
          <w:tab w:val="left" w:pos="709"/>
        </w:tabs>
        <w:ind w:left="709" w:hanging="709"/>
        <w:outlineLvl w:val="1"/>
        <w:rPr>
          <w:sz w:val="22"/>
          <w:szCs w:val="22"/>
        </w:rPr>
      </w:pPr>
      <w:bookmarkStart w:id="8" w:name="_Toc99469561"/>
      <w:r>
        <w:rPr>
          <w:sz w:val="22"/>
          <w:szCs w:val="22"/>
        </w:rPr>
        <w:t>3.1</w:t>
      </w:r>
      <w:r>
        <w:rPr>
          <w:sz w:val="22"/>
          <w:szCs w:val="22"/>
        </w:rPr>
        <w:tab/>
        <w:t>Meaning of Social Innovation</w:t>
      </w:r>
      <w:bookmarkEnd w:id="8"/>
    </w:p>
    <w:p w14:paraId="774E2972" w14:textId="77777777"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51AC48B" w14:textId="0CEC04CB" w:rsidR="00A63A68" w:rsidRPr="00600FE3" w:rsidRDefault="00A63A68" w:rsidP="00912D56">
      <w:pPr>
        <w:pStyle w:val="RTDHeading04"/>
        <w:tabs>
          <w:tab w:val="left" w:pos="709"/>
        </w:tabs>
        <w:ind w:left="709" w:hanging="709"/>
        <w:outlineLvl w:val="1"/>
        <w:rPr>
          <w:sz w:val="22"/>
          <w:szCs w:val="22"/>
        </w:rPr>
      </w:pPr>
      <w:bookmarkStart w:id="9" w:name="_Toc99469562"/>
      <w:r>
        <w:rPr>
          <w:sz w:val="22"/>
          <w:szCs w:val="22"/>
        </w:rPr>
        <w:t>3.2</w:t>
      </w:r>
      <w:r>
        <w:rPr>
          <w:sz w:val="22"/>
          <w:szCs w:val="22"/>
        </w:rPr>
        <w:tab/>
      </w:r>
      <w:r w:rsidR="00D60A93">
        <w:rPr>
          <w:sz w:val="22"/>
          <w:szCs w:val="22"/>
        </w:rPr>
        <w:t>Attributes of Social Innovation</w:t>
      </w:r>
      <w:bookmarkEnd w:id="9"/>
    </w:p>
    <w:p w14:paraId="4EF305DA" w14:textId="6718D53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19BF7EA" w14:textId="77777777" w:rsidR="00D60A93" w:rsidRPr="009C251A" w:rsidRDefault="00D60A93" w:rsidP="00D60A93">
      <w:pPr>
        <w:pStyle w:val="Caption"/>
        <w:rPr>
          <w:rFonts w:ascii="Verdana" w:hAnsi="Verdana" w:cs="Times New Roman"/>
          <w:b/>
        </w:rPr>
      </w:pPr>
      <w:bookmarkStart w:id="10" w:name="_Toc99469212"/>
      <w:r w:rsidRPr="00435FE3">
        <w:rPr>
          <w:rFonts w:ascii="Verdana" w:hAnsi="Verdana"/>
        </w:rPr>
        <w:t xml:space="preserve">Table </w:t>
      </w:r>
      <w:r w:rsidRPr="00435FE3">
        <w:rPr>
          <w:rFonts w:ascii="Verdana" w:hAnsi="Verdana"/>
        </w:rPr>
        <w:fldChar w:fldCharType="begin"/>
      </w:r>
      <w:r w:rsidRPr="00435FE3">
        <w:rPr>
          <w:rFonts w:ascii="Verdana" w:hAnsi="Verdana"/>
        </w:rPr>
        <w:instrText xml:space="preserve"> SEQ Table \* ARABIC </w:instrText>
      </w:r>
      <w:r w:rsidRPr="00435FE3">
        <w:rPr>
          <w:rFonts w:ascii="Verdana" w:hAnsi="Verdana"/>
        </w:rPr>
        <w:fldChar w:fldCharType="separate"/>
      </w:r>
      <w:r>
        <w:rPr>
          <w:rFonts w:ascii="Verdana" w:hAnsi="Verdana"/>
          <w:noProof/>
        </w:rPr>
        <w:t>1</w:t>
      </w:r>
      <w:r w:rsidRPr="00435FE3">
        <w:rPr>
          <w:rFonts w:ascii="Verdana" w:hAnsi="Verdana"/>
        </w:rPr>
        <w:fldChar w:fldCharType="end"/>
      </w:r>
      <w:r w:rsidRPr="00435FE3">
        <w:rPr>
          <w:rFonts w:ascii="Verdana" w:hAnsi="Verdana" w:cs="Times New Roman"/>
          <w:b/>
        </w:rPr>
        <w:t>:</w:t>
      </w:r>
      <w:r w:rsidRPr="009C251A">
        <w:rPr>
          <w:rFonts w:ascii="Verdana" w:hAnsi="Verdana" w:cs="Times New Roman"/>
          <w:b/>
        </w:rPr>
        <w:t xml:space="preserve"> Analytical dimensions to identify social innovations</w:t>
      </w:r>
      <w:bookmarkEnd w:id="10"/>
      <w:r w:rsidRPr="009C251A">
        <w:rPr>
          <w:rFonts w:ascii="Verdana" w:hAnsi="Verdana" w:cs="Times New Roman"/>
          <w:b/>
        </w:rPr>
        <w:t xml:space="preserve"> </w:t>
      </w:r>
    </w:p>
    <w:tbl>
      <w:tblPr>
        <w:tblW w:w="9067" w:type="dxa"/>
        <w:tblLook w:val="04A0" w:firstRow="1" w:lastRow="0" w:firstColumn="1" w:lastColumn="0" w:noHBand="0" w:noVBand="1"/>
      </w:tblPr>
      <w:tblGrid>
        <w:gridCol w:w="2405"/>
        <w:gridCol w:w="6662"/>
      </w:tblGrid>
      <w:tr w:rsidR="00D60A93" w:rsidRPr="007E0F99" w14:paraId="65D1589B" w14:textId="77777777" w:rsidTr="00427D05">
        <w:tc>
          <w:tcPr>
            <w:tcW w:w="2405" w:type="dxa"/>
            <w:vMerge w:val="restart"/>
          </w:tcPr>
          <w:p w14:paraId="6782B97A" w14:textId="77777777" w:rsidR="00D60A93" w:rsidRPr="007E0F99" w:rsidRDefault="00D60A93" w:rsidP="00427D05">
            <w:pPr>
              <w:rPr>
                <w:rStyle w:val="jlqj4b"/>
                <w:rFonts w:ascii="Verdana" w:hAnsi="Verdana" w:cstheme="minorHAnsi"/>
                <w:sz w:val="18"/>
                <w:szCs w:val="18"/>
              </w:rPr>
            </w:pPr>
            <w:r w:rsidRPr="007E0F99">
              <w:rPr>
                <w:rStyle w:val="jlqj4b"/>
                <w:rFonts w:ascii="Verdana" w:hAnsi="Verdana" w:cstheme="minorHAnsi"/>
                <w:sz w:val="18"/>
                <w:szCs w:val="18"/>
              </w:rPr>
              <w:t>Analytical dimensions</w:t>
            </w:r>
          </w:p>
        </w:tc>
        <w:tc>
          <w:tcPr>
            <w:tcW w:w="6662" w:type="dxa"/>
          </w:tcPr>
          <w:p w14:paraId="1D12659F"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Social innovation</w:t>
            </w:r>
            <w:r w:rsidRPr="007E0F99">
              <w:rPr>
                <w:rStyle w:val="jlqj4b"/>
                <w:rFonts w:ascii="Verdana" w:hAnsi="Verdana" w:cstheme="minorHAnsi"/>
                <w:sz w:val="18"/>
                <w:szCs w:val="18"/>
              </w:rPr>
              <w:t xml:space="preserve"> results in a </w:t>
            </w:r>
            <w:r w:rsidRPr="0028451A">
              <w:rPr>
                <w:rStyle w:val="jlqj4b"/>
                <w:rFonts w:ascii="Verdana" w:hAnsi="Verdana" w:cstheme="minorHAnsi"/>
                <w:i/>
                <w:sz w:val="18"/>
                <w:szCs w:val="18"/>
              </w:rPr>
              <w:t>changed social practice</w:t>
            </w:r>
            <w:r w:rsidRPr="007E0F99">
              <w:rPr>
                <w:rStyle w:val="jlqj4b"/>
                <w:rFonts w:ascii="Verdana" w:hAnsi="Verdana" w:cstheme="minorHAnsi"/>
                <w:sz w:val="18"/>
                <w:szCs w:val="18"/>
              </w:rPr>
              <w:t xml:space="preserve"> (= object of a social innovation)</w:t>
            </w:r>
            <w:r>
              <w:rPr>
                <w:rStyle w:val="jlqj4b"/>
                <w:rFonts w:ascii="Verdana" w:hAnsi="Verdana" w:cstheme="minorHAnsi"/>
                <w:sz w:val="18"/>
                <w:szCs w:val="18"/>
              </w:rPr>
              <w:t>.</w:t>
            </w:r>
          </w:p>
        </w:tc>
      </w:tr>
      <w:tr w:rsidR="00D60A93" w:rsidRPr="007E0F99" w14:paraId="0E415464" w14:textId="77777777" w:rsidTr="00427D05">
        <w:tc>
          <w:tcPr>
            <w:tcW w:w="2405" w:type="dxa"/>
            <w:vMerge/>
          </w:tcPr>
          <w:p w14:paraId="2B4115F7" w14:textId="77777777" w:rsidR="00D60A93" w:rsidRPr="007E0F99" w:rsidRDefault="00D60A93" w:rsidP="00427D05">
            <w:pPr>
              <w:rPr>
                <w:rStyle w:val="jlqj4b"/>
                <w:rFonts w:ascii="Verdana" w:hAnsi="Verdana" w:cstheme="minorHAnsi"/>
                <w:sz w:val="18"/>
                <w:szCs w:val="18"/>
              </w:rPr>
            </w:pPr>
          </w:p>
        </w:tc>
        <w:tc>
          <w:tcPr>
            <w:tcW w:w="6662" w:type="dxa"/>
          </w:tcPr>
          <w:p w14:paraId="7AF46E88"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must be </w:t>
            </w:r>
            <w:r w:rsidRPr="0028451A">
              <w:rPr>
                <w:rStyle w:val="jlqj4b"/>
                <w:rFonts w:ascii="Verdana" w:hAnsi="Verdana" w:cstheme="minorHAnsi"/>
                <w:i/>
                <w:sz w:val="18"/>
                <w:szCs w:val="18"/>
              </w:rPr>
              <w:t>new in a specific context or for a specific actor.</w:t>
            </w:r>
          </w:p>
        </w:tc>
      </w:tr>
      <w:tr w:rsidR="00D60A93" w:rsidRPr="007E0F99" w14:paraId="21A85915" w14:textId="77777777" w:rsidTr="00427D05">
        <w:tc>
          <w:tcPr>
            <w:tcW w:w="2405" w:type="dxa"/>
            <w:vMerge/>
          </w:tcPr>
          <w:p w14:paraId="7B4F32E7" w14:textId="77777777" w:rsidR="00D60A93" w:rsidRPr="007E0F99" w:rsidRDefault="00D60A93" w:rsidP="00427D05">
            <w:pPr>
              <w:rPr>
                <w:rStyle w:val="jlqj4b"/>
                <w:rFonts w:ascii="Verdana" w:hAnsi="Verdana" w:cstheme="minorHAnsi"/>
                <w:sz w:val="18"/>
                <w:szCs w:val="18"/>
              </w:rPr>
            </w:pPr>
          </w:p>
        </w:tc>
        <w:tc>
          <w:tcPr>
            <w:tcW w:w="6662" w:type="dxa"/>
          </w:tcPr>
          <w:p w14:paraId="2860B910"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is </w:t>
            </w:r>
            <w:r>
              <w:rPr>
                <w:rStyle w:val="jlqj4b"/>
                <w:rFonts w:ascii="Verdana" w:hAnsi="Verdana" w:cstheme="minorHAnsi"/>
                <w:i/>
                <w:sz w:val="18"/>
                <w:szCs w:val="18"/>
              </w:rPr>
              <w:t>developed</w:t>
            </w:r>
            <w:r w:rsidRPr="0028451A">
              <w:rPr>
                <w:rStyle w:val="jlqj4b"/>
                <w:rFonts w:ascii="Verdana" w:hAnsi="Verdana" w:cstheme="minorHAnsi"/>
                <w:i/>
                <w:sz w:val="18"/>
                <w:szCs w:val="18"/>
              </w:rPr>
              <w:t xml:space="preserve"> to fulfil a social purpose</w:t>
            </w:r>
            <w:r>
              <w:rPr>
                <w:rStyle w:val="jlqj4b"/>
                <w:rFonts w:ascii="Verdana" w:hAnsi="Verdana" w:cstheme="minorHAnsi"/>
                <w:sz w:val="18"/>
                <w:szCs w:val="18"/>
              </w:rPr>
              <w:t xml:space="preserve"> in that sense that it</w:t>
            </w:r>
            <w:r w:rsidRPr="00BE5251">
              <w:rPr>
                <w:rFonts w:cstheme="minorHAnsi"/>
              </w:rPr>
              <w:t xml:space="preserve"> </w:t>
            </w:r>
            <w:r>
              <w:rPr>
                <w:rFonts w:cstheme="minorHAnsi"/>
              </w:rPr>
              <w:t xml:space="preserve">aims to </w:t>
            </w:r>
            <w:r w:rsidRPr="00BE5251">
              <w:rPr>
                <w:rFonts w:cstheme="minorHAnsi"/>
              </w:rPr>
              <w:t>better cope with needs and problems than is possible by using existing practices</w:t>
            </w:r>
          </w:p>
        </w:tc>
      </w:tr>
      <w:tr w:rsidR="00D60A93" w:rsidRPr="007E0F99" w14:paraId="558BB03E" w14:textId="77777777" w:rsidTr="00427D05">
        <w:tc>
          <w:tcPr>
            <w:tcW w:w="2405" w:type="dxa"/>
            <w:vMerge/>
          </w:tcPr>
          <w:p w14:paraId="526E2BEE" w14:textId="77777777" w:rsidR="00D60A93" w:rsidRPr="007E0F99" w:rsidRDefault="00D60A93" w:rsidP="00427D05">
            <w:pPr>
              <w:rPr>
                <w:rStyle w:val="jlqj4b"/>
                <w:rFonts w:ascii="Verdana" w:hAnsi="Verdana" w:cstheme="minorHAnsi"/>
                <w:sz w:val="18"/>
                <w:szCs w:val="18"/>
              </w:rPr>
            </w:pPr>
          </w:p>
        </w:tc>
        <w:tc>
          <w:tcPr>
            <w:tcW w:w="6662" w:type="dxa"/>
          </w:tcPr>
          <w:p w14:paraId="6798373B"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Social innovations are </w:t>
            </w:r>
            <w:r w:rsidRPr="0028451A">
              <w:rPr>
                <w:rStyle w:val="jlqj4b"/>
                <w:rFonts w:ascii="Verdana" w:hAnsi="Verdana" w:cstheme="minorHAnsi"/>
                <w:i/>
                <w:sz w:val="18"/>
                <w:szCs w:val="18"/>
              </w:rPr>
              <w:t>intentionally solution-oriented</w:t>
            </w:r>
            <w:r>
              <w:rPr>
                <w:rStyle w:val="jlqj4b"/>
                <w:rFonts w:ascii="Verdana" w:hAnsi="Verdana" w:cstheme="minorHAnsi"/>
                <w:sz w:val="18"/>
                <w:szCs w:val="18"/>
              </w:rPr>
              <w:t xml:space="preserve"> </w:t>
            </w:r>
            <w:r w:rsidRPr="0028451A">
              <w:rPr>
                <w:rStyle w:val="jlqj4b"/>
                <w:rFonts w:ascii="Verdana" w:hAnsi="Verdana" w:cstheme="minorHAnsi"/>
                <w:i/>
                <w:sz w:val="18"/>
                <w:szCs w:val="18"/>
              </w:rPr>
              <w:t>and prompted by actors or a constellation of actors</w:t>
            </w:r>
            <w:r>
              <w:rPr>
                <w:rStyle w:val="jlqj4b"/>
                <w:rFonts w:ascii="Verdana" w:hAnsi="Verdana" w:cstheme="minorHAnsi"/>
                <w:sz w:val="18"/>
                <w:szCs w:val="18"/>
              </w:rPr>
              <w:t xml:space="preserve">. They do not just </w:t>
            </w:r>
            <w:proofErr w:type="gramStart"/>
            <w:r>
              <w:rPr>
                <w:rStyle w:val="jlqj4b"/>
                <w:rFonts w:ascii="Verdana" w:hAnsi="Verdana" w:cstheme="minorHAnsi"/>
                <w:sz w:val="18"/>
                <w:szCs w:val="18"/>
              </w:rPr>
              <w:t>happen</w:t>
            </w:r>
            <w:proofErr w:type="gramEnd"/>
            <w:r>
              <w:rPr>
                <w:rStyle w:val="jlqj4b"/>
                <w:rFonts w:ascii="Verdana" w:hAnsi="Verdana" w:cstheme="minorHAnsi"/>
                <w:sz w:val="18"/>
                <w:szCs w:val="18"/>
              </w:rPr>
              <w:t xml:space="preserve"> and they are not the same as social change, but they can contribute to it.</w:t>
            </w:r>
          </w:p>
        </w:tc>
      </w:tr>
      <w:tr w:rsidR="00D60A93" w:rsidRPr="007E0F99" w14:paraId="14FCE3DE" w14:textId="77777777" w:rsidTr="00427D05">
        <w:tc>
          <w:tcPr>
            <w:tcW w:w="2405" w:type="dxa"/>
            <w:vMerge/>
          </w:tcPr>
          <w:p w14:paraId="6AF5243F" w14:textId="77777777" w:rsidR="00D60A93" w:rsidRPr="007E0F99" w:rsidRDefault="00D60A93" w:rsidP="00427D05">
            <w:pPr>
              <w:rPr>
                <w:rStyle w:val="jlqj4b"/>
                <w:rFonts w:ascii="Verdana" w:hAnsi="Verdana" w:cstheme="minorHAnsi"/>
                <w:sz w:val="18"/>
                <w:szCs w:val="18"/>
              </w:rPr>
            </w:pPr>
          </w:p>
        </w:tc>
        <w:tc>
          <w:tcPr>
            <w:tcW w:w="6662" w:type="dxa"/>
          </w:tcPr>
          <w:p w14:paraId="597C6A0A" w14:textId="77777777" w:rsidR="00D60A93" w:rsidRPr="007E0F99" w:rsidRDefault="00D60A93" w:rsidP="00427D05">
            <w:pPr>
              <w:pStyle w:val="ListParagraph"/>
              <w:numPr>
                <w:ilvl w:val="0"/>
                <w:numId w:val="3"/>
              </w:numPr>
              <w:rPr>
                <w:rStyle w:val="jlqj4b"/>
                <w:rFonts w:ascii="Verdana" w:hAnsi="Verdana" w:cstheme="minorHAnsi"/>
                <w:sz w:val="18"/>
                <w:szCs w:val="18"/>
              </w:rPr>
            </w:pPr>
            <w:r w:rsidRPr="007E0F99">
              <w:rPr>
                <w:rStyle w:val="jlqj4b"/>
                <w:rFonts w:ascii="Verdana" w:hAnsi="Verdana" w:cstheme="minorHAnsi"/>
                <w:sz w:val="18"/>
                <w:szCs w:val="18"/>
              </w:rPr>
              <w:t xml:space="preserve">A social innovation is more than an idea and must be </w:t>
            </w:r>
            <w:r w:rsidRPr="0028451A">
              <w:rPr>
                <w:rStyle w:val="jlqj4b"/>
                <w:rFonts w:ascii="Verdana" w:hAnsi="Verdana" w:cstheme="minorHAnsi"/>
                <w:i/>
                <w:sz w:val="18"/>
                <w:szCs w:val="18"/>
              </w:rPr>
              <w:t xml:space="preserve">put into practice </w:t>
            </w:r>
            <w:r w:rsidRPr="007E0F99">
              <w:rPr>
                <w:rStyle w:val="jlqj4b"/>
                <w:rFonts w:ascii="Verdana" w:hAnsi="Verdana" w:cstheme="minorHAnsi"/>
                <w:sz w:val="18"/>
                <w:szCs w:val="18"/>
              </w:rPr>
              <w:t>(</w:t>
            </w:r>
            <w:proofErr w:type="gramStart"/>
            <w:r w:rsidRPr="007E0F99">
              <w:rPr>
                <w:rStyle w:val="jlqj4b"/>
                <w:rFonts w:ascii="Verdana" w:hAnsi="Verdana" w:cstheme="minorHAnsi"/>
                <w:sz w:val="18"/>
                <w:szCs w:val="18"/>
              </w:rPr>
              <w:t>i.e.</w:t>
            </w:r>
            <w:proofErr w:type="gramEnd"/>
            <w:r w:rsidRPr="007E0F99">
              <w:rPr>
                <w:rStyle w:val="jlqj4b"/>
                <w:rFonts w:ascii="Verdana" w:hAnsi="Verdana" w:cstheme="minorHAnsi"/>
                <w:sz w:val="18"/>
                <w:szCs w:val="18"/>
              </w:rPr>
              <w:t xml:space="preserve"> difference between idea, invention and innovation</w:t>
            </w:r>
            <w:r>
              <w:rPr>
                <w:rStyle w:val="jlqj4b"/>
                <w:rFonts w:ascii="Verdana" w:hAnsi="Verdana" w:cstheme="minorHAnsi"/>
                <w:sz w:val="18"/>
                <w:szCs w:val="18"/>
              </w:rPr>
              <w:t xml:space="preserve"> in analogy with techno-economic innovation</w:t>
            </w:r>
            <w:r w:rsidRPr="007E0F99">
              <w:rPr>
                <w:rStyle w:val="jlqj4b"/>
                <w:rFonts w:ascii="Verdana" w:hAnsi="Verdana" w:cstheme="minorHAnsi"/>
                <w:sz w:val="18"/>
                <w:szCs w:val="18"/>
              </w:rPr>
              <w:t>)</w:t>
            </w:r>
          </w:p>
        </w:tc>
      </w:tr>
    </w:tbl>
    <w:p w14:paraId="44BE7425" w14:textId="1A34D895" w:rsidR="00D60A93" w:rsidRPr="00D60A93" w:rsidRDefault="00D60A93" w:rsidP="00D60A93">
      <w:pPr>
        <w:rPr>
          <w:rStyle w:val="jlqj4b"/>
          <w:rFonts w:ascii="Verdana" w:hAnsi="Verdana" w:cstheme="minorHAnsi"/>
          <w:sz w:val="16"/>
          <w:szCs w:val="16"/>
        </w:rPr>
      </w:pPr>
      <w:r w:rsidRPr="00D60A93">
        <w:rPr>
          <w:rStyle w:val="jlqj4b"/>
          <w:rFonts w:ascii="Verdana" w:hAnsi="Verdana" w:cstheme="minorHAnsi"/>
          <w:sz w:val="16"/>
          <w:szCs w:val="16"/>
        </w:rPr>
        <w:t>Source: XYZ</w:t>
      </w:r>
    </w:p>
    <w:p w14:paraId="14FBABC5" w14:textId="7777777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3184092" w14:textId="6A26F4CD" w:rsidR="00D60A93" w:rsidRDefault="00D60A93" w:rsidP="00912D56">
      <w:pPr>
        <w:pStyle w:val="RTDHeading02"/>
        <w:numPr>
          <w:ilvl w:val="0"/>
          <w:numId w:val="4"/>
        </w:numPr>
        <w:ind w:left="709" w:hanging="709"/>
        <w:outlineLvl w:val="0"/>
        <w:rPr>
          <w:sz w:val="28"/>
          <w:szCs w:val="28"/>
        </w:rPr>
      </w:pPr>
      <w:bookmarkStart w:id="11" w:name="_Toc99469563"/>
      <w:r>
        <w:rPr>
          <w:sz w:val="28"/>
          <w:szCs w:val="28"/>
        </w:rPr>
        <w:t>SOCIAL INNOVATION IN SNSF PROJECTS</w:t>
      </w:r>
      <w:bookmarkEnd w:id="11"/>
    </w:p>
    <w:p w14:paraId="147201B3" w14:textId="6E585D1D" w:rsidR="00D60A93" w:rsidRPr="00600FE3" w:rsidRDefault="00D60A93" w:rsidP="00912D56">
      <w:pPr>
        <w:pStyle w:val="RTDHeading04"/>
        <w:tabs>
          <w:tab w:val="left" w:pos="709"/>
        </w:tabs>
        <w:ind w:left="709" w:hanging="709"/>
        <w:outlineLvl w:val="1"/>
        <w:rPr>
          <w:sz w:val="22"/>
          <w:szCs w:val="22"/>
        </w:rPr>
      </w:pPr>
      <w:bookmarkStart w:id="12" w:name="_Toc99469564"/>
      <w:r>
        <w:rPr>
          <w:sz w:val="22"/>
          <w:szCs w:val="22"/>
        </w:rPr>
        <w:t>4.1</w:t>
      </w:r>
      <w:r>
        <w:rPr>
          <w:sz w:val="22"/>
          <w:szCs w:val="22"/>
        </w:rPr>
        <w:tab/>
        <w:t>F</w:t>
      </w:r>
      <w:r w:rsidR="00820D44">
        <w:rPr>
          <w:sz w:val="22"/>
          <w:szCs w:val="22"/>
        </w:rPr>
        <w:t xml:space="preserve">amiliarity and </w:t>
      </w:r>
      <w:r>
        <w:rPr>
          <w:sz w:val="22"/>
          <w:szCs w:val="22"/>
        </w:rPr>
        <w:t>self-assessment – a first approximation</w:t>
      </w:r>
      <w:bookmarkEnd w:id="12"/>
    </w:p>
    <w:p w14:paraId="6E56B6E2" w14:textId="4165A33B" w:rsidR="00A64B79" w:rsidRDefault="00D60A93" w:rsidP="00D60A93">
      <w:pPr>
        <w:pStyle w:val="RTDBody"/>
        <w:rPr>
          <w:ins w:id="13" w:author="Utku B. Demir" w:date="2022-04-21T13:24: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3928925" w14:textId="77777777" w:rsidR="00D822F1" w:rsidRPr="00125D20" w:rsidRDefault="00A64B79" w:rsidP="00D822F1">
      <w:pPr>
        <w:jc w:val="both"/>
        <w:rPr>
          <w:ins w:id="14" w:author="Utku B. Demir" w:date="2022-04-21T13:28:00Z"/>
        </w:rPr>
      </w:pPr>
      <w:ins w:id="15" w:author="Utku B. Demir" w:date="2022-04-21T13:24:00Z">
        <w:r w:rsidRPr="00003109">
          <w:rPr>
            <w:highlight w:val="yellow"/>
            <w:rPrChange w:id="16" w:author="Utku B. Demir" w:date="2022-04-21T13:28:00Z">
              <w:rPr/>
            </w:rPrChange>
          </w:rPr>
          <w:t>Familiarity and self-assessment</w:t>
        </w:r>
      </w:ins>
      <w:ins w:id="17" w:author="Utku B. Demir" w:date="2022-04-21T13:25:00Z">
        <w:r w:rsidR="00224C16" w:rsidRPr="00003109">
          <w:rPr>
            <w:highlight w:val="yellow"/>
            <w:rPrChange w:id="18" w:author="Utku B. Demir" w:date="2022-04-21T13:28:00Z">
              <w:rPr/>
            </w:rPrChange>
          </w:rPr>
          <w:t xml:space="preserve"> were also building blocks of the </w:t>
        </w:r>
      </w:ins>
      <w:ins w:id="19" w:author="Utku B. Demir" w:date="2022-04-21T13:26:00Z">
        <w:r w:rsidR="00224C16" w:rsidRPr="00003109">
          <w:rPr>
            <w:highlight w:val="yellow"/>
            <w:rPrChange w:id="20" w:author="Utku B. Demir" w:date="2022-04-21T13:28:00Z">
              <w:rPr/>
            </w:rPrChange>
          </w:rPr>
          <w:t xml:space="preserve">questionnaire, </w:t>
        </w:r>
        <w:proofErr w:type="gramStart"/>
        <w:r w:rsidR="00224C16" w:rsidRPr="00003109">
          <w:rPr>
            <w:highlight w:val="yellow"/>
            <w:rPrChange w:id="21" w:author="Utku B. Demir" w:date="2022-04-21T13:28:00Z">
              <w:rPr/>
            </w:rPrChange>
          </w:rPr>
          <w:t>both of the concepts</w:t>
        </w:r>
        <w:proofErr w:type="gramEnd"/>
        <w:r w:rsidR="00224C16" w:rsidRPr="00003109">
          <w:rPr>
            <w:highlight w:val="yellow"/>
            <w:rPrChange w:id="22" w:author="Utku B. Demir" w:date="2022-04-21T13:28:00Z">
              <w:rPr/>
            </w:rPrChange>
          </w:rPr>
          <w:t xml:space="preserve"> have been directed to the participants</w:t>
        </w:r>
      </w:ins>
      <w:ins w:id="23" w:author="Utku B. Demir" w:date="2022-04-21T13:27:00Z">
        <w:r w:rsidR="00D822F1" w:rsidRPr="00003109">
          <w:rPr>
            <w:highlight w:val="yellow"/>
            <w:rPrChange w:id="24" w:author="Utku B. Demir" w:date="2022-04-21T13:28:00Z">
              <w:rPr/>
            </w:rPrChange>
          </w:rPr>
          <w:t xml:space="preserve"> in the same question group with</w:t>
        </w:r>
      </w:ins>
      <w:ins w:id="25" w:author="Utku B. Demir" w:date="2022-04-21T13:26:00Z">
        <w:r w:rsidR="00224C16" w:rsidRPr="00003109">
          <w:rPr>
            <w:highlight w:val="yellow"/>
            <w:rPrChange w:id="26" w:author="Utku B. Demir" w:date="2022-04-21T13:28:00Z">
              <w:rPr/>
            </w:rPrChange>
          </w:rPr>
          <w:t xml:space="preserve"> </w:t>
        </w:r>
      </w:ins>
      <w:ins w:id="27" w:author="Utku B. Demir" w:date="2022-04-21T13:27:00Z">
        <w:r w:rsidR="00D822F1" w:rsidRPr="00003109">
          <w:rPr>
            <w:highlight w:val="yellow"/>
            <w:rPrChange w:id="28" w:author="Utku B. Demir" w:date="2022-04-21T13:28:00Z">
              <w:rPr/>
            </w:rPrChange>
          </w:rPr>
          <w:t xml:space="preserve">the assessment of </w:t>
        </w:r>
      </w:ins>
      <w:ins w:id="29" w:author="Utku B. Demir" w:date="2022-04-21T13:26:00Z">
        <w:r w:rsidR="00224C16" w:rsidRPr="00003109">
          <w:rPr>
            <w:highlight w:val="yellow"/>
            <w:rPrChange w:id="30" w:author="Utku B. Demir" w:date="2022-04-21T13:28:00Z">
              <w:rPr/>
            </w:rPrChange>
          </w:rPr>
          <w:t>experience with the transdisciplinary research</w:t>
        </w:r>
      </w:ins>
      <w:ins w:id="31" w:author="Utku B. Demir" w:date="2022-04-21T13:27:00Z">
        <w:r w:rsidR="00D822F1" w:rsidRPr="00003109">
          <w:rPr>
            <w:highlight w:val="yellow"/>
            <w:rPrChange w:id="32" w:author="Utku B. Demir" w:date="2022-04-21T13:28:00Z">
              <w:rPr/>
            </w:rPrChange>
          </w:rPr>
          <w:t>.</w:t>
        </w:r>
        <w:r w:rsidR="00D822F1">
          <w:t xml:space="preserve"> </w:t>
        </w:r>
      </w:ins>
      <w:ins w:id="33" w:author="Utku B. Demir" w:date="2022-04-21T13:28:00Z">
        <w:r w:rsidR="00D822F1" w:rsidRPr="00125D20">
          <w:t>These variables will be vital in the hypothesis testing, as they reflect the respondent’s view on their own competencies and achievements, a self-assessment that can then be contrasted with their responses on other potential key factors, such as the project’s non-academic outcomes or the inclusion of non-academic actors in their SNSF funded projects. More information on the testing of the hypotheses can be found in chapter 4; this chapter shows first the results of the descriptive statistics.</w:t>
        </w:r>
      </w:ins>
    </w:p>
    <w:p w14:paraId="07A42C9B" w14:textId="77777777" w:rsidR="00D822F1" w:rsidRPr="00125D20" w:rsidRDefault="00D822F1" w:rsidP="00D822F1">
      <w:pPr>
        <w:jc w:val="both"/>
        <w:rPr>
          <w:ins w:id="34" w:author="Utku B. Demir" w:date="2022-04-21T13:28:00Z"/>
        </w:rPr>
      </w:pPr>
    </w:p>
    <w:p w14:paraId="404FF9D2" w14:textId="77777777" w:rsidR="00D822F1" w:rsidRPr="00125D20" w:rsidRDefault="00D822F1" w:rsidP="00D822F1">
      <w:pPr>
        <w:jc w:val="both"/>
        <w:rPr>
          <w:ins w:id="35" w:author="Utku B. Demir" w:date="2022-04-21T13:28:00Z"/>
        </w:rPr>
      </w:pPr>
      <w:ins w:id="36" w:author="Utku B. Demir" w:date="2022-04-21T13:28:00Z">
        <w:r w:rsidRPr="00125D20">
          <w:t xml:space="preserve">The first variable to analyse in this group of question is </w:t>
        </w:r>
        <w:r w:rsidRPr="00125D20">
          <w:rPr>
            <w:i/>
            <w:iCs/>
          </w:rPr>
          <w:t>experience with</w:t>
        </w:r>
        <w:r w:rsidRPr="00125D20">
          <w:t xml:space="preserve"> </w:t>
        </w:r>
        <w:r w:rsidRPr="00125D20">
          <w:rPr>
            <w:i/>
            <w:iCs/>
          </w:rPr>
          <w:t>transdisciplinary research</w:t>
        </w:r>
        <w:r w:rsidRPr="00125D20">
          <w:t xml:space="preserve">. There are several ways to approach the concept of </w:t>
        </w:r>
        <w:proofErr w:type="spellStart"/>
        <w:r w:rsidRPr="00125D20">
          <w:t>transdisciplinarity</w:t>
        </w:r>
        <w:proofErr w:type="spellEnd"/>
        <w:r w:rsidRPr="00125D20">
          <w:t>. In the context of this study, we refer to the Swiss Academy of Sciences who understands</w:t>
        </w:r>
        <w:r w:rsidRPr="00125D20">
          <w:rPr>
            <w:rStyle w:val="FootnoteReference"/>
          </w:rPr>
          <w:footnoteReference w:id="1"/>
        </w:r>
        <w:r w:rsidRPr="00125D20">
          <w:t xml:space="preserve"> </w:t>
        </w:r>
        <w:r w:rsidRPr="00125D20">
          <w:rPr>
            <w:i/>
            <w:iCs/>
          </w:rPr>
          <w:t>transdisciplinary research</w:t>
        </w:r>
        <w:r w:rsidRPr="00125D20">
          <w:t xml:space="preserve"> as research linking “[…] </w:t>
        </w:r>
        <w:r w:rsidRPr="00125D20">
          <w:rPr>
            <w:i/>
            <w:iCs/>
          </w:rPr>
          <w:t>societal problem solving with scientific knowledge production in a process of co-producing knowledge</w:t>
        </w:r>
        <w:r w:rsidRPr="00125D20">
          <w:t>.”</w:t>
        </w:r>
      </w:ins>
    </w:p>
    <w:p w14:paraId="572FBA04" w14:textId="77777777" w:rsidR="00D822F1" w:rsidRPr="00125D20" w:rsidRDefault="00D822F1" w:rsidP="00D822F1">
      <w:pPr>
        <w:jc w:val="both"/>
        <w:rPr>
          <w:ins w:id="39" w:author="Utku B. Demir" w:date="2022-04-21T13:28:00Z"/>
        </w:rPr>
      </w:pPr>
    </w:p>
    <w:p w14:paraId="5D00054A" w14:textId="77777777" w:rsidR="00D822F1" w:rsidRPr="00125D20" w:rsidRDefault="00D822F1" w:rsidP="00D822F1">
      <w:pPr>
        <w:jc w:val="both"/>
        <w:rPr>
          <w:ins w:id="40" w:author="Utku B. Demir" w:date="2022-04-21T13:28:00Z"/>
        </w:rPr>
      </w:pPr>
      <w:ins w:id="41" w:author="Utku B. Demir" w:date="2022-04-21T13:28:00Z">
        <w:r w:rsidRPr="00125D20">
          <w:t xml:space="preserve">Scholarly literature goes as far as stating that </w:t>
        </w:r>
        <w:r w:rsidRPr="00125D20">
          <w:rPr>
            <w:i/>
            <w:iCs/>
          </w:rPr>
          <w:t>transdisciplinary aspects</w:t>
        </w:r>
        <w:r w:rsidRPr="00125D20">
          <w:t xml:space="preserve"> are central (and necessary) to SI-related research. Thus, it could be argued that </w:t>
        </w:r>
        <w:proofErr w:type="spellStart"/>
        <w:r w:rsidRPr="00125D20">
          <w:rPr>
            <w:i/>
            <w:iCs/>
          </w:rPr>
          <w:t>transdisciplinarity</w:t>
        </w:r>
        <w:proofErr w:type="spellEnd"/>
        <w:r w:rsidRPr="00125D20">
          <w:t xml:space="preserve"> ought to be regarded as a potentially important indicator for SI-relevant outcomes. In contrast to this notion, however, our theoretical framework does </w:t>
        </w:r>
        <w:r w:rsidRPr="00125D20">
          <w:rPr>
            <w:u w:val="single"/>
          </w:rPr>
          <w:t>not</w:t>
        </w:r>
        <w:r w:rsidRPr="00125D20">
          <w:t xml:space="preserve"> consider </w:t>
        </w:r>
        <w:r w:rsidRPr="00125D20">
          <w:rPr>
            <w:i/>
            <w:iCs/>
          </w:rPr>
          <w:t>transdisciplinary involvement</w:t>
        </w:r>
        <w:r w:rsidRPr="00125D20">
          <w:t xml:space="preserve"> </w:t>
        </w:r>
        <w:proofErr w:type="gramStart"/>
        <w:r w:rsidRPr="00125D20">
          <w:t xml:space="preserve">a necessary </w:t>
        </w:r>
        <w:r w:rsidRPr="00125D20">
          <w:rPr>
            <w:u w:val="single"/>
          </w:rPr>
          <w:t>prerequisite</w:t>
        </w:r>
        <w:proofErr w:type="gramEnd"/>
        <w:r w:rsidRPr="00125D20">
          <w:t xml:space="preserve"> for research projects to contribute to SI. That said, we still expect it to be more influential than other factors (for a more detailed exploration, see Section </w:t>
        </w:r>
        <w:r w:rsidRPr="00125D20">
          <w:fldChar w:fldCharType="begin"/>
        </w:r>
        <w:r w:rsidRPr="00125D20">
          <w:instrText xml:space="preserve"> REF _Ref96529991 \r \h </w:instrText>
        </w:r>
        <w:r w:rsidRPr="00125D20">
          <w:fldChar w:fldCharType="separate"/>
        </w:r>
        <w:r>
          <w:rPr>
            <w:b/>
            <w:bCs/>
          </w:rPr>
          <w:t>Error! Reference source not found.</w:t>
        </w:r>
        <w:r w:rsidRPr="00125D20">
          <w:fldChar w:fldCharType="end"/>
        </w:r>
        <w:r w:rsidRPr="00125D20">
          <w:t>).</w:t>
        </w:r>
      </w:ins>
    </w:p>
    <w:p w14:paraId="64D7DFEA" w14:textId="77777777" w:rsidR="00D822F1" w:rsidRPr="00125D20" w:rsidRDefault="00D822F1" w:rsidP="00D822F1">
      <w:pPr>
        <w:jc w:val="both"/>
        <w:rPr>
          <w:ins w:id="42" w:author="Utku B. Demir" w:date="2022-04-21T13:28:00Z"/>
        </w:rPr>
      </w:pPr>
    </w:p>
    <w:p w14:paraId="48B613C3" w14:textId="77777777" w:rsidR="00D822F1" w:rsidRPr="00125D20" w:rsidRDefault="00D822F1" w:rsidP="00D822F1">
      <w:pPr>
        <w:jc w:val="both"/>
        <w:rPr>
          <w:ins w:id="43" w:author="Utku B. Demir" w:date="2022-04-21T13:28:00Z"/>
        </w:rPr>
      </w:pPr>
      <w:ins w:id="44" w:author="Utku B. Demir" w:date="2022-04-21T13:28:00Z">
        <w:r w:rsidRPr="00125D20">
          <w:t xml:space="preserve">When asked about their </w:t>
        </w:r>
        <w:r w:rsidRPr="00125D20">
          <w:rPr>
            <w:b/>
            <w:bCs/>
            <w:i/>
            <w:iCs/>
          </w:rPr>
          <w:t>experience with transdisciplinary research</w:t>
        </w:r>
        <w:r w:rsidRPr="00125D20">
          <w:t xml:space="preserve">, 48 % of respondents stated that they are indeed experienced (7 and above on a 0-10 scale; 10 being the maximum), 26 % replied to be somewhat experienced, and another 26 % that they were not experienced (3 and below; 0 being the minimum). </w:t>
        </w:r>
        <w:r w:rsidRPr="00125D20">
          <w:fldChar w:fldCharType="begin"/>
        </w:r>
        <w:r w:rsidRPr="00125D20">
          <w:instrText xml:space="preserve"> REF _Ref97894079 \h </w:instrText>
        </w:r>
        <w:r w:rsidRPr="00125D20">
          <w:fldChar w:fldCharType="separate"/>
        </w:r>
        <w:r>
          <w:rPr>
            <w:b/>
            <w:bCs/>
          </w:rPr>
          <w:t>Error! Reference source not found.</w:t>
        </w:r>
        <w:r w:rsidRPr="00125D20">
          <w:fldChar w:fldCharType="end"/>
        </w:r>
        <w:r w:rsidRPr="00125D20">
          <w:t xml:space="preserve"> (first row) provides a visual overview on this distribution, while </w:t>
        </w:r>
        <w:r w:rsidRPr="00125D20">
          <w:fldChar w:fldCharType="begin"/>
        </w:r>
        <w:r w:rsidRPr="00125D20">
          <w:instrText xml:space="preserve"> REF _Ref98379667 \h </w:instrText>
        </w:r>
        <w:r w:rsidRPr="00125D20">
          <w:fldChar w:fldCharType="separate"/>
        </w:r>
        <w:r>
          <w:rPr>
            <w:b/>
            <w:bCs/>
          </w:rPr>
          <w:t>Error! Reference source not found.</w:t>
        </w:r>
        <w:r w:rsidRPr="00125D20">
          <w:fldChar w:fldCharType="end"/>
        </w:r>
        <w:r w:rsidRPr="00125D20">
          <w:t xml:space="preserve"> (left columns) details all the responses in each category separately. The latter also shows that, out of 361 overall survey participants, 352 chose to answer this </w:t>
        </w:r>
        <w:proofErr w:type="gramStart"/>
        <w:r w:rsidRPr="00125D20">
          <w:t>particular question</w:t>
        </w:r>
        <w:proofErr w:type="gramEnd"/>
        <w:r w:rsidRPr="00125D20">
          <w:t>, while 9 refrained from answering.</w:t>
        </w:r>
      </w:ins>
    </w:p>
    <w:p w14:paraId="24A4DE41" w14:textId="0C20EE12" w:rsidR="00A64B79" w:rsidRDefault="00A64B79" w:rsidP="00D60A93">
      <w:pPr>
        <w:pStyle w:val="RTDBody"/>
        <w:rPr>
          <w:ins w:id="45" w:author="Utku B. Demir" w:date="2022-04-21T13:23:00Z"/>
        </w:rPr>
      </w:pPr>
    </w:p>
    <w:p w14:paraId="1980E307" w14:textId="77777777" w:rsidR="007E7509" w:rsidRPr="00125D20" w:rsidRDefault="007E7509" w:rsidP="007E7509">
      <w:pPr>
        <w:rPr>
          <w:ins w:id="46" w:author="Utku B. Demir" w:date="2022-04-21T13:23:00Z"/>
        </w:rPr>
      </w:pPr>
    </w:p>
    <w:p w14:paraId="00924051" w14:textId="77777777" w:rsidR="007E7509" w:rsidRDefault="007E7509" w:rsidP="007E7509">
      <w:pPr>
        <w:pStyle w:val="Caption"/>
        <w:keepNext/>
        <w:rPr>
          <w:ins w:id="47" w:author="Utku B. Demir" w:date="2022-04-21T13:23:00Z"/>
        </w:rPr>
      </w:pPr>
      <w:bookmarkStart w:id="48" w:name="_Ref97894079"/>
      <w:bookmarkStart w:id="49" w:name="_Toc100567206"/>
      <w:bookmarkStart w:id="50" w:name="_Ref97894083"/>
      <w:ins w:id="51" w:author="Utku B. Demir" w:date="2022-04-21T13:23: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48"/>
        <w:r w:rsidRPr="00125D20">
          <w:t xml:space="preserve">: SI-familiarity, familiarity with </w:t>
        </w:r>
        <w:proofErr w:type="spellStart"/>
        <w:r w:rsidRPr="00125D20">
          <w:t>transdisciplinarity</w:t>
        </w:r>
        <w:proofErr w:type="spellEnd"/>
        <w:r w:rsidRPr="00125D20">
          <w:t>, and project’s contribution to SI (self-assessment)</w:t>
        </w:r>
        <w:bookmarkEnd w:id="49"/>
      </w:ins>
    </w:p>
    <w:p w14:paraId="05BA07F5" w14:textId="77777777" w:rsidR="007E7509" w:rsidRPr="00125D20" w:rsidRDefault="007E7509" w:rsidP="007E7509">
      <w:pPr>
        <w:pStyle w:val="Caption"/>
        <w:keepNext/>
        <w:rPr>
          <w:ins w:id="52" w:author="Utku B. Demir" w:date="2022-04-21T13:23:00Z"/>
        </w:rPr>
      </w:pPr>
      <w:ins w:id="53" w:author="Utku B. Demir" w:date="2022-04-21T13:23:00Z">
        <w:r w:rsidRPr="00125D20">
          <w:rPr>
            <w:noProof/>
            <w:lang w:eastAsia="de-AT"/>
          </w:rPr>
          <w:drawing>
            <wp:inline distT="0" distB="0" distL="0" distR="0" wp14:anchorId="1A94F6FA" wp14:editId="5FD39901">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50"/>
        <w:r w:rsidRPr="00125D20" w:rsidDel="00EE551F">
          <w:rPr>
            <w:noProof/>
            <w:lang w:eastAsia="de-DE"/>
          </w:rPr>
          <w:t xml:space="preserve"> </w:t>
        </w:r>
      </w:ins>
    </w:p>
    <w:p w14:paraId="4CCFF764" w14:textId="77777777" w:rsidR="007E7509" w:rsidRPr="00125D20" w:rsidRDefault="007E7509" w:rsidP="007E7509">
      <w:pPr>
        <w:rPr>
          <w:ins w:id="54" w:author="Utku B. Demir" w:date="2022-04-21T13:23:00Z"/>
        </w:rPr>
      </w:pPr>
    </w:p>
    <w:p w14:paraId="6152998D" w14:textId="77777777" w:rsidR="007E7509" w:rsidRPr="00125D20" w:rsidRDefault="007E7509" w:rsidP="007E7509">
      <w:pPr>
        <w:pStyle w:val="Caption"/>
        <w:keepNext/>
        <w:rPr>
          <w:ins w:id="55" w:author="Utku B. Demir" w:date="2022-04-21T13:23:00Z"/>
        </w:rPr>
      </w:pPr>
      <w:bookmarkStart w:id="56" w:name="_Ref98379667"/>
      <w:bookmarkStart w:id="57" w:name="_Toc100567242"/>
      <w:ins w:id="58" w:author="Utku B. Demir" w:date="2022-04-21T13:2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56"/>
        <w:r w:rsidRPr="00125D20">
          <w:t>: Self-assessment in terms of transdisciplinary experience, familiarity</w:t>
        </w:r>
        <w:r w:rsidRPr="00125D20">
          <w:rPr>
            <w:noProof/>
          </w:rPr>
          <w:t xml:space="preserve"> with SI, project's contribution to SI</w:t>
        </w:r>
        <w:bookmarkEnd w:id="57"/>
      </w:ins>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7E7509" w:rsidRPr="00125D20" w14:paraId="1B7602E9"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59" w:author="Utku B. Demir" w:date="2022-04-21T13:23:00Z"/>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38D9B3CE" w14:textId="77777777" w:rsidR="007E7509" w:rsidRPr="00125D20" w:rsidRDefault="007E7509" w:rsidP="00B0217D">
            <w:pPr>
              <w:jc w:val="center"/>
              <w:rPr>
                <w:ins w:id="60" w:author="Utku B. Demir" w:date="2022-04-21T13:23:00Z"/>
                <w:sz w:val="22"/>
                <w:szCs w:val="22"/>
              </w:rPr>
            </w:pPr>
            <w:ins w:id="61" w:author="Utku B. Demir" w:date="2022-04-21T13:23:00Z">
              <w:r w:rsidRPr="00125D20">
                <w:rPr>
                  <w:sz w:val="22"/>
                  <w:szCs w:val="22"/>
                </w:rPr>
                <w:t>Rating</w:t>
              </w:r>
            </w:ins>
          </w:p>
        </w:tc>
        <w:tc>
          <w:tcPr>
            <w:tcW w:w="2031" w:type="dxa"/>
            <w:gridSpan w:val="2"/>
            <w:vAlign w:val="bottom"/>
            <w:hideMark/>
          </w:tcPr>
          <w:p w14:paraId="12D3A9CD"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2" w:author="Utku B. Demir" w:date="2022-04-21T13:23:00Z"/>
                <w:b w:val="0"/>
                <w:bCs w:val="0"/>
                <w:sz w:val="22"/>
                <w:szCs w:val="22"/>
              </w:rPr>
            </w:pPr>
            <w:ins w:id="63" w:author="Utku B. Demir" w:date="2022-04-21T13:23:00Z">
              <w:r w:rsidRPr="00125D20">
                <w:rPr>
                  <w:sz w:val="22"/>
                  <w:szCs w:val="22"/>
                </w:rPr>
                <w:t>Transdisciplinary experience</w:t>
              </w:r>
            </w:ins>
          </w:p>
          <w:p w14:paraId="5D25C748"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4" w:author="Utku B. Demir" w:date="2022-04-21T13:23:00Z"/>
                <w:b w:val="0"/>
                <w:bCs w:val="0"/>
                <w:sz w:val="22"/>
                <w:szCs w:val="22"/>
              </w:rPr>
            </w:pPr>
            <w:ins w:id="65" w:author="Utku B. Demir" w:date="2022-04-21T13:23:00Z">
              <w:r w:rsidRPr="00125D20">
                <w:rPr>
                  <w:sz w:val="18"/>
                  <w:szCs w:val="18"/>
                </w:rPr>
                <w:t>(n = 352)</w:t>
              </w:r>
            </w:ins>
          </w:p>
        </w:tc>
        <w:tc>
          <w:tcPr>
            <w:tcW w:w="2032" w:type="dxa"/>
            <w:gridSpan w:val="2"/>
            <w:vAlign w:val="bottom"/>
            <w:hideMark/>
          </w:tcPr>
          <w:p w14:paraId="0D5AFCA3"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6" w:author="Utku B. Demir" w:date="2022-04-21T13:23:00Z"/>
                <w:b w:val="0"/>
                <w:bCs w:val="0"/>
                <w:sz w:val="22"/>
                <w:szCs w:val="22"/>
              </w:rPr>
            </w:pPr>
            <w:ins w:id="67" w:author="Utku B. Demir" w:date="2022-04-21T13:23:00Z">
              <w:r w:rsidRPr="00125D20">
                <w:rPr>
                  <w:sz w:val="22"/>
                  <w:szCs w:val="22"/>
                </w:rPr>
                <w:t>Familiarity with SI</w:t>
              </w:r>
            </w:ins>
          </w:p>
          <w:p w14:paraId="769AA6C5"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8" w:author="Utku B. Demir" w:date="2022-04-21T13:23:00Z"/>
                <w:sz w:val="22"/>
                <w:szCs w:val="22"/>
              </w:rPr>
            </w:pPr>
            <w:ins w:id="69" w:author="Utku B. Demir" w:date="2022-04-21T13:23:00Z">
              <w:r w:rsidRPr="00125D20">
                <w:rPr>
                  <w:sz w:val="18"/>
                  <w:szCs w:val="18"/>
                </w:rPr>
                <w:t>(n = 360)</w:t>
              </w:r>
            </w:ins>
          </w:p>
        </w:tc>
        <w:tc>
          <w:tcPr>
            <w:tcW w:w="2032" w:type="dxa"/>
            <w:gridSpan w:val="2"/>
            <w:vAlign w:val="bottom"/>
            <w:hideMark/>
          </w:tcPr>
          <w:p w14:paraId="25FCBE31"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0" w:author="Utku B. Demir" w:date="2022-04-21T13:23:00Z"/>
                <w:b w:val="0"/>
                <w:bCs w:val="0"/>
                <w:sz w:val="22"/>
                <w:szCs w:val="22"/>
              </w:rPr>
            </w:pPr>
            <w:ins w:id="71" w:author="Utku B. Demir" w:date="2022-04-21T13:23:00Z">
              <w:r w:rsidRPr="00125D20">
                <w:rPr>
                  <w:sz w:val="22"/>
                  <w:szCs w:val="22"/>
                </w:rPr>
                <w:t>Project's contribution to SI</w:t>
              </w:r>
            </w:ins>
          </w:p>
          <w:p w14:paraId="6C19238F"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2" w:author="Utku B. Demir" w:date="2022-04-21T13:23:00Z"/>
                <w:sz w:val="22"/>
                <w:szCs w:val="22"/>
              </w:rPr>
            </w:pPr>
            <w:ins w:id="73" w:author="Utku B. Demir" w:date="2022-04-21T13:23:00Z">
              <w:r w:rsidRPr="00125D20">
                <w:rPr>
                  <w:sz w:val="18"/>
                  <w:szCs w:val="18"/>
                </w:rPr>
                <w:t>(n = 112)</w:t>
              </w:r>
            </w:ins>
          </w:p>
        </w:tc>
      </w:tr>
      <w:tr w:rsidR="007E7509" w:rsidRPr="00125D20" w14:paraId="1296DF5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7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195A7618" w14:textId="77777777" w:rsidR="007E7509" w:rsidRPr="00125D20" w:rsidRDefault="007E7509" w:rsidP="00B0217D">
            <w:pPr>
              <w:jc w:val="center"/>
              <w:rPr>
                <w:ins w:id="75" w:author="Utku B. Demir" w:date="2022-04-21T13:23:00Z"/>
                <w:b w:val="0"/>
                <w:bCs w:val="0"/>
                <w:i/>
                <w:iCs/>
                <w:sz w:val="14"/>
                <w:szCs w:val="14"/>
              </w:rPr>
            </w:pPr>
            <w:proofErr w:type="gramStart"/>
            <w:ins w:id="76" w:author="Utku B. Demir" w:date="2022-04-21T13:23:00Z">
              <w:r w:rsidRPr="00125D20">
                <w:rPr>
                  <w:i/>
                  <w:iCs/>
                  <w:sz w:val="14"/>
                  <w:szCs w:val="14"/>
                </w:rPr>
                <w:t>0..lowest</w:t>
              </w:r>
              <w:proofErr w:type="gramEnd"/>
            </w:ins>
          </w:p>
          <w:p w14:paraId="3E713B34" w14:textId="77777777" w:rsidR="007E7509" w:rsidRPr="00125D20" w:rsidRDefault="007E7509" w:rsidP="00B0217D">
            <w:pPr>
              <w:jc w:val="center"/>
              <w:rPr>
                <w:ins w:id="77" w:author="Utku B. Demir" w:date="2022-04-21T13:23:00Z"/>
                <w:i/>
                <w:iCs/>
                <w:sz w:val="14"/>
                <w:szCs w:val="14"/>
              </w:rPr>
            </w:pPr>
            <w:proofErr w:type="gramStart"/>
            <w:ins w:id="78" w:author="Utku B. Demir" w:date="2022-04-21T13:23:00Z">
              <w:r w:rsidRPr="00125D20">
                <w:rPr>
                  <w:i/>
                  <w:iCs/>
                  <w:sz w:val="14"/>
                  <w:szCs w:val="14"/>
                </w:rPr>
                <w:t>10..highest</w:t>
              </w:r>
              <w:proofErr w:type="gramEnd"/>
            </w:ins>
          </w:p>
        </w:tc>
        <w:tc>
          <w:tcPr>
            <w:tcW w:w="1015" w:type="dxa"/>
            <w:noWrap/>
            <w:vAlign w:val="center"/>
          </w:tcPr>
          <w:p w14:paraId="18F9147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79" w:author="Utku B. Demir" w:date="2022-04-21T13:23:00Z"/>
                <w:sz w:val="22"/>
                <w:szCs w:val="22"/>
              </w:rPr>
            </w:pPr>
            <w:ins w:id="80"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26937D50"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1" w:author="Utku B. Demir" w:date="2022-04-21T13:23:00Z"/>
                <w:sz w:val="20"/>
                <w:szCs w:val="20"/>
              </w:rPr>
            </w:pPr>
            <w:ins w:id="82" w:author="Utku B. Demir" w:date="2022-04-21T13:23:00Z">
              <w:r w:rsidRPr="00125D20">
                <w:rPr>
                  <w:sz w:val="20"/>
                  <w:szCs w:val="20"/>
                </w:rPr>
                <w:t>%</w:t>
              </w:r>
            </w:ins>
          </w:p>
        </w:tc>
        <w:tc>
          <w:tcPr>
            <w:tcW w:w="1016" w:type="dxa"/>
            <w:tcBorders>
              <w:left w:val="single" w:sz="4" w:space="0" w:color="auto"/>
            </w:tcBorders>
            <w:noWrap/>
            <w:vAlign w:val="center"/>
          </w:tcPr>
          <w:p w14:paraId="033B3C9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3" w:author="Utku B. Demir" w:date="2022-04-21T13:23:00Z"/>
                <w:sz w:val="22"/>
                <w:szCs w:val="22"/>
              </w:rPr>
            </w:pPr>
            <w:ins w:id="84"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1290D84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5" w:author="Utku B. Demir" w:date="2022-04-21T13:23:00Z"/>
                <w:sz w:val="20"/>
                <w:szCs w:val="20"/>
              </w:rPr>
            </w:pPr>
            <w:ins w:id="86" w:author="Utku B. Demir" w:date="2022-04-21T13:23:00Z">
              <w:r w:rsidRPr="00125D20">
                <w:rPr>
                  <w:sz w:val="20"/>
                  <w:szCs w:val="20"/>
                </w:rPr>
                <w:t>%</w:t>
              </w:r>
            </w:ins>
          </w:p>
        </w:tc>
        <w:tc>
          <w:tcPr>
            <w:tcW w:w="1016" w:type="dxa"/>
            <w:tcBorders>
              <w:left w:val="single" w:sz="4" w:space="0" w:color="auto"/>
              <w:right w:val="nil"/>
            </w:tcBorders>
            <w:noWrap/>
            <w:vAlign w:val="center"/>
          </w:tcPr>
          <w:p w14:paraId="59C6110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7" w:author="Utku B. Demir" w:date="2022-04-21T13:23:00Z"/>
                <w:sz w:val="22"/>
                <w:szCs w:val="22"/>
              </w:rPr>
            </w:pPr>
            <w:ins w:id="88" w:author="Utku B. Demir" w:date="2022-04-21T13:23:00Z">
              <w:r w:rsidRPr="00125D20">
                <w:rPr>
                  <w:sz w:val="22"/>
                  <w:szCs w:val="22"/>
                </w:rPr>
                <w:t>abs</w:t>
              </w:r>
            </w:ins>
          </w:p>
        </w:tc>
        <w:tc>
          <w:tcPr>
            <w:tcW w:w="1016" w:type="dxa"/>
            <w:tcBorders>
              <w:left w:val="nil"/>
            </w:tcBorders>
            <w:shd w:val="clear" w:color="auto" w:fill="E7E6E6" w:themeFill="background2"/>
            <w:vAlign w:val="center"/>
          </w:tcPr>
          <w:p w14:paraId="1E894132"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9" w:author="Utku B. Demir" w:date="2022-04-21T13:23:00Z"/>
                <w:sz w:val="20"/>
                <w:szCs w:val="20"/>
              </w:rPr>
            </w:pPr>
            <w:ins w:id="90" w:author="Utku B. Demir" w:date="2022-04-21T13:23:00Z">
              <w:r w:rsidRPr="00125D20">
                <w:rPr>
                  <w:sz w:val="20"/>
                  <w:szCs w:val="20"/>
                </w:rPr>
                <w:t>%</w:t>
              </w:r>
            </w:ins>
          </w:p>
        </w:tc>
      </w:tr>
      <w:tr w:rsidR="007E7509" w:rsidRPr="00125D20" w14:paraId="492D467B" w14:textId="77777777" w:rsidTr="00B0217D">
        <w:trPr>
          <w:trHeight w:val="276"/>
          <w:jc w:val="center"/>
          <w:ins w:id="9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1033E69" w14:textId="77777777" w:rsidR="007E7509" w:rsidRPr="00125D20" w:rsidRDefault="007E7509" w:rsidP="00B0217D">
            <w:pPr>
              <w:jc w:val="center"/>
              <w:rPr>
                <w:ins w:id="92" w:author="Utku B. Demir" w:date="2022-04-21T13:23:00Z"/>
                <w:sz w:val="22"/>
                <w:szCs w:val="22"/>
              </w:rPr>
            </w:pPr>
            <w:ins w:id="93" w:author="Utku B. Demir" w:date="2022-04-21T13:23:00Z">
              <w:r w:rsidRPr="00125D20">
                <w:rPr>
                  <w:sz w:val="22"/>
                  <w:szCs w:val="22"/>
                </w:rPr>
                <w:t>0</w:t>
              </w:r>
            </w:ins>
          </w:p>
        </w:tc>
        <w:tc>
          <w:tcPr>
            <w:tcW w:w="1015" w:type="dxa"/>
            <w:noWrap/>
            <w:vAlign w:val="center"/>
            <w:hideMark/>
          </w:tcPr>
          <w:p w14:paraId="347E1D4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4" w:author="Utku B. Demir" w:date="2022-04-21T13:23:00Z"/>
                <w:sz w:val="22"/>
                <w:szCs w:val="22"/>
              </w:rPr>
            </w:pPr>
            <w:ins w:id="95"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6535420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6" w:author="Utku B. Demir" w:date="2022-04-21T13:23:00Z"/>
                <w:sz w:val="20"/>
                <w:szCs w:val="20"/>
              </w:rPr>
            </w:pPr>
            <w:ins w:id="97" w:author="Utku B. Demir" w:date="2022-04-21T13:23:00Z">
              <w:r w:rsidRPr="00125D20">
                <w:rPr>
                  <w:sz w:val="20"/>
                  <w:szCs w:val="20"/>
                </w:rPr>
                <w:t>5.26%</w:t>
              </w:r>
            </w:ins>
          </w:p>
        </w:tc>
        <w:tc>
          <w:tcPr>
            <w:tcW w:w="1016" w:type="dxa"/>
            <w:tcBorders>
              <w:left w:val="single" w:sz="4" w:space="0" w:color="auto"/>
            </w:tcBorders>
            <w:noWrap/>
            <w:vAlign w:val="center"/>
            <w:hideMark/>
          </w:tcPr>
          <w:p w14:paraId="473299E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8" w:author="Utku B. Demir" w:date="2022-04-21T13:23:00Z"/>
                <w:sz w:val="22"/>
                <w:szCs w:val="22"/>
              </w:rPr>
            </w:pPr>
            <w:ins w:id="99" w:author="Utku B. Demir" w:date="2022-04-21T13:23:00Z">
              <w:r w:rsidRPr="00125D20">
                <w:rPr>
                  <w:sz w:val="22"/>
                  <w:szCs w:val="22"/>
                </w:rPr>
                <w:t>116</w:t>
              </w:r>
            </w:ins>
          </w:p>
        </w:tc>
        <w:tc>
          <w:tcPr>
            <w:tcW w:w="1016" w:type="dxa"/>
            <w:tcBorders>
              <w:right w:val="single" w:sz="4" w:space="0" w:color="auto"/>
            </w:tcBorders>
            <w:shd w:val="clear" w:color="auto" w:fill="E7E6E6" w:themeFill="background2"/>
            <w:vAlign w:val="center"/>
          </w:tcPr>
          <w:p w14:paraId="7B45FAF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0" w:author="Utku B. Demir" w:date="2022-04-21T13:23:00Z"/>
                <w:sz w:val="20"/>
                <w:szCs w:val="20"/>
              </w:rPr>
            </w:pPr>
            <w:ins w:id="101" w:author="Utku B. Demir" w:date="2022-04-21T13:23:00Z">
              <w:r w:rsidRPr="00125D20">
                <w:rPr>
                  <w:sz w:val="20"/>
                  <w:szCs w:val="20"/>
                </w:rPr>
                <w:t>32.22%</w:t>
              </w:r>
            </w:ins>
          </w:p>
        </w:tc>
        <w:tc>
          <w:tcPr>
            <w:tcW w:w="1016" w:type="dxa"/>
            <w:tcBorders>
              <w:left w:val="single" w:sz="4" w:space="0" w:color="auto"/>
              <w:right w:val="nil"/>
            </w:tcBorders>
            <w:noWrap/>
            <w:vAlign w:val="center"/>
            <w:hideMark/>
          </w:tcPr>
          <w:p w14:paraId="46B9D8B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2" w:author="Utku B. Demir" w:date="2022-04-21T13:23:00Z"/>
                <w:sz w:val="22"/>
                <w:szCs w:val="22"/>
              </w:rPr>
            </w:pPr>
            <w:ins w:id="103" w:author="Utku B. Demir" w:date="2022-04-21T13:23:00Z">
              <w:r w:rsidRPr="00125D20">
                <w:rPr>
                  <w:sz w:val="22"/>
                  <w:szCs w:val="22"/>
                </w:rPr>
                <w:t>5</w:t>
              </w:r>
            </w:ins>
          </w:p>
        </w:tc>
        <w:tc>
          <w:tcPr>
            <w:tcW w:w="1016" w:type="dxa"/>
            <w:tcBorders>
              <w:left w:val="nil"/>
            </w:tcBorders>
            <w:shd w:val="clear" w:color="auto" w:fill="E7E6E6" w:themeFill="background2"/>
            <w:vAlign w:val="center"/>
          </w:tcPr>
          <w:p w14:paraId="62BB5EB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4" w:author="Utku B. Demir" w:date="2022-04-21T13:23:00Z"/>
                <w:sz w:val="20"/>
                <w:szCs w:val="20"/>
              </w:rPr>
            </w:pPr>
            <w:ins w:id="105" w:author="Utku B. Demir" w:date="2022-04-21T13:23:00Z">
              <w:r w:rsidRPr="00125D20">
                <w:rPr>
                  <w:sz w:val="20"/>
                  <w:szCs w:val="20"/>
                </w:rPr>
                <w:t>4.46%</w:t>
              </w:r>
            </w:ins>
          </w:p>
        </w:tc>
      </w:tr>
      <w:tr w:rsidR="007E7509" w:rsidRPr="00125D20" w14:paraId="3C882DF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8F5B8C5" w14:textId="77777777" w:rsidR="007E7509" w:rsidRPr="00125D20" w:rsidRDefault="007E7509" w:rsidP="00B0217D">
            <w:pPr>
              <w:jc w:val="center"/>
              <w:rPr>
                <w:ins w:id="107" w:author="Utku B. Demir" w:date="2022-04-21T13:23:00Z"/>
                <w:sz w:val="22"/>
                <w:szCs w:val="22"/>
              </w:rPr>
            </w:pPr>
            <w:ins w:id="108" w:author="Utku B. Demir" w:date="2022-04-21T13:23:00Z">
              <w:r w:rsidRPr="00125D20">
                <w:rPr>
                  <w:sz w:val="22"/>
                  <w:szCs w:val="22"/>
                </w:rPr>
                <w:t>1</w:t>
              </w:r>
            </w:ins>
          </w:p>
        </w:tc>
        <w:tc>
          <w:tcPr>
            <w:tcW w:w="1015" w:type="dxa"/>
            <w:noWrap/>
            <w:vAlign w:val="center"/>
            <w:hideMark/>
          </w:tcPr>
          <w:p w14:paraId="35BE40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09" w:author="Utku B. Demir" w:date="2022-04-21T13:23:00Z"/>
                <w:sz w:val="22"/>
                <w:szCs w:val="22"/>
              </w:rPr>
            </w:pPr>
            <w:ins w:id="110"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5EBC32C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1" w:author="Utku B. Demir" w:date="2022-04-21T13:23:00Z"/>
                <w:sz w:val="20"/>
                <w:szCs w:val="20"/>
              </w:rPr>
            </w:pPr>
            <w:ins w:id="112" w:author="Utku B. Demir" w:date="2022-04-21T13:23:00Z">
              <w:r w:rsidRPr="00125D20">
                <w:rPr>
                  <w:sz w:val="20"/>
                  <w:szCs w:val="20"/>
                </w:rPr>
                <w:t>4.71%</w:t>
              </w:r>
            </w:ins>
          </w:p>
        </w:tc>
        <w:tc>
          <w:tcPr>
            <w:tcW w:w="1016" w:type="dxa"/>
            <w:tcBorders>
              <w:left w:val="single" w:sz="4" w:space="0" w:color="auto"/>
            </w:tcBorders>
            <w:noWrap/>
            <w:vAlign w:val="center"/>
            <w:hideMark/>
          </w:tcPr>
          <w:p w14:paraId="74F5E24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3" w:author="Utku B. Demir" w:date="2022-04-21T13:23:00Z"/>
                <w:sz w:val="22"/>
                <w:szCs w:val="22"/>
              </w:rPr>
            </w:pPr>
            <w:ins w:id="114" w:author="Utku B. Demir" w:date="2022-04-21T13:23:00Z">
              <w:r w:rsidRPr="00125D20">
                <w:rPr>
                  <w:sz w:val="22"/>
                  <w:szCs w:val="22"/>
                </w:rPr>
                <w:t>36</w:t>
              </w:r>
            </w:ins>
          </w:p>
        </w:tc>
        <w:tc>
          <w:tcPr>
            <w:tcW w:w="1016" w:type="dxa"/>
            <w:tcBorders>
              <w:right w:val="single" w:sz="4" w:space="0" w:color="auto"/>
            </w:tcBorders>
            <w:shd w:val="clear" w:color="auto" w:fill="E7E6E6" w:themeFill="background2"/>
            <w:vAlign w:val="center"/>
          </w:tcPr>
          <w:p w14:paraId="17F7792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5" w:author="Utku B. Demir" w:date="2022-04-21T13:23:00Z"/>
                <w:sz w:val="20"/>
                <w:szCs w:val="20"/>
              </w:rPr>
            </w:pPr>
            <w:ins w:id="116" w:author="Utku B. Demir" w:date="2022-04-21T13:23:00Z">
              <w:r w:rsidRPr="00125D20">
                <w:rPr>
                  <w:sz w:val="20"/>
                  <w:szCs w:val="20"/>
                </w:rPr>
                <w:t>10.00%</w:t>
              </w:r>
            </w:ins>
          </w:p>
        </w:tc>
        <w:tc>
          <w:tcPr>
            <w:tcW w:w="1016" w:type="dxa"/>
            <w:tcBorders>
              <w:left w:val="single" w:sz="4" w:space="0" w:color="auto"/>
              <w:right w:val="nil"/>
            </w:tcBorders>
            <w:noWrap/>
            <w:vAlign w:val="center"/>
            <w:hideMark/>
          </w:tcPr>
          <w:p w14:paraId="0BF02E5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7" w:author="Utku B. Demir" w:date="2022-04-21T13:23:00Z"/>
                <w:sz w:val="22"/>
                <w:szCs w:val="22"/>
              </w:rPr>
            </w:pPr>
            <w:ins w:id="118" w:author="Utku B. Demir" w:date="2022-04-21T13:23:00Z">
              <w:r w:rsidRPr="00125D20">
                <w:rPr>
                  <w:sz w:val="22"/>
                  <w:szCs w:val="22"/>
                </w:rPr>
                <w:t>3</w:t>
              </w:r>
            </w:ins>
          </w:p>
        </w:tc>
        <w:tc>
          <w:tcPr>
            <w:tcW w:w="1016" w:type="dxa"/>
            <w:tcBorders>
              <w:left w:val="nil"/>
            </w:tcBorders>
            <w:shd w:val="clear" w:color="auto" w:fill="E7E6E6" w:themeFill="background2"/>
            <w:vAlign w:val="center"/>
          </w:tcPr>
          <w:p w14:paraId="182E1F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9" w:author="Utku B. Demir" w:date="2022-04-21T13:23:00Z"/>
                <w:sz w:val="20"/>
                <w:szCs w:val="20"/>
              </w:rPr>
            </w:pPr>
            <w:ins w:id="120" w:author="Utku B. Demir" w:date="2022-04-21T13:23:00Z">
              <w:r w:rsidRPr="00125D20">
                <w:rPr>
                  <w:sz w:val="20"/>
                  <w:szCs w:val="20"/>
                </w:rPr>
                <w:t>2.68%</w:t>
              </w:r>
            </w:ins>
          </w:p>
        </w:tc>
      </w:tr>
      <w:tr w:rsidR="007E7509" w:rsidRPr="00125D20" w14:paraId="60E399BF" w14:textId="77777777" w:rsidTr="00B0217D">
        <w:trPr>
          <w:trHeight w:val="276"/>
          <w:jc w:val="center"/>
          <w:ins w:id="12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F58DCD6" w14:textId="77777777" w:rsidR="007E7509" w:rsidRPr="00125D20" w:rsidRDefault="007E7509" w:rsidP="00B0217D">
            <w:pPr>
              <w:jc w:val="center"/>
              <w:rPr>
                <w:ins w:id="122" w:author="Utku B. Demir" w:date="2022-04-21T13:23:00Z"/>
                <w:sz w:val="22"/>
                <w:szCs w:val="22"/>
              </w:rPr>
            </w:pPr>
            <w:ins w:id="123" w:author="Utku B. Demir" w:date="2022-04-21T13:23:00Z">
              <w:r w:rsidRPr="00125D20">
                <w:rPr>
                  <w:sz w:val="22"/>
                  <w:szCs w:val="22"/>
                </w:rPr>
                <w:t>2</w:t>
              </w:r>
            </w:ins>
          </w:p>
        </w:tc>
        <w:tc>
          <w:tcPr>
            <w:tcW w:w="1015" w:type="dxa"/>
            <w:noWrap/>
            <w:vAlign w:val="center"/>
            <w:hideMark/>
          </w:tcPr>
          <w:p w14:paraId="1F1CD1BD"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4" w:author="Utku B. Demir" w:date="2022-04-21T13:23:00Z"/>
                <w:sz w:val="22"/>
                <w:szCs w:val="22"/>
              </w:rPr>
            </w:pPr>
            <w:ins w:id="125" w:author="Utku B. Demir" w:date="2022-04-21T13:23:00Z">
              <w:r w:rsidRPr="00125D20">
                <w:rPr>
                  <w:sz w:val="22"/>
                  <w:szCs w:val="22"/>
                </w:rPr>
                <w:t>26</w:t>
              </w:r>
            </w:ins>
          </w:p>
        </w:tc>
        <w:tc>
          <w:tcPr>
            <w:tcW w:w="1016" w:type="dxa"/>
            <w:tcBorders>
              <w:right w:val="single" w:sz="4" w:space="0" w:color="auto"/>
            </w:tcBorders>
            <w:shd w:val="clear" w:color="auto" w:fill="E7E6E6" w:themeFill="background2"/>
            <w:vAlign w:val="center"/>
          </w:tcPr>
          <w:p w14:paraId="2FA70AE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6" w:author="Utku B. Demir" w:date="2022-04-21T13:23:00Z"/>
                <w:sz w:val="20"/>
                <w:szCs w:val="20"/>
              </w:rPr>
            </w:pPr>
            <w:ins w:id="127" w:author="Utku B. Demir" w:date="2022-04-21T13:23:00Z">
              <w:r w:rsidRPr="00125D20">
                <w:rPr>
                  <w:sz w:val="20"/>
                  <w:szCs w:val="20"/>
                </w:rPr>
                <w:t>7.20%</w:t>
              </w:r>
            </w:ins>
          </w:p>
        </w:tc>
        <w:tc>
          <w:tcPr>
            <w:tcW w:w="1016" w:type="dxa"/>
            <w:tcBorders>
              <w:left w:val="single" w:sz="4" w:space="0" w:color="auto"/>
            </w:tcBorders>
            <w:noWrap/>
            <w:vAlign w:val="center"/>
            <w:hideMark/>
          </w:tcPr>
          <w:p w14:paraId="36598E6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8" w:author="Utku B. Demir" w:date="2022-04-21T13:23:00Z"/>
                <w:sz w:val="22"/>
                <w:szCs w:val="22"/>
              </w:rPr>
            </w:pPr>
            <w:ins w:id="129" w:author="Utku B. Demir" w:date="2022-04-21T13:23:00Z">
              <w:r w:rsidRPr="00125D20">
                <w:rPr>
                  <w:sz w:val="22"/>
                  <w:szCs w:val="22"/>
                </w:rPr>
                <w:t>33</w:t>
              </w:r>
            </w:ins>
          </w:p>
        </w:tc>
        <w:tc>
          <w:tcPr>
            <w:tcW w:w="1016" w:type="dxa"/>
            <w:tcBorders>
              <w:right w:val="single" w:sz="4" w:space="0" w:color="auto"/>
            </w:tcBorders>
            <w:shd w:val="clear" w:color="auto" w:fill="E7E6E6" w:themeFill="background2"/>
            <w:vAlign w:val="center"/>
          </w:tcPr>
          <w:p w14:paraId="24B869B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0" w:author="Utku B. Demir" w:date="2022-04-21T13:23:00Z"/>
                <w:sz w:val="20"/>
                <w:szCs w:val="20"/>
              </w:rPr>
            </w:pPr>
            <w:ins w:id="131" w:author="Utku B. Demir" w:date="2022-04-21T13:23:00Z">
              <w:r w:rsidRPr="00125D20">
                <w:rPr>
                  <w:sz w:val="20"/>
                  <w:szCs w:val="20"/>
                </w:rPr>
                <w:t>9.17%</w:t>
              </w:r>
            </w:ins>
          </w:p>
        </w:tc>
        <w:tc>
          <w:tcPr>
            <w:tcW w:w="1016" w:type="dxa"/>
            <w:tcBorders>
              <w:left w:val="single" w:sz="4" w:space="0" w:color="auto"/>
              <w:right w:val="nil"/>
            </w:tcBorders>
            <w:noWrap/>
            <w:vAlign w:val="center"/>
            <w:hideMark/>
          </w:tcPr>
          <w:p w14:paraId="51BBA38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2" w:author="Utku B. Demir" w:date="2022-04-21T13:23:00Z"/>
                <w:sz w:val="22"/>
                <w:szCs w:val="22"/>
              </w:rPr>
            </w:pPr>
            <w:ins w:id="133" w:author="Utku B. Demir" w:date="2022-04-21T13:23:00Z">
              <w:r w:rsidRPr="00125D20">
                <w:rPr>
                  <w:sz w:val="22"/>
                  <w:szCs w:val="22"/>
                </w:rPr>
                <w:t>12</w:t>
              </w:r>
            </w:ins>
          </w:p>
        </w:tc>
        <w:tc>
          <w:tcPr>
            <w:tcW w:w="1016" w:type="dxa"/>
            <w:tcBorders>
              <w:left w:val="nil"/>
            </w:tcBorders>
            <w:shd w:val="clear" w:color="auto" w:fill="E7E6E6" w:themeFill="background2"/>
            <w:vAlign w:val="center"/>
          </w:tcPr>
          <w:p w14:paraId="267E933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4" w:author="Utku B. Demir" w:date="2022-04-21T13:23:00Z"/>
                <w:sz w:val="20"/>
                <w:szCs w:val="20"/>
              </w:rPr>
            </w:pPr>
            <w:ins w:id="135" w:author="Utku B. Demir" w:date="2022-04-21T13:23:00Z">
              <w:r w:rsidRPr="00125D20">
                <w:rPr>
                  <w:sz w:val="20"/>
                  <w:szCs w:val="20"/>
                </w:rPr>
                <w:t>10.71%</w:t>
              </w:r>
            </w:ins>
          </w:p>
        </w:tc>
      </w:tr>
      <w:tr w:rsidR="007E7509" w:rsidRPr="00125D20" w14:paraId="56BD3B1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3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68E27A1" w14:textId="77777777" w:rsidR="007E7509" w:rsidRPr="00125D20" w:rsidRDefault="007E7509" w:rsidP="00B0217D">
            <w:pPr>
              <w:jc w:val="center"/>
              <w:rPr>
                <w:ins w:id="137" w:author="Utku B. Demir" w:date="2022-04-21T13:23:00Z"/>
                <w:sz w:val="22"/>
                <w:szCs w:val="22"/>
              </w:rPr>
            </w:pPr>
            <w:ins w:id="138" w:author="Utku B. Demir" w:date="2022-04-21T13:23:00Z">
              <w:r w:rsidRPr="00125D20">
                <w:rPr>
                  <w:sz w:val="22"/>
                  <w:szCs w:val="22"/>
                </w:rPr>
                <w:t>3</w:t>
              </w:r>
            </w:ins>
          </w:p>
        </w:tc>
        <w:tc>
          <w:tcPr>
            <w:tcW w:w="1015" w:type="dxa"/>
            <w:noWrap/>
            <w:vAlign w:val="center"/>
            <w:hideMark/>
          </w:tcPr>
          <w:p w14:paraId="66930CE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39" w:author="Utku B. Demir" w:date="2022-04-21T13:23:00Z"/>
                <w:sz w:val="22"/>
                <w:szCs w:val="22"/>
              </w:rPr>
            </w:pPr>
            <w:ins w:id="140" w:author="Utku B. Demir" w:date="2022-04-21T13:23:00Z">
              <w:r w:rsidRPr="00125D20">
                <w:rPr>
                  <w:sz w:val="22"/>
                  <w:szCs w:val="22"/>
                </w:rPr>
                <w:t>31</w:t>
              </w:r>
            </w:ins>
          </w:p>
        </w:tc>
        <w:tc>
          <w:tcPr>
            <w:tcW w:w="1016" w:type="dxa"/>
            <w:tcBorders>
              <w:right w:val="single" w:sz="4" w:space="0" w:color="auto"/>
            </w:tcBorders>
            <w:shd w:val="clear" w:color="auto" w:fill="E7E6E6" w:themeFill="background2"/>
            <w:vAlign w:val="center"/>
          </w:tcPr>
          <w:p w14:paraId="3262C35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1" w:author="Utku B. Demir" w:date="2022-04-21T13:23:00Z"/>
                <w:sz w:val="20"/>
                <w:szCs w:val="20"/>
              </w:rPr>
            </w:pPr>
            <w:ins w:id="142" w:author="Utku B. Demir" w:date="2022-04-21T13:23:00Z">
              <w:r w:rsidRPr="00125D20">
                <w:rPr>
                  <w:sz w:val="20"/>
                  <w:szCs w:val="20"/>
                </w:rPr>
                <w:t>8.59%</w:t>
              </w:r>
            </w:ins>
          </w:p>
        </w:tc>
        <w:tc>
          <w:tcPr>
            <w:tcW w:w="1016" w:type="dxa"/>
            <w:tcBorders>
              <w:left w:val="single" w:sz="4" w:space="0" w:color="auto"/>
            </w:tcBorders>
            <w:noWrap/>
            <w:vAlign w:val="center"/>
            <w:hideMark/>
          </w:tcPr>
          <w:p w14:paraId="11ED07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3" w:author="Utku B. Demir" w:date="2022-04-21T13:23:00Z"/>
                <w:sz w:val="22"/>
                <w:szCs w:val="22"/>
              </w:rPr>
            </w:pPr>
            <w:ins w:id="144"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4D447423"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5" w:author="Utku B. Demir" w:date="2022-04-21T13:23:00Z"/>
                <w:sz w:val="20"/>
                <w:szCs w:val="20"/>
              </w:rPr>
            </w:pPr>
            <w:ins w:id="146"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562851F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7" w:author="Utku B. Demir" w:date="2022-04-21T13:23:00Z"/>
                <w:sz w:val="22"/>
                <w:szCs w:val="22"/>
              </w:rPr>
            </w:pPr>
            <w:ins w:id="148"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63DE004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9" w:author="Utku B. Demir" w:date="2022-04-21T13:23:00Z"/>
                <w:sz w:val="20"/>
                <w:szCs w:val="20"/>
              </w:rPr>
            </w:pPr>
            <w:ins w:id="150" w:author="Utku B. Demir" w:date="2022-04-21T13:23:00Z">
              <w:r w:rsidRPr="00125D20">
                <w:rPr>
                  <w:sz w:val="20"/>
                  <w:szCs w:val="20"/>
                </w:rPr>
                <w:t>11.61%</w:t>
              </w:r>
            </w:ins>
          </w:p>
        </w:tc>
      </w:tr>
      <w:tr w:rsidR="007E7509" w:rsidRPr="00125D20" w14:paraId="264C5AD6" w14:textId="77777777" w:rsidTr="00B0217D">
        <w:trPr>
          <w:trHeight w:val="276"/>
          <w:jc w:val="center"/>
          <w:ins w:id="15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490F45E" w14:textId="77777777" w:rsidR="007E7509" w:rsidRPr="00125D20" w:rsidRDefault="007E7509" w:rsidP="00B0217D">
            <w:pPr>
              <w:jc w:val="center"/>
              <w:rPr>
                <w:ins w:id="152" w:author="Utku B. Demir" w:date="2022-04-21T13:23:00Z"/>
                <w:sz w:val="22"/>
                <w:szCs w:val="22"/>
              </w:rPr>
            </w:pPr>
            <w:ins w:id="153" w:author="Utku B. Demir" w:date="2022-04-21T13:23:00Z">
              <w:r w:rsidRPr="00125D20">
                <w:rPr>
                  <w:sz w:val="22"/>
                  <w:szCs w:val="22"/>
                </w:rPr>
                <w:t>4</w:t>
              </w:r>
            </w:ins>
          </w:p>
        </w:tc>
        <w:tc>
          <w:tcPr>
            <w:tcW w:w="1015" w:type="dxa"/>
            <w:noWrap/>
            <w:vAlign w:val="center"/>
            <w:hideMark/>
          </w:tcPr>
          <w:p w14:paraId="37FB7C2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4" w:author="Utku B. Demir" w:date="2022-04-21T13:23:00Z"/>
                <w:sz w:val="22"/>
                <w:szCs w:val="22"/>
              </w:rPr>
            </w:pPr>
            <w:ins w:id="155" w:author="Utku B. Demir" w:date="2022-04-21T13:23:00Z">
              <w:r w:rsidRPr="00125D20">
                <w:rPr>
                  <w:sz w:val="22"/>
                  <w:szCs w:val="22"/>
                </w:rPr>
                <w:t>21</w:t>
              </w:r>
            </w:ins>
          </w:p>
        </w:tc>
        <w:tc>
          <w:tcPr>
            <w:tcW w:w="1016" w:type="dxa"/>
            <w:tcBorders>
              <w:right w:val="single" w:sz="4" w:space="0" w:color="auto"/>
            </w:tcBorders>
            <w:shd w:val="clear" w:color="auto" w:fill="E7E6E6" w:themeFill="background2"/>
            <w:vAlign w:val="center"/>
          </w:tcPr>
          <w:p w14:paraId="45D70BB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6" w:author="Utku B. Demir" w:date="2022-04-21T13:23:00Z"/>
                <w:sz w:val="20"/>
                <w:szCs w:val="20"/>
              </w:rPr>
            </w:pPr>
            <w:ins w:id="157" w:author="Utku B. Demir" w:date="2022-04-21T13:23:00Z">
              <w:r w:rsidRPr="00125D20">
                <w:rPr>
                  <w:sz w:val="20"/>
                  <w:szCs w:val="20"/>
                </w:rPr>
                <w:t>5.82%</w:t>
              </w:r>
            </w:ins>
          </w:p>
        </w:tc>
        <w:tc>
          <w:tcPr>
            <w:tcW w:w="1016" w:type="dxa"/>
            <w:tcBorders>
              <w:left w:val="single" w:sz="4" w:space="0" w:color="auto"/>
            </w:tcBorders>
            <w:noWrap/>
            <w:vAlign w:val="center"/>
            <w:hideMark/>
          </w:tcPr>
          <w:p w14:paraId="65E8FE4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8" w:author="Utku B. Demir" w:date="2022-04-21T13:23:00Z"/>
                <w:sz w:val="22"/>
                <w:szCs w:val="22"/>
              </w:rPr>
            </w:pPr>
            <w:ins w:id="159" w:author="Utku B. Demir" w:date="2022-04-21T13:23:00Z">
              <w:r w:rsidRPr="00125D20">
                <w:rPr>
                  <w:sz w:val="22"/>
                  <w:szCs w:val="22"/>
                </w:rPr>
                <w:t>25</w:t>
              </w:r>
            </w:ins>
          </w:p>
        </w:tc>
        <w:tc>
          <w:tcPr>
            <w:tcW w:w="1016" w:type="dxa"/>
            <w:tcBorders>
              <w:right w:val="single" w:sz="4" w:space="0" w:color="auto"/>
            </w:tcBorders>
            <w:shd w:val="clear" w:color="auto" w:fill="E7E6E6" w:themeFill="background2"/>
            <w:vAlign w:val="center"/>
          </w:tcPr>
          <w:p w14:paraId="3670271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0" w:author="Utku B. Demir" w:date="2022-04-21T13:23:00Z"/>
                <w:sz w:val="20"/>
                <w:szCs w:val="20"/>
              </w:rPr>
            </w:pPr>
            <w:ins w:id="161" w:author="Utku B. Demir" w:date="2022-04-21T13:23:00Z">
              <w:r w:rsidRPr="00125D20">
                <w:rPr>
                  <w:sz w:val="20"/>
                  <w:szCs w:val="20"/>
                </w:rPr>
                <w:t>6.94%</w:t>
              </w:r>
            </w:ins>
          </w:p>
        </w:tc>
        <w:tc>
          <w:tcPr>
            <w:tcW w:w="1016" w:type="dxa"/>
            <w:tcBorders>
              <w:left w:val="single" w:sz="4" w:space="0" w:color="auto"/>
              <w:right w:val="nil"/>
            </w:tcBorders>
            <w:noWrap/>
            <w:vAlign w:val="center"/>
            <w:hideMark/>
          </w:tcPr>
          <w:p w14:paraId="079763E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2" w:author="Utku B. Demir" w:date="2022-04-21T13:23:00Z"/>
                <w:sz w:val="22"/>
                <w:szCs w:val="22"/>
              </w:rPr>
            </w:pPr>
            <w:ins w:id="163" w:author="Utku B. Demir" w:date="2022-04-21T13:23:00Z">
              <w:r w:rsidRPr="00125D20">
                <w:rPr>
                  <w:sz w:val="22"/>
                  <w:szCs w:val="22"/>
                </w:rPr>
                <w:t>7</w:t>
              </w:r>
            </w:ins>
          </w:p>
        </w:tc>
        <w:tc>
          <w:tcPr>
            <w:tcW w:w="1016" w:type="dxa"/>
            <w:tcBorders>
              <w:left w:val="nil"/>
            </w:tcBorders>
            <w:shd w:val="clear" w:color="auto" w:fill="E7E6E6" w:themeFill="background2"/>
            <w:vAlign w:val="center"/>
          </w:tcPr>
          <w:p w14:paraId="55E0A5F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4" w:author="Utku B. Demir" w:date="2022-04-21T13:23:00Z"/>
                <w:sz w:val="20"/>
                <w:szCs w:val="20"/>
              </w:rPr>
            </w:pPr>
            <w:ins w:id="165" w:author="Utku B. Demir" w:date="2022-04-21T13:23:00Z">
              <w:r w:rsidRPr="00125D20">
                <w:rPr>
                  <w:sz w:val="20"/>
                  <w:szCs w:val="20"/>
                </w:rPr>
                <w:t>6.25%</w:t>
              </w:r>
            </w:ins>
          </w:p>
        </w:tc>
      </w:tr>
      <w:tr w:rsidR="007E7509" w:rsidRPr="00125D20" w14:paraId="201543C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6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A45969D" w14:textId="77777777" w:rsidR="007E7509" w:rsidRPr="00125D20" w:rsidRDefault="007E7509" w:rsidP="00B0217D">
            <w:pPr>
              <w:jc w:val="center"/>
              <w:rPr>
                <w:ins w:id="167" w:author="Utku B. Demir" w:date="2022-04-21T13:23:00Z"/>
                <w:sz w:val="22"/>
                <w:szCs w:val="22"/>
              </w:rPr>
            </w:pPr>
            <w:ins w:id="168" w:author="Utku B. Demir" w:date="2022-04-21T13:23:00Z">
              <w:r w:rsidRPr="00125D20">
                <w:rPr>
                  <w:sz w:val="22"/>
                  <w:szCs w:val="22"/>
                </w:rPr>
                <w:t>5</w:t>
              </w:r>
            </w:ins>
          </w:p>
        </w:tc>
        <w:tc>
          <w:tcPr>
            <w:tcW w:w="1015" w:type="dxa"/>
            <w:noWrap/>
            <w:vAlign w:val="center"/>
            <w:hideMark/>
          </w:tcPr>
          <w:p w14:paraId="3AAFDA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69" w:author="Utku B. Demir" w:date="2022-04-21T13:23:00Z"/>
                <w:sz w:val="22"/>
                <w:szCs w:val="22"/>
              </w:rPr>
            </w:pPr>
            <w:ins w:id="170"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076AD00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1" w:author="Utku B. Demir" w:date="2022-04-21T13:23:00Z"/>
                <w:sz w:val="20"/>
                <w:szCs w:val="20"/>
              </w:rPr>
            </w:pPr>
            <w:ins w:id="172" w:author="Utku B. Demir" w:date="2022-04-21T13:23:00Z">
              <w:r w:rsidRPr="00125D20">
                <w:rPr>
                  <w:sz w:val="20"/>
                  <w:szCs w:val="20"/>
                </w:rPr>
                <w:t>10.25%</w:t>
              </w:r>
            </w:ins>
          </w:p>
        </w:tc>
        <w:tc>
          <w:tcPr>
            <w:tcW w:w="1016" w:type="dxa"/>
            <w:tcBorders>
              <w:left w:val="single" w:sz="4" w:space="0" w:color="auto"/>
            </w:tcBorders>
            <w:noWrap/>
            <w:vAlign w:val="center"/>
            <w:hideMark/>
          </w:tcPr>
          <w:p w14:paraId="27BB94A8"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3" w:author="Utku B. Demir" w:date="2022-04-21T13:23:00Z"/>
                <w:sz w:val="22"/>
                <w:szCs w:val="22"/>
              </w:rPr>
            </w:pPr>
            <w:ins w:id="174"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6242AB0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5" w:author="Utku B. Demir" w:date="2022-04-21T13:23:00Z"/>
                <w:sz w:val="20"/>
                <w:szCs w:val="20"/>
              </w:rPr>
            </w:pPr>
            <w:ins w:id="176"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32A7F5A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7" w:author="Utku B. Demir" w:date="2022-04-21T13:23:00Z"/>
                <w:sz w:val="22"/>
                <w:szCs w:val="22"/>
              </w:rPr>
            </w:pPr>
            <w:ins w:id="178"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7087AD6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9" w:author="Utku B. Demir" w:date="2022-04-21T13:23:00Z"/>
                <w:sz w:val="20"/>
                <w:szCs w:val="20"/>
              </w:rPr>
            </w:pPr>
            <w:ins w:id="180" w:author="Utku B. Demir" w:date="2022-04-21T13:23:00Z">
              <w:r w:rsidRPr="00125D20">
                <w:rPr>
                  <w:sz w:val="20"/>
                  <w:szCs w:val="20"/>
                </w:rPr>
                <w:t>11.61%</w:t>
              </w:r>
            </w:ins>
          </w:p>
        </w:tc>
      </w:tr>
      <w:tr w:rsidR="007E7509" w:rsidRPr="00125D20" w14:paraId="1496B57B" w14:textId="77777777" w:rsidTr="00B0217D">
        <w:trPr>
          <w:trHeight w:val="276"/>
          <w:jc w:val="center"/>
          <w:ins w:id="18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AD61C02" w14:textId="77777777" w:rsidR="007E7509" w:rsidRPr="00125D20" w:rsidRDefault="007E7509" w:rsidP="00B0217D">
            <w:pPr>
              <w:jc w:val="center"/>
              <w:rPr>
                <w:ins w:id="182" w:author="Utku B. Demir" w:date="2022-04-21T13:23:00Z"/>
                <w:sz w:val="22"/>
                <w:szCs w:val="22"/>
              </w:rPr>
            </w:pPr>
            <w:ins w:id="183" w:author="Utku B. Demir" w:date="2022-04-21T13:23:00Z">
              <w:r w:rsidRPr="00125D20">
                <w:rPr>
                  <w:sz w:val="22"/>
                  <w:szCs w:val="22"/>
                </w:rPr>
                <w:t>6</w:t>
              </w:r>
            </w:ins>
          </w:p>
        </w:tc>
        <w:tc>
          <w:tcPr>
            <w:tcW w:w="1015" w:type="dxa"/>
            <w:noWrap/>
            <w:vAlign w:val="center"/>
            <w:hideMark/>
          </w:tcPr>
          <w:p w14:paraId="32FD561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4" w:author="Utku B. Demir" w:date="2022-04-21T13:23:00Z"/>
                <w:sz w:val="22"/>
                <w:szCs w:val="22"/>
              </w:rPr>
            </w:pPr>
            <w:ins w:id="185" w:author="Utku B. Demir" w:date="2022-04-21T13:23:00Z">
              <w:r w:rsidRPr="00125D20">
                <w:rPr>
                  <w:sz w:val="22"/>
                  <w:szCs w:val="22"/>
                </w:rPr>
                <w:t>32</w:t>
              </w:r>
            </w:ins>
          </w:p>
        </w:tc>
        <w:tc>
          <w:tcPr>
            <w:tcW w:w="1016" w:type="dxa"/>
            <w:tcBorders>
              <w:right w:val="single" w:sz="4" w:space="0" w:color="auto"/>
            </w:tcBorders>
            <w:shd w:val="clear" w:color="auto" w:fill="E7E6E6" w:themeFill="background2"/>
            <w:vAlign w:val="center"/>
          </w:tcPr>
          <w:p w14:paraId="3BDC706B"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6" w:author="Utku B. Demir" w:date="2022-04-21T13:23:00Z"/>
                <w:sz w:val="20"/>
                <w:szCs w:val="20"/>
              </w:rPr>
            </w:pPr>
            <w:ins w:id="187" w:author="Utku B. Demir" w:date="2022-04-21T13:23:00Z">
              <w:r w:rsidRPr="00125D20">
                <w:rPr>
                  <w:sz w:val="20"/>
                  <w:szCs w:val="20"/>
                </w:rPr>
                <w:t>8.86%</w:t>
              </w:r>
            </w:ins>
          </w:p>
        </w:tc>
        <w:tc>
          <w:tcPr>
            <w:tcW w:w="1016" w:type="dxa"/>
            <w:tcBorders>
              <w:left w:val="single" w:sz="4" w:space="0" w:color="auto"/>
            </w:tcBorders>
            <w:noWrap/>
            <w:vAlign w:val="center"/>
            <w:hideMark/>
          </w:tcPr>
          <w:p w14:paraId="12D19E5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8" w:author="Utku B. Demir" w:date="2022-04-21T13:23:00Z"/>
                <w:sz w:val="22"/>
                <w:szCs w:val="22"/>
              </w:rPr>
            </w:pPr>
            <w:ins w:id="189"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0EB3ADB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0" w:author="Utku B. Demir" w:date="2022-04-21T13:23:00Z"/>
                <w:sz w:val="20"/>
                <w:szCs w:val="20"/>
              </w:rPr>
            </w:pPr>
            <w:ins w:id="191" w:author="Utku B. Demir" w:date="2022-04-21T13:23:00Z">
              <w:r w:rsidRPr="00125D20">
                <w:rPr>
                  <w:sz w:val="20"/>
                  <w:szCs w:val="20"/>
                </w:rPr>
                <w:t>4.72%</w:t>
              </w:r>
            </w:ins>
          </w:p>
        </w:tc>
        <w:tc>
          <w:tcPr>
            <w:tcW w:w="1016" w:type="dxa"/>
            <w:tcBorders>
              <w:left w:val="single" w:sz="4" w:space="0" w:color="auto"/>
              <w:right w:val="nil"/>
            </w:tcBorders>
            <w:noWrap/>
            <w:vAlign w:val="center"/>
            <w:hideMark/>
          </w:tcPr>
          <w:p w14:paraId="1E1D38D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2" w:author="Utku B. Demir" w:date="2022-04-21T13:23:00Z"/>
                <w:sz w:val="22"/>
                <w:szCs w:val="22"/>
              </w:rPr>
            </w:pPr>
            <w:ins w:id="193" w:author="Utku B. Demir" w:date="2022-04-21T13:23:00Z">
              <w:r w:rsidRPr="00125D20">
                <w:rPr>
                  <w:sz w:val="22"/>
                  <w:szCs w:val="22"/>
                </w:rPr>
                <w:t>8</w:t>
              </w:r>
            </w:ins>
          </w:p>
        </w:tc>
        <w:tc>
          <w:tcPr>
            <w:tcW w:w="1016" w:type="dxa"/>
            <w:tcBorders>
              <w:left w:val="nil"/>
            </w:tcBorders>
            <w:shd w:val="clear" w:color="auto" w:fill="E7E6E6" w:themeFill="background2"/>
            <w:vAlign w:val="center"/>
          </w:tcPr>
          <w:p w14:paraId="6219D89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4" w:author="Utku B. Demir" w:date="2022-04-21T13:23:00Z"/>
                <w:sz w:val="20"/>
                <w:szCs w:val="20"/>
              </w:rPr>
            </w:pPr>
            <w:ins w:id="195" w:author="Utku B. Demir" w:date="2022-04-21T13:23:00Z">
              <w:r w:rsidRPr="00125D20">
                <w:rPr>
                  <w:sz w:val="20"/>
                  <w:szCs w:val="20"/>
                </w:rPr>
                <w:t>7.14%</w:t>
              </w:r>
            </w:ins>
          </w:p>
        </w:tc>
      </w:tr>
      <w:tr w:rsidR="007E7509" w:rsidRPr="00125D20" w14:paraId="6B28359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9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BCF1FE" w14:textId="77777777" w:rsidR="007E7509" w:rsidRPr="00125D20" w:rsidRDefault="007E7509" w:rsidP="00B0217D">
            <w:pPr>
              <w:jc w:val="center"/>
              <w:rPr>
                <w:ins w:id="197" w:author="Utku B. Demir" w:date="2022-04-21T13:23:00Z"/>
                <w:sz w:val="22"/>
                <w:szCs w:val="22"/>
              </w:rPr>
            </w:pPr>
            <w:ins w:id="198" w:author="Utku B. Demir" w:date="2022-04-21T13:23:00Z">
              <w:r w:rsidRPr="00125D20">
                <w:rPr>
                  <w:sz w:val="22"/>
                  <w:szCs w:val="22"/>
                </w:rPr>
                <w:t>7</w:t>
              </w:r>
            </w:ins>
          </w:p>
        </w:tc>
        <w:tc>
          <w:tcPr>
            <w:tcW w:w="1015" w:type="dxa"/>
            <w:noWrap/>
            <w:vAlign w:val="center"/>
            <w:hideMark/>
          </w:tcPr>
          <w:p w14:paraId="0F9C93F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99" w:author="Utku B. Demir" w:date="2022-04-21T13:23:00Z"/>
                <w:sz w:val="22"/>
                <w:szCs w:val="22"/>
              </w:rPr>
            </w:pPr>
            <w:ins w:id="200" w:author="Utku B. Demir" w:date="2022-04-21T13:23:00Z">
              <w:r w:rsidRPr="00125D20">
                <w:rPr>
                  <w:sz w:val="22"/>
                  <w:szCs w:val="22"/>
                </w:rPr>
                <w:t>58</w:t>
              </w:r>
            </w:ins>
          </w:p>
        </w:tc>
        <w:tc>
          <w:tcPr>
            <w:tcW w:w="1016" w:type="dxa"/>
            <w:tcBorders>
              <w:right w:val="single" w:sz="4" w:space="0" w:color="auto"/>
            </w:tcBorders>
            <w:shd w:val="clear" w:color="auto" w:fill="E7E6E6" w:themeFill="background2"/>
            <w:vAlign w:val="center"/>
          </w:tcPr>
          <w:p w14:paraId="04E5136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1" w:author="Utku B. Demir" w:date="2022-04-21T13:23:00Z"/>
                <w:sz w:val="20"/>
                <w:szCs w:val="20"/>
              </w:rPr>
            </w:pPr>
            <w:ins w:id="202" w:author="Utku B. Demir" w:date="2022-04-21T13:23:00Z">
              <w:r w:rsidRPr="00125D20">
                <w:rPr>
                  <w:sz w:val="20"/>
                  <w:szCs w:val="20"/>
                </w:rPr>
                <w:t>16.07%</w:t>
              </w:r>
            </w:ins>
          </w:p>
        </w:tc>
        <w:tc>
          <w:tcPr>
            <w:tcW w:w="1016" w:type="dxa"/>
            <w:tcBorders>
              <w:left w:val="single" w:sz="4" w:space="0" w:color="auto"/>
            </w:tcBorders>
            <w:noWrap/>
            <w:vAlign w:val="center"/>
            <w:hideMark/>
          </w:tcPr>
          <w:p w14:paraId="6326BB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3" w:author="Utku B. Demir" w:date="2022-04-21T13:23:00Z"/>
                <w:sz w:val="22"/>
                <w:szCs w:val="22"/>
              </w:rPr>
            </w:pPr>
            <w:ins w:id="204"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5FF5D53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5" w:author="Utku B. Demir" w:date="2022-04-21T13:23:00Z"/>
                <w:sz w:val="20"/>
                <w:szCs w:val="20"/>
              </w:rPr>
            </w:pPr>
            <w:ins w:id="206" w:author="Utku B. Demir" w:date="2022-04-21T13:23:00Z">
              <w:r w:rsidRPr="00125D20">
                <w:rPr>
                  <w:sz w:val="20"/>
                  <w:szCs w:val="20"/>
                </w:rPr>
                <w:t>5.28%</w:t>
              </w:r>
            </w:ins>
          </w:p>
        </w:tc>
        <w:tc>
          <w:tcPr>
            <w:tcW w:w="1016" w:type="dxa"/>
            <w:tcBorders>
              <w:left w:val="single" w:sz="4" w:space="0" w:color="auto"/>
              <w:right w:val="nil"/>
            </w:tcBorders>
            <w:noWrap/>
            <w:vAlign w:val="center"/>
            <w:hideMark/>
          </w:tcPr>
          <w:p w14:paraId="75021D6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7" w:author="Utku B. Demir" w:date="2022-04-21T13:23:00Z"/>
                <w:sz w:val="22"/>
                <w:szCs w:val="22"/>
              </w:rPr>
            </w:pPr>
            <w:ins w:id="208" w:author="Utku B. Demir" w:date="2022-04-21T13:23:00Z">
              <w:r w:rsidRPr="00125D20">
                <w:rPr>
                  <w:sz w:val="22"/>
                  <w:szCs w:val="22"/>
                </w:rPr>
                <w:t>17</w:t>
              </w:r>
            </w:ins>
          </w:p>
        </w:tc>
        <w:tc>
          <w:tcPr>
            <w:tcW w:w="1016" w:type="dxa"/>
            <w:tcBorders>
              <w:left w:val="nil"/>
            </w:tcBorders>
            <w:shd w:val="clear" w:color="auto" w:fill="E7E6E6" w:themeFill="background2"/>
            <w:vAlign w:val="center"/>
          </w:tcPr>
          <w:p w14:paraId="6D3025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9" w:author="Utku B. Demir" w:date="2022-04-21T13:23:00Z"/>
                <w:sz w:val="20"/>
                <w:szCs w:val="20"/>
              </w:rPr>
            </w:pPr>
            <w:ins w:id="210" w:author="Utku B. Demir" w:date="2022-04-21T13:23:00Z">
              <w:r w:rsidRPr="00125D20">
                <w:rPr>
                  <w:sz w:val="20"/>
                  <w:szCs w:val="20"/>
                </w:rPr>
                <w:t>15.18%</w:t>
              </w:r>
            </w:ins>
          </w:p>
        </w:tc>
      </w:tr>
      <w:tr w:rsidR="007E7509" w:rsidRPr="00125D20" w14:paraId="61887404" w14:textId="77777777" w:rsidTr="00B0217D">
        <w:trPr>
          <w:trHeight w:val="276"/>
          <w:jc w:val="center"/>
          <w:ins w:id="21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009DD521" w14:textId="77777777" w:rsidR="007E7509" w:rsidRPr="00125D20" w:rsidRDefault="007E7509" w:rsidP="00B0217D">
            <w:pPr>
              <w:jc w:val="center"/>
              <w:rPr>
                <w:ins w:id="212" w:author="Utku B. Demir" w:date="2022-04-21T13:23:00Z"/>
                <w:sz w:val="22"/>
                <w:szCs w:val="22"/>
              </w:rPr>
            </w:pPr>
            <w:ins w:id="213" w:author="Utku B. Demir" w:date="2022-04-21T13:23:00Z">
              <w:r w:rsidRPr="00125D20">
                <w:rPr>
                  <w:sz w:val="22"/>
                  <w:szCs w:val="22"/>
                </w:rPr>
                <w:t>8</w:t>
              </w:r>
            </w:ins>
          </w:p>
        </w:tc>
        <w:tc>
          <w:tcPr>
            <w:tcW w:w="1015" w:type="dxa"/>
            <w:noWrap/>
            <w:vAlign w:val="center"/>
            <w:hideMark/>
          </w:tcPr>
          <w:p w14:paraId="420607A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4" w:author="Utku B. Demir" w:date="2022-04-21T13:23:00Z"/>
                <w:sz w:val="22"/>
                <w:szCs w:val="22"/>
              </w:rPr>
            </w:pPr>
            <w:ins w:id="215" w:author="Utku B. Demir" w:date="2022-04-21T13:23:00Z">
              <w:r w:rsidRPr="00125D20">
                <w:rPr>
                  <w:sz w:val="22"/>
                  <w:szCs w:val="22"/>
                </w:rPr>
                <w:t>40</w:t>
              </w:r>
            </w:ins>
          </w:p>
        </w:tc>
        <w:tc>
          <w:tcPr>
            <w:tcW w:w="1016" w:type="dxa"/>
            <w:tcBorders>
              <w:right w:val="single" w:sz="4" w:space="0" w:color="auto"/>
            </w:tcBorders>
            <w:shd w:val="clear" w:color="auto" w:fill="E7E6E6" w:themeFill="background2"/>
            <w:vAlign w:val="center"/>
          </w:tcPr>
          <w:p w14:paraId="7C60D2D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6" w:author="Utku B. Demir" w:date="2022-04-21T13:23:00Z"/>
                <w:sz w:val="20"/>
                <w:szCs w:val="20"/>
              </w:rPr>
            </w:pPr>
            <w:ins w:id="217" w:author="Utku B. Demir" w:date="2022-04-21T13:23:00Z">
              <w:r w:rsidRPr="00125D20">
                <w:rPr>
                  <w:sz w:val="20"/>
                  <w:szCs w:val="20"/>
                </w:rPr>
                <w:t>11.08%</w:t>
              </w:r>
            </w:ins>
          </w:p>
        </w:tc>
        <w:tc>
          <w:tcPr>
            <w:tcW w:w="1016" w:type="dxa"/>
            <w:tcBorders>
              <w:left w:val="single" w:sz="4" w:space="0" w:color="auto"/>
            </w:tcBorders>
            <w:noWrap/>
            <w:vAlign w:val="center"/>
            <w:hideMark/>
          </w:tcPr>
          <w:p w14:paraId="2985250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8" w:author="Utku B. Demir" w:date="2022-04-21T13:23:00Z"/>
                <w:sz w:val="22"/>
                <w:szCs w:val="22"/>
              </w:rPr>
            </w:pPr>
            <w:ins w:id="219" w:author="Utku B. Demir" w:date="2022-04-21T13:23:00Z">
              <w:r w:rsidRPr="00125D20">
                <w:rPr>
                  <w:sz w:val="22"/>
                  <w:szCs w:val="22"/>
                </w:rPr>
                <w:t>20</w:t>
              </w:r>
            </w:ins>
          </w:p>
        </w:tc>
        <w:tc>
          <w:tcPr>
            <w:tcW w:w="1016" w:type="dxa"/>
            <w:tcBorders>
              <w:right w:val="single" w:sz="4" w:space="0" w:color="auto"/>
            </w:tcBorders>
            <w:shd w:val="clear" w:color="auto" w:fill="E7E6E6" w:themeFill="background2"/>
            <w:vAlign w:val="center"/>
          </w:tcPr>
          <w:p w14:paraId="73EA238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0" w:author="Utku B. Demir" w:date="2022-04-21T13:23:00Z"/>
                <w:sz w:val="20"/>
                <w:szCs w:val="20"/>
              </w:rPr>
            </w:pPr>
            <w:ins w:id="221" w:author="Utku B. Demir" w:date="2022-04-21T13:23:00Z">
              <w:r w:rsidRPr="00125D20">
                <w:rPr>
                  <w:sz w:val="20"/>
                  <w:szCs w:val="20"/>
                </w:rPr>
                <w:t>5.56%</w:t>
              </w:r>
            </w:ins>
          </w:p>
        </w:tc>
        <w:tc>
          <w:tcPr>
            <w:tcW w:w="1016" w:type="dxa"/>
            <w:tcBorders>
              <w:left w:val="single" w:sz="4" w:space="0" w:color="auto"/>
              <w:right w:val="nil"/>
            </w:tcBorders>
            <w:noWrap/>
            <w:vAlign w:val="center"/>
            <w:hideMark/>
          </w:tcPr>
          <w:p w14:paraId="7861F5C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2" w:author="Utku B. Demir" w:date="2022-04-21T13:23:00Z"/>
                <w:sz w:val="22"/>
                <w:szCs w:val="22"/>
              </w:rPr>
            </w:pPr>
            <w:ins w:id="223" w:author="Utku B. Demir" w:date="2022-04-21T13:23:00Z">
              <w:r w:rsidRPr="00125D20">
                <w:rPr>
                  <w:sz w:val="22"/>
                  <w:szCs w:val="22"/>
                </w:rPr>
                <w:t>22</w:t>
              </w:r>
            </w:ins>
          </w:p>
        </w:tc>
        <w:tc>
          <w:tcPr>
            <w:tcW w:w="1016" w:type="dxa"/>
            <w:tcBorders>
              <w:left w:val="nil"/>
            </w:tcBorders>
            <w:shd w:val="clear" w:color="auto" w:fill="E7E6E6" w:themeFill="background2"/>
            <w:vAlign w:val="center"/>
          </w:tcPr>
          <w:p w14:paraId="611E46A1"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4" w:author="Utku B. Demir" w:date="2022-04-21T13:23:00Z"/>
                <w:sz w:val="20"/>
                <w:szCs w:val="20"/>
              </w:rPr>
            </w:pPr>
            <w:ins w:id="225" w:author="Utku B. Demir" w:date="2022-04-21T13:23:00Z">
              <w:r w:rsidRPr="00125D20">
                <w:rPr>
                  <w:sz w:val="20"/>
                  <w:szCs w:val="20"/>
                </w:rPr>
                <w:t>19.64%</w:t>
              </w:r>
            </w:ins>
          </w:p>
        </w:tc>
      </w:tr>
      <w:tr w:rsidR="007E7509" w:rsidRPr="00125D20" w14:paraId="26AB49B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D79C03" w14:textId="77777777" w:rsidR="007E7509" w:rsidRPr="00125D20" w:rsidRDefault="007E7509" w:rsidP="00B0217D">
            <w:pPr>
              <w:jc w:val="center"/>
              <w:rPr>
                <w:ins w:id="227" w:author="Utku B. Demir" w:date="2022-04-21T13:23:00Z"/>
                <w:sz w:val="22"/>
                <w:szCs w:val="22"/>
              </w:rPr>
            </w:pPr>
            <w:ins w:id="228" w:author="Utku B. Demir" w:date="2022-04-21T13:23:00Z">
              <w:r w:rsidRPr="00125D20">
                <w:rPr>
                  <w:sz w:val="22"/>
                  <w:szCs w:val="22"/>
                </w:rPr>
                <w:t>9</w:t>
              </w:r>
            </w:ins>
          </w:p>
        </w:tc>
        <w:tc>
          <w:tcPr>
            <w:tcW w:w="1015" w:type="dxa"/>
            <w:noWrap/>
            <w:vAlign w:val="center"/>
            <w:hideMark/>
          </w:tcPr>
          <w:p w14:paraId="4C8901C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29" w:author="Utku B. Demir" w:date="2022-04-21T13:23:00Z"/>
                <w:sz w:val="22"/>
                <w:szCs w:val="22"/>
              </w:rPr>
            </w:pPr>
            <w:ins w:id="230" w:author="Utku B. Demir" w:date="2022-04-21T13:23:00Z">
              <w:r w:rsidRPr="00125D20">
                <w:rPr>
                  <w:sz w:val="22"/>
                  <w:szCs w:val="22"/>
                </w:rPr>
                <w:t>27</w:t>
              </w:r>
            </w:ins>
          </w:p>
        </w:tc>
        <w:tc>
          <w:tcPr>
            <w:tcW w:w="1016" w:type="dxa"/>
            <w:tcBorders>
              <w:right w:val="single" w:sz="4" w:space="0" w:color="auto"/>
            </w:tcBorders>
            <w:shd w:val="clear" w:color="auto" w:fill="E7E6E6" w:themeFill="background2"/>
            <w:vAlign w:val="center"/>
          </w:tcPr>
          <w:p w14:paraId="3F15C4D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1" w:author="Utku B. Demir" w:date="2022-04-21T13:23:00Z"/>
                <w:sz w:val="20"/>
                <w:szCs w:val="20"/>
              </w:rPr>
            </w:pPr>
            <w:ins w:id="232" w:author="Utku B. Demir" w:date="2022-04-21T13:23:00Z">
              <w:r w:rsidRPr="00125D20">
                <w:rPr>
                  <w:sz w:val="20"/>
                  <w:szCs w:val="20"/>
                </w:rPr>
                <w:t>7.48%</w:t>
              </w:r>
            </w:ins>
          </w:p>
        </w:tc>
        <w:tc>
          <w:tcPr>
            <w:tcW w:w="1016" w:type="dxa"/>
            <w:tcBorders>
              <w:left w:val="single" w:sz="4" w:space="0" w:color="auto"/>
            </w:tcBorders>
            <w:noWrap/>
            <w:vAlign w:val="center"/>
            <w:hideMark/>
          </w:tcPr>
          <w:p w14:paraId="412E84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3" w:author="Utku B. Demir" w:date="2022-04-21T13:23:00Z"/>
                <w:sz w:val="22"/>
                <w:szCs w:val="22"/>
              </w:rPr>
            </w:pPr>
            <w:ins w:id="234" w:author="Utku B. Demir" w:date="2022-04-21T13:23:00Z">
              <w:r w:rsidRPr="00125D20">
                <w:rPr>
                  <w:sz w:val="22"/>
                  <w:szCs w:val="22"/>
                </w:rPr>
                <w:t>6</w:t>
              </w:r>
            </w:ins>
          </w:p>
        </w:tc>
        <w:tc>
          <w:tcPr>
            <w:tcW w:w="1016" w:type="dxa"/>
            <w:tcBorders>
              <w:right w:val="single" w:sz="4" w:space="0" w:color="auto"/>
            </w:tcBorders>
            <w:shd w:val="clear" w:color="auto" w:fill="E7E6E6" w:themeFill="background2"/>
            <w:vAlign w:val="center"/>
          </w:tcPr>
          <w:p w14:paraId="30AB002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5" w:author="Utku B. Demir" w:date="2022-04-21T13:23:00Z"/>
                <w:sz w:val="20"/>
                <w:szCs w:val="20"/>
              </w:rPr>
            </w:pPr>
            <w:ins w:id="236" w:author="Utku B. Demir" w:date="2022-04-21T13:23:00Z">
              <w:r w:rsidRPr="00125D20">
                <w:rPr>
                  <w:sz w:val="20"/>
                  <w:szCs w:val="20"/>
                </w:rPr>
                <w:t>1.67%</w:t>
              </w:r>
            </w:ins>
          </w:p>
        </w:tc>
        <w:tc>
          <w:tcPr>
            <w:tcW w:w="1016" w:type="dxa"/>
            <w:tcBorders>
              <w:left w:val="single" w:sz="4" w:space="0" w:color="auto"/>
              <w:right w:val="nil"/>
            </w:tcBorders>
            <w:noWrap/>
            <w:vAlign w:val="center"/>
            <w:hideMark/>
          </w:tcPr>
          <w:p w14:paraId="2B3290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7" w:author="Utku B. Demir" w:date="2022-04-21T13:23:00Z"/>
                <w:sz w:val="22"/>
                <w:szCs w:val="22"/>
              </w:rPr>
            </w:pPr>
            <w:ins w:id="238"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4DE0084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9" w:author="Utku B. Demir" w:date="2022-04-21T13:23:00Z"/>
                <w:sz w:val="20"/>
                <w:szCs w:val="20"/>
              </w:rPr>
            </w:pPr>
            <w:ins w:id="240" w:author="Utku B. Demir" w:date="2022-04-21T13:23:00Z">
              <w:r w:rsidRPr="00125D20">
                <w:rPr>
                  <w:sz w:val="20"/>
                  <w:szCs w:val="20"/>
                </w:rPr>
                <w:t>5.36%</w:t>
              </w:r>
            </w:ins>
          </w:p>
        </w:tc>
      </w:tr>
      <w:tr w:rsidR="007E7509" w:rsidRPr="00125D20" w14:paraId="28E3CFE6" w14:textId="77777777" w:rsidTr="00B0217D">
        <w:trPr>
          <w:trHeight w:val="276"/>
          <w:jc w:val="center"/>
          <w:ins w:id="24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437BFDC" w14:textId="77777777" w:rsidR="007E7509" w:rsidRPr="00125D20" w:rsidRDefault="007E7509" w:rsidP="00B0217D">
            <w:pPr>
              <w:jc w:val="center"/>
              <w:rPr>
                <w:ins w:id="242" w:author="Utku B. Demir" w:date="2022-04-21T13:23:00Z"/>
                <w:sz w:val="22"/>
                <w:szCs w:val="22"/>
              </w:rPr>
            </w:pPr>
            <w:ins w:id="243" w:author="Utku B. Demir" w:date="2022-04-21T13:23:00Z">
              <w:r w:rsidRPr="00125D20">
                <w:rPr>
                  <w:sz w:val="22"/>
                  <w:szCs w:val="22"/>
                </w:rPr>
                <w:t>10</w:t>
              </w:r>
            </w:ins>
          </w:p>
        </w:tc>
        <w:tc>
          <w:tcPr>
            <w:tcW w:w="1015" w:type="dxa"/>
            <w:noWrap/>
            <w:vAlign w:val="center"/>
            <w:hideMark/>
          </w:tcPr>
          <w:p w14:paraId="39C80E4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4" w:author="Utku B. Demir" w:date="2022-04-21T13:23:00Z"/>
                <w:sz w:val="22"/>
                <w:szCs w:val="22"/>
              </w:rPr>
            </w:pPr>
            <w:ins w:id="245" w:author="Utku B. Demir" w:date="2022-04-21T13:23:00Z">
              <w:r w:rsidRPr="00125D20">
                <w:rPr>
                  <w:sz w:val="22"/>
                  <w:szCs w:val="22"/>
                </w:rPr>
                <w:t>44</w:t>
              </w:r>
            </w:ins>
          </w:p>
        </w:tc>
        <w:tc>
          <w:tcPr>
            <w:tcW w:w="1016" w:type="dxa"/>
            <w:tcBorders>
              <w:right w:val="single" w:sz="4" w:space="0" w:color="auto"/>
            </w:tcBorders>
            <w:shd w:val="clear" w:color="auto" w:fill="E7E6E6" w:themeFill="background2"/>
            <w:vAlign w:val="center"/>
          </w:tcPr>
          <w:p w14:paraId="4AD770F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6" w:author="Utku B. Demir" w:date="2022-04-21T13:23:00Z"/>
                <w:sz w:val="20"/>
                <w:szCs w:val="20"/>
              </w:rPr>
            </w:pPr>
            <w:ins w:id="247" w:author="Utku B. Demir" w:date="2022-04-21T13:23:00Z">
              <w:r w:rsidRPr="00125D20">
                <w:rPr>
                  <w:sz w:val="20"/>
                  <w:szCs w:val="20"/>
                </w:rPr>
                <w:t>12.19%</w:t>
              </w:r>
            </w:ins>
          </w:p>
        </w:tc>
        <w:tc>
          <w:tcPr>
            <w:tcW w:w="1016" w:type="dxa"/>
            <w:tcBorders>
              <w:left w:val="single" w:sz="4" w:space="0" w:color="auto"/>
            </w:tcBorders>
            <w:noWrap/>
            <w:vAlign w:val="center"/>
            <w:hideMark/>
          </w:tcPr>
          <w:p w14:paraId="4616552E"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8" w:author="Utku B. Demir" w:date="2022-04-21T13:23:00Z"/>
                <w:sz w:val="22"/>
                <w:szCs w:val="22"/>
              </w:rPr>
            </w:pPr>
            <w:ins w:id="249" w:author="Utku B. Demir" w:date="2022-04-21T13:23:00Z">
              <w:r w:rsidRPr="00125D20">
                <w:rPr>
                  <w:sz w:val="22"/>
                  <w:szCs w:val="22"/>
                </w:rPr>
                <w:t>14</w:t>
              </w:r>
            </w:ins>
          </w:p>
        </w:tc>
        <w:tc>
          <w:tcPr>
            <w:tcW w:w="1016" w:type="dxa"/>
            <w:tcBorders>
              <w:right w:val="single" w:sz="4" w:space="0" w:color="auto"/>
            </w:tcBorders>
            <w:shd w:val="clear" w:color="auto" w:fill="E7E6E6" w:themeFill="background2"/>
            <w:vAlign w:val="center"/>
          </w:tcPr>
          <w:p w14:paraId="61CE932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0" w:author="Utku B. Demir" w:date="2022-04-21T13:23:00Z"/>
                <w:sz w:val="20"/>
                <w:szCs w:val="20"/>
              </w:rPr>
            </w:pPr>
            <w:ins w:id="251" w:author="Utku B. Demir" w:date="2022-04-21T13:23:00Z">
              <w:r w:rsidRPr="00125D20">
                <w:rPr>
                  <w:sz w:val="20"/>
                  <w:szCs w:val="20"/>
                </w:rPr>
                <w:t>3.89%</w:t>
              </w:r>
            </w:ins>
          </w:p>
        </w:tc>
        <w:tc>
          <w:tcPr>
            <w:tcW w:w="1016" w:type="dxa"/>
            <w:tcBorders>
              <w:left w:val="single" w:sz="4" w:space="0" w:color="auto"/>
              <w:right w:val="nil"/>
            </w:tcBorders>
            <w:noWrap/>
            <w:vAlign w:val="center"/>
            <w:hideMark/>
          </w:tcPr>
          <w:p w14:paraId="4CF16B3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2" w:author="Utku B. Demir" w:date="2022-04-21T13:23:00Z"/>
                <w:sz w:val="22"/>
                <w:szCs w:val="22"/>
              </w:rPr>
            </w:pPr>
            <w:ins w:id="253"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64ABAB9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4" w:author="Utku B. Demir" w:date="2022-04-21T13:23:00Z"/>
                <w:sz w:val="20"/>
                <w:szCs w:val="20"/>
              </w:rPr>
            </w:pPr>
            <w:ins w:id="255" w:author="Utku B. Demir" w:date="2022-04-21T13:23:00Z">
              <w:r w:rsidRPr="00125D20">
                <w:rPr>
                  <w:sz w:val="20"/>
                  <w:szCs w:val="20"/>
                </w:rPr>
                <w:t>5.36%</w:t>
              </w:r>
            </w:ins>
          </w:p>
        </w:tc>
      </w:tr>
      <w:tr w:rsidR="007E7509" w:rsidRPr="00125D20" w14:paraId="5171E06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5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6AB7BED" w14:textId="77777777" w:rsidR="007E7509" w:rsidRPr="00125D20" w:rsidRDefault="007E7509" w:rsidP="00B0217D">
            <w:pPr>
              <w:jc w:val="right"/>
              <w:rPr>
                <w:ins w:id="257" w:author="Utku B. Demir" w:date="2022-04-21T13:23:00Z"/>
                <w:sz w:val="22"/>
                <w:szCs w:val="22"/>
              </w:rPr>
            </w:pPr>
            <w:ins w:id="258" w:author="Utku B. Demir" w:date="2022-04-21T13:23:00Z">
              <w:r w:rsidRPr="00125D20">
                <w:rPr>
                  <w:sz w:val="22"/>
                  <w:szCs w:val="22"/>
                </w:rPr>
                <w:t>no response</w:t>
              </w:r>
            </w:ins>
          </w:p>
        </w:tc>
        <w:tc>
          <w:tcPr>
            <w:tcW w:w="1015" w:type="dxa"/>
            <w:noWrap/>
            <w:vAlign w:val="center"/>
            <w:hideMark/>
          </w:tcPr>
          <w:p w14:paraId="3BBE16F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59" w:author="Utku B. Demir" w:date="2022-04-21T13:23:00Z"/>
                <w:i/>
                <w:iCs/>
                <w:sz w:val="22"/>
                <w:szCs w:val="22"/>
              </w:rPr>
            </w:pPr>
            <w:ins w:id="260" w:author="Utku B. Demir" w:date="2022-04-21T13:23:00Z">
              <w:r w:rsidRPr="00125D20">
                <w:rPr>
                  <w:i/>
                  <w:iCs/>
                  <w:sz w:val="22"/>
                  <w:szCs w:val="22"/>
                </w:rPr>
                <w:t>9</w:t>
              </w:r>
            </w:ins>
          </w:p>
        </w:tc>
        <w:tc>
          <w:tcPr>
            <w:tcW w:w="1016" w:type="dxa"/>
            <w:tcBorders>
              <w:right w:val="single" w:sz="4" w:space="0" w:color="auto"/>
            </w:tcBorders>
            <w:vAlign w:val="center"/>
          </w:tcPr>
          <w:p w14:paraId="0684538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1" w:author="Utku B. Demir" w:date="2022-04-21T13:23:00Z"/>
                <w:i/>
                <w:iCs/>
                <w:sz w:val="20"/>
                <w:szCs w:val="20"/>
              </w:rPr>
            </w:pPr>
          </w:p>
        </w:tc>
        <w:tc>
          <w:tcPr>
            <w:tcW w:w="1016" w:type="dxa"/>
            <w:tcBorders>
              <w:left w:val="single" w:sz="4" w:space="0" w:color="auto"/>
            </w:tcBorders>
            <w:noWrap/>
            <w:vAlign w:val="center"/>
            <w:hideMark/>
          </w:tcPr>
          <w:p w14:paraId="1D8552A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2" w:author="Utku B. Demir" w:date="2022-04-21T13:23:00Z"/>
                <w:i/>
                <w:iCs/>
                <w:sz w:val="22"/>
                <w:szCs w:val="22"/>
              </w:rPr>
            </w:pPr>
            <w:ins w:id="263" w:author="Utku B. Demir" w:date="2022-04-21T13:23:00Z">
              <w:r w:rsidRPr="00125D20">
                <w:rPr>
                  <w:i/>
                  <w:iCs/>
                  <w:sz w:val="22"/>
                  <w:szCs w:val="22"/>
                </w:rPr>
                <w:t>0</w:t>
              </w:r>
            </w:ins>
          </w:p>
        </w:tc>
        <w:tc>
          <w:tcPr>
            <w:tcW w:w="1016" w:type="dxa"/>
            <w:tcBorders>
              <w:right w:val="single" w:sz="4" w:space="0" w:color="auto"/>
            </w:tcBorders>
            <w:vAlign w:val="center"/>
          </w:tcPr>
          <w:p w14:paraId="1EC0F77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4" w:author="Utku B. Demir" w:date="2022-04-21T13:23:00Z"/>
                <w:i/>
                <w:iCs/>
                <w:sz w:val="20"/>
                <w:szCs w:val="20"/>
              </w:rPr>
            </w:pPr>
          </w:p>
        </w:tc>
        <w:tc>
          <w:tcPr>
            <w:tcW w:w="1016" w:type="dxa"/>
            <w:tcBorders>
              <w:left w:val="single" w:sz="4" w:space="0" w:color="auto"/>
              <w:right w:val="nil"/>
            </w:tcBorders>
            <w:noWrap/>
            <w:vAlign w:val="center"/>
            <w:hideMark/>
          </w:tcPr>
          <w:p w14:paraId="6BE22A1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5" w:author="Utku B. Demir" w:date="2022-04-21T13:23:00Z"/>
                <w:i/>
                <w:iCs/>
                <w:sz w:val="22"/>
                <w:szCs w:val="22"/>
              </w:rPr>
            </w:pPr>
            <w:ins w:id="266" w:author="Utku B. Demir" w:date="2022-04-21T13:23:00Z">
              <w:r w:rsidRPr="00125D20">
                <w:rPr>
                  <w:i/>
                  <w:iCs/>
                  <w:sz w:val="22"/>
                  <w:szCs w:val="22"/>
                </w:rPr>
                <w:t>1</w:t>
              </w:r>
            </w:ins>
          </w:p>
        </w:tc>
        <w:tc>
          <w:tcPr>
            <w:tcW w:w="1016" w:type="dxa"/>
            <w:tcBorders>
              <w:left w:val="nil"/>
            </w:tcBorders>
            <w:vAlign w:val="center"/>
          </w:tcPr>
          <w:p w14:paraId="5E7534A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7" w:author="Utku B. Demir" w:date="2022-04-21T13:23:00Z"/>
                <w:i/>
                <w:iCs/>
                <w:sz w:val="20"/>
                <w:szCs w:val="20"/>
              </w:rPr>
            </w:pPr>
          </w:p>
        </w:tc>
      </w:tr>
    </w:tbl>
    <w:p w14:paraId="18B9D0CB" w14:textId="77777777" w:rsidR="007E7509" w:rsidRPr="00125D20" w:rsidRDefault="007E7509" w:rsidP="007E7509">
      <w:pPr>
        <w:rPr>
          <w:ins w:id="268" w:author="Utku B. Demir" w:date="2022-04-21T13:23:00Z"/>
        </w:rPr>
      </w:pPr>
    </w:p>
    <w:p w14:paraId="2B8BB046" w14:textId="77777777" w:rsidR="007E7509" w:rsidRPr="00125D20" w:rsidRDefault="007E7509" w:rsidP="007E7509">
      <w:pPr>
        <w:rPr>
          <w:ins w:id="269" w:author="Utku B. Demir" w:date="2022-04-21T13:23:00Z"/>
        </w:rPr>
      </w:pPr>
    </w:p>
    <w:p w14:paraId="28F62D92" w14:textId="77777777" w:rsidR="007E7509" w:rsidRPr="00125D20" w:rsidRDefault="007E7509" w:rsidP="007E7509">
      <w:pPr>
        <w:jc w:val="both"/>
        <w:rPr>
          <w:ins w:id="270" w:author="Utku B. Demir" w:date="2022-04-21T13:23:00Z"/>
        </w:rPr>
      </w:pPr>
      <w:ins w:id="271" w:author="Utku B. Demir" w:date="2022-04-21T13:23:00Z">
        <w:r w:rsidRPr="00125D20">
          <w:lastRenderedPageBreak/>
          <w:t xml:space="preserve">As regards the </w:t>
        </w:r>
        <w:r w:rsidRPr="00125D20">
          <w:rPr>
            <w:b/>
            <w:bCs/>
            <w:i/>
            <w:iCs/>
          </w:rPr>
          <w:t>familiarity with SI</w:t>
        </w:r>
        <w:r w:rsidRPr="00125D20">
          <w:t xml:space="preserve">, 360 participants responded. 62 % of whom stated to be </w:t>
        </w:r>
        <w:r w:rsidRPr="00125D20">
          <w:rPr>
            <w:i/>
            <w:iCs/>
          </w:rPr>
          <w:t>not at all</w:t>
        </w:r>
        <w:r w:rsidRPr="00125D20">
          <w:t xml:space="preserve"> to </w:t>
        </w:r>
        <w:r w:rsidRPr="00125D20">
          <w:rPr>
            <w:i/>
            <w:iCs/>
          </w:rPr>
          <w:t>barely</w:t>
        </w:r>
        <w:r w:rsidRPr="00125D20">
          <w:t xml:space="preserve"> familiar with the idea of SI (3 and below on a 0-10 scale), roughly 22 % consider themselves as moderately familiar (4-6 on that scale), and 16 % as </w:t>
        </w:r>
        <w:r w:rsidRPr="00125D20">
          <w:rPr>
            <w:i/>
            <w:iCs/>
          </w:rPr>
          <w:t>familiar</w:t>
        </w:r>
        <w:r w:rsidRPr="00125D20">
          <w:t xml:space="preserve"> to </w:t>
        </w:r>
        <w:r w:rsidRPr="00125D20">
          <w:rPr>
            <w:i/>
            <w:iCs/>
          </w:rPr>
          <w:t>highly familiar</w:t>
        </w:r>
        <w:r w:rsidRPr="00125D20">
          <w:t xml:space="preserve">. </w:t>
        </w:r>
        <w:r w:rsidRPr="00125D20">
          <w:fldChar w:fldCharType="begin"/>
        </w:r>
        <w:r w:rsidRPr="00125D20">
          <w:instrText xml:space="preserve"> REF _Ref97894079 \h </w:instrText>
        </w:r>
        <w:r w:rsidRPr="00125D20">
          <w:fldChar w:fldCharType="separate"/>
        </w:r>
        <w:r w:rsidRPr="00125D20">
          <w:t xml:space="preserve">Figure </w:t>
        </w:r>
        <w:r>
          <w:rPr>
            <w:noProof/>
          </w:rPr>
          <w:t>1</w:t>
        </w:r>
        <w:r w:rsidRPr="00125D20">
          <w:fldChar w:fldCharType="end"/>
        </w:r>
        <w:r w:rsidRPr="00125D20">
          <w:t xml:space="preserve"> (second row) provides a visual overview on this distribution, while </w:t>
        </w:r>
        <w:r w:rsidRPr="00125D20">
          <w:fldChar w:fldCharType="begin"/>
        </w:r>
        <w:r w:rsidRPr="00125D20">
          <w:instrText xml:space="preserve"> REF _Ref98379667 \h </w:instrText>
        </w:r>
        <w:r w:rsidRPr="00125D20">
          <w:fldChar w:fldCharType="separate"/>
        </w:r>
        <w:r w:rsidRPr="00125D20">
          <w:t xml:space="preserve">Table </w:t>
        </w:r>
        <w:r>
          <w:rPr>
            <w:noProof/>
          </w:rPr>
          <w:t>1</w:t>
        </w:r>
        <w:r w:rsidRPr="00125D20">
          <w:fldChar w:fldCharType="end"/>
        </w:r>
        <w:r w:rsidRPr="00125D20">
          <w:t xml:space="preserve"> (centre columns) details all the responses in each category separately.</w:t>
        </w:r>
      </w:ins>
    </w:p>
    <w:p w14:paraId="073F001A" w14:textId="77777777" w:rsidR="007E7509" w:rsidRPr="00125D20" w:rsidRDefault="007E7509" w:rsidP="007E7509">
      <w:pPr>
        <w:jc w:val="both"/>
        <w:rPr>
          <w:ins w:id="272" w:author="Utku B. Demir" w:date="2022-04-21T13:23:00Z"/>
        </w:rPr>
      </w:pPr>
    </w:p>
    <w:p w14:paraId="16F3928E" w14:textId="77777777" w:rsidR="007E7509" w:rsidRPr="00125D20" w:rsidRDefault="007E7509" w:rsidP="007E7509">
      <w:pPr>
        <w:jc w:val="both"/>
        <w:rPr>
          <w:ins w:id="273" w:author="Utku B. Demir" w:date="2022-04-21T13:23:00Z"/>
        </w:rPr>
      </w:pPr>
      <w:ins w:id="274" w:author="Utku B. Demir" w:date="2022-04-21T13:23:00Z">
        <w:r w:rsidRPr="00125D20">
          <w:t xml:space="preserve">This variable is particularly interesting when further analysing whether researchers from a scientific domain are more familiar with the concept than researchers from another scientific domain –Section </w:t>
        </w:r>
        <w:r w:rsidRPr="00125D20">
          <w:fldChar w:fldCharType="begin"/>
        </w:r>
        <w:r w:rsidRPr="00125D20">
          <w:instrText xml:space="preserve"> REF _Ref96530183 \r \h </w:instrText>
        </w:r>
        <w:r w:rsidRPr="00125D20">
          <w:fldChar w:fldCharType="separate"/>
        </w:r>
        <w:r>
          <w:rPr>
            <w:b/>
            <w:bCs/>
          </w:rPr>
          <w:t>Error! Reference source not found.</w:t>
        </w:r>
        <w:r w:rsidRPr="00125D20">
          <w:fldChar w:fldCharType="end"/>
        </w:r>
        <w:r w:rsidRPr="00125D20">
          <w:t xml:space="preserve"> answers this question. Overall, we can summarise that a rudimentary conceptual understanding of SI not (yet) common sense in the scientific world.</w:t>
        </w:r>
      </w:ins>
    </w:p>
    <w:p w14:paraId="194A1267" w14:textId="77777777" w:rsidR="007E7509" w:rsidRPr="00125D20" w:rsidRDefault="007E7509" w:rsidP="007E7509">
      <w:pPr>
        <w:jc w:val="both"/>
        <w:rPr>
          <w:ins w:id="275" w:author="Utku B. Demir" w:date="2022-04-21T13:23:00Z"/>
        </w:rPr>
      </w:pPr>
    </w:p>
    <w:p w14:paraId="49B0B177" w14:textId="53CA37EC" w:rsidR="007E7509" w:rsidRDefault="007E7509" w:rsidP="007E7509">
      <w:pPr>
        <w:jc w:val="both"/>
        <w:rPr>
          <w:ins w:id="276" w:author="Utku B. Demir" w:date="2022-04-21T13:30:00Z"/>
        </w:rPr>
      </w:pPr>
      <w:ins w:id="277" w:author="Utku B. Demir" w:date="2022-04-21T13:23:00Z">
        <w:r w:rsidRPr="00125D20">
          <w:t xml:space="preserve">Out of the 113 </w:t>
        </w:r>
        <w:r w:rsidRPr="00125D20">
          <w:rPr>
            <w:i/>
            <w:iCs/>
          </w:rPr>
          <w:t>eligible</w:t>
        </w:r>
        <w:r w:rsidRPr="00125D20">
          <w:rPr>
            <w:rStyle w:val="FootnoteReference"/>
            <w:sz w:val="18"/>
            <w:szCs w:val="18"/>
          </w:rPr>
          <w:footnoteReference w:id="2"/>
        </w:r>
        <w:r w:rsidRPr="00125D20">
          <w:t xml:space="preserve"> participants, </w:t>
        </w:r>
        <w:proofErr w:type="spellStart"/>
        <w:r w:rsidRPr="00125D20">
          <w:t>i</w:t>
        </w:r>
        <w:proofErr w:type="spellEnd"/>
        <w:r w:rsidRPr="00125D20">
          <w:t xml:space="preserve">. e. those who believe to be at least moderately familiar with SI, 112 chose to answer the question regarding their </w:t>
        </w:r>
        <w:r w:rsidRPr="00125D20">
          <w:rPr>
            <w:b/>
            <w:bCs/>
            <w:i/>
            <w:iCs/>
          </w:rPr>
          <w:t>project’s contribution to SI</w:t>
        </w:r>
        <w:r w:rsidRPr="00125D20">
          <w:t xml:space="preserve"> (see bottom row of </w:t>
        </w:r>
        <w:r w:rsidRPr="00125D20">
          <w:fldChar w:fldCharType="begin"/>
        </w:r>
        <w:r w:rsidRPr="00125D20">
          <w:instrText xml:space="preserve"> REF _Ref97894079 \h </w:instrText>
        </w:r>
        <w:r w:rsidRPr="00125D20">
          <w:fldChar w:fldCharType="separate"/>
        </w:r>
        <w:r w:rsidRPr="00125D20">
          <w:t xml:space="preserve">Figure </w:t>
        </w:r>
        <w:r>
          <w:rPr>
            <w:noProof/>
          </w:rPr>
          <w:t>1</w:t>
        </w:r>
        <w:r w:rsidRPr="00125D20">
          <w:fldChar w:fldCharType="end"/>
        </w:r>
        <w:r w:rsidRPr="00125D20">
          <w:t xml:space="preserve"> </w:t>
        </w:r>
        <w:r w:rsidRPr="00125D20">
          <w:fldChar w:fldCharType="begin"/>
        </w:r>
        <w:r w:rsidRPr="00125D20">
          <w:instrText xml:space="preserve"> REF _Ref97894083 \p \h </w:instrText>
        </w:r>
        <w:r w:rsidRPr="00125D20">
          <w:fldChar w:fldCharType="separate"/>
        </w:r>
        <w:r>
          <w:t>above</w:t>
        </w:r>
        <w:r w:rsidRPr="00125D20">
          <w:fldChar w:fldCharType="end"/>
        </w:r>
        <w:r w:rsidRPr="00125D20">
          <w:t>). Of those, 29 % stated that their project contributed little to nothing to SI, while 46 % stated that it was high to very high.</w:t>
        </w:r>
      </w:ins>
    </w:p>
    <w:p w14:paraId="0FD03B45" w14:textId="4A08CA9B" w:rsidR="00D453D4" w:rsidRDefault="00D453D4" w:rsidP="007E7509">
      <w:pPr>
        <w:jc w:val="both"/>
        <w:rPr>
          <w:ins w:id="280" w:author="Utku B. Demir" w:date="2022-04-21T13:30:00Z"/>
        </w:rPr>
      </w:pPr>
    </w:p>
    <w:p w14:paraId="7F259D92" w14:textId="0DFD82DD" w:rsidR="00D453D4" w:rsidRPr="00125D20" w:rsidRDefault="007B473D" w:rsidP="007B473D">
      <w:pPr>
        <w:pStyle w:val="RTDHeading05"/>
        <w:rPr>
          <w:ins w:id="281" w:author="Utku B. Demir" w:date="2022-04-21T13:30:00Z"/>
        </w:rPr>
        <w:pPrChange w:id="282" w:author="Utku B. Demir" w:date="2022-04-21T13:32:00Z">
          <w:pPr>
            <w:pStyle w:val="Heading3"/>
          </w:pPr>
        </w:pPrChange>
      </w:pPr>
      <w:bookmarkStart w:id="283" w:name="_Toc100567175"/>
      <w:bookmarkStart w:id="284" w:name="_Ref96529991"/>
      <w:ins w:id="285" w:author="Utku B. Demir" w:date="2022-04-21T13:32:00Z">
        <w:r>
          <w:t xml:space="preserve">4.1.1 </w:t>
        </w:r>
      </w:ins>
      <w:ins w:id="286" w:author="Utku B. Demir" w:date="2022-04-21T13:30:00Z">
        <w:r w:rsidR="00D453D4" w:rsidRPr="00125D20">
          <w:t>Respondents’ experience with transdisciplinary research and age</w:t>
        </w:r>
        <w:bookmarkEnd w:id="283"/>
      </w:ins>
    </w:p>
    <w:p w14:paraId="611AD9FB" w14:textId="77777777" w:rsidR="00D453D4" w:rsidRPr="00125D20" w:rsidRDefault="00D453D4" w:rsidP="00D453D4">
      <w:pPr>
        <w:pStyle w:val="BodyText"/>
        <w:jc w:val="both"/>
        <w:rPr>
          <w:ins w:id="287" w:author="Utku B. Demir" w:date="2022-04-21T13:30:00Z"/>
        </w:rPr>
      </w:pPr>
      <w:ins w:id="288" w:author="Utku B. Demir" w:date="2022-04-21T13:30:00Z">
        <w:r w:rsidRPr="00125D20">
          <w:t xml:space="preserve">This sub-section follows up on the question, whether the respondents’ </w:t>
        </w:r>
        <w:r w:rsidRPr="00125D20">
          <w:rPr>
            <w:i/>
            <w:iCs/>
          </w:rPr>
          <w:t>age</w:t>
        </w:r>
        <w:r w:rsidRPr="00125D20">
          <w:t xml:space="preserve"> had anything to do with their </w:t>
        </w:r>
        <w:r w:rsidRPr="00125D20">
          <w:rPr>
            <w:i/>
            <w:iCs/>
          </w:rPr>
          <w:t>experience with transdisciplinary research</w:t>
        </w:r>
        <w:r w:rsidRPr="00125D20">
          <w:t>.</w:t>
        </w:r>
        <w:bookmarkEnd w:id="284"/>
        <w:r w:rsidRPr="00125D20">
          <w:t xml:space="preserve"> </w:t>
        </w:r>
        <w:r w:rsidRPr="00125D20">
          <w:fldChar w:fldCharType="begin"/>
        </w:r>
        <w:r w:rsidRPr="00125D20">
          <w:instrText xml:space="preserve"> REF _Ref99939650 \h </w:instrText>
        </w:r>
        <w:r w:rsidRPr="00125D20">
          <w:fldChar w:fldCharType="separate"/>
        </w:r>
        <w:r w:rsidRPr="00125D20">
          <w:t xml:space="preserve">Figure </w:t>
        </w:r>
        <w:r>
          <w:rPr>
            <w:noProof/>
          </w:rPr>
          <w:t>1</w:t>
        </w:r>
        <w:r w:rsidRPr="00125D20">
          <w:fldChar w:fldCharType="end"/>
        </w:r>
        <w:r w:rsidRPr="00125D20">
          <w:t xml:space="preserve"> shows the distribution of the transdisciplinary experience on the x-axis (</w:t>
        </w:r>
        <w:proofErr w:type="gramStart"/>
        <w:r w:rsidRPr="00125D20">
          <w:t>0..</w:t>
        </w:r>
        <w:proofErr w:type="gramEnd"/>
        <w:r w:rsidRPr="00125D20">
          <w:t xml:space="preserve">10 from lowest to highest), while the age groups are shown on the y-axis. Some variance is </w:t>
        </w:r>
        <w:proofErr w:type="gramStart"/>
        <w:r w:rsidRPr="00125D20">
          <w:t>noticeable</w:t>
        </w:r>
        <w:proofErr w:type="gramEnd"/>
        <w:r w:rsidRPr="00125D20">
          <w:t xml:space="preserve"> but a general trend is not visible. Even the younger age groups are spread across a low to a high degree of transdisciplinary experience. </w:t>
        </w:r>
      </w:ins>
    </w:p>
    <w:p w14:paraId="5E295A68" w14:textId="77777777" w:rsidR="00D453D4" w:rsidRPr="00125D20" w:rsidRDefault="00D453D4" w:rsidP="00D453D4">
      <w:pPr>
        <w:pStyle w:val="BodyText"/>
        <w:jc w:val="both"/>
        <w:rPr>
          <w:ins w:id="289" w:author="Utku B. Demir" w:date="2022-04-21T13:30:00Z"/>
        </w:rPr>
      </w:pPr>
      <w:ins w:id="290" w:author="Utku B. Demir" w:date="2022-04-21T13:30:00Z">
        <w:r w:rsidRPr="00125D20">
          <w:t xml:space="preserve">Chapter </w:t>
        </w:r>
        <w:r w:rsidRPr="00125D20">
          <w:fldChar w:fldCharType="begin"/>
        </w:r>
        <w:r w:rsidRPr="00125D20">
          <w:instrText xml:space="preserve"> REF _Ref100547242 \w \h </w:instrText>
        </w:r>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_Ref99940045 \h </w:instrText>
        </w:r>
        <w:r w:rsidRPr="00125D20">
          <w:fldChar w:fldCharType="separate"/>
        </w:r>
        <w:r>
          <w:rPr>
            <w:b/>
            <w:bCs/>
            <w:noProof/>
          </w:rPr>
          <w:t>Error! Bookmark not defined.</w:t>
        </w:r>
        <w:r w:rsidRPr="00125D20">
          <w:fldChar w:fldCharType="end"/>
        </w:r>
        <w:r w:rsidRPr="00125D20">
          <w:t xml:space="preserve">) examines interesting potential correlations but, as a sneak preview, we can already say that this one is not among them, because the two variables “age” and “transdisciplinary experience” </w:t>
        </w:r>
        <w:r w:rsidRPr="00125D20">
          <w:rPr>
            <w:u w:val="single"/>
          </w:rPr>
          <w:t>do not correlate strongly</w:t>
        </w:r>
        <w:r w:rsidRPr="00125D20">
          <w:t xml:space="preserve"> enough to be considered important factors contributing to SI.</w:t>
        </w:r>
      </w:ins>
    </w:p>
    <w:p w14:paraId="737E3B05" w14:textId="77777777" w:rsidR="00D453D4" w:rsidRPr="00125D20" w:rsidRDefault="00D453D4" w:rsidP="00D453D4">
      <w:pPr>
        <w:pStyle w:val="BodyText"/>
        <w:jc w:val="both"/>
        <w:rPr>
          <w:ins w:id="291" w:author="Utku B. Demir" w:date="2022-04-21T13:30:00Z"/>
        </w:rPr>
      </w:pPr>
    </w:p>
    <w:p w14:paraId="4CAB1697" w14:textId="77777777" w:rsidR="00D453D4" w:rsidRPr="00125D20" w:rsidRDefault="00D453D4" w:rsidP="00D453D4">
      <w:pPr>
        <w:pStyle w:val="Caption"/>
        <w:keepNext/>
        <w:rPr>
          <w:ins w:id="292" w:author="Utku B. Demir" w:date="2022-04-21T13:30:00Z"/>
        </w:rPr>
      </w:pPr>
      <w:bookmarkStart w:id="293" w:name="_Ref99939650"/>
      <w:bookmarkStart w:id="294" w:name="_Toc100567207"/>
      <w:ins w:id="295"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293"/>
        <w:r w:rsidRPr="00125D20">
          <w:t>: Distribution of the transdisciplinary experience across age groups</w:t>
        </w:r>
        <w:bookmarkEnd w:id="294"/>
      </w:ins>
    </w:p>
    <w:p w14:paraId="5A8E8EB9" w14:textId="77777777" w:rsidR="00D453D4" w:rsidRPr="00125D20" w:rsidRDefault="00D453D4" w:rsidP="00D453D4">
      <w:pPr>
        <w:rPr>
          <w:ins w:id="296" w:author="Utku B. Demir" w:date="2022-04-21T13:30:00Z"/>
        </w:rPr>
      </w:pPr>
      <w:ins w:id="297" w:author="Utku B. Demir" w:date="2022-04-21T13:30:00Z">
        <w:r w:rsidRPr="00125D20">
          <w:rPr>
            <w:noProof/>
            <w:lang w:eastAsia="de-AT"/>
          </w:rPr>
          <w:drawing>
            <wp:inline distT="0" distB="0" distL="0" distR="0" wp14:anchorId="22C2A5A8" wp14:editId="2059E9C9">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ins>
    </w:p>
    <w:p w14:paraId="2A063051" w14:textId="77777777" w:rsidR="00D453D4" w:rsidRPr="00125D20" w:rsidRDefault="00D453D4" w:rsidP="00D453D4">
      <w:pPr>
        <w:pStyle w:val="BodyText"/>
        <w:rPr>
          <w:ins w:id="298" w:author="Utku B. Demir" w:date="2022-04-21T13:30:00Z"/>
        </w:rPr>
      </w:pPr>
    </w:p>
    <w:p w14:paraId="4A78567C" w14:textId="6A022A24" w:rsidR="00D453D4" w:rsidRPr="00125D20" w:rsidRDefault="007B473D" w:rsidP="007B473D">
      <w:pPr>
        <w:pStyle w:val="RTDHeading05"/>
        <w:rPr>
          <w:ins w:id="299" w:author="Utku B. Demir" w:date="2022-04-21T13:30:00Z"/>
        </w:rPr>
        <w:pPrChange w:id="300" w:author="Utku B. Demir" w:date="2022-04-21T13:31:00Z">
          <w:pPr>
            <w:pStyle w:val="Heading3"/>
          </w:pPr>
        </w:pPrChange>
      </w:pPr>
      <w:bookmarkStart w:id="301" w:name="_Ref96530183"/>
      <w:bookmarkStart w:id="302" w:name="_Toc100567176"/>
      <w:ins w:id="303" w:author="Utku B. Demir" w:date="2022-04-21T13:31:00Z">
        <w:r>
          <w:t>4.1.</w:t>
        </w:r>
      </w:ins>
      <w:ins w:id="304" w:author="Utku B. Demir" w:date="2022-04-21T13:32:00Z">
        <w:r>
          <w:t>2</w:t>
        </w:r>
      </w:ins>
      <w:ins w:id="305" w:author="Utku B. Demir" w:date="2022-04-21T13:31:00Z">
        <w:r>
          <w:t xml:space="preserve">. </w:t>
        </w:r>
      </w:ins>
      <w:ins w:id="306" w:author="Utku B. Demir" w:date="2022-04-21T13:30:00Z">
        <w:r w:rsidR="00D453D4" w:rsidRPr="00125D20">
          <w:t>Respondents’ familiarity with social innovation</w:t>
        </w:r>
        <w:bookmarkEnd w:id="301"/>
        <w:r w:rsidR="00D453D4" w:rsidRPr="00125D20">
          <w:t xml:space="preserve"> and scientific domains</w:t>
        </w:r>
        <w:bookmarkEnd w:id="302"/>
      </w:ins>
    </w:p>
    <w:p w14:paraId="059AC2B2" w14:textId="77777777" w:rsidR="00D453D4" w:rsidRPr="00125D20" w:rsidRDefault="00D453D4" w:rsidP="00D453D4">
      <w:pPr>
        <w:keepNext/>
        <w:keepLines/>
        <w:jc w:val="both"/>
        <w:rPr>
          <w:ins w:id="307" w:author="Utku B. Demir" w:date="2022-04-21T13:30:00Z"/>
        </w:rPr>
      </w:pPr>
    </w:p>
    <w:p w14:paraId="1D2BCC81" w14:textId="77777777" w:rsidR="00D453D4" w:rsidRPr="00125D20" w:rsidRDefault="00D453D4" w:rsidP="00D453D4">
      <w:pPr>
        <w:keepNext/>
        <w:keepLines/>
        <w:jc w:val="both"/>
        <w:rPr>
          <w:ins w:id="308" w:author="Utku B. Demir" w:date="2022-04-21T13:30:00Z"/>
        </w:rPr>
      </w:pPr>
      <w:ins w:id="309" w:author="Utku B. Demir" w:date="2022-04-21T13:30:00Z">
        <w:r w:rsidRPr="00125D20">
          <w:t>SI is a relatively little-known concept among most of the survey respondents as described above. The question is, though, whether there is a difference between scientific domains when it comes to the familiarity of researchers with the concept of SI.</w:t>
        </w:r>
      </w:ins>
    </w:p>
    <w:p w14:paraId="3451404A" w14:textId="77777777" w:rsidR="00D453D4" w:rsidRPr="00125D20" w:rsidRDefault="00D453D4" w:rsidP="00D453D4">
      <w:pPr>
        <w:jc w:val="both"/>
        <w:rPr>
          <w:ins w:id="310" w:author="Utku B. Demir" w:date="2022-04-21T13:30:00Z"/>
        </w:rPr>
      </w:pPr>
    </w:p>
    <w:p w14:paraId="2C1C1F0A" w14:textId="1AB78F32" w:rsidR="00D453D4" w:rsidRPr="00125D20" w:rsidRDefault="00D453D4" w:rsidP="00D453D4">
      <w:pPr>
        <w:jc w:val="both"/>
        <w:rPr>
          <w:ins w:id="311" w:author="Utku B. Demir" w:date="2022-04-21T13:30:00Z"/>
        </w:rPr>
      </w:pPr>
      <w:ins w:id="312" w:author="Utku B. Demir" w:date="2022-04-21T13:30:00Z">
        <w:r w:rsidRPr="00125D20">
          <w:t xml:space="preserve">The distribution of participants across the three domains is balanced, each represents roughly one third of the overall number of participants (cf. </w:t>
        </w:r>
        <w:r w:rsidRPr="00125D20">
          <w:fldChar w:fldCharType="begin"/>
        </w:r>
        <w:r w:rsidRPr="00125D20">
          <w:instrText xml:space="preserve"> REF _Ref97855104 \h  \* MERGEFORMAT </w:instrText>
        </w:r>
        <w:r w:rsidRPr="00125D20">
          <w:fldChar w:fldCharType="separate"/>
        </w:r>
        <w:r>
          <w:rPr>
            <w:b/>
            <w:bCs/>
          </w:rPr>
          <w:t>Error! Reference source not found.</w:t>
        </w:r>
        <w:r w:rsidRPr="00125D20">
          <w:fldChar w:fldCharType="end"/>
        </w:r>
        <w:r w:rsidRPr="00125D20">
          <w:t xml:space="preserve">). As </w:t>
        </w:r>
        <w:r w:rsidRPr="00125D20">
          <w:fldChar w:fldCharType="begin"/>
        </w:r>
        <w:r w:rsidRPr="00125D20">
          <w:instrText xml:space="preserve"> REF _Ref99940464 \h  \* MERGEFORMAT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_Ref98379667 \h  \* MERGEFORMAT </w:instrText>
        </w:r>
        <w:r w:rsidRPr="00125D20">
          <w:fldChar w:fldCharType="separate"/>
        </w:r>
        <w:r>
          <w:rPr>
            <w:b/>
            <w:bCs/>
          </w:rPr>
          <w:t>Error! Reference source not found.</w:t>
        </w:r>
        <w:r w:rsidRPr="00125D20">
          <w:fldChar w:fldCharType="end"/>
        </w:r>
        <w:r w:rsidRPr="00125D20">
          <w:t xml:space="preserve"> </w:t>
        </w:r>
        <w:r w:rsidR="007B473D" w:rsidRPr="00125D20">
          <w:t>S</w:t>
        </w:r>
        <w:r w:rsidRPr="00125D20">
          <w:t xml:space="preserve">how, the </w:t>
        </w:r>
        <w:r w:rsidRPr="00125D20">
          <w:rPr>
            <w:u w:val="single"/>
          </w:rPr>
          <w:t>share of researchers from the Humanities and Social Sciences</w:t>
        </w:r>
        <w:r w:rsidRPr="00125D20">
          <w:t xml:space="preserve"> increases with each higher degree of </w:t>
        </w:r>
        <w:r w:rsidRPr="00125D20">
          <w:rPr>
            <w:i/>
            <w:iCs/>
          </w:rPr>
          <w:t>familiarity with SI</w:t>
        </w:r>
        <w:r w:rsidRPr="00125D20">
          <w:t xml:space="preserve"> while the share of the other two domains dwindles in comparison.</w:t>
        </w:r>
      </w:ins>
    </w:p>
    <w:p w14:paraId="4DDF9966" w14:textId="77777777" w:rsidR="00D453D4" w:rsidRPr="00125D20" w:rsidRDefault="00D453D4" w:rsidP="00D453D4">
      <w:pPr>
        <w:jc w:val="both"/>
        <w:rPr>
          <w:ins w:id="313" w:author="Utku B. Demir" w:date="2022-04-21T13:30:00Z"/>
        </w:rPr>
      </w:pPr>
    </w:p>
    <w:p w14:paraId="160CC4EF" w14:textId="77777777" w:rsidR="00D453D4" w:rsidRPr="00125D20" w:rsidRDefault="00D453D4" w:rsidP="00D453D4">
      <w:pPr>
        <w:jc w:val="both"/>
        <w:rPr>
          <w:ins w:id="314" w:author="Utku B. Demir" w:date="2022-04-21T13:30:00Z"/>
        </w:rPr>
      </w:pPr>
      <w:ins w:id="315" w:author="Utku B. Demir" w:date="2022-04-21T13:30:00Z">
        <w:r w:rsidRPr="00125D20">
          <w:t xml:space="preserve">This observation corresponds with our expectations and will further be examined in the hypothesis chapter in section </w:t>
        </w:r>
        <w:r w:rsidRPr="00125D20">
          <w:fldChar w:fldCharType="begin"/>
        </w:r>
        <w:r w:rsidRPr="00125D20">
          <w:instrText xml:space="preserve"> REF _Ref97920533 \r \h  \* MERGEFORMAT </w:instrText>
        </w:r>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_Ref97920533 \h </w:instrText>
        </w:r>
        <w:r w:rsidRPr="00125D20">
          <w:fldChar w:fldCharType="separate"/>
        </w:r>
        <w:r>
          <w:rPr>
            <w:b/>
            <w:bCs/>
            <w:noProof/>
          </w:rPr>
          <w:t>Error! Bookmark not defined.</w:t>
        </w:r>
        <w:r w:rsidRPr="00125D20">
          <w:fldChar w:fldCharType="end"/>
        </w:r>
        <w:r w:rsidRPr="00125D20">
          <w:t>) of the chapter on hypotheses.</w:t>
        </w:r>
      </w:ins>
    </w:p>
    <w:p w14:paraId="02EBC75D" w14:textId="77777777" w:rsidR="00D453D4" w:rsidRPr="00125D20" w:rsidRDefault="00D453D4" w:rsidP="00D453D4">
      <w:pPr>
        <w:jc w:val="both"/>
        <w:rPr>
          <w:ins w:id="316" w:author="Utku B. Demir" w:date="2022-04-21T13:30:00Z"/>
        </w:rPr>
      </w:pPr>
    </w:p>
    <w:p w14:paraId="2A4BF9A7" w14:textId="77777777" w:rsidR="00D453D4" w:rsidRDefault="00D453D4" w:rsidP="00D453D4">
      <w:pPr>
        <w:pStyle w:val="Caption"/>
        <w:keepNext/>
        <w:rPr>
          <w:ins w:id="317" w:author="Utku B. Demir" w:date="2022-04-21T13:30:00Z"/>
        </w:rPr>
      </w:pPr>
      <w:bookmarkStart w:id="318" w:name="_Ref99940464"/>
      <w:bookmarkStart w:id="319" w:name="_Toc100567208"/>
      <w:ins w:id="320"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318"/>
        <w:r w:rsidRPr="00125D20">
          <w:t xml:space="preserve">: Distribution of the familiarity with </w:t>
        </w:r>
        <w:r>
          <w:t>SI</w:t>
        </w:r>
        <w:bookmarkEnd w:id="319"/>
      </w:ins>
    </w:p>
    <w:p w14:paraId="3FB53E5B" w14:textId="77777777" w:rsidR="00D453D4" w:rsidRPr="00125D20" w:rsidRDefault="00D453D4" w:rsidP="00D453D4">
      <w:pPr>
        <w:pStyle w:val="Caption"/>
        <w:keepNext/>
        <w:rPr>
          <w:ins w:id="321" w:author="Utku B. Demir" w:date="2022-04-21T13:30:00Z"/>
        </w:rPr>
      </w:pPr>
      <w:ins w:id="322" w:author="Utku B. Demir" w:date="2022-04-21T13:30:00Z">
        <w:r w:rsidRPr="00125D20">
          <w:rPr>
            <w:noProof/>
            <w:lang w:eastAsia="de-AT"/>
          </w:rPr>
          <w:drawing>
            <wp:inline distT="0" distB="0" distL="0" distR="0" wp14:anchorId="346A8FFF" wp14:editId="77230A84">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ins>
    </w:p>
    <w:p w14:paraId="27260CDD" w14:textId="77777777" w:rsidR="00D453D4" w:rsidRPr="00125D20" w:rsidRDefault="00D453D4" w:rsidP="00D453D4">
      <w:pPr>
        <w:jc w:val="both"/>
        <w:rPr>
          <w:ins w:id="323" w:author="Utku B. Demir" w:date="2022-04-21T13:30:00Z"/>
        </w:rPr>
      </w:pPr>
    </w:p>
    <w:p w14:paraId="79C85206" w14:textId="6FD6E73C" w:rsidR="00D453D4" w:rsidRPr="00125D20" w:rsidRDefault="007B473D" w:rsidP="007B473D">
      <w:pPr>
        <w:pStyle w:val="RTDHeading05"/>
        <w:rPr>
          <w:ins w:id="324" w:author="Utku B. Demir" w:date="2022-04-21T13:30:00Z"/>
        </w:rPr>
        <w:pPrChange w:id="325" w:author="Utku B. Demir" w:date="2022-04-21T13:31:00Z">
          <w:pPr>
            <w:pStyle w:val="Heading3"/>
          </w:pPr>
        </w:pPrChange>
      </w:pPr>
      <w:bookmarkStart w:id="326" w:name="_Ref97234792"/>
      <w:bookmarkStart w:id="327" w:name="_Toc100567177"/>
      <w:ins w:id="328" w:author="Utku B. Demir" w:date="2022-04-21T13:31:00Z">
        <w:r>
          <w:t>4.1.</w:t>
        </w:r>
      </w:ins>
      <w:ins w:id="329" w:author="Utku B. Demir" w:date="2022-04-21T13:32:00Z">
        <w:r>
          <w:t>3</w:t>
        </w:r>
      </w:ins>
      <w:ins w:id="330" w:author="Utku B. Demir" w:date="2022-04-21T13:31:00Z">
        <w:r>
          <w:t xml:space="preserve">. </w:t>
        </w:r>
      </w:ins>
      <w:ins w:id="331" w:author="Utku B. Demir" w:date="2022-04-21T13:30:00Z">
        <w:r w:rsidR="00D453D4" w:rsidRPr="00125D20">
          <w:t>Project’s contribution to SI (self-assessment)</w:t>
        </w:r>
        <w:bookmarkEnd w:id="326"/>
        <w:bookmarkEnd w:id="327"/>
      </w:ins>
    </w:p>
    <w:p w14:paraId="14FFA4EC" w14:textId="77777777" w:rsidR="00D453D4" w:rsidRPr="00125D20" w:rsidRDefault="00D453D4" w:rsidP="00D453D4">
      <w:pPr>
        <w:pStyle w:val="BodyText"/>
        <w:jc w:val="both"/>
        <w:rPr>
          <w:ins w:id="332" w:author="Utku B. Demir" w:date="2022-04-21T13:30:00Z"/>
        </w:rPr>
      </w:pPr>
      <w:ins w:id="333" w:author="Utku B. Demir" w:date="2022-04-21T13:30:00Z">
        <w:r w:rsidRPr="00125D20">
          <w:t xml:space="preserve">Respondents were asked about their project’s contribution to SI as a control variable, firstly, to </w:t>
        </w:r>
        <w:proofErr w:type="spellStart"/>
        <w:r w:rsidRPr="00125D20">
          <w:t>scrutinise</w:t>
        </w:r>
        <w:proofErr w:type="spellEnd"/>
        <w:r w:rsidRPr="00125D20">
          <w:t xml:space="preserve"> the relationship between the self-assessment and a model-driven SI-Index</w:t>
        </w:r>
        <w:r w:rsidRPr="00125D20">
          <w:rPr>
            <w:rStyle w:val="FootnoteReference"/>
          </w:rPr>
          <w:footnoteReference w:id="3"/>
        </w:r>
        <w:r w:rsidRPr="00125D20">
          <w:t xml:space="preserve">, and secondly, to conclude if the self-assessment was generally overestimated. As the figure below and </w:t>
        </w:r>
        <w:r w:rsidRPr="00125D20">
          <w:fldChar w:fldCharType="begin"/>
        </w:r>
        <w:r w:rsidRPr="00125D20">
          <w:instrText xml:space="preserve"> REF _Ref98379667 \h  \* MERGEFORMAT </w:instrText>
        </w:r>
        <w:r w:rsidRPr="00125D20">
          <w:fldChar w:fldCharType="separate"/>
        </w:r>
        <w:r>
          <w:rPr>
            <w:b/>
            <w:bCs/>
          </w:rPr>
          <w:t>Error! Reference source not found.</w:t>
        </w:r>
        <w:r w:rsidRPr="00125D20">
          <w:fldChar w:fldCharType="end"/>
        </w:r>
        <w:r w:rsidRPr="00125D20">
          <w:t xml:space="preserve"> show, there is no clear distribution across the offered rating spectrum.</w:t>
        </w:r>
      </w:ins>
    </w:p>
    <w:p w14:paraId="2E66A536" w14:textId="77777777" w:rsidR="00D453D4" w:rsidRPr="00125D20" w:rsidRDefault="00D453D4" w:rsidP="00D453D4">
      <w:pPr>
        <w:pStyle w:val="Caption"/>
        <w:keepNext/>
        <w:rPr>
          <w:ins w:id="336" w:author="Utku B. Demir" w:date="2022-04-21T13:30:00Z"/>
        </w:rPr>
      </w:pPr>
      <w:bookmarkStart w:id="337" w:name="_Toc100567209"/>
      <w:ins w:id="338" w:author="Utku B. Demir" w:date="2022-04-21T13:30: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Distribution of self-assessed SI-Contribution</w:t>
        </w:r>
        <w:bookmarkEnd w:id="337"/>
      </w:ins>
    </w:p>
    <w:p w14:paraId="32DCDA4A" w14:textId="77777777" w:rsidR="00D453D4" w:rsidRPr="00125D20" w:rsidRDefault="00D453D4" w:rsidP="00D453D4">
      <w:pPr>
        <w:pStyle w:val="BodyText"/>
        <w:keepNext/>
        <w:rPr>
          <w:ins w:id="339" w:author="Utku B. Demir" w:date="2022-04-21T13:30:00Z"/>
        </w:rPr>
      </w:pPr>
      <w:ins w:id="340" w:author="Utku B. Demir" w:date="2022-04-21T13:30:00Z">
        <w:r w:rsidRPr="00125D20">
          <w:rPr>
            <w:noProof/>
            <w:lang w:eastAsia="de-AT"/>
          </w:rPr>
          <w:drawing>
            <wp:inline distT="0" distB="0" distL="0" distR="0" wp14:anchorId="165764D7" wp14:editId="31C43B63">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ins>
    </w:p>
    <w:p w14:paraId="5DAF2245" w14:textId="77777777" w:rsidR="00D453D4" w:rsidRPr="00125D20" w:rsidRDefault="00D453D4" w:rsidP="00D453D4">
      <w:pPr>
        <w:pStyle w:val="BodyText"/>
        <w:rPr>
          <w:ins w:id="341" w:author="Utku B. Demir" w:date="2022-04-21T13:30:00Z"/>
        </w:rPr>
      </w:pPr>
    </w:p>
    <w:p w14:paraId="4E518AD4" w14:textId="77777777" w:rsidR="00D453D4" w:rsidRPr="00125D20" w:rsidRDefault="00D453D4" w:rsidP="007E7509">
      <w:pPr>
        <w:jc w:val="both"/>
        <w:rPr>
          <w:ins w:id="342" w:author="Utku B. Demir" w:date="2022-04-21T13:23:00Z"/>
        </w:rPr>
      </w:pPr>
    </w:p>
    <w:p w14:paraId="1809651C" w14:textId="77777777" w:rsidR="007E7509" w:rsidRDefault="007E7509" w:rsidP="00D60A93">
      <w:pPr>
        <w:pStyle w:val="RTDBody"/>
        <w:rPr>
          <w:ins w:id="343" w:author="Utku B. Demir" w:date="2022-04-21T13:22:00Z"/>
        </w:rPr>
      </w:pPr>
    </w:p>
    <w:p w14:paraId="069583BB" w14:textId="77777777" w:rsidR="007E7509" w:rsidRDefault="007E7509" w:rsidP="00D60A93">
      <w:pPr>
        <w:pStyle w:val="RTDBody"/>
      </w:pPr>
    </w:p>
    <w:p w14:paraId="4F714895" w14:textId="46A18D1C" w:rsidR="00D60A93" w:rsidRPr="00600FE3" w:rsidRDefault="00D60A93" w:rsidP="00912D56">
      <w:pPr>
        <w:pStyle w:val="RTDHeading04"/>
        <w:tabs>
          <w:tab w:val="left" w:pos="709"/>
        </w:tabs>
        <w:ind w:left="709" w:hanging="709"/>
        <w:outlineLvl w:val="1"/>
        <w:rPr>
          <w:sz w:val="22"/>
          <w:szCs w:val="22"/>
        </w:rPr>
      </w:pPr>
      <w:bookmarkStart w:id="344" w:name="_Toc99469565"/>
      <w:r>
        <w:rPr>
          <w:sz w:val="22"/>
          <w:szCs w:val="22"/>
        </w:rPr>
        <w:t>4.2</w:t>
      </w:r>
      <w:r>
        <w:rPr>
          <w:sz w:val="22"/>
          <w:szCs w:val="22"/>
        </w:rPr>
        <w:tab/>
      </w:r>
      <w:r w:rsidR="00820D44">
        <w:rPr>
          <w:sz w:val="22"/>
          <w:szCs w:val="22"/>
        </w:rPr>
        <w:t>M</w:t>
      </w:r>
      <w:r w:rsidR="00912D56">
        <w:rPr>
          <w:sz w:val="22"/>
          <w:szCs w:val="22"/>
        </w:rPr>
        <w:t>otivation</w:t>
      </w:r>
      <w:r w:rsidR="00820D44">
        <w:rPr>
          <w:sz w:val="22"/>
          <w:szCs w:val="22"/>
        </w:rPr>
        <w:t xml:space="preserve"> and </w:t>
      </w:r>
      <w:commentRangeStart w:id="345"/>
      <w:r w:rsidR="00820D44">
        <w:rPr>
          <w:sz w:val="22"/>
          <w:szCs w:val="22"/>
        </w:rPr>
        <w:t>agency</w:t>
      </w:r>
      <w:bookmarkEnd w:id="344"/>
      <w:commentRangeEnd w:id="345"/>
      <w:r w:rsidR="006C3AC7">
        <w:rPr>
          <w:rStyle w:val="CommentReference"/>
          <w:rFonts w:asciiTheme="minorHAnsi" w:eastAsiaTheme="minorHAnsi" w:hAnsiTheme="minorHAnsi" w:cstheme="minorBidi"/>
          <w:i w:val="0"/>
          <w:lang w:eastAsia="en-US"/>
        </w:rPr>
        <w:commentReference w:id="345"/>
      </w:r>
    </w:p>
    <w:p w14:paraId="47FA6C72" w14:textId="6DDF60A7" w:rsidR="00D60A93" w:rsidRDefault="00D60A93" w:rsidP="00D60A93">
      <w:pPr>
        <w:pStyle w:val="RTDBody"/>
        <w:rPr>
          <w:ins w:id="346" w:author="Utku B. Demir" w:date="2022-04-21T13:3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347" w:author="Utku B. Demir" w:date="2022-04-21T13:35:00Z">
        <w:r w:rsidR="004117D6">
          <w:t xml:space="preserve"> </w:t>
        </w:r>
        <w:r w:rsidR="004117D6" w:rsidRPr="0020309B">
          <w:rPr>
            <w:highlight w:val="yellow"/>
            <w:rPrChange w:id="348" w:author="Utku B. Demir" w:date="2022-04-21T13:38:00Z">
              <w:rPr/>
            </w:rPrChange>
          </w:rPr>
          <w:t xml:space="preserve">Our </w:t>
        </w:r>
      </w:ins>
      <w:ins w:id="349" w:author="Utku B. Demir" w:date="2022-04-21T13:36:00Z">
        <w:r w:rsidR="004117D6" w:rsidRPr="0020309B">
          <w:rPr>
            <w:highlight w:val="yellow"/>
            <w:rPrChange w:id="350" w:author="Utku B. Demir" w:date="2022-04-21T13:38:00Z">
              <w:rPr/>
            </w:rPrChange>
          </w:rPr>
          <w:t xml:space="preserve">analysis approached to the research motivation and agency from </w:t>
        </w:r>
      </w:ins>
      <w:ins w:id="351" w:author="Utku B. Demir" w:date="2022-04-21T13:37:00Z">
        <w:r w:rsidR="0020309B" w:rsidRPr="0020309B">
          <w:rPr>
            <w:highlight w:val="yellow"/>
            <w:rPrChange w:id="352" w:author="Utku B. Demir" w:date="2022-04-21T13:38:00Z">
              <w:rPr/>
            </w:rPrChange>
          </w:rPr>
          <w:t xml:space="preserve">different directions by identifying types of motivation and intention </w:t>
        </w:r>
      </w:ins>
      <w:ins w:id="353" w:author="Utku B. Demir" w:date="2022-04-21T13:38:00Z">
        <w:r w:rsidR="0020309B" w:rsidRPr="0020309B">
          <w:rPr>
            <w:highlight w:val="yellow"/>
            <w:rPrChange w:id="354" w:author="Utku B. Demir" w:date="2022-04-21T13:38:00Z">
              <w:rPr/>
            </w:rPrChange>
          </w:rPr>
          <w:t>to benefit the society outside of academia.</w:t>
        </w:r>
      </w:ins>
    </w:p>
    <w:p w14:paraId="4B2F1B09" w14:textId="77777777" w:rsidR="004117D6" w:rsidRPr="00125D20" w:rsidRDefault="004117D6" w:rsidP="004117D6">
      <w:pPr>
        <w:pStyle w:val="RTDHeading05"/>
        <w:rPr>
          <w:ins w:id="355" w:author="Utku B. Demir" w:date="2022-04-21T13:34:00Z"/>
        </w:rPr>
        <w:pPrChange w:id="356" w:author="Utku B. Demir" w:date="2022-04-21T13:35:00Z">
          <w:pPr>
            <w:pStyle w:val="Heading3"/>
          </w:pPr>
        </w:pPrChange>
      </w:pPr>
      <w:bookmarkStart w:id="357" w:name="_Toc100567179"/>
      <w:ins w:id="358" w:author="Utku B. Demir" w:date="2022-04-21T13:34:00Z">
        <w:r w:rsidRPr="00125D20">
          <w:t>Motivation types</w:t>
        </w:r>
        <w:bookmarkEnd w:id="357"/>
      </w:ins>
    </w:p>
    <w:p w14:paraId="692D14B0" w14:textId="77777777" w:rsidR="004117D6" w:rsidRPr="00125D20" w:rsidRDefault="004117D6" w:rsidP="004117D6">
      <w:pPr>
        <w:pStyle w:val="BodyText"/>
        <w:jc w:val="both"/>
        <w:rPr>
          <w:ins w:id="359" w:author="Utku B. Demir" w:date="2022-04-21T13:34:00Z"/>
        </w:rPr>
      </w:pPr>
      <w:ins w:id="360" w:author="Utku B. Demir" w:date="2022-04-21T13:34:00Z">
        <w:r w:rsidRPr="00125D20">
          <w:t xml:space="preserve">The type of motivation that drives academics to conduct research is important to understand the content orientation, the design, and the results of the study. The initial motivation types measured in this study consist of three main categories, namely, motivation to </w:t>
        </w:r>
        <w:r w:rsidRPr="00125D20">
          <w:rPr>
            <w:i/>
            <w:iCs/>
          </w:rPr>
          <w:t xml:space="preserve">better understand a natural, technical, economic, or social phenomenon </w:t>
        </w:r>
        <w:r w:rsidRPr="00125D20">
          <w:t xml:space="preserve">(basic academic motivation that drives research), to </w:t>
        </w:r>
        <w:r w:rsidRPr="00125D20">
          <w:rPr>
            <w:i/>
            <w:iCs/>
          </w:rPr>
          <w:t>directly address a natural, technical, economic, or social problem</w:t>
        </w:r>
        <w:r w:rsidRPr="00125D20">
          <w:rPr>
            <w:iCs/>
          </w:rPr>
          <w:t xml:space="preserve"> (use-inspired research)</w:t>
        </w:r>
        <w:r w:rsidRPr="00125D20">
          <w:rPr>
            <w:i/>
            <w:iCs/>
          </w:rPr>
          <w:t xml:space="preserve">, </w:t>
        </w:r>
        <w:r w:rsidRPr="00125D20">
          <w:t xml:space="preserve">to </w:t>
        </w:r>
        <w:r w:rsidRPr="00125D20">
          <w:rPr>
            <w:i/>
            <w:iCs/>
          </w:rPr>
          <w:t>improve the human condition/welfare</w:t>
        </w:r>
        <w:r w:rsidRPr="00125D20">
          <w:t xml:space="preserve"> (motivation to create impact outside of academia).</w:t>
        </w:r>
      </w:ins>
    </w:p>
    <w:p w14:paraId="017F9DC6" w14:textId="77777777" w:rsidR="004117D6" w:rsidRPr="00125D20" w:rsidRDefault="004117D6" w:rsidP="004117D6">
      <w:pPr>
        <w:jc w:val="both"/>
        <w:rPr>
          <w:ins w:id="361" w:author="Utku B. Demir" w:date="2022-04-21T13:34:00Z"/>
        </w:rPr>
      </w:pPr>
      <w:ins w:id="362" w:author="Utku B. Demir" w:date="2022-04-21T13:34:00Z">
        <w:r w:rsidRPr="00125D20">
          <w:t xml:space="preserve">The basic academic motivation to better understand a natural, technical, economic or social phenomenon was strongly emphasised in the survey results (see </w:t>
        </w:r>
        <w:r w:rsidRPr="00125D20">
          <w:fldChar w:fldCharType="begin"/>
        </w:r>
        <w:r w:rsidRPr="00125D20">
          <w:instrText xml:space="preserve"> REF _Ref100042325 \h </w:instrText>
        </w:r>
        <w:r w:rsidRPr="00125D20">
          <w:fldChar w:fldCharType="separate"/>
        </w:r>
        <w:r w:rsidRPr="00125D20">
          <w:t xml:space="preserve">Figure </w:t>
        </w:r>
        <w:r>
          <w:rPr>
            <w:noProof/>
          </w:rPr>
          <w:t>1</w:t>
        </w:r>
        <w:r w:rsidRPr="00125D20">
          <w:fldChar w:fldCharType="end"/>
        </w:r>
        <w:r w:rsidRPr="00125D20">
          <w:t xml:space="preserve">): 84 % of the survey respondents marked academic motivation greater or equal to 7 on a 0-10 scale, it has also one of the highest response ratios in the survey (only one responded did not reply to this question). This was followed by motivation to directly address a problem (64 % of the respondents noting equal to or higher levels than 7). Improving the human condition/welfare, </w:t>
        </w:r>
        <w:proofErr w:type="spellStart"/>
        <w:r w:rsidRPr="00125D20">
          <w:t>i</w:t>
        </w:r>
        <w:proofErr w:type="spellEnd"/>
        <w:r w:rsidRPr="00125D20">
          <w:t xml:space="preserve">. e. the motivation closest associated with social innovation, </w:t>
        </w:r>
        <w:proofErr w:type="gramStart"/>
        <w:r w:rsidRPr="00125D20">
          <w:t>namely</w:t>
        </w:r>
        <w:proofErr w:type="gramEnd"/>
        <w:r w:rsidRPr="00125D20">
          <w:t xml:space="preserve"> to cause social impact outside of academia, was more balanced in comparison. 35 % of the respondents replied with levels equal to or smaller than 3 and 45 % with levels equal to or higher than 7, in terms of improving the human condition/welfare being one of the main motivations in their research project. For more detailed responses, refer to </w:t>
        </w:r>
        <w:r w:rsidRPr="00125D20">
          <w:fldChar w:fldCharType="begin"/>
        </w:r>
        <w:r w:rsidRPr="00125D20">
          <w:instrText xml:space="preserve"> REF _Ref100042273 \h </w:instrText>
        </w:r>
        <w:r w:rsidRPr="00125D20">
          <w:fldChar w:fldCharType="separate"/>
        </w:r>
        <w:r w:rsidRPr="00125D20">
          <w:t xml:space="preserve">Table </w:t>
        </w:r>
        <w:r>
          <w:rPr>
            <w:noProof/>
          </w:rPr>
          <w:t>1</w:t>
        </w:r>
        <w:r w:rsidRPr="00125D20">
          <w:fldChar w:fldCharType="end"/>
        </w:r>
        <w:r w:rsidRPr="00125D20">
          <w:t>.</w:t>
        </w:r>
      </w:ins>
    </w:p>
    <w:p w14:paraId="17D475BF" w14:textId="77777777" w:rsidR="004117D6" w:rsidRPr="00125D20" w:rsidRDefault="004117D6" w:rsidP="004117D6">
      <w:pPr>
        <w:jc w:val="both"/>
        <w:rPr>
          <w:ins w:id="363" w:author="Utku B. Demir" w:date="2022-04-21T13:34:00Z"/>
        </w:rPr>
      </w:pPr>
    </w:p>
    <w:p w14:paraId="4CB5D86F" w14:textId="77777777" w:rsidR="004117D6" w:rsidRPr="00125D20" w:rsidRDefault="004117D6" w:rsidP="004117D6">
      <w:pPr>
        <w:jc w:val="both"/>
        <w:rPr>
          <w:ins w:id="364" w:author="Utku B. Demir" w:date="2022-04-21T13:34:00Z"/>
        </w:rPr>
      </w:pPr>
      <w:ins w:id="365" w:author="Utku B. Demir" w:date="2022-04-21T13:34:00Z">
        <w:r w:rsidRPr="00125D20">
          <w:t xml:space="preserve">We can conclude that the motivation portfolio of SNSF-funded principal investigators is, overall, not one-dimensionally oriented towards only the basic scientific motivation of better understanding a </w:t>
        </w:r>
        <w:proofErr w:type="gramStart"/>
        <w:r w:rsidRPr="00125D20">
          <w:t>phenomenon, but</w:t>
        </w:r>
        <w:proofErr w:type="gramEnd"/>
        <w:r w:rsidRPr="00125D20">
          <w:t xml:space="preserve"> includes also a remarkable share of problem-orientation and use-inspiration including a quite strongly expressed notion of doing good for human condition/welfare. A high proportion of SNSF-funded projects have thus the motivational potential to </w:t>
        </w:r>
        <w:proofErr w:type="gramStart"/>
        <w:r w:rsidRPr="00125D20">
          <w:t>more directly contribute to SI</w:t>
        </w:r>
        <w:proofErr w:type="gramEnd"/>
        <w:r w:rsidRPr="00125D20">
          <w:t xml:space="preserve"> through their research.</w:t>
        </w:r>
      </w:ins>
    </w:p>
    <w:p w14:paraId="773CFA91" w14:textId="77777777" w:rsidR="004117D6" w:rsidRPr="00125D20" w:rsidRDefault="004117D6" w:rsidP="004117D6">
      <w:pPr>
        <w:rPr>
          <w:ins w:id="366" w:author="Utku B. Demir" w:date="2022-04-21T13:34:00Z"/>
        </w:rPr>
      </w:pPr>
    </w:p>
    <w:p w14:paraId="796585E8" w14:textId="77777777" w:rsidR="004117D6" w:rsidRPr="00125D20" w:rsidRDefault="004117D6" w:rsidP="004117D6">
      <w:pPr>
        <w:rPr>
          <w:ins w:id="367" w:author="Utku B. Demir" w:date="2022-04-21T13:34:00Z"/>
        </w:rPr>
      </w:pPr>
    </w:p>
    <w:p w14:paraId="46CF1196" w14:textId="77777777" w:rsidR="004117D6" w:rsidRDefault="004117D6" w:rsidP="004117D6">
      <w:pPr>
        <w:pStyle w:val="Caption"/>
        <w:keepNext/>
        <w:rPr>
          <w:ins w:id="368" w:author="Utku B. Demir" w:date="2022-04-21T13:34:00Z"/>
        </w:rPr>
      </w:pPr>
      <w:bookmarkStart w:id="369" w:name="_Ref100042325"/>
      <w:bookmarkStart w:id="370" w:name="_Toc100567210"/>
      <w:ins w:id="371" w:author="Utku B. Demir" w:date="2022-04-21T13:34: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369"/>
        <w:r w:rsidRPr="00125D20">
          <w:t>: Distribution of different motivation types</w:t>
        </w:r>
        <w:bookmarkEnd w:id="370"/>
      </w:ins>
    </w:p>
    <w:p w14:paraId="10E28E86" w14:textId="77777777" w:rsidR="004117D6" w:rsidRPr="00125D20" w:rsidRDefault="004117D6" w:rsidP="004117D6">
      <w:pPr>
        <w:pStyle w:val="Caption"/>
        <w:keepNext/>
        <w:rPr>
          <w:ins w:id="372" w:author="Utku B. Demir" w:date="2022-04-21T13:34:00Z"/>
        </w:rPr>
      </w:pPr>
      <w:ins w:id="373" w:author="Utku B. Demir" w:date="2022-04-21T13:34:00Z">
        <w:r w:rsidRPr="00125D20">
          <w:rPr>
            <w:noProof/>
            <w:lang w:eastAsia="de-AT"/>
          </w:rPr>
          <w:drawing>
            <wp:inline distT="0" distB="0" distL="0" distR="0" wp14:anchorId="5A09E865" wp14:editId="492559CF">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ins>
    </w:p>
    <w:p w14:paraId="5E8254CA" w14:textId="77777777" w:rsidR="004117D6" w:rsidRPr="00125D20" w:rsidRDefault="004117D6" w:rsidP="004117D6">
      <w:pPr>
        <w:pStyle w:val="BodyText"/>
        <w:rPr>
          <w:ins w:id="374" w:author="Utku B. Demir" w:date="2022-04-21T13:34:00Z"/>
        </w:rPr>
      </w:pPr>
    </w:p>
    <w:p w14:paraId="48FBA65E" w14:textId="77777777" w:rsidR="004117D6" w:rsidRPr="00125D20" w:rsidRDefault="004117D6" w:rsidP="004117D6">
      <w:pPr>
        <w:pStyle w:val="Caption"/>
        <w:keepNext/>
        <w:rPr>
          <w:ins w:id="375" w:author="Utku B. Demir" w:date="2022-04-21T13:34:00Z"/>
        </w:rPr>
      </w:pPr>
      <w:bookmarkStart w:id="376" w:name="_Ref100042273"/>
      <w:bookmarkStart w:id="377" w:name="_Toc100567243"/>
      <w:ins w:id="378"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376"/>
        <w:r w:rsidRPr="00125D20">
          <w:t>: Distribution of different motivation types</w:t>
        </w:r>
        <w:bookmarkEnd w:id="377"/>
      </w:ins>
    </w:p>
    <w:tbl>
      <w:tblPr>
        <w:tblStyle w:val="ListTable3"/>
        <w:tblW w:w="5000" w:type="pct"/>
        <w:tblLook w:val="0420" w:firstRow="1" w:lastRow="0" w:firstColumn="0" w:lastColumn="0" w:noHBand="0" w:noVBand="1"/>
      </w:tblPr>
      <w:tblGrid>
        <w:gridCol w:w="1252"/>
        <w:gridCol w:w="1022"/>
        <w:gridCol w:w="1705"/>
        <w:gridCol w:w="1164"/>
        <w:gridCol w:w="1490"/>
        <w:gridCol w:w="1001"/>
        <w:gridCol w:w="1428"/>
      </w:tblGrid>
      <w:tr w:rsidR="004117D6" w:rsidRPr="00125D20" w14:paraId="137979B1" w14:textId="77777777" w:rsidTr="00B0217D">
        <w:trPr>
          <w:cnfStyle w:val="100000000000" w:firstRow="1" w:lastRow="0" w:firstColumn="0" w:lastColumn="0" w:oddVBand="0" w:evenVBand="0" w:oddHBand="0" w:evenHBand="0" w:firstRowFirstColumn="0" w:firstRowLastColumn="0" w:lastRowFirstColumn="0" w:lastRowLastColumn="0"/>
          <w:ins w:id="379" w:author="Utku B. Demir" w:date="2022-04-21T13:34:00Z"/>
        </w:trPr>
        <w:tc>
          <w:tcPr>
            <w:tcW w:w="0" w:type="auto"/>
            <w:vAlign w:val="bottom"/>
          </w:tcPr>
          <w:p w14:paraId="792A4DF2" w14:textId="77777777" w:rsidR="004117D6" w:rsidRPr="00125D20" w:rsidRDefault="004117D6" w:rsidP="00B0217D">
            <w:pPr>
              <w:spacing w:before="100" w:after="100"/>
              <w:ind w:left="100" w:right="100"/>
              <w:jc w:val="center"/>
              <w:rPr>
                <w:ins w:id="380" w:author="Utku B. Demir" w:date="2022-04-21T13:34:00Z"/>
              </w:rPr>
            </w:pPr>
            <w:ins w:id="381" w:author="Utku B. Demir" w:date="2022-04-21T13:34:00Z">
              <w:r w:rsidRPr="00125D20">
                <w:t>rating</w:t>
              </w:r>
            </w:ins>
          </w:p>
        </w:tc>
        <w:tc>
          <w:tcPr>
            <w:tcW w:w="1505" w:type="pct"/>
            <w:gridSpan w:val="2"/>
            <w:vAlign w:val="bottom"/>
          </w:tcPr>
          <w:p w14:paraId="66FD2909" w14:textId="77777777" w:rsidR="004117D6" w:rsidRPr="00125D20" w:rsidRDefault="004117D6" w:rsidP="00B0217D">
            <w:pPr>
              <w:spacing w:before="100" w:after="100"/>
              <w:ind w:left="100" w:right="100"/>
              <w:jc w:val="center"/>
              <w:rPr>
                <w:ins w:id="382" w:author="Utku B. Demir" w:date="2022-04-21T13:34:00Z"/>
                <w:rFonts w:ascii="Helvetica" w:eastAsia="Helvetica" w:hAnsi="Helvetica" w:cs="Helvetica"/>
                <w:b w:val="0"/>
                <w:bCs w:val="0"/>
                <w:sz w:val="18"/>
                <w:szCs w:val="18"/>
              </w:rPr>
            </w:pPr>
            <w:ins w:id="383" w:author="Utku B. Demir" w:date="2022-04-21T13:34:00Z">
              <w:r w:rsidRPr="00125D20">
                <w:rPr>
                  <w:rFonts w:ascii="Helvetica" w:eastAsia="Helvetica" w:hAnsi="Helvetica" w:cs="Helvetica"/>
                  <w:sz w:val="18"/>
                  <w:szCs w:val="18"/>
                </w:rPr>
                <w:t>better understand a natural, technical, economic, or social phenomenon?</w:t>
              </w:r>
            </w:ins>
          </w:p>
          <w:p w14:paraId="191C1C4F" w14:textId="77777777" w:rsidR="004117D6" w:rsidRPr="00125D20" w:rsidRDefault="004117D6" w:rsidP="00B0217D">
            <w:pPr>
              <w:spacing w:before="100" w:after="100"/>
              <w:ind w:left="100" w:right="100"/>
              <w:jc w:val="center"/>
              <w:rPr>
                <w:ins w:id="384" w:author="Utku B. Demir" w:date="2022-04-21T13:34:00Z"/>
                <w:b w:val="0"/>
                <w:bCs w:val="0"/>
                <w:sz w:val="18"/>
                <w:szCs w:val="18"/>
              </w:rPr>
            </w:pPr>
            <w:ins w:id="385" w:author="Utku B. Demir" w:date="2022-04-21T13:34:00Z">
              <w:r w:rsidRPr="00125D20">
                <w:rPr>
                  <w:b w:val="0"/>
                  <w:bCs w:val="0"/>
                  <w:sz w:val="18"/>
                  <w:szCs w:val="18"/>
                </w:rPr>
                <w:t>(n=360)</w:t>
              </w:r>
            </w:ins>
          </w:p>
        </w:tc>
        <w:tc>
          <w:tcPr>
            <w:tcW w:w="1464" w:type="pct"/>
            <w:gridSpan w:val="2"/>
            <w:vAlign w:val="bottom"/>
          </w:tcPr>
          <w:p w14:paraId="6676B499" w14:textId="77777777" w:rsidR="004117D6" w:rsidRPr="00125D20" w:rsidRDefault="004117D6" w:rsidP="00B0217D">
            <w:pPr>
              <w:spacing w:before="100" w:after="100"/>
              <w:ind w:left="100" w:right="100"/>
              <w:jc w:val="center"/>
              <w:rPr>
                <w:ins w:id="386" w:author="Utku B. Demir" w:date="2022-04-21T13:34:00Z"/>
                <w:rFonts w:ascii="Helvetica" w:eastAsia="Helvetica" w:hAnsi="Helvetica" w:cs="Helvetica"/>
                <w:b w:val="0"/>
                <w:bCs w:val="0"/>
                <w:sz w:val="18"/>
                <w:szCs w:val="18"/>
              </w:rPr>
            </w:pPr>
            <w:ins w:id="387" w:author="Utku B. Demir" w:date="2022-04-21T13:34:00Z">
              <w:r w:rsidRPr="00125D20">
                <w:rPr>
                  <w:rFonts w:ascii="Helvetica" w:eastAsia="Helvetica" w:hAnsi="Helvetica" w:cs="Helvetica"/>
                  <w:sz w:val="18"/>
                  <w:szCs w:val="18"/>
                </w:rPr>
                <w:t>directly address a natural, technical, economic, or social problem?</w:t>
              </w:r>
            </w:ins>
          </w:p>
          <w:p w14:paraId="72FB50BC" w14:textId="77777777" w:rsidR="004117D6" w:rsidRPr="00125D20" w:rsidRDefault="004117D6" w:rsidP="00B0217D">
            <w:pPr>
              <w:spacing w:before="100" w:after="100"/>
              <w:ind w:left="100" w:right="100"/>
              <w:jc w:val="center"/>
              <w:rPr>
                <w:ins w:id="388" w:author="Utku B. Demir" w:date="2022-04-21T13:34:00Z"/>
                <w:b w:val="0"/>
                <w:bCs w:val="0"/>
                <w:sz w:val="18"/>
                <w:szCs w:val="18"/>
              </w:rPr>
            </w:pPr>
            <w:ins w:id="389" w:author="Utku B. Demir" w:date="2022-04-21T13:34:00Z">
              <w:r w:rsidRPr="00125D20">
                <w:rPr>
                  <w:b w:val="0"/>
                  <w:bCs w:val="0"/>
                  <w:sz w:val="18"/>
                  <w:szCs w:val="18"/>
                </w:rPr>
                <w:t>(n=354)</w:t>
              </w:r>
            </w:ins>
          </w:p>
        </w:tc>
        <w:tc>
          <w:tcPr>
            <w:tcW w:w="0" w:type="auto"/>
            <w:gridSpan w:val="2"/>
            <w:vAlign w:val="bottom"/>
          </w:tcPr>
          <w:p w14:paraId="2E551F81" w14:textId="77777777" w:rsidR="004117D6" w:rsidRPr="00125D20" w:rsidRDefault="004117D6" w:rsidP="00B0217D">
            <w:pPr>
              <w:spacing w:before="100" w:after="100"/>
              <w:ind w:left="100" w:right="100"/>
              <w:jc w:val="center"/>
              <w:rPr>
                <w:ins w:id="390" w:author="Utku B. Demir" w:date="2022-04-21T13:34:00Z"/>
                <w:rFonts w:ascii="Helvetica" w:eastAsia="Helvetica" w:hAnsi="Helvetica" w:cs="Helvetica"/>
                <w:b w:val="0"/>
                <w:bCs w:val="0"/>
                <w:sz w:val="18"/>
                <w:szCs w:val="18"/>
              </w:rPr>
            </w:pPr>
            <w:ins w:id="391" w:author="Utku B. Demir" w:date="2022-04-21T13:34:00Z">
              <w:r w:rsidRPr="00125D20">
                <w:rPr>
                  <w:rFonts w:ascii="Helvetica" w:eastAsia="Helvetica" w:hAnsi="Helvetica" w:cs="Helvetica"/>
                  <w:sz w:val="18"/>
                  <w:szCs w:val="18"/>
                </w:rPr>
                <w:t>improve the human condition/welfare (outside academia)?</w:t>
              </w:r>
            </w:ins>
          </w:p>
          <w:p w14:paraId="12A65E39" w14:textId="77777777" w:rsidR="004117D6" w:rsidRPr="00125D20" w:rsidRDefault="004117D6" w:rsidP="00B0217D">
            <w:pPr>
              <w:spacing w:before="100" w:after="100"/>
              <w:ind w:left="100" w:right="100"/>
              <w:jc w:val="center"/>
              <w:rPr>
                <w:ins w:id="392" w:author="Utku B. Demir" w:date="2022-04-21T13:34:00Z"/>
                <w:b w:val="0"/>
                <w:bCs w:val="0"/>
                <w:sz w:val="18"/>
                <w:szCs w:val="18"/>
              </w:rPr>
            </w:pPr>
            <w:ins w:id="393" w:author="Utku B. Demir" w:date="2022-04-21T13:34:00Z">
              <w:r w:rsidRPr="00125D20">
                <w:rPr>
                  <w:b w:val="0"/>
                  <w:bCs w:val="0"/>
                  <w:sz w:val="18"/>
                  <w:szCs w:val="18"/>
                </w:rPr>
                <w:t>(n=355)</w:t>
              </w:r>
            </w:ins>
          </w:p>
        </w:tc>
      </w:tr>
      <w:tr w:rsidR="004117D6" w:rsidRPr="00125D20" w14:paraId="5F8F6411" w14:textId="77777777" w:rsidTr="00B0217D">
        <w:trPr>
          <w:cnfStyle w:val="000000100000" w:firstRow="0" w:lastRow="0" w:firstColumn="0" w:lastColumn="0" w:oddVBand="0" w:evenVBand="0" w:oddHBand="1" w:evenHBand="0" w:firstRowFirstColumn="0" w:firstRowLastColumn="0" w:lastRowFirstColumn="0" w:lastRowLastColumn="0"/>
          <w:ins w:id="394" w:author="Utku B. Demir" w:date="2022-04-21T13:34:00Z"/>
        </w:trPr>
        <w:tc>
          <w:tcPr>
            <w:tcW w:w="0" w:type="auto"/>
            <w:vAlign w:val="center"/>
          </w:tcPr>
          <w:p w14:paraId="363E2BA1" w14:textId="77777777" w:rsidR="004117D6" w:rsidRPr="00125D20" w:rsidRDefault="004117D6" w:rsidP="00B0217D">
            <w:pPr>
              <w:jc w:val="center"/>
              <w:rPr>
                <w:ins w:id="395" w:author="Utku B. Demir" w:date="2022-04-21T13:34:00Z"/>
                <w:i/>
                <w:iCs/>
                <w:sz w:val="14"/>
                <w:szCs w:val="14"/>
              </w:rPr>
            </w:pPr>
            <w:proofErr w:type="gramStart"/>
            <w:ins w:id="396" w:author="Utku B. Demir" w:date="2022-04-21T13:34:00Z">
              <w:r w:rsidRPr="00125D20">
                <w:rPr>
                  <w:i/>
                  <w:iCs/>
                  <w:sz w:val="14"/>
                  <w:szCs w:val="14"/>
                </w:rPr>
                <w:t>0..lowest</w:t>
              </w:r>
              <w:proofErr w:type="gramEnd"/>
            </w:ins>
          </w:p>
          <w:p w14:paraId="0A1C9F66" w14:textId="77777777" w:rsidR="004117D6" w:rsidRPr="00125D20" w:rsidRDefault="004117D6" w:rsidP="00B0217D">
            <w:pPr>
              <w:jc w:val="center"/>
              <w:rPr>
                <w:ins w:id="397" w:author="Utku B. Demir" w:date="2022-04-21T13:34:00Z"/>
                <w:b/>
                <w:bCs/>
              </w:rPr>
            </w:pPr>
            <w:proofErr w:type="gramStart"/>
            <w:ins w:id="398" w:author="Utku B. Demir" w:date="2022-04-21T13:34:00Z">
              <w:r w:rsidRPr="00125D20">
                <w:rPr>
                  <w:i/>
                  <w:iCs/>
                  <w:sz w:val="14"/>
                  <w:szCs w:val="14"/>
                </w:rPr>
                <w:t>10..highest</w:t>
              </w:r>
              <w:proofErr w:type="gramEnd"/>
            </w:ins>
          </w:p>
        </w:tc>
        <w:tc>
          <w:tcPr>
            <w:tcW w:w="0" w:type="auto"/>
            <w:vAlign w:val="bottom"/>
          </w:tcPr>
          <w:p w14:paraId="071BD2B7" w14:textId="77777777" w:rsidR="004117D6" w:rsidRPr="00125D20" w:rsidRDefault="004117D6" w:rsidP="00B0217D">
            <w:pPr>
              <w:spacing w:before="100" w:after="100"/>
              <w:ind w:left="100" w:right="100"/>
              <w:jc w:val="center"/>
              <w:rPr>
                <w:ins w:id="399" w:author="Utku B. Demir" w:date="2022-04-21T13:34:00Z"/>
                <w:b/>
                <w:bCs/>
              </w:rPr>
            </w:pPr>
            <w:ins w:id="400" w:author="Utku B. Demir" w:date="2022-04-21T13:34:00Z">
              <w:r w:rsidRPr="00125D20">
                <w:rPr>
                  <w:rFonts w:ascii="Helvetica" w:eastAsia="Helvetica" w:hAnsi="Helvetica" w:cs="Helvetica"/>
                  <w:b/>
                  <w:bCs/>
                  <w:color w:val="000000"/>
                  <w:sz w:val="22"/>
                  <w:szCs w:val="22"/>
                </w:rPr>
                <w:t>abs</w:t>
              </w:r>
            </w:ins>
          </w:p>
        </w:tc>
        <w:tc>
          <w:tcPr>
            <w:tcW w:w="941" w:type="pct"/>
            <w:shd w:val="clear" w:color="auto" w:fill="E7E6E6" w:themeFill="background2"/>
            <w:vAlign w:val="bottom"/>
          </w:tcPr>
          <w:p w14:paraId="516F74F8" w14:textId="77777777" w:rsidR="004117D6" w:rsidRPr="00125D20" w:rsidRDefault="004117D6" w:rsidP="00B0217D">
            <w:pPr>
              <w:spacing w:before="100" w:after="100"/>
              <w:ind w:left="100" w:right="100"/>
              <w:jc w:val="center"/>
              <w:rPr>
                <w:ins w:id="401" w:author="Utku B. Demir" w:date="2022-04-21T13:34:00Z"/>
                <w:b/>
                <w:bCs/>
              </w:rPr>
            </w:pPr>
            <w:ins w:id="402" w:author="Utku B. Demir" w:date="2022-04-21T13:34:00Z">
              <w:r w:rsidRPr="00125D20">
                <w:rPr>
                  <w:rFonts w:ascii="Helvetica" w:eastAsia="Helvetica" w:hAnsi="Helvetica" w:cs="Helvetica"/>
                  <w:b/>
                  <w:bCs/>
                  <w:color w:val="000000"/>
                  <w:sz w:val="22"/>
                  <w:szCs w:val="22"/>
                </w:rPr>
                <w:t>%</w:t>
              </w:r>
            </w:ins>
          </w:p>
        </w:tc>
        <w:tc>
          <w:tcPr>
            <w:tcW w:w="642" w:type="pct"/>
            <w:vAlign w:val="bottom"/>
          </w:tcPr>
          <w:p w14:paraId="3BE73AAA" w14:textId="77777777" w:rsidR="004117D6" w:rsidRPr="00125D20" w:rsidRDefault="004117D6" w:rsidP="00B0217D">
            <w:pPr>
              <w:spacing w:before="100" w:after="100"/>
              <w:ind w:left="100" w:right="100"/>
              <w:jc w:val="center"/>
              <w:rPr>
                <w:ins w:id="403" w:author="Utku B. Demir" w:date="2022-04-21T13:34:00Z"/>
                <w:b/>
                <w:bCs/>
              </w:rPr>
            </w:pPr>
            <w:ins w:id="404"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30C26D2A" w14:textId="77777777" w:rsidR="004117D6" w:rsidRPr="00125D20" w:rsidRDefault="004117D6" w:rsidP="00B0217D">
            <w:pPr>
              <w:spacing w:before="100" w:after="100"/>
              <w:ind w:left="100" w:right="100"/>
              <w:jc w:val="center"/>
              <w:rPr>
                <w:ins w:id="405" w:author="Utku B. Demir" w:date="2022-04-21T13:34:00Z"/>
                <w:b/>
                <w:bCs/>
              </w:rPr>
            </w:pPr>
            <w:ins w:id="406" w:author="Utku B. Demir" w:date="2022-04-21T13:34:00Z">
              <w:r w:rsidRPr="00125D20">
                <w:rPr>
                  <w:rFonts w:ascii="Helvetica" w:eastAsia="Helvetica" w:hAnsi="Helvetica" w:cs="Helvetica"/>
                  <w:b/>
                  <w:bCs/>
                  <w:color w:val="000000"/>
                  <w:sz w:val="22"/>
                  <w:szCs w:val="22"/>
                </w:rPr>
                <w:t>%</w:t>
              </w:r>
            </w:ins>
          </w:p>
        </w:tc>
        <w:tc>
          <w:tcPr>
            <w:tcW w:w="0" w:type="auto"/>
            <w:vAlign w:val="bottom"/>
          </w:tcPr>
          <w:p w14:paraId="2DE2C332" w14:textId="77777777" w:rsidR="004117D6" w:rsidRPr="00125D20" w:rsidRDefault="004117D6" w:rsidP="00B0217D">
            <w:pPr>
              <w:spacing w:before="100" w:after="100"/>
              <w:ind w:left="100" w:right="100"/>
              <w:jc w:val="center"/>
              <w:rPr>
                <w:ins w:id="407" w:author="Utku B. Demir" w:date="2022-04-21T13:34:00Z"/>
                <w:b/>
                <w:bCs/>
              </w:rPr>
            </w:pPr>
            <w:ins w:id="408"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6F670DF5" w14:textId="77777777" w:rsidR="004117D6" w:rsidRPr="00125D20" w:rsidRDefault="004117D6" w:rsidP="00B0217D">
            <w:pPr>
              <w:spacing w:before="100" w:after="100"/>
              <w:ind w:left="100" w:right="100"/>
              <w:jc w:val="center"/>
              <w:rPr>
                <w:ins w:id="409" w:author="Utku B. Demir" w:date="2022-04-21T13:34:00Z"/>
                <w:b/>
                <w:bCs/>
              </w:rPr>
            </w:pPr>
            <w:ins w:id="410" w:author="Utku B. Demir" w:date="2022-04-21T13:34:00Z">
              <w:r w:rsidRPr="00125D20">
                <w:rPr>
                  <w:rFonts w:ascii="Helvetica" w:eastAsia="Helvetica" w:hAnsi="Helvetica" w:cs="Helvetica"/>
                  <w:b/>
                  <w:bCs/>
                  <w:color w:val="000000"/>
                  <w:sz w:val="22"/>
                  <w:szCs w:val="22"/>
                </w:rPr>
                <w:t>%</w:t>
              </w:r>
            </w:ins>
          </w:p>
        </w:tc>
      </w:tr>
      <w:tr w:rsidR="004117D6" w:rsidRPr="00125D20" w14:paraId="5BA04F81" w14:textId="77777777" w:rsidTr="00B0217D">
        <w:trPr>
          <w:ins w:id="411" w:author="Utku B. Demir" w:date="2022-04-21T13:34:00Z"/>
        </w:trPr>
        <w:tc>
          <w:tcPr>
            <w:tcW w:w="0" w:type="auto"/>
            <w:vAlign w:val="center"/>
          </w:tcPr>
          <w:p w14:paraId="1AFEC7F4" w14:textId="77777777" w:rsidR="004117D6" w:rsidRPr="00125D20" w:rsidRDefault="004117D6" w:rsidP="00B0217D">
            <w:pPr>
              <w:jc w:val="center"/>
              <w:rPr>
                <w:ins w:id="412" w:author="Utku B. Demir" w:date="2022-04-21T13:34:00Z"/>
              </w:rPr>
            </w:pPr>
            <w:ins w:id="413" w:author="Utku B. Demir" w:date="2022-04-21T13:34:00Z">
              <w:r w:rsidRPr="00125D20">
                <w:rPr>
                  <w:sz w:val="22"/>
                  <w:szCs w:val="22"/>
                </w:rPr>
                <w:t>0</w:t>
              </w:r>
            </w:ins>
          </w:p>
        </w:tc>
        <w:tc>
          <w:tcPr>
            <w:tcW w:w="0" w:type="auto"/>
            <w:vAlign w:val="center"/>
          </w:tcPr>
          <w:p w14:paraId="3B49A512" w14:textId="77777777" w:rsidR="004117D6" w:rsidRPr="0088575B" w:rsidRDefault="004117D6" w:rsidP="00B0217D">
            <w:pPr>
              <w:spacing w:before="100" w:after="100"/>
              <w:ind w:left="100" w:right="95"/>
              <w:jc w:val="right"/>
              <w:rPr>
                <w:ins w:id="414" w:author="Utku B. Demir" w:date="2022-04-21T13:34:00Z"/>
                <w:sz w:val="22"/>
                <w:szCs w:val="22"/>
              </w:rPr>
            </w:pPr>
            <w:ins w:id="415" w:author="Utku B. Demir" w:date="2022-04-21T13:34:00Z">
              <w:r w:rsidRPr="0088575B">
                <w:rPr>
                  <w:sz w:val="22"/>
                  <w:szCs w:val="22"/>
                </w:rPr>
                <w:t>14</w:t>
              </w:r>
            </w:ins>
          </w:p>
        </w:tc>
        <w:tc>
          <w:tcPr>
            <w:tcW w:w="941" w:type="pct"/>
            <w:shd w:val="clear" w:color="auto" w:fill="E7E6E6" w:themeFill="background2"/>
            <w:vAlign w:val="center"/>
          </w:tcPr>
          <w:p w14:paraId="134E7DAE" w14:textId="77777777" w:rsidR="004117D6" w:rsidRPr="00125D20" w:rsidRDefault="004117D6" w:rsidP="00B0217D">
            <w:pPr>
              <w:spacing w:before="100" w:after="100"/>
              <w:ind w:left="100" w:right="507"/>
              <w:jc w:val="right"/>
              <w:rPr>
                <w:ins w:id="416" w:author="Utku B. Demir" w:date="2022-04-21T13:34:00Z"/>
                <w:sz w:val="20"/>
                <w:szCs w:val="20"/>
              </w:rPr>
            </w:pPr>
            <w:ins w:id="417" w:author="Utku B. Demir" w:date="2022-04-21T13:34:00Z">
              <w:r w:rsidRPr="00125D20">
                <w:rPr>
                  <w:sz w:val="20"/>
                  <w:szCs w:val="20"/>
                </w:rPr>
                <w:t>3.89%</w:t>
              </w:r>
            </w:ins>
          </w:p>
        </w:tc>
        <w:tc>
          <w:tcPr>
            <w:tcW w:w="642" w:type="pct"/>
            <w:vAlign w:val="center"/>
          </w:tcPr>
          <w:p w14:paraId="45384365" w14:textId="77777777" w:rsidR="004117D6" w:rsidRPr="0088575B" w:rsidRDefault="004117D6" w:rsidP="00B0217D">
            <w:pPr>
              <w:spacing w:before="100" w:after="100"/>
              <w:ind w:left="100" w:right="100"/>
              <w:jc w:val="right"/>
              <w:rPr>
                <w:ins w:id="418" w:author="Utku B. Demir" w:date="2022-04-21T13:34:00Z"/>
                <w:sz w:val="22"/>
                <w:szCs w:val="22"/>
              </w:rPr>
            </w:pPr>
            <w:ins w:id="419" w:author="Utku B. Demir" w:date="2022-04-21T13:34:00Z">
              <w:r w:rsidRPr="0088575B">
                <w:rPr>
                  <w:sz w:val="22"/>
                  <w:szCs w:val="22"/>
                </w:rPr>
                <w:t>23</w:t>
              </w:r>
            </w:ins>
          </w:p>
        </w:tc>
        <w:tc>
          <w:tcPr>
            <w:tcW w:w="0" w:type="auto"/>
            <w:shd w:val="clear" w:color="auto" w:fill="E7E6E6" w:themeFill="background2"/>
            <w:vAlign w:val="center"/>
          </w:tcPr>
          <w:p w14:paraId="1A7E4299" w14:textId="77777777" w:rsidR="004117D6" w:rsidRPr="00125D20" w:rsidRDefault="004117D6" w:rsidP="00B0217D">
            <w:pPr>
              <w:spacing w:before="100" w:after="100"/>
              <w:ind w:left="100" w:right="226"/>
              <w:jc w:val="right"/>
              <w:rPr>
                <w:ins w:id="420" w:author="Utku B. Demir" w:date="2022-04-21T13:34:00Z"/>
                <w:sz w:val="20"/>
                <w:szCs w:val="20"/>
              </w:rPr>
            </w:pPr>
            <w:ins w:id="421" w:author="Utku B. Demir" w:date="2022-04-21T13:34:00Z">
              <w:r w:rsidRPr="00125D20">
                <w:rPr>
                  <w:sz w:val="20"/>
                  <w:szCs w:val="20"/>
                </w:rPr>
                <w:t>6.50%</w:t>
              </w:r>
            </w:ins>
          </w:p>
        </w:tc>
        <w:tc>
          <w:tcPr>
            <w:tcW w:w="0" w:type="auto"/>
            <w:vAlign w:val="center"/>
          </w:tcPr>
          <w:p w14:paraId="78CDB74D" w14:textId="77777777" w:rsidR="004117D6" w:rsidRPr="0088575B" w:rsidRDefault="004117D6" w:rsidP="00B0217D">
            <w:pPr>
              <w:spacing w:before="100" w:after="100"/>
              <w:ind w:left="100" w:right="100"/>
              <w:jc w:val="right"/>
              <w:rPr>
                <w:ins w:id="422" w:author="Utku B. Demir" w:date="2022-04-21T13:34:00Z"/>
                <w:sz w:val="22"/>
                <w:szCs w:val="22"/>
              </w:rPr>
            </w:pPr>
            <w:ins w:id="423" w:author="Utku B. Demir" w:date="2022-04-21T13:34:00Z">
              <w:r w:rsidRPr="0088575B">
                <w:rPr>
                  <w:sz w:val="22"/>
                  <w:szCs w:val="22"/>
                </w:rPr>
                <w:t>47</w:t>
              </w:r>
            </w:ins>
          </w:p>
        </w:tc>
        <w:tc>
          <w:tcPr>
            <w:tcW w:w="0" w:type="auto"/>
            <w:shd w:val="clear" w:color="auto" w:fill="E7E6E6" w:themeFill="background2"/>
            <w:vAlign w:val="center"/>
          </w:tcPr>
          <w:p w14:paraId="06FE0F5E" w14:textId="77777777" w:rsidR="004117D6" w:rsidRPr="00125D20" w:rsidRDefault="004117D6" w:rsidP="00B0217D">
            <w:pPr>
              <w:spacing w:before="100" w:after="100"/>
              <w:ind w:left="100" w:right="221"/>
              <w:jc w:val="right"/>
              <w:rPr>
                <w:ins w:id="424" w:author="Utku B. Demir" w:date="2022-04-21T13:34:00Z"/>
                <w:sz w:val="20"/>
                <w:szCs w:val="20"/>
              </w:rPr>
            </w:pPr>
            <w:ins w:id="425" w:author="Utku B. Demir" w:date="2022-04-21T13:34:00Z">
              <w:r w:rsidRPr="00125D20">
                <w:rPr>
                  <w:sz w:val="20"/>
                  <w:szCs w:val="20"/>
                </w:rPr>
                <w:t>13.24%</w:t>
              </w:r>
            </w:ins>
          </w:p>
        </w:tc>
      </w:tr>
      <w:tr w:rsidR="004117D6" w:rsidRPr="00125D20" w14:paraId="300CFA0D" w14:textId="77777777" w:rsidTr="00B0217D">
        <w:trPr>
          <w:cnfStyle w:val="000000100000" w:firstRow="0" w:lastRow="0" w:firstColumn="0" w:lastColumn="0" w:oddVBand="0" w:evenVBand="0" w:oddHBand="1" w:evenHBand="0" w:firstRowFirstColumn="0" w:firstRowLastColumn="0" w:lastRowFirstColumn="0" w:lastRowLastColumn="0"/>
          <w:ins w:id="426" w:author="Utku B. Demir" w:date="2022-04-21T13:34:00Z"/>
        </w:trPr>
        <w:tc>
          <w:tcPr>
            <w:tcW w:w="0" w:type="auto"/>
            <w:vAlign w:val="center"/>
          </w:tcPr>
          <w:p w14:paraId="3016F735" w14:textId="77777777" w:rsidR="004117D6" w:rsidRPr="00125D20" w:rsidRDefault="004117D6" w:rsidP="00B0217D">
            <w:pPr>
              <w:spacing w:before="100" w:after="100"/>
              <w:ind w:left="100" w:right="100"/>
              <w:jc w:val="center"/>
              <w:rPr>
                <w:ins w:id="427" w:author="Utku B. Demir" w:date="2022-04-21T13:34:00Z"/>
              </w:rPr>
            </w:pPr>
            <w:ins w:id="428" w:author="Utku B. Demir" w:date="2022-04-21T13:34:00Z">
              <w:r w:rsidRPr="00125D20">
                <w:rPr>
                  <w:sz w:val="22"/>
                  <w:szCs w:val="22"/>
                </w:rPr>
                <w:t>1</w:t>
              </w:r>
            </w:ins>
          </w:p>
        </w:tc>
        <w:tc>
          <w:tcPr>
            <w:tcW w:w="0" w:type="auto"/>
            <w:vAlign w:val="center"/>
          </w:tcPr>
          <w:p w14:paraId="7C1682F1" w14:textId="77777777" w:rsidR="004117D6" w:rsidRPr="0088575B" w:rsidRDefault="004117D6" w:rsidP="00B0217D">
            <w:pPr>
              <w:spacing w:before="100" w:after="100"/>
              <w:ind w:left="100" w:right="95"/>
              <w:jc w:val="right"/>
              <w:rPr>
                <w:ins w:id="429" w:author="Utku B. Demir" w:date="2022-04-21T13:34:00Z"/>
                <w:sz w:val="22"/>
                <w:szCs w:val="22"/>
              </w:rPr>
            </w:pPr>
            <w:ins w:id="430" w:author="Utku B. Demir" w:date="2022-04-21T13:34:00Z">
              <w:r w:rsidRPr="0088575B">
                <w:rPr>
                  <w:sz w:val="22"/>
                  <w:szCs w:val="22"/>
                </w:rPr>
                <w:t>1</w:t>
              </w:r>
            </w:ins>
          </w:p>
        </w:tc>
        <w:tc>
          <w:tcPr>
            <w:tcW w:w="941" w:type="pct"/>
            <w:shd w:val="clear" w:color="auto" w:fill="E7E6E6" w:themeFill="background2"/>
            <w:vAlign w:val="center"/>
          </w:tcPr>
          <w:p w14:paraId="06AA5DD3" w14:textId="77777777" w:rsidR="004117D6" w:rsidRPr="00125D20" w:rsidRDefault="004117D6" w:rsidP="00B0217D">
            <w:pPr>
              <w:spacing w:before="100" w:after="100"/>
              <w:ind w:left="100" w:right="507"/>
              <w:jc w:val="right"/>
              <w:rPr>
                <w:ins w:id="431" w:author="Utku B. Demir" w:date="2022-04-21T13:34:00Z"/>
                <w:sz w:val="20"/>
                <w:szCs w:val="20"/>
              </w:rPr>
            </w:pPr>
            <w:ins w:id="432" w:author="Utku B. Demir" w:date="2022-04-21T13:34:00Z">
              <w:r w:rsidRPr="00125D20">
                <w:rPr>
                  <w:sz w:val="20"/>
                  <w:szCs w:val="20"/>
                </w:rPr>
                <w:t>0.28%</w:t>
              </w:r>
            </w:ins>
          </w:p>
        </w:tc>
        <w:tc>
          <w:tcPr>
            <w:tcW w:w="642" w:type="pct"/>
            <w:vAlign w:val="center"/>
          </w:tcPr>
          <w:p w14:paraId="50DE2E4F" w14:textId="77777777" w:rsidR="004117D6" w:rsidRPr="0088575B" w:rsidRDefault="004117D6" w:rsidP="00B0217D">
            <w:pPr>
              <w:spacing w:before="100" w:after="100"/>
              <w:ind w:left="100" w:right="100"/>
              <w:jc w:val="right"/>
              <w:rPr>
                <w:ins w:id="433" w:author="Utku B. Demir" w:date="2022-04-21T13:34:00Z"/>
                <w:sz w:val="22"/>
                <w:szCs w:val="22"/>
              </w:rPr>
            </w:pPr>
            <w:ins w:id="434" w:author="Utku B. Demir" w:date="2022-04-21T13:34:00Z">
              <w:r w:rsidRPr="0088575B">
                <w:rPr>
                  <w:sz w:val="22"/>
                  <w:szCs w:val="22"/>
                </w:rPr>
                <w:t>7</w:t>
              </w:r>
            </w:ins>
          </w:p>
        </w:tc>
        <w:tc>
          <w:tcPr>
            <w:tcW w:w="0" w:type="auto"/>
            <w:shd w:val="clear" w:color="auto" w:fill="E7E6E6" w:themeFill="background2"/>
            <w:vAlign w:val="center"/>
          </w:tcPr>
          <w:p w14:paraId="76A3718D" w14:textId="77777777" w:rsidR="004117D6" w:rsidRPr="00125D20" w:rsidRDefault="004117D6" w:rsidP="00B0217D">
            <w:pPr>
              <w:spacing w:before="100" w:after="100"/>
              <w:ind w:left="100" w:right="226"/>
              <w:jc w:val="right"/>
              <w:rPr>
                <w:ins w:id="435" w:author="Utku B. Demir" w:date="2022-04-21T13:34:00Z"/>
                <w:sz w:val="20"/>
                <w:szCs w:val="20"/>
              </w:rPr>
            </w:pPr>
            <w:ins w:id="436" w:author="Utku B. Demir" w:date="2022-04-21T13:34:00Z">
              <w:r w:rsidRPr="00125D20">
                <w:rPr>
                  <w:sz w:val="20"/>
                  <w:szCs w:val="20"/>
                </w:rPr>
                <w:t>1.98%</w:t>
              </w:r>
            </w:ins>
          </w:p>
        </w:tc>
        <w:tc>
          <w:tcPr>
            <w:tcW w:w="0" w:type="auto"/>
            <w:vAlign w:val="center"/>
          </w:tcPr>
          <w:p w14:paraId="77481ACA" w14:textId="77777777" w:rsidR="004117D6" w:rsidRPr="0088575B" w:rsidRDefault="004117D6" w:rsidP="00B0217D">
            <w:pPr>
              <w:spacing w:before="100" w:after="100"/>
              <w:ind w:left="100" w:right="100"/>
              <w:jc w:val="right"/>
              <w:rPr>
                <w:ins w:id="437" w:author="Utku B. Demir" w:date="2022-04-21T13:34:00Z"/>
                <w:sz w:val="22"/>
                <w:szCs w:val="22"/>
              </w:rPr>
            </w:pPr>
            <w:ins w:id="438" w:author="Utku B. Demir" w:date="2022-04-21T13:34:00Z">
              <w:r w:rsidRPr="0088575B">
                <w:rPr>
                  <w:sz w:val="22"/>
                  <w:szCs w:val="22"/>
                </w:rPr>
                <w:t>23</w:t>
              </w:r>
            </w:ins>
          </w:p>
        </w:tc>
        <w:tc>
          <w:tcPr>
            <w:tcW w:w="0" w:type="auto"/>
            <w:shd w:val="clear" w:color="auto" w:fill="E7E6E6" w:themeFill="background2"/>
            <w:vAlign w:val="center"/>
          </w:tcPr>
          <w:p w14:paraId="2438BF3B" w14:textId="77777777" w:rsidR="004117D6" w:rsidRPr="00125D20" w:rsidRDefault="004117D6" w:rsidP="00B0217D">
            <w:pPr>
              <w:spacing w:before="100" w:after="100"/>
              <w:ind w:left="100" w:right="221"/>
              <w:jc w:val="right"/>
              <w:rPr>
                <w:ins w:id="439" w:author="Utku B. Demir" w:date="2022-04-21T13:34:00Z"/>
                <w:sz w:val="20"/>
                <w:szCs w:val="20"/>
              </w:rPr>
            </w:pPr>
            <w:ins w:id="440" w:author="Utku B. Demir" w:date="2022-04-21T13:34:00Z">
              <w:r w:rsidRPr="00125D20">
                <w:rPr>
                  <w:sz w:val="20"/>
                  <w:szCs w:val="20"/>
                </w:rPr>
                <w:t>6.48%</w:t>
              </w:r>
            </w:ins>
          </w:p>
        </w:tc>
      </w:tr>
      <w:tr w:rsidR="004117D6" w:rsidRPr="00125D20" w14:paraId="390C9181" w14:textId="77777777" w:rsidTr="00B0217D">
        <w:trPr>
          <w:ins w:id="441" w:author="Utku B. Demir" w:date="2022-04-21T13:34:00Z"/>
        </w:trPr>
        <w:tc>
          <w:tcPr>
            <w:tcW w:w="0" w:type="auto"/>
            <w:vAlign w:val="center"/>
          </w:tcPr>
          <w:p w14:paraId="7CE1805D" w14:textId="77777777" w:rsidR="004117D6" w:rsidRPr="00125D20" w:rsidRDefault="004117D6" w:rsidP="00B0217D">
            <w:pPr>
              <w:spacing w:before="100" w:after="100"/>
              <w:ind w:left="100" w:right="100"/>
              <w:jc w:val="center"/>
              <w:rPr>
                <w:ins w:id="442" w:author="Utku B. Demir" w:date="2022-04-21T13:34:00Z"/>
              </w:rPr>
            </w:pPr>
            <w:ins w:id="443" w:author="Utku B. Demir" w:date="2022-04-21T13:34:00Z">
              <w:r w:rsidRPr="00125D20">
                <w:rPr>
                  <w:sz w:val="22"/>
                  <w:szCs w:val="22"/>
                </w:rPr>
                <w:t>2</w:t>
              </w:r>
            </w:ins>
          </w:p>
        </w:tc>
        <w:tc>
          <w:tcPr>
            <w:tcW w:w="0" w:type="auto"/>
            <w:vAlign w:val="center"/>
          </w:tcPr>
          <w:p w14:paraId="7206601A" w14:textId="77777777" w:rsidR="004117D6" w:rsidRPr="0088575B" w:rsidRDefault="004117D6" w:rsidP="00B0217D">
            <w:pPr>
              <w:spacing w:before="100" w:after="100"/>
              <w:ind w:left="100" w:right="95"/>
              <w:jc w:val="right"/>
              <w:rPr>
                <w:ins w:id="444" w:author="Utku B. Demir" w:date="2022-04-21T13:34:00Z"/>
                <w:sz w:val="22"/>
                <w:szCs w:val="22"/>
              </w:rPr>
            </w:pPr>
            <w:ins w:id="445" w:author="Utku B. Demir" w:date="2022-04-21T13:34:00Z">
              <w:r w:rsidRPr="0088575B">
                <w:rPr>
                  <w:sz w:val="22"/>
                  <w:szCs w:val="22"/>
                </w:rPr>
                <w:t>8</w:t>
              </w:r>
            </w:ins>
          </w:p>
        </w:tc>
        <w:tc>
          <w:tcPr>
            <w:tcW w:w="941" w:type="pct"/>
            <w:shd w:val="clear" w:color="auto" w:fill="E7E6E6" w:themeFill="background2"/>
            <w:vAlign w:val="center"/>
          </w:tcPr>
          <w:p w14:paraId="79A1AA12" w14:textId="77777777" w:rsidR="004117D6" w:rsidRPr="00125D20" w:rsidRDefault="004117D6" w:rsidP="00B0217D">
            <w:pPr>
              <w:spacing w:before="100" w:after="100"/>
              <w:ind w:left="100" w:right="507"/>
              <w:jc w:val="right"/>
              <w:rPr>
                <w:ins w:id="446" w:author="Utku B. Demir" w:date="2022-04-21T13:34:00Z"/>
                <w:sz w:val="20"/>
                <w:szCs w:val="20"/>
              </w:rPr>
            </w:pPr>
            <w:ins w:id="447" w:author="Utku B. Demir" w:date="2022-04-21T13:34:00Z">
              <w:r w:rsidRPr="00125D20">
                <w:rPr>
                  <w:sz w:val="20"/>
                  <w:szCs w:val="20"/>
                </w:rPr>
                <w:t>2.22%</w:t>
              </w:r>
            </w:ins>
          </w:p>
        </w:tc>
        <w:tc>
          <w:tcPr>
            <w:tcW w:w="642" w:type="pct"/>
            <w:vAlign w:val="center"/>
          </w:tcPr>
          <w:p w14:paraId="4A0672A5" w14:textId="77777777" w:rsidR="004117D6" w:rsidRPr="0088575B" w:rsidRDefault="004117D6" w:rsidP="00B0217D">
            <w:pPr>
              <w:spacing w:before="100" w:after="100"/>
              <w:ind w:left="100" w:right="100"/>
              <w:jc w:val="right"/>
              <w:rPr>
                <w:ins w:id="448" w:author="Utku B. Demir" w:date="2022-04-21T13:34:00Z"/>
                <w:sz w:val="22"/>
                <w:szCs w:val="22"/>
              </w:rPr>
            </w:pPr>
            <w:ins w:id="449" w:author="Utku B. Demir" w:date="2022-04-21T13:34:00Z">
              <w:r w:rsidRPr="0088575B">
                <w:rPr>
                  <w:sz w:val="22"/>
                  <w:szCs w:val="22"/>
                </w:rPr>
                <w:t>25</w:t>
              </w:r>
            </w:ins>
          </w:p>
        </w:tc>
        <w:tc>
          <w:tcPr>
            <w:tcW w:w="0" w:type="auto"/>
            <w:shd w:val="clear" w:color="auto" w:fill="E7E6E6" w:themeFill="background2"/>
            <w:vAlign w:val="center"/>
          </w:tcPr>
          <w:p w14:paraId="7468F263" w14:textId="77777777" w:rsidR="004117D6" w:rsidRPr="00125D20" w:rsidRDefault="004117D6" w:rsidP="00B0217D">
            <w:pPr>
              <w:spacing w:before="100" w:after="100"/>
              <w:ind w:left="100" w:right="226"/>
              <w:jc w:val="right"/>
              <w:rPr>
                <w:ins w:id="450" w:author="Utku B. Demir" w:date="2022-04-21T13:34:00Z"/>
                <w:sz w:val="20"/>
                <w:szCs w:val="20"/>
              </w:rPr>
            </w:pPr>
            <w:ins w:id="451" w:author="Utku B. Demir" w:date="2022-04-21T13:34:00Z">
              <w:r w:rsidRPr="00125D20">
                <w:rPr>
                  <w:sz w:val="20"/>
                  <w:szCs w:val="20"/>
                </w:rPr>
                <w:t>7.06%</w:t>
              </w:r>
            </w:ins>
          </w:p>
        </w:tc>
        <w:tc>
          <w:tcPr>
            <w:tcW w:w="0" w:type="auto"/>
            <w:vAlign w:val="center"/>
          </w:tcPr>
          <w:p w14:paraId="7927C6FC" w14:textId="77777777" w:rsidR="004117D6" w:rsidRPr="0088575B" w:rsidRDefault="004117D6" w:rsidP="00B0217D">
            <w:pPr>
              <w:spacing w:before="100" w:after="100"/>
              <w:ind w:left="100" w:right="100"/>
              <w:jc w:val="right"/>
              <w:rPr>
                <w:ins w:id="452" w:author="Utku B. Demir" w:date="2022-04-21T13:34:00Z"/>
                <w:sz w:val="22"/>
                <w:szCs w:val="22"/>
              </w:rPr>
            </w:pPr>
            <w:ins w:id="453" w:author="Utku B. Demir" w:date="2022-04-21T13:34:00Z">
              <w:r w:rsidRPr="0088575B">
                <w:rPr>
                  <w:sz w:val="22"/>
                  <w:szCs w:val="22"/>
                </w:rPr>
                <w:t>30</w:t>
              </w:r>
            </w:ins>
          </w:p>
        </w:tc>
        <w:tc>
          <w:tcPr>
            <w:tcW w:w="0" w:type="auto"/>
            <w:shd w:val="clear" w:color="auto" w:fill="E7E6E6" w:themeFill="background2"/>
            <w:vAlign w:val="center"/>
          </w:tcPr>
          <w:p w14:paraId="060997AE" w14:textId="77777777" w:rsidR="004117D6" w:rsidRPr="00125D20" w:rsidRDefault="004117D6" w:rsidP="00B0217D">
            <w:pPr>
              <w:spacing w:before="100" w:after="100"/>
              <w:ind w:left="100" w:right="221"/>
              <w:jc w:val="right"/>
              <w:rPr>
                <w:ins w:id="454" w:author="Utku B. Demir" w:date="2022-04-21T13:34:00Z"/>
                <w:sz w:val="20"/>
                <w:szCs w:val="20"/>
              </w:rPr>
            </w:pPr>
            <w:ins w:id="455" w:author="Utku B. Demir" w:date="2022-04-21T13:34:00Z">
              <w:r w:rsidRPr="00125D20">
                <w:rPr>
                  <w:sz w:val="20"/>
                  <w:szCs w:val="20"/>
                </w:rPr>
                <w:t>8.45%</w:t>
              </w:r>
            </w:ins>
          </w:p>
        </w:tc>
      </w:tr>
      <w:tr w:rsidR="004117D6" w:rsidRPr="00125D20" w14:paraId="6F39EFA6" w14:textId="77777777" w:rsidTr="00B0217D">
        <w:trPr>
          <w:cnfStyle w:val="000000100000" w:firstRow="0" w:lastRow="0" w:firstColumn="0" w:lastColumn="0" w:oddVBand="0" w:evenVBand="0" w:oddHBand="1" w:evenHBand="0" w:firstRowFirstColumn="0" w:firstRowLastColumn="0" w:lastRowFirstColumn="0" w:lastRowLastColumn="0"/>
          <w:ins w:id="456" w:author="Utku B. Demir" w:date="2022-04-21T13:34:00Z"/>
        </w:trPr>
        <w:tc>
          <w:tcPr>
            <w:tcW w:w="0" w:type="auto"/>
            <w:vAlign w:val="center"/>
          </w:tcPr>
          <w:p w14:paraId="3236CA8B" w14:textId="77777777" w:rsidR="004117D6" w:rsidRPr="00125D20" w:rsidRDefault="004117D6" w:rsidP="00B0217D">
            <w:pPr>
              <w:spacing w:before="100" w:after="100"/>
              <w:ind w:left="100" w:right="100"/>
              <w:jc w:val="center"/>
              <w:rPr>
                <w:ins w:id="457" w:author="Utku B. Demir" w:date="2022-04-21T13:34:00Z"/>
              </w:rPr>
            </w:pPr>
            <w:ins w:id="458" w:author="Utku B. Demir" w:date="2022-04-21T13:34:00Z">
              <w:r w:rsidRPr="00125D20">
                <w:rPr>
                  <w:sz w:val="22"/>
                  <w:szCs w:val="22"/>
                </w:rPr>
                <w:t>3</w:t>
              </w:r>
            </w:ins>
          </w:p>
        </w:tc>
        <w:tc>
          <w:tcPr>
            <w:tcW w:w="0" w:type="auto"/>
            <w:vAlign w:val="center"/>
          </w:tcPr>
          <w:p w14:paraId="7B0517AD" w14:textId="77777777" w:rsidR="004117D6" w:rsidRPr="0088575B" w:rsidRDefault="004117D6" w:rsidP="00B0217D">
            <w:pPr>
              <w:spacing w:before="100" w:after="100"/>
              <w:ind w:left="100" w:right="95"/>
              <w:jc w:val="right"/>
              <w:rPr>
                <w:ins w:id="459" w:author="Utku B. Demir" w:date="2022-04-21T13:34:00Z"/>
                <w:sz w:val="22"/>
                <w:szCs w:val="22"/>
              </w:rPr>
            </w:pPr>
            <w:ins w:id="460" w:author="Utku B. Demir" w:date="2022-04-21T13:34:00Z">
              <w:r w:rsidRPr="0088575B">
                <w:rPr>
                  <w:sz w:val="22"/>
                  <w:szCs w:val="22"/>
                </w:rPr>
                <w:t>6</w:t>
              </w:r>
            </w:ins>
          </w:p>
        </w:tc>
        <w:tc>
          <w:tcPr>
            <w:tcW w:w="941" w:type="pct"/>
            <w:shd w:val="clear" w:color="auto" w:fill="E7E6E6" w:themeFill="background2"/>
            <w:vAlign w:val="center"/>
          </w:tcPr>
          <w:p w14:paraId="0D6A383E" w14:textId="77777777" w:rsidR="004117D6" w:rsidRPr="00125D20" w:rsidRDefault="004117D6" w:rsidP="00B0217D">
            <w:pPr>
              <w:spacing w:before="100" w:after="100"/>
              <w:ind w:left="100" w:right="507"/>
              <w:jc w:val="right"/>
              <w:rPr>
                <w:ins w:id="461" w:author="Utku B. Demir" w:date="2022-04-21T13:34:00Z"/>
                <w:sz w:val="20"/>
                <w:szCs w:val="20"/>
              </w:rPr>
            </w:pPr>
            <w:ins w:id="462" w:author="Utku B. Demir" w:date="2022-04-21T13:34:00Z">
              <w:r w:rsidRPr="00125D20">
                <w:rPr>
                  <w:sz w:val="20"/>
                  <w:szCs w:val="20"/>
                </w:rPr>
                <w:t>1.67%</w:t>
              </w:r>
            </w:ins>
          </w:p>
        </w:tc>
        <w:tc>
          <w:tcPr>
            <w:tcW w:w="642" w:type="pct"/>
            <w:vAlign w:val="center"/>
          </w:tcPr>
          <w:p w14:paraId="3EFC67AF" w14:textId="77777777" w:rsidR="004117D6" w:rsidRPr="0088575B" w:rsidRDefault="004117D6" w:rsidP="00B0217D">
            <w:pPr>
              <w:spacing w:before="100" w:after="100"/>
              <w:ind w:left="100" w:right="100"/>
              <w:jc w:val="right"/>
              <w:rPr>
                <w:ins w:id="463" w:author="Utku B. Demir" w:date="2022-04-21T13:34:00Z"/>
                <w:sz w:val="22"/>
                <w:szCs w:val="22"/>
              </w:rPr>
            </w:pPr>
            <w:ins w:id="464" w:author="Utku B. Demir" w:date="2022-04-21T13:34:00Z">
              <w:r w:rsidRPr="0088575B">
                <w:rPr>
                  <w:sz w:val="22"/>
                  <w:szCs w:val="22"/>
                </w:rPr>
                <w:t>10</w:t>
              </w:r>
            </w:ins>
          </w:p>
        </w:tc>
        <w:tc>
          <w:tcPr>
            <w:tcW w:w="0" w:type="auto"/>
            <w:shd w:val="clear" w:color="auto" w:fill="E7E6E6" w:themeFill="background2"/>
            <w:vAlign w:val="center"/>
          </w:tcPr>
          <w:p w14:paraId="74227126" w14:textId="77777777" w:rsidR="004117D6" w:rsidRPr="00125D20" w:rsidRDefault="004117D6" w:rsidP="00B0217D">
            <w:pPr>
              <w:spacing w:before="100" w:after="100"/>
              <w:ind w:left="100" w:right="226"/>
              <w:jc w:val="right"/>
              <w:rPr>
                <w:ins w:id="465" w:author="Utku B. Demir" w:date="2022-04-21T13:34:00Z"/>
                <w:sz w:val="20"/>
                <w:szCs w:val="20"/>
              </w:rPr>
            </w:pPr>
            <w:ins w:id="466" w:author="Utku B. Demir" w:date="2022-04-21T13:34:00Z">
              <w:r w:rsidRPr="00125D20">
                <w:rPr>
                  <w:sz w:val="20"/>
                  <w:szCs w:val="20"/>
                </w:rPr>
                <w:t>2.82%</w:t>
              </w:r>
            </w:ins>
          </w:p>
        </w:tc>
        <w:tc>
          <w:tcPr>
            <w:tcW w:w="0" w:type="auto"/>
            <w:vAlign w:val="center"/>
          </w:tcPr>
          <w:p w14:paraId="685BB111" w14:textId="77777777" w:rsidR="004117D6" w:rsidRPr="0088575B" w:rsidRDefault="004117D6" w:rsidP="00B0217D">
            <w:pPr>
              <w:spacing w:before="100" w:after="100"/>
              <w:ind w:left="100" w:right="100"/>
              <w:jc w:val="right"/>
              <w:rPr>
                <w:ins w:id="467" w:author="Utku B. Demir" w:date="2022-04-21T13:34:00Z"/>
                <w:sz w:val="22"/>
                <w:szCs w:val="22"/>
              </w:rPr>
            </w:pPr>
            <w:ins w:id="468" w:author="Utku B. Demir" w:date="2022-04-21T13:34:00Z">
              <w:r w:rsidRPr="0088575B">
                <w:rPr>
                  <w:sz w:val="22"/>
                  <w:szCs w:val="22"/>
                </w:rPr>
                <w:t>26</w:t>
              </w:r>
            </w:ins>
          </w:p>
        </w:tc>
        <w:tc>
          <w:tcPr>
            <w:tcW w:w="0" w:type="auto"/>
            <w:shd w:val="clear" w:color="auto" w:fill="E7E6E6" w:themeFill="background2"/>
            <w:vAlign w:val="center"/>
          </w:tcPr>
          <w:p w14:paraId="20A4D988" w14:textId="77777777" w:rsidR="004117D6" w:rsidRPr="00125D20" w:rsidRDefault="004117D6" w:rsidP="00B0217D">
            <w:pPr>
              <w:spacing w:before="100" w:after="100"/>
              <w:ind w:left="100" w:right="221"/>
              <w:jc w:val="right"/>
              <w:rPr>
                <w:ins w:id="469" w:author="Utku B. Demir" w:date="2022-04-21T13:34:00Z"/>
                <w:sz w:val="20"/>
                <w:szCs w:val="20"/>
              </w:rPr>
            </w:pPr>
            <w:ins w:id="470" w:author="Utku B. Demir" w:date="2022-04-21T13:34:00Z">
              <w:r w:rsidRPr="00125D20">
                <w:rPr>
                  <w:sz w:val="20"/>
                  <w:szCs w:val="20"/>
                </w:rPr>
                <w:t>7.32%</w:t>
              </w:r>
            </w:ins>
          </w:p>
        </w:tc>
      </w:tr>
      <w:tr w:rsidR="004117D6" w:rsidRPr="00125D20" w14:paraId="75A78CC4" w14:textId="77777777" w:rsidTr="00B0217D">
        <w:trPr>
          <w:ins w:id="471" w:author="Utku B. Demir" w:date="2022-04-21T13:34:00Z"/>
        </w:trPr>
        <w:tc>
          <w:tcPr>
            <w:tcW w:w="0" w:type="auto"/>
            <w:vAlign w:val="center"/>
          </w:tcPr>
          <w:p w14:paraId="1CABAAD1" w14:textId="77777777" w:rsidR="004117D6" w:rsidRPr="00125D20" w:rsidRDefault="004117D6" w:rsidP="00B0217D">
            <w:pPr>
              <w:spacing w:before="100" w:after="100"/>
              <w:ind w:left="100" w:right="100"/>
              <w:jc w:val="center"/>
              <w:rPr>
                <w:ins w:id="472" w:author="Utku B. Demir" w:date="2022-04-21T13:34:00Z"/>
              </w:rPr>
            </w:pPr>
            <w:ins w:id="473" w:author="Utku B. Demir" w:date="2022-04-21T13:34:00Z">
              <w:r w:rsidRPr="00125D20">
                <w:rPr>
                  <w:sz w:val="22"/>
                  <w:szCs w:val="22"/>
                </w:rPr>
                <w:t>4</w:t>
              </w:r>
            </w:ins>
          </w:p>
        </w:tc>
        <w:tc>
          <w:tcPr>
            <w:tcW w:w="0" w:type="auto"/>
            <w:vAlign w:val="center"/>
          </w:tcPr>
          <w:p w14:paraId="00C4E2FB" w14:textId="77777777" w:rsidR="004117D6" w:rsidRPr="0088575B" w:rsidRDefault="004117D6" w:rsidP="00B0217D">
            <w:pPr>
              <w:spacing w:before="100" w:after="100"/>
              <w:ind w:left="100" w:right="95"/>
              <w:jc w:val="right"/>
              <w:rPr>
                <w:ins w:id="474" w:author="Utku B. Demir" w:date="2022-04-21T13:34:00Z"/>
                <w:sz w:val="22"/>
                <w:szCs w:val="22"/>
              </w:rPr>
            </w:pPr>
            <w:ins w:id="475" w:author="Utku B. Demir" w:date="2022-04-21T13:34:00Z">
              <w:r w:rsidRPr="0088575B">
                <w:rPr>
                  <w:sz w:val="22"/>
                  <w:szCs w:val="22"/>
                </w:rPr>
                <w:t>12</w:t>
              </w:r>
            </w:ins>
          </w:p>
        </w:tc>
        <w:tc>
          <w:tcPr>
            <w:tcW w:w="941" w:type="pct"/>
            <w:shd w:val="clear" w:color="auto" w:fill="E7E6E6" w:themeFill="background2"/>
            <w:vAlign w:val="center"/>
          </w:tcPr>
          <w:p w14:paraId="1C445C80" w14:textId="77777777" w:rsidR="004117D6" w:rsidRPr="00125D20" w:rsidRDefault="004117D6" w:rsidP="00B0217D">
            <w:pPr>
              <w:spacing w:before="100" w:after="100"/>
              <w:ind w:left="100" w:right="507"/>
              <w:jc w:val="right"/>
              <w:rPr>
                <w:ins w:id="476" w:author="Utku B. Demir" w:date="2022-04-21T13:34:00Z"/>
                <w:sz w:val="20"/>
                <w:szCs w:val="20"/>
              </w:rPr>
            </w:pPr>
            <w:ins w:id="477" w:author="Utku B. Demir" w:date="2022-04-21T13:34:00Z">
              <w:r w:rsidRPr="00125D20">
                <w:rPr>
                  <w:sz w:val="20"/>
                  <w:szCs w:val="20"/>
                </w:rPr>
                <w:t>3.33%</w:t>
              </w:r>
            </w:ins>
          </w:p>
        </w:tc>
        <w:tc>
          <w:tcPr>
            <w:tcW w:w="642" w:type="pct"/>
            <w:vAlign w:val="center"/>
          </w:tcPr>
          <w:p w14:paraId="059D5F84" w14:textId="77777777" w:rsidR="004117D6" w:rsidRPr="0088575B" w:rsidRDefault="004117D6" w:rsidP="00B0217D">
            <w:pPr>
              <w:spacing w:before="100" w:after="100"/>
              <w:ind w:left="100" w:right="100"/>
              <w:jc w:val="right"/>
              <w:rPr>
                <w:ins w:id="478" w:author="Utku B. Demir" w:date="2022-04-21T13:34:00Z"/>
                <w:sz w:val="22"/>
                <w:szCs w:val="22"/>
              </w:rPr>
            </w:pPr>
            <w:ins w:id="479" w:author="Utku B. Demir" w:date="2022-04-21T13:34:00Z">
              <w:r w:rsidRPr="0088575B">
                <w:rPr>
                  <w:sz w:val="22"/>
                  <w:szCs w:val="22"/>
                </w:rPr>
                <w:t>16</w:t>
              </w:r>
            </w:ins>
          </w:p>
        </w:tc>
        <w:tc>
          <w:tcPr>
            <w:tcW w:w="0" w:type="auto"/>
            <w:shd w:val="clear" w:color="auto" w:fill="E7E6E6" w:themeFill="background2"/>
            <w:vAlign w:val="center"/>
          </w:tcPr>
          <w:p w14:paraId="0165EEBC" w14:textId="77777777" w:rsidR="004117D6" w:rsidRPr="00125D20" w:rsidRDefault="004117D6" w:rsidP="00B0217D">
            <w:pPr>
              <w:spacing w:before="100" w:after="100"/>
              <w:ind w:left="100" w:right="226"/>
              <w:jc w:val="right"/>
              <w:rPr>
                <w:ins w:id="480" w:author="Utku B. Demir" w:date="2022-04-21T13:34:00Z"/>
                <w:sz w:val="20"/>
                <w:szCs w:val="20"/>
              </w:rPr>
            </w:pPr>
            <w:ins w:id="481" w:author="Utku B. Demir" w:date="2022-04-21T13:34:00Z">
              <w:r w:rsidRPr="00125D20">
                <w:rPr>
                  <w:sz w:val="20"/>
                  <w:szCs w:val="20"/>
                </w:rPr>
                <w:t>4.52%</w:t>
              </w:r>
            </w:ins>
          </w:p>
        </w:tc>
        <w:tc>
          <w:tcPr>
            <w:tcW w:w="0" w:type="auto"/>
            <w:vAlign w:val="center"/>
          </w:tcPr>
          <w:p w14:paraId="3E845EBA" w14:textId="77777777" w:rsidR="004117D6" w:rsidRPr="0088575B" w:rsidRDefault="004117D6" w:rsidP="00B0217D">
            <w:pPr>
              <w:spacing w:before="100" w:after="100"/>
              <w:ind w:left="100" w:right="100"/>
              <w:jc w:val="right"/>
              <w:rPr>
                <w:ins w:id="482" w:author="Utku B. Demir" w:date="2022-04-21T13:34:00Z"/>
                <w:sz w:val="22"/>
                <w:szCs w:val="22"/>
              </w:rPr>
            </w:pPr>
            <w:ins w:id="483" w:author="Utku B. Demir" w:date="2022-04-21T13:34:00Z">
              <w:r w:rsidRPr="0088575B">
                <w:rPr>
                  <w:sz w:val="22"/>
                  <w:szCs w:val="22"/>
                </w:rPr>
                <w:t>16</w:t>
              </w:r>
            </w:ins>
          </w:p>
        </w:tc>
        <w:tc>
          <w:tcPr>
            <w:tcW w:w="0" w:type="auto"/>
            <w:shd w:val="clear" w:color="auto" w:fill="E7E6E6" w:themeFill="background2"/>
            <w:vAlign w:val="center"/>
          </w:tcPr>
          <w:p w14:paraId="7732DF25" w14:textId="77777777" w:rsidR="004117D6" w:rsidRPr="00125D20" w:rsidRDefault="004117D6" w:rsidP="00B0217D">
            <w:pPr>
              <w:spacing w:before="100" w:after="100"/>
              <w:ind w:left="100" w:right="221"/>
              <w:jc w:val="right"/>
              <w:rPr>
                <w:ins w:id="484" w:author="Utku B. Demir" w:date="2022-04-21T13:34:00Z"/>
                <w:sz w:val="20"/>
                <w:szCs w:val="20"/>
              </w:rPr>
            </w:pPr>
            <w:ins w:id="485" w:author="Utku B. Demir" w:date="2022-04-21T13:34:00Z">
              <w:r w:rsidRPr="00125D20">
                <w:rPr>
                  <w:sz w:val="20"/>
                  <w:szCs w:val="20"/>
                </w:rPr>
                <w:t>4.51%</w:t>
              </w:r>
            </w:ins>
          </w:p>
        </w:tc>
      </w:tr>
      <w:tr w:rsidR="004117D6" w:rsidRPr="00125D20" w14:paraId="0F455B67" w14:textId="77777777" w:rsidTr="00B0217D">
        <w:trPr>
          <w:cnfStyle w:val="000000100000" w:firstRow="0" w:lastRow="0" w:firstColumn="0" w:lastColumn="0" w:oddVBand="0" w:evenVBand="0" w:oddHBand="1" w:evenHBand="0" w:firstRowFirstColumn="0" w:firstRowLastColumn="0" w:lastRowFirstColumn="0" w:lastRowLastColumn="0"/>
          <w:ins w:id="486" w:author="Utku B. Demir" w:date="2022-04-21T13:34:00Z"/>
        </w:trPr>
        <w:tc>
          <w:tcPr>
            <w:tcW w:w="0" w:type="auto"/>
            <w:vAlign w:val="center"/>
          </w:tcPr>
          <w:p w14:paraId="37D044FF" w14:textId="77777777" w:rsidR="004117D6" w:rsidRPr="00125D20" w:rsidRDefault="004117D6" w:rsidP="00B0217D">
            <w:pPr>
              <w:spacing w:before="100" w:after="100"/>
              <w:ind w:left="100" w:right="100"/>
              <w:jc w:val="center"/>
              <w:rPr>
                <w:ins w:id="487" w:author="Utku B. Demir" w:date="2022-04-21T13:34:00Z"/>
              </w:rPr>
            </w:pPr>
            <w:ins w:id="488" w:author="Utku B. Demir" w:date="2022-04-21T13:34:00Z">
              <w:r w:rsidRPr="00125D20">
                <w:rPr>
                  <w:sz w:val="22"/>
                  <w:szCs w:val="22"/>
                </w:rPr>
                <w:t>5</w:t>
              </w:r>
            </w:ins>
          </w:p>
        </w:tc>
        <w:tc>
          <w:tcPr>
            <w:tcW w:w="0" w:type="auto"/>
            <w:vAlign w:val="center"/>
          </w:tcPr>
          <w:p w14:paraId="4BF3C5F9" w14:textId="77777777" w:rsidR="004117D6" w:rsidRPr="0088575B" w:rsidRDefault="004117D6" w:rsidP="00B0217D">
            <w:pPr>
              <w:spacing w:before="100" w:after="100"/>
              <w:ind w:left="100" w:right="95"/>
              <w:jc w:val="right"/>
              <w:rPr>
                <w:ins w:id="489" w:author="Utku B. Demir" w:date="2022-04-21T13:34:00Z"/>
                <w:sz w:val="22"/>
                <w:szCs w:val="22"/>
              </w:rPr>
            </w:pPr>
            <w:ins w:id="490" w:author="Utku B. Demir" w:date="2022-04-21T13:34:00Z">
              <w:r w:rsidRPr="0088575B">
                <w:rPr>
                  <w:sz w:val="22"/>
                  <w:szCs w:val="22"/>
                </w:rPr>
                <w:t>9</w:t>
              </w:r>
            </w:ins>
          </w:p>
        </w:tc>
        <w:tc>
          <w:tcPr>
            <w:tcW w:w="941" w:type="pct"/>
            <w:shd w:val="clear" w:color="auto" w:fill="E7E6E6" w:themeFill="background2"/>
            <w:vAlign w:val="center"/>
          </w:tcPr>
          <w:p w14:paraId="61FECB67" w14:textId="77777777" w:rsidR="004117D6" w:rsidRPr="00125D20" w:rsidRDefault="004117D6" w:rsidP="00B0217D">
            <w:pPr>
              <w:spacing w:before="100" w:after="100"/>
              <w:ind w:left="100" w:right="507"/>
              <w:jc w:val="right"/>
              <w:rPr>
                <w:ins w:id="491" w:author="Utku B. Demir" w:date="2022-04-21T13:34:00Z"/>
                <w:sz w:val="20"/>
                <w:szCs w:val="20"/>
              </w:rPr>
            </w:pPr>
            <w:ins w:id="492" w:author="Utku B. Demir" w:date="2022-04-21T13:34:00Z">
              <w:r w:rsidRPr="00125D20">
                <w:rPr>
                  <w:sz w:val="20"/>
                  <w:szCs w:val="20"/>
                </w:rPr>
                <w:t>2.50%</w:t>
              </w:r>
            </w:ins>
          </w:p>
        </w:tc>
        <w:tc>
          <w:tcPr>
            <w:tcW w:w="642" w:type="pct"/>
            <w:vAlign w:val="center"/>
          </w:tcPr>
          <w:p w14:paraId="06CE287B" w14:textId="77777777" w:rsidR="004117D6" w:rsidRPr="0088575B" w:rsidRDefault="004117D6" w:rsidP="00B0217D">
            <w:pPr>
              <w:spacing w:before="100" w:after="100"/>
              <w:ind w:left="100" w:right="100"/>
              <w:jc w:val="right"/>
              <w:rPr>
                <w:ins w:id="493" w:author="Utku B. Demir" w:date="2022-04-21T13:34:00Z"/>
                <w:sz w:val="22"/>
                <w:szCs w:val="22"/>
              </w:rPr>
            </w:pPr>
            <w:ins w:id="494" w:author="Utku B. Demir" w:date="2022-04-21T13:34:00Z">
              <w:r w:rsidRPr="0088575B">
                <w:rPr>
                  <w:sz w:val="22"/>
                  <w:szCs w:val="22"/>
                </w:rPr>
                <w:t>28</w:t>
              </w:r>
            </w:ins>
          </w:p>
        </w:tc>
        <w:tc>
          <w:tcPr>
            <w:tcW w:w="0" w:type="auto"/>
            <w:shd w:val="clear" w:color="auto" w:fill="E7E6E6" w:themeFill="background2"/>
            <w:vAlign w:val="center"/>
          </w:tcPr>
          <w:p w14:paraId="2DF3A60A" w14:textId="77777777" w:rsidR="004117D6" w:rsidRPr="00125D20" w:rsidRDefault="004117D6" w:rsidP="00B0217D">
            <w:pPr>
              <w:spacing w:before="100" w:after="100"/>
              <w:ind w:left="100" w:right="226"/>
              <w:jc w:val="right"/>
              <w:rPr>
                <w:ins w:id="495" w:author="Utku B. Demir" w:date="2022-04-21T13:34:00Z"/>
                <w:sz w:val="20"/>
                <w:szCs w:val="20"/>
              </w:rPr>
            </w:pPr>
            <w:ins w:id="496" w:author="Utku B. Demir" w:date="2022-04-21T13:34:00Z">
              <w:r w:rsidRPr="00125D20">
                <w:rPr>
                  <w:sz w:val="20"/>
                  <w:szCs w:val="20"/>
                </w:rPr>
                <w:t>7.91%</w:t>
              </w:r>
            </w:ins>
          </w:p>
        </w:tc>
        <w:tc>
          <w:tcPr>
            <w:tcW w:w="0" w:type="auto"/>
            <w:vAlign w:val="center"/>
          </w:tcPr>
          <w:p w14:paraId="77359FAD" w14:textId="77777777" w:rsidR="004117D6" w:rsidRPr="0088575B" w:rsidRDefault="004117D6" w:rsidP="00B0217D">
            <w:pPr>
              <w:spacing w:before="100" w:after="100"/>
              <w:ind w:left="100" w:right="100"/>
              <w:jc w:val="right"/>
              <w:rPr>
                <w:ins w:id="497" w:author="Utku B. Demir" w:date="2022-04-21T13:34:00Z"/>
                <w:sz w:val="22"/>
                <w:szCs w:val="22"/>
              </w:rPr>
            </w:pPr>
            <w:ins w:id="498" w:author="Utku B. Demir" w:date="2022-04-21T13:34:00Z">
              <w:r w:rsidRPr="0088575B">
                <w:rPr>
                  <w:sz w:val="22"/>
                  <w:szCs w:val="22"/>
                </w:rPr>
                <w:t>43</w:t>
              </w:r>
            </w:ins>
          </w:p>
        </w:tc>
        <w:tc>
          <w:tcPr>
            <w:tcW w:w="0" w:type="auto"/>
            <w:shd w:val="clear" w:color="auto" w:fill="E7E6E6" w:themeFill="background2"/>
            <w:vAlign w:val="center"/>
          </w:tcPr>
          <w:p w14:paraId="5F3BAC14" w14:textId="77777777" w:rsidR="004117D6" w:rsidRPr="00125D20" w:rsidRDefault="004117D6" w:rsidP="00B0217D">
            <w:pPr>
              <w:spacing w:before="100" w:after="100"/>
              <w:ind w:left="100" w:right="221"/>
              <w:jc w:val="right"/>
              <w:rPr>
                <w:ins w:id="499" w:author="Utku B. Demir" w:date="2022-04-21T13:34:00Z"/>
                <w:sz w:val="20"/>
                <w:szCs w:val="20"/>
              </w:rPr>
            </w:pPr>
            <w:ins w:id="500" w:author="Utku B. Demir" w:date="2022-04-21T13:34:00Z">
              <w:r w:rsidRPr="00125D20">
                <w:rPr>
                  <w:sz w:val="20"/>
                  <w:szCs w:val="20"/>
                </w:rPr>
                <w:t>12.11%</w:t>
              </w:r>
            </w:ins>
          </w:p>
        </w:tc>
      </w:tr>
      <w:tr w:rsidR="004117D6" w:rsidRPr="00125D20" w14:paraId="2AB8BC55" w14:textId="77777777" w:rsidTr="00B0217D">
        <w:trPr>
          <w:ins w:id="501" w:author="Utku B. Demir" w:date="2022-04-21T13:34:00Z"/>
        </w:trPr>
        <w:tc>
          <w:tcPr>
            <w:tcW w:w="0" w:type="auto"/>
            <w:vAlign w:val="center"/>
          </w:tcPr>
          <w:p w14:paraId="72D0339D" w14:textId="77777777" w:rsidR="004117D6" w:rsidRPr="00125D20" w:rsidRDefault="004117D6" w:rsidP="00B0217D">
            <w:pPr>
              <w:spacing w:before="100" w:after="100"/>
              <w:ind w:left="100" w:right="100"/>
              <w:jc w:val="center"/>
              <w:rPr>
                <w:ins w:id="502" w:author="Utku B. Demir" w:date="2022-04-21T13:34:00Z"/>
              </w:rPr>
            </w:pPr>
            <w:ins w:id="503" w:author="Utku B. Demir" w:date="2022-04-21T13:34:00Z">
              <w:r w:rsidRPr="00125D20">
                <w:rPr>
                  <w:sz w:val="22"/>
                  <w:szCs w:val="22"/>
                </w:rPr>
                <w:t>6</w:t>
              </w:r>
            </w:ins>
          </w:p>
        </w:tc>
        <w:tc>
          <w:tcPr>
            <w:tcW w:w="0" w:type="auto"/>
            <w:vAlign w:val="center"/>
          </w:tcPr>
          <w:p w14:paraId="38590CE4" w14:textId="77777777" w:rsidR="004117D6" w:rsidRPr="0088575B" w:rsidRDefault="004117D6" w:rsidP="00B0217D">
            <w:pPr>
              <w:spacing w:before="100" w:after="100"/>
              <w:ind w:left="100" w:right="95"/>
              <w:jc w:val="right"/>
              <w:rPr>
                <w:ins w:id="504" w:author="Utku B. Demir" w:date="2022-04-21T13:34:00Z"/>
                <w:sz w:val="22"/>
                <w:szCs w:val="22"/>
              </w:rPr>
            </w:pPr>
            <w:ins w:id="505" w:author="Utku B. Demir" w:date="2022-04-21T13:34:00Z">
              <w:r w:rsidRPr="0088575B">
                <w:rPr>
                  <w:sz w:val="22"/>
                  <w:szCs w:val="22"/>
                </w:rPr>
                <w:t>6</w:t>
              </w:r>
            </w:ins>
          </w:p>
        </w:tc>
        <w:tc>
          <w:tcPr>
            <w:tcW w:w="941" w:type="pct"/>
            <w:shd w:val="clear" w:color="auto" w:fill="E7E6E6" w:themeFill="background2"/>
            <w:vAlign w:val="center"/>
          </w:tcPr>
          <w:p w14:paraId="4B504E3C" w14:textId="77777777" w:rsidR="004117D6" w:rsidRPr="00125D20" w:rsidRDefault="004117D6" w:rsidP="00B0217D">
            <w:pPr>
              <w:spacing w:before="100" w:after="100"/>
              <w:ind w:left="100" w:right="507"/>
              <w:jc w:val="right"/>
              <w:rPr>
                <w:ins w:id="506" w:author="Utku B. Demir" w:date="2022-04-21T13:34:00Z"/>
                <w:sz w:val="20"/>
                <w:szCs w:val="20"/>
              </w:rPr>
            </w:pPr>
            <w:ins w:id="507" w:author="Utku B. Demir" w:date="2022-04-21T13:34:00Z">
              <w:r w:rsidRPr="00125D20">
                <w:rPr>
                  <w:sz w:val="20"/>
                  <w:szCs w:val="20"/>
                </w:rPr>
                <w:t>1.67%</w:t>
              </w:r>
            </w:ins>
          </w:p>
        </w:tc>
        <w:tc>
          <w:tcPr>
            <w:tcW w:w="642" w:type="pct"/>
            <w:vAlign w:val="center"/>
          </w:tcPr>
          <w:p w14:paraId="62D6319B" w14:textId="77777777" w:rsidR="004117D6" w:rsidRPr="0088575B" w:rsidRDefault="004117D6" w:rsidP="00B0217D">
            <w:pPr>
              <w:spacing w:before="100" w:after="100"/>
              <w:ind w:left="100" w:right="100"/>
              <w:jc w:val="right"/>
              <w:rPr>
                <w:ins w:id="508" w:author="Utku B. Demir" w:date="2022-04-21T13:34:00Z"/>
                <w:sz w:val="22"/>
                <w:szCs w:val="22"/>
              </w:rPr>
            </w:pPr>
            <w:ins w:id="509" w:author="Utku B. Demir" w:date="2022-04-21T13:34:00Z">
              <w:r w:rsidRPr="0088575B">
                <w:rPr>
                  <w:sz w:val="22"/>
                  <w:szCs w:val="22"/>
                </w:rPr>
                <w:t>26</w:t>
              </w:r>
            </w:ins>
          </w:p>
        </w:tc>
        <w:tc>
          <w:tcPr>
            <w:tcW w:w="0" w:type="auto"/>
            <w:shd w:val="clear" w:color="auto" w:fill="E7E6E6" w:themeFill="background2"/>
            <w:vAlign w:val="center"/>
          </w:tcPr>
          <w:p w14:paraId="4E39F108" w14:textId="77777777" w:rsidR="004117D6" w:rsidRPr="00125D20" w:rsidRDefault="004117D6" w:rsidP="00B0217D">
            <w:pPr>
              <w:spacing w:before="100" w:after="100"/>
              <w:ind w:left="100" w:right="226"/>
              <w:jc w:val="right"/>
              <w:rPr>
                <w:ins w:id="510" w:author="Utku B. Demir" w:date="2022-04-21T13:34:00Z"/>
                <w:sz w:val="20"/>
                <w:szCs w:val="20"/>
              </w:rPr>
            </w:pPr>
            <w:ins w:id="511" w:author="Utku B. Demir" w:date="2022-04-21T13:34:00Z">
              <w:r w:rsidRPr="00125D20">
                <w:rPr>
                  <w:sz w:val="20"/>
                  <w:szCs w:val="20"/>
                </w:rPr>
                <w:t>7.34%</w:t>
              </w:r>
            </w:ins>
          </w:p>
        </w:tc>
        <w:tc>
          <w:tcPr>
            <w:tcW w:w="0" w:type="auto"/>
            <w:vAlign w:val="center"/>
          </w:tcPr>
          <w:p w14:paraId="1FE0A510" w14:textId="77777777" w:rsidR="004117D6" w:rsidRPr="0088575B" w:rsidRDefault="004117D6" w:rsidP="00B0217D">
            <w:pPr>
              <w:spacing w:before="100" w:after="100"/>
              <w:ind w:left="100" w:right="100"/>
              <w:jc w:val="right"/>
              <w:rPr>
                <w:ins w:id="512" w:author="Utku B. Demir" w:date="2022-04-21T13:34:00Z"/>
                <w:sz w:val="22"/>
                <w:szCs w:val="22"/>
              </w:rPr>
            </w:pPr>
            <w:ins w:id="513" w:author="Utku B. Demir" w:date="2022-04-21T13:34:00Z">
              <w:r w:rsidRPr="0088575B">
                <w:rPr>
                  <w:sz w:val="22"/>
                  <w:szCs w:val="22"/>
                </w:rPr>
                <w:t>12</w:t>
              </w:r>
            </w:ins>
          </w:p>
        </w:tc>
        <w:tc>
          <w:tcPr>
            <w:tcW w:w="0" w:type="auto"/>
            <w:shd w:val="clear" w:color="auto" w:fill="E7E6E6" w:themeFill="background2"/>
            <w:vAlign w:val="center"/>
          </w:tcPr>
          <w:p w14:paraId="08291289" w14:textId="77777777" w:rsidR="004117D6" w:rsidRPr="00125D20" w:rsidRDefault="004117D6" w:rsidP="00B0217D">
            <w:pPr>
              <w:spacing w:before="100" w:after="100"/>
              <w:ind w:left="100" w:right="221"/>
              <w:jc w:val="right"/>
              <w:rPr>
                <w:ins w:id="514" w:author="Utku B. Demir" w:date="2022-04-21T13:34:00Z"/>
                <w:sz w:val="20"/>
                <w:szCs w:val="20"/>
              </w:rPr>
            </w:pPr>
            <w:ins w:id="515" w:author="Utku B. Demir" w:date="2022-04-21T13:34:00Z">
              <w:r w:rsidRPr="00125D20">
                <w:rPr>
                  <w:sz w:val="20"/>
                  <w:szCs w:val="20"/>
                </w:rPr>
                <w:t>3.38%</w:t>
              </w:r>
            </w:ins>
          </w:p>
        </w:tc>
      </w:tr>
      <w:tr w:rsidR="004117D6" w:rsidRPr="00125D20" w14:paraId="1A04FE7A" w14:textId="77777777" w:rsidTr="00B0217D">
        <w:trPr>
          <w:cnfStyle w:val="000000100000" w:firstRow="0" w:lastRow="0" w:firstColumn="0" w:lastColumn="0" w:oddVBand="0" w:evenVBand="0" w:oddHBand="1" w:evenHBand="0" w:firstRowFirstColumn="0" w:firstRowLastColumn="0" w:lastRowFirstColumn="0" w:lastRowLastColumn="0"/>
          <w:ins w:id="516" w:author="Utku B. Demir" w:date="2022-04-21T13:34:00Z"/>
        </w:trPr>
        <w:tc>
          <w:tcPr>
            <w:tcW w:w="0" w:type="auto"/>
            <w:vAlign w:val="center"/>
          </w:tcPr>
          <w:p w14:paraId="0C1DC2F4" w14:textId="77777777" w:rsidR="004117D6" w:rsidRPr="00125D20" w:rsidRDefault="004117D6" w:rsidP="00B0217D">
            <w:pPr>
              <w:spacing w:before="100" w:after="100"/>
              <w:ind w:left="100" w:right="100"/>
              <w:jc w:val="center"/>
              <w:rPr>
                <w:ins w:id="517" w:author="Utku B. Demir" w:date="2022-04-21T13:34:00Z"/>
              </w:rPr>
            </w:pPr>
            <w:ins w:id="518" w:author="Utku B. Demir" w:date="2022-04-21T13:34:00Z">
              <w:r w:rsidRPr="00125D20">
                <w:rPr>
                  <w:sz w:val="22"/>
                  <w:szCs w:val="22"/>
                </w:rPr>
                <w:t>7</w:t>
              </w:r>
            </w:ins>
          </w:p>
        </w:tc>
        <w:tc>
          <w:tcPr>
            <w:tcW w:w="0" w:type="auto"/>
            <w:vAlign w:val="center"/>
          </w:tcPr>
          <w:p w14:paraId="6CCCB559" w14:textId="77777777" w:rsidR="004117D6" w:rsidRPr="0088575B" w:rsidRDefault="004117D6" w:rsidP="00B0217D">
            <w:pPr>
              <w:spacing w:before="100" w:after="100"/>
              <w:ind w:left="100" w:right="95"/>
              <w:jc w:val="right"/>
              <w:rPr>
                <w:ins w:id="519" w:author="Utku B. Demir" w:date="2022-04-21T13:34:00Z"/>
                <w:sz w:val="22"/>
                <w:szCs w:val="22"/>
              </w:rPr>
            </w:pPr>
            <w:ins w:id="520" w:author="Utku B. Demir" w:date="2022-04-21T13:34:00Z">
              <w:r w:rsidRPr="0088575B">
                <w:rPr>
                  <w:sz w:val="22"/>
                  <w:szCs w:val="22"/>
                </w:rPr>
                <w:t>17</w:t>
              </w:r>
            </w:ins>
          </w:p>
        </w:tc>
        <w:tc>
          <w:tcPr>
            <w:tcW w:w="941" w:type="pct"/>
            <w:shd w:val="clear" w:color="auto" w:fill="E7E6E6" w:themeFill="background2"/>
            <w:vAlign w:val="center"/>
          </w:tcPr>
          <w:p w14:paraId="045605B5" w14:textId="77777777" w:rsidR="004117D6" w:rsidRPr="00125D20" w:rsidRDefault="004117D6" w:rsidP="00B0217D">
            <w:pPr>
              <w:spacing w:before="100" w:after="100"/>
              <w:ind w:left="100" w:right="507"/>
              <w:jc w:val="right"/>
              <w:rPr>
                <w:ins w:id="521" w:author="Utku B. Demir" w:date="2022-04-21T13:34:00Z"/>
                <w:sz w:val="20"/>
                <w:szCs w:val="20"/>
              </w:rPr>
            </w:pPr>
            <w:ins w:id="522" w:author="Utku B. Demir" w:date="2022-04-21T13:34:00Z">
              <w:r w:rsidRPr="00125D20">
                <w:rPr>
                  <w:sz w:val="20"/>
                  <w:szCs w:val="20"/>
                </w:rPr>
                <w:t>4.72%</w:t>
              </w:r>
            </w:ins>
          </w:p>
        </w:tc>
        <w:tc>
          <w:tcPr>
            <w:tcW w:w="642" w:type="pct"/>
            <w:vAlign w:val="center"/>
          </w:tcPr>
          <w:p w14:paraId="7325934B" w14:textId="77777777" w:rsidR="004117D6" w:rsidRPr="0088575B" w:rsidRDefault="004117D6" w:rsidP="00B0217D">
            <w:pPr>
              <w:spacing w:before="100" w:after="100"/>
              <w:ind w:left="100" w:right="100"/>
              <w:jc w:val="right"/>
              <w:rPr>
                <w:ins w:id="523" w:author="Utku B. Demir" w:date="2022-04-21T13:34:00Z"/>
                <w:sz w:val="22"/>
                <w:szCs w:val="22"/>
              </w:rPr>
            </w:pPr>
            <w:ins w:id="524" w:author="Utku B. Demir" w:date="2022-04-21T13:34:00Z">
              <w:r w:rsidRPr="0088575B">
                <w:rPr>
                  <w:sz w:val="22"/>
                  <w:szCs w:val="22"/>
                </w:rPr>
                <w:t>36</w:t>
              </w:r>
            </w:ins>
          </w:p>
        </w:tc>
        <w:tc>
          <w:tcPr>
            <w:tcW w:w="0" w:type="auto"/>
            <w:shd w:val="clear" w:color="auto" w:fill="E7E6E6" w:themeFill="background2"/>
            <w:vAlign w:val="center"/>
          </w:tcPr>
          <w:p w14:paraId="03909A56" w14:textId="77777777" w:rsidR="004117D6" w:rsidRPr="00125D20" w:rsidRDefault="004117D6" w:rsidP="00B0217D">
            <w:pPr>
              <w:spacing w:before="100" w:after="100"/>
              <w:ind w:left="100" w:right="226"/>
              <w:jc w:val="right"/>
              <w:rPr>
                <w:ins w:id="525" w:author="Utku B. Demir" w:date="2022-04-21T13:34:00Z"/>
                <w:sz w:val="20"/>
                <w:szCs w:val="20"/>
              </w:rPr>
            </w:pPr>
            <w:ins w:id="526" w:author="Utku B. Demir" w:date="2022-04-21T13:34:00Z">
              <w:r w:rsidRPr="00125D20">
                <w:rPr>
                  <w:sz w:val="20"/>
                  <w:szCs w:val="20"/>
                </w:rPr>
                <w:t>10.17%</w:t>
              </w:r>
            </w:ins>
          </w:p>
        </w:tc>
        <w:tc>
          <w:tcPr>
            <w:tcW w:w="0" w:type="auto"/>
            <w:vAlign w:val="center"/>
          </w:tcPr>
          <w:p w14:paraId="5D7D92E8" w14:textId="77777777" w:rsidR="004117D6" w:rsidRPr="0088575B" w:rsidRDefault="004117D6" w:rsidP="00B0217D">
            <w:pPr>
              <w:spacing w:before="100" w:after="100"/>
              <w:ind w:left="100" w:right="100"/>
              <w:jc w:val="right"/>
              <w:rPr>
                <w:ins w:id="527" w:author="Utku B. Demir" w:date="2022-04-21T13:34:00Z"/>
                <w:sz w:val="22"/>
                <w:szCs w:val="22"/>
              </w:rPr>
            </w:pPr>
            <w:ins w:id="528" w:author="Utku B. Demir" w:date="2022-04-21T13:34:00Z">
              <w:r w:rsidRPr="0088575B">
                <w:rPr>
                  <w:sz w:val="22"/>
                  <w:szCs w:val="22"/>
                </w:rPr>
                <w:t>41</w:t>
              </w:r>
            </w:ins>
          </w:p>
        </w:tc>
        <w:tc>
          <w:tcPr>
            <w:tcW w:w="0" w:type="auto"/>
            <w:shd w:val="clear" w:color="auto" w:fill="E7E6E6" w:themeFill="background2"/>
            <w:vAlign w:val="center"/>
          </w:tcPr>
          <w:p w14:paraId="3579BAEE" w14:textId="77777777" w:rsidR="004117D6" w:rsidRPr="00125D20" w:rsidRDefault="004117D6" w:rsidP="00B0217D">
            <w:pPr>
              <w:spacing w:before="100" w:after="100"/>
              <w:ind w:left="100" w:right="221"/>
              <w:jc w:val="right"/>
              <w:rPr>
                <w:ins w:id="529" w:author="Utku B. Demir" w:date="2022-04-21T13:34:00Z"/>
                <w:sz w:val="20"/>
                <w:szCs w:val="20"/>
              </w:rPr>
            </w:pPr>
            <w:ins w:id="530" w:author="Utku B. Demir" w:date="2022-04-21T13:34:00Z">
              <w:r w:rsidRPr="00125D20">
                <w:rPr>
                  <w:sz w:val="20"/>
                  <w:szCs w:val="20"/>
                </w:rPr>
                <w:t>11.55%</w:t>
              </w:r>
            </w:ins>
          </w:p>
        </w:tc>
      </w:tr>
      <w:tr w:rsidR="004117D6" w:rsidRPr="00125D20" w14:paraId="66712F02" w14:textId="77777777" w:rsidTr="00B0217D">
        <w:trPr>
          <w:ins w:id="531" w:author="Utku B. Demir" w:date="2022-04-21T13:34:00Z"/>
        </w:trPr>
        <w:tc>
          <w:tcPr>
            <w:tcW w:w="0" w:type="auto"/>
            <w:vAlign w:val="center"/>
          </w:tcPr>
          <w:p w14:paraId="4CA342C5" w14:textId="77777777" w:rsidR="004117D6" w:rsidRPr="00125D20" w:rsidRDefault="004117D6" w:rsidP="00B0217D">
            <w:pPr>
              <w:spacing w:before="100" w:after="100"/>
              <w:ind w:left="100" w:right="100"/>
              <w:jc w:val="center"/>
              <w:rPr>
                <w:ins w:id="532" w:author="Utku B. Demir" w:date="2022-04-21T13:34:00Z"/>
              </w:rPr>
            </w:pPr>
            <w:ins w:id="533" w:author="Utku B. Demir" w:date="2022-04-21T13:34:00Z">
              <w:r w:rsidRPr="00125D20">
                <w:rPr>
                  <w:sz w:val="22"/>
                  <w:szCs w:val="22"/>
                </w:rPr>
                <w:t>8</w:t>
              </w:r>
            </w:ins>
          </w:p>
        </w:tc>
        <w:tc>
          <w:tcPr>
            <w:tcW w:w="0" w:type="auto"/>
            <w:vAlign w:val="center"/>
          </w:tcPr>
          <w:p w14:paraId="2E455F1A" w14:textId="77777777" w:rsidR="004117D6" w:rsidRPr="0088575B" w:rsidRDefault="004117D6" w:rsidP="00B0217D">
            <w:pPr>
              <w:spacing w:before="100" w:after="100"/>
              <w:ind w:left="100" w:right="95"/>
              <w:jc w:val="right"/>
              <w:rPr>
                <w:ins w:id="534" w:author="Utku B. Demir" w:date="2022-04-21T13:34:00Z"/>
                <w:sz w:val="22"/>
                <w:szCs w:val="22"/>
              </w:rPr>
            </w:pPr>
            <w:ins w:id="535" w:author="Utku B. Demir" w:date="2022-04-21T13:34:00Z">
              <w:r w:rsidRPr="0088575B">
                <w:rPr>
                  <w:sz w:val="22"/>
                  <w:szCs w:val="22"/>
                </w:rPr>
                <w:t>42</w:t>
              </w:r>
            </w:ins>
          </w:p>
        </w:tc>
        <w:tc>
          <w:tcPr>
            <w:tcW w:w="941" w:type="pct"/>
            <w:shd w:val="clear" w:color="auto" w:fill="E7E6E6" w:themeFill="background2"/>
            <w:vAlign w:val="center"/>
          </w:tcPr>
          <w:p w14:paraId="365E32A0" w14:textId="77777777" w:rsidR="004117D6" w:rsidRPr="00125D20" w:rsidRDefault="004117D6" w:rsidP="00B0217D">
            <w:pPr>
              <w:spacing w:before="100" w:after="100"/>
              <w:ind w:left="100" w:right="507"/>
              <w:jc w:val="right"/>
              <w:rPr>
                <w:ins w:id="536" w:author="Utku B. Demir" w:date="2022-04-21T13:34:00Z"/>
                <w:sz w:val="20"/>
                <w:szCs w:val="20"/>
              </w:rPr>
            </w:pPr>
            <w:ins w:id="537" w:author="Utku B. Demir" w:date="2022-04-21T13:34:00Z">
              <w:r w:rsidRPr="00125D20">
                <w:rPr>
                  <w:sz w:val="20"/>
                  <w:szCs w:val="20"/>
                </w:rPr>
                <w:t>11.67%</w:t>
              </w:r>
            </w:ins>
          </w:p>
        </w:tc>
        <w:tc>
          <w:tcPr>
            <w:tcW w:w="642" w:type="pct"/>
            <w:vAlign w:val="center"/>
          </w:tcPr>
          <w:p w14:paraId="56C8F738" w14:textId="77777777" w:rsidR="004117D6" w:rsidRPr="0088575B" w:rsidRDefault="004117D6" w:rsidP="00B0217D">
            <w:pPr>
              <w:spacing w:before="100" w:after="100"/>
              <w:ind w:left="100" w:right="100"/>
              <w:jc w:val="right"/>
              <w:rPr>
                <w:ins w:id="538" w:author="Utku B. Demir" w:date="2022-04-21T13:34:00Z"/>
                <w:sz w:val="22"/>
                <w:szCs w:val="22"/>
              </w:rPr>
            </w:pPr>
            <w:ins w:id="539" w:author="Utku B. Demir" w:date="2022-04-21T13:34:00Z">
              <w:r w:rsidRPr="0088575B">
                <w:rPr>
                  <w:sz w:val="22"/>
                  <w:szCs w:val="22"/>
                </w:rPr>
                <w:t>56</w:t>
              </w:r>
            </w:ins>
          </w:p>
        </w:tc>
        <w:tc>
          <w:tcPr>
            <w:tcW w:w="0" w:type="auto"/>
            <w:shd w:val="clear" w:color="auto" w:fill="E7E6E6" w:themeFill="background2"/>
            <w:vAlign w:val="center"/>
          </w:tcPr>
          <w:p w14:paraId="76C10A0A" w14:textId="77777777" w:rsidR="004117D6" w:rsidRPr="00125D20" w:rsidRDefault="004117D6" w:rsidP="00B0217D">
            <w:pPr>
              <w:spacing w:before="100" w:after="100"/>
              <w:ind w:left="100" w:right="226"/>
              <w:jc w:val="right"/>
              <w:rPr>
                <w:ins w:id="540" w:author="Utku B. Demir" w:date="2022-04-21T13:34:00Z"/>
                <w:sz w:val="20"/>
                <w:szCs w:val="20"/>
              </w:rPr>
            </w:pPr>
            <w:ins w:id="541" w:author="Utku B. Demir" w:date="2022-04-21T13:34:00Z">
              <w:r w:rsidRPr="00125D20">
                <w:rPr>
                  <w:sz w:val="20"/>
                  <w:szCs w:val="20"/>
                </w:rPr>
                <w:t>15.82%</w:t>
              </w:r>
            </w:ins>
          </w:p>
        </w:tc>
        <w:tc>
          <w:tcPr>
            <w:tcW w:w="0" w:type="auto"/>
            <w:vAlign w:val="center"/>
          </w:tcPr>
          <w:p w14:paraId="66AB14A5" w14:textId="77777777" w:rsidR="004117D6" w:rsidRPr="0088575B" w:rsidRDefault="004117D6" w:rsidP="00B0217D">
            <w:pPr>
              <w:spacing w:before="100" w:after="100"/>
              <w:ind w:left="100" w:right="100"/>
              <w:jc w:val="right"/>
              <w:rPr>
                <w:ins w:id="542" w:author="Utku B. Demir" w:date="2022-04-21T13:34:00Z"/>
                <w:sz w:val="22"/>
                <w:szCs w:val="22"/>
              </w:rPr>
            </w:pPr>
            <w:ins w:id="543" w:author="Utku B. Demir" w:date="2022-04-21T13:34:00Z">
              <w:r w:rsidRPr="0088575B">
                <w:rPr>
                  <w:sz w:val="22"/>
                  <w:szCs w:val="22"/>
                </w:rPr>
                <w:t>53</w:t>
              </w:r>
            </w:ins>
          </w:p>
        </w:tc>
        <w:tc>
          <w:tcPr>
            <w:tcW w:w="0" w:type="auto"/>
            <w:shd w:val="clear" w:color="auto" w:fill="E7E6E6" w:themeFill="background2"/>
            <w:vAlign w:val="center"/>
          </w:tcPr>
          <w:p w14:paraId="4C43F740" w14:textId="77777777" w:rsidR="004117D6" w:rsidRPr="00125D20" w:rsidRDefault="004117D6" w:rsidP="00B0217D">
            <w:pPr>
              <w:spacing w:before="100" w:after="100"/>
              <w:ind w:left="100" w:right="221"/>
              <w:jc w:val="right"/>
              <w:rPr>
                <w:ins w:id="544" w:author="Utku B. Demir" w:date="2022-04-21T13:34:00Z"/>
                <w:sz w:val="20"/>
                <w:szCs w:val="20"/>
              </w:rPr>
            </w:pPr>
            <w:ins w:id="545" w:author="Utku B. Demir" w:date="2022-04-21T13:34:00Z">
              <w:r w:rsidRPr="00125D20">
                <w:rPr>
                  <w:sz w:val="20"/>
                  <w:szCs w:val="20"/>
                </w:rPr>
                <w:t>14.93%</w:t>
              </w:r>
            </w:ins>
          </w:p>
        </w:tc>
      </w:tr>
      <w:tr w:rsidR="004117D6" w:rsidRPr="00125D20" w14:paraId="3231C060" w14:textId="77777777" w:rsidTr="00B0217D">
        <w:trPr>
          <w:cnfStyle w:val="000000100000" w:firstRow="0" w:lastRow="0" w:firstColumn="0" w:lastColumn="0" w:oddVBand="0" w:evenVBand="0" w:oddHBand="1" w:evenHBand="0" w:firstRowFirstColumn="0" w:firstRowLastColumn="0" w:lastRowFirstColumn="0" w:lastRowLastColumn="0"/>
          <w:ins w:id="546" w:author="Utku B. Demir" w:date="2022-04-21T13:34:00Z"/>
        </w:trPr>
        <w:tc>
          <w:tcPr>
            <w:tcW w:w="0" w:type="auto"/>
            <w:vAlign w:val="center"/>
          </w:tcPr>
          <w:p w14:paraId="1F255AFC" w14:textId="77777777" w:rsidR="004117D6" w:rsidRPr="00125D20" w:rsidRDefault="004117D6" w:rsidP="00B0217D">
            <w:pPr>
              <w:spacing w:before="100" w:after="100"/>
              <w:ind w:left="100" w:right="100"/>
              <w:jc w:val="center"/>
              <w:rPr>
                <w:ins w:id="547" w:author="Utku B. Demir" w:date="2022-04-21T13:34:00Z"/>
              </w:rPr>
            </w:pPr>
            <w:ins w:id="548" w:author="Utku B. Demir" w:date="2022-04-21T13:34:00Z">
              <w:r w:rsidRPr="00125D20">
                <w:rPr>
                  <w:sz w:val="22"/>
                  <w:szCs w:val="22"/>
                </w:rPr>
                <w:t>9</w:t>
              </w:r>
            </w:ins>
          </w:p>
        </w:tc>
        <w:tc>
          <w:tcPr>
            <w:tcW w:w="0" w:type="auto"/>
            <w:vAlign w:val="center"/>
          </w:tcPr>
          <w:p w14:paraId="772047AA" w14:textId="77777777" w:rsidR="004117D6" w:rsidRPr="0088575B" w:rsidRDefault="004117D6" w:rsidP="00B0217D">
            <w:pPr>
              <w:spacing w:before="100" w:after="100"/>
              <w:ind w:left="100" w:right="95"/>
              <w:jc w:val="right"/>
              <w:rPr>
                <w:ins w:id="549" w:author="Utku B. Demir" w:date="2022-04-21T13:34:00Z"/>
                <w:sz w:val="22"/>
                <w:szCs w:val="22"/>
              </w:rPr>
            </w:pPr>
            <w:ins w:id="550" w:author="Utku B. Demir" w:date="2022-04-21T13:34:00Z">
              <w:r w:rsidRPr="0088575B">
                <w:rPr>
                  <w:sz w:val="22"/>
                  <w:szCs w:val="22"/>
                </w:rPr>
                <w:t>38</w:t>
              </w:r>
            </w:ins>
          </w:p>
        </w:tc>
        <w:tc>
          <w:tcPr>
            <w:tcW w:w="941" w:type="pct"/>
            <w:shd w:val="clear" w:color="auto" w:fill="E7E6E6" w:themeFill="background2"/>
            <w:vAlign w:val="center"/>
          </w:tcPr>
          <w:p w14:paraId="2C6A47F5" w14:textId="77777777" w:rsidR="004117D6" w:rsidRPr="00125D20" w:rsidRDefault="004117D6" w:rsidP="00B0217D">
            <w:pPr>
              <w:spacing w:before="100" w:after="100"/>
              <w:ind w:left="100" w:right="507"/>
              <w:jc w:val="right"/>
              <w:rPr>
                <w:ins w:id="551" w:author="Utku B. Demir" w:date="2022-04-21T13:34:00Z"/>
                <w:sz w:val="20"/>
                <w:szCs w:val="20"/>
              </w:rPr>
            </w:pPr>
            <w:ins w:id="552" w:author="Utku B. Demir" w:date="2022-04-21T13:34:00Z">
              <w:r w:rsidRPr="00125D20">
                <w:rPr>
                  <w:sz w:val="20"/>
                  <w:szCs w:val="20"/>
                </w:rPr>
                <w:t>10.56%</w:t>
              </w:r>
            </w:ins>
          </w:p>
        </w:tc>
        <w:tc>
          <w:tcPr>
            <w:tcW w:w="642" w:type="pct"/>
            <w:vAlign w:val="center"/>
          </w:tcPr>
          <w:p w14:paraId="04575DF2" w14:textId="77777777" w:rsidR="004117D6" w:rsidRPr="0088575B" w:rsidRDefault="004117D6" w:rsidP="00B0217D">
            <w:pPr>
              <w:spacing w:before="100" w:after="100"/>
              <w:ind w:left="100" w:right="100"/>
              <w:jc w:val="right"/>
              <w:rPr>
                <w:ins w:id="553" w:author="Utku B. Demir" w:date="2022-04-21T13:34:00Z"/>
                <w:sz w:val="22"/>
                <w:szCs w:val="22"/>
              </w:rPr>
            </w:pPr>
            <w:ins w:id="554" w:author="Utku B. Demir" w:date="2022-04-21T13:34:00Z">
              <w:r w:rsidRPr="0088575B">
                <w:rPr>
                  <w:sz w:val="22"/>
                  <w:szCs w:val="22"/>
                </w:rPr>
                <w:t>28</w:t>
              </w:r>
            </w:ins>
          </w:p>
        </w:tc>
        <w:tc>
          <w:tcPr>
            <w:tcW w:w="0" w:type="auto"/>
            <w:shd w:val="clear" w:color="auto" w:fill="E7E6E6" w:themeFill="background2"/>
            <w:vAlign w:val="center"/>
          </w:tcPr>
          <w:p w14:paraId="26BBBB85" w14:textId="77777777" w:rsidR="004117D6" w:rsidRPr="00125D20" w:rsidRDefault="004117D6" w:rsidP="00B0217D">
            <w:pPr>
              <w:spacing w:before="100" w:after="100"/>
              <w:ind w:left="100" w:right="226"/>
              <w:jc w:val="right"/>
              <w:rPr>
                <w:ins w:id="555" w:author="Utku B. Demir" w:date="2022-04-21T13:34:00Z"/>
                <w:sz w:val="20"/>
                <w:szCs w:val="20"/>
              </w:rPr>
            </w:pPr>
            <w:ins w:id="556" w:author="Utku B. Demir" w:date="2022-04-21T13:34:00Z">
              <w:r w:rsidRPr="00125D20">
                <w:rPr>
                  <w:sz w:val="20"/>
                  <w:szCs w:val="20"/>
                </w:rPr>
                <w:t>7.91%</w:t>
              </w:r>
            </w:ins>
          </w:p>
        </w:tc>
        <w:tc>
          <w:tcPr>
            <w:tcW w:w="0" w:type="auto"/>
            <w:vAlign w:val="center"/>
          </w:tcPr>
          <w:p w14:paraId="0B15B669" w14:textId="77777777" w:rsidR="004117D6" w:rsidRPr="0088575B" w:rsidRDefault="004117D6" w:rsidP="00B0217D">
            <w:pPr>
              <w:spacing w:before="100" w:after="100"/>
              <w:ind w:left="100" w:right="100"/>
              <w:jc w:val="right"/>
              <w:rPr>
                <w:ins w:id="557" w:author="Utku B. Demir" w:date="2022-04-21T13:34:00Z"/>
                <w:sz w:val="22"/>
                <w:szCs w:val="22"/>
              </w:rPr>
            </w:pPr>
            <w:ins w:id="558" w:author="Utku B. Demir" w:date="2022-04-21T13:34:00Z">
              <w:r w:rsidRPr="0088575B">
                <w:rPr>
                  <w:sz w:val="22"/>
                  <w:szCs w:val="22"/>
                </w:rPr>
                <w:t>15</w:t>
              </w:r>
            </w:ins>
          </w:p>
        </w:tc>
        <w:tc>
          <w:tcPr>
            <w:tcW w:w="0" w:type="auto"/>
            <w:shd w:val="clear" w:color="auto" w:fill="E7E6E6" w:themeFill="background2"/>
            <w:vAlign w:val="center"/>
          </w:tcPr>
          <w:p w14:paraId="5B038C7F" w14:textId="77777777" w:rsidR="004117D6" w:rsidRPr="00125D20" w:rsidRDefault="004117D6" w:rsidP="00B0217D">
            <w:pPr>
              <w:spacing w:before="100" w:after="100"/>
              <w:ind w:left="100" w:right="221"/>
              <w:jc w:val="right"/>
              <w:rPr>
                <w:ins w:id="559" w:author="Utku B. Demir" w:date="2022-04-21T13:34:00Z"/>
                <w:sz w:val="20"/>
                <w:szCs w:val="20"/>
              </w:rPr>
            </w:pPr>
            <w:ins w:id="560" w:author="Utku B. Demir" w:date="2022-04-21T13:34:00Z">
              <w:r w:rsidRPr="00125D20">
                <w:rPr>
                  <w:sz w:val="20"/>
                  <w:szCs w:val="20"/>
                </w:rPr>
                <w:t>4.23%</w:t>
              </w:r>
            </w:ins>
          </w:p>
        </w:tc>
      </w:tr>
      <w:tr w:rsidR="004117D6" w:rsidRPr="00125D20" w14:paraId="5524E82E" w14:textId="77777777" w:rsidTr="00B0217D">
        <w:trPr>
          <w:ins w:id="561" w:author="Utku B. Demir" w:date="2022-04-21T13:34:00Z"/>
        </w:trPr>
        <w:tc>
          <w:tcPr>
            <w:tcW w:w="0" w:type="auto"/>
            <w:vAlign w:val="center"/>
          </w:tcPr>
          <w:p w14:paraId="39ADED5B" w14:textId="77777777" w:rsidR="004117D6" w:rsidRPr="00125D20" w:rsidRDefault="004117D6" w:rsidP="00B0217D">
            <w:pPr>
              <w:spacing w:before="100" w:after="100"/>
              <w:ind w:left="100" w:right="100"/>
              <w:jc w:val="center"/>
              <w:rPr>
                <w:ins w:id="562" w:author="Utku B. Demir" w:date="2022-04-21T13:34:00Z"/>
              </w:rPr>
            </w:pPr>
            <w:ins w:id="563" w:author="Utku B. Demir" w:date="2022-04-21T13:34:00Z">
              <w:r w:rsidRPr="00125D20">
                <w:rPr>
                  <w:sz w:val="22"/>
                  <w:szCs w:val="22"/>
                </w:rPr>
                <w:t>10</w:t>
              </w:r>
            </w:ins>
          </w:p>
        </w:tc>
        <w:tc>
          <w:tcPr>
            <w:tcW w:w="0" w:type="auto"/>
            <w:vAlign w:val="center"/>
          </w:tcPr>
          <w:p w14:paraId="607784AA" w14:textId="77777777" w:rsidR="004117D6" w:rsidRPr="0088575B" w:rsidRDefault="004117D6" w:rsidP="00B0217D">
            <w:pPr>
              <w:spacing w:before="100" w:after="100"/>
              <w:ind w:left="100" w:right="95"/>
              <w:jc w:val="right"/>
              <w:rPr>
                <w:ins w:id="564" w:author="Utku B. Demir" w:date="2022-04-21T13:34:00Z"/>
                <w:sz w:val="22"/>
                <w:szCs w:val="22"/>
              </w:rPr>
            </w:pPr>
            <w:ins w:id="565" w:author="Utku B. Demir" w:date="2022-04-21T13:34:00Z">
              <w:r w:rsidRPr="0088575B">
                <w:rPr>
                  <w:sz w:val="22"/>
                  <w:szCs w:val="22"/>
                </w:rPr>
                <w:t>207</w:t>
              </w:r>
            </w:ins>
          </w:p>
        </w:tc>
        <w:tc>
          <w:tcPr>
            <w:tcW w:w="941" w:type="pct"/>
            <w:shd w:val="clear" w:color="auto" w:fill="E7E6E6" w:themeFill="background2"/>
            <w:vAlign w:val="center"/>
          </w:tcPr>
          <w:p w14:paraId="642947F8" w14:textId="77777777" w:rsidR="004117D6" w:rsidRPr="00125D20" w:rsidRDefault="004117D6" w:rsidP="00B0217D">
            <w:pPr>
              <w:spacing w:before="100" w:after="100"/>
              <w:ind w:left="100" w:right="507"/>
              <w:jc w:val="right"/>
              <w:rPr>
                <w:ins w:id="566" w:author="Utku B. Demir" w:date="2022-04-21T13:34:00Z"/>
                <w:sz w:val="20"/>
                <w:szCs w:val="20"/>
              </w:rPr>
            </w:pPr>
            <w:ins w:id="567" w:author="Utku B. Demir" w:date="2022-04-21T13:34:00Z">
              <w:r w:rsidRPr="00125D20">
                <w:rPr>
                  <w:sz w:val="20"/>
                  <w:szCs w:val="20"/>
                </w:rPr>
                <w:t>57.50%</w:t>
              </w:r>
            </w:ins>
          </w:p>
        </w:tc>
        <w:tc>
          <w:tcPr>
            <w:tcW w:w="642" w:type="pct"/>
            <w:vAlign w:val="center"/>
          </w:tcPr>
          <w:p w14:paraId="1EBAE99C" w14:textId="77777777" w:rsidR="004117D6" w:rsidRPr="0088575B" w:rsidRDefault="004117D6" w:rsidP="00B0217D">
            <w:pPr>
              <w:spacing w:before="100" w:after="100"/>
              <w:ind w:left="100" w:right="100"/>
              <w:jc w:val="right"/>
              <w:rPr>
                <w:ins w:id="568" w:author="Utku B. Demir" w:date="2022-04-21T13:34:00Z"/>
                <w:sz w:val="22"/>
                <w:szCs w:val="22"/>
              </w:rPr>
            </w:pPr>
            <w:ins w:id="569" w:author="Utku B. Demir" w:date="2022-04-21T13:34:00Z">
              <w:r w:rsidRPr="0088575B">
                <w:rPr>
                  <w:sz w:val="22"/>
                  <w:szCs w:val="22"/>
                </w:rPr>
                <w:t>99</w:t>
              </w:r>
            </w:ins>
          </w:p>
        </w:tc>
        <w:tc>
          <w:tcPr>
            <w:tcW w:w="0" w:type="auto"/>
            <w:shd w:val="clear" w:color="auto" w:fill="E7E6E6" w:themeFill="background2"/>
            <w:vAlign w:val="center"/>
          </w:tcPr>
          <w:p w14:paraId="03A0CA76" w14:textId="77777777" w:rsidR="004117D6" w:rsidRPr="00125D20" w:rsidRDefault="004117D6" w:rsidP="00B0217D">
            <w:pPr>
              <w:spacing w:before="100" w:after="100"/>
              <w:ind w:left="100" w:right="226"/>
              <w:jc w:val="right"/>
              <w:rPr>
                <w:ins w:id="570" w:author="Utku B. Demir" w:date="2022-04-21T13:34:00Z"/>
                <w:sz w:val="20"/>
                <w:szCs w:val="20"/>
              </w:rPr>
            </w:pPr>
            <w:ins w:id="571" w:author="Utku B. Demir" w:date="2022-04-21T13:34:00Z">
              <w:r w:rsidRPr="00125D20">
                <w:rPr>
                  <w:sz w:val="20"/>
                  <w:szCs w:val="20"/>
                </w:rPr>
                <w:t>27.97%</w:t>
              </w:r>
            </w:ins>
          </w:p>
        </w:tc>
        <w:tc>
          <w:tcPr>
            <w:tcW w:w="0" w:type="auto"/>
            <w:vAlign w:val="center"/>
          </w:tcPr>
          <w:p w14:paraId="4A83BA9A" w14:textId="77777777" w:rsidR="004117D6" w:rsidRPr="0088575B" w:rsidRDefault="004117D6" w:rsidP="00B0217D">
            <w:pPr>
              <w:spacing w:before="100" w:after="100"/>
              <w:ind w:left="100" w:right="100"/>
              <w:jc w:val="right"/>
              <w:rPr>
                <w:ins w:id="572" w:author="Utku B. Demir" w:date="2022-04-21T13:34:00Z"/>
                <w:sz w:val="22"/>
                <w:szCs w:val="22"/>
              </w:rPr>
            </w:pPr>
            <w:ins w:id="573" w:author="Utku B. Demir" w:date="2022-04-21T13:34:00Z">
              <w:r w:rsidRPr="0088575B">
                <w:rPr>
                  <w:sz w:val="22"/>
                  <w:szCs w:val="22"/>
                </w:rPr>
                <w:t>49</w:t>
              </w:r>
            </w:ins>
          </w:p>
        </w:tc>
        <w:tc>
          <w:tcPr>
            <w:tcW w:w="0" w:type="auto"/>
            <w:shd w:val="clear" w:color="auto" w:fill="E7E6E6" w:themeFill="background2"/>
            <w:vAlign w:val="center"/>
          </w:tcPr>
          <w:p w14:paraId="3A9A8674" w14:textId="77777777" w:rsidR="004117D6" w:rsidRPr="00125D20" w:rsidRDefault="004117D6" w:rsidP="00B0217D">
            <w:pPr>
              <w:spacing w:before="100" w:after="100"/>
              <w:ind w:left="100" w:right="221"/>
              <w:jc w:val="right"/>
              <w:rPr>
                <w:ins w:id="574" w:author="Utku B. Demir" w:date="2022-04-21T13:34:00Z"/>
                <w:sz w:val="20"/>
                <w:szCs w:val="20"/>
              </w:rPr>
            </w:pPr>
            <w:ins w:id="575" w:author="Utku B. Demir" w:date="2022-04-21T13:34:00Z">
              <w:r w:rsidRPr="00125D20">
                <w:rPr>
                  <w:sz w:val="20"/>
                  <w:szCs w:val="20"/>
                </w:rPr>
                <w:t>13.80%</w:t>
              </w:r>
            </w:ins>
          </w:p>
        </w:tc>
      </w:tr>
      <w:tr w:rsidR="004117D6" w:rsidRPr="00125D20" w14:paraId="143B2823" w14:textId="77777777" w:rsidTr="00B0217D">
        <w:trPr>
          <w:cnfStyle w:val="000000100000" w:firstRow="0" w:lastRow="0" w:firstColumn="0" w:lastColumn="0" w:oddVBand="0" w:evenVBand="0" w:oddHBand="1" w:evenHBand="0" w:firstRowFirstColumn="0" w:firstRowLastColumn="0" w:lastRowFirstColumn="0" w:lastRowLastColumn="0"/>
          <w:ins w:id="576" w:author="Utku B. Demir" w:date="2022-04-21T13:34:00Z"/>
        </w:trPr>
        <w:tc>
          <w:tcPr>
            <w:tcW w:w="0" w:type="auto"/>
            <w:vAlign w:val="center"/>
          </w:tcPr>
          <w:p w14:paraId="03EC16F7" w14:textId="77777777" w:rsidR="004117D6" w:rsidRPr="00125D20" w:rsidRDefault="004117D6" w:rsidP="00B0217D">
            <w:pPr>
              <w:ind w:left="100" w:right="100"/>
              <w:rPr>
                <w:ins w:id="577" w:author="Utku B. Demir" w:date="2022-04-21T13:34:00Z"/>
                <w:i/>
                <w:iCs/>
              </w:rPr>
            </w:pPr>
            <w:ins w:id="578" w:author="Utku B. Demir" w:date="2022-04-21T13:34:00Z">
              <w:r w:rsidRPr="00125D20">
                <w:rPr>
                  <w:i/>
                  <w:iCs/>
                  <w:sz w:val="22"/>
                  <w:szCs w:val="22"/>
                </w:rPr>
                <w:t>no response</w:t>
              </w:r>
            </w:ins>
          </w:p>
        </w:tc>
        <w:tc>
          <w:tcPr>
            <w:tcW w:w="0" w:type="auto"/>
            <w:vAlign w:val="center"/>
          </w:tcPr>
          <w:p w14:paraId="1339A493" w14:textId="77777777" w:rsidR="004117D6" w:rsidRPr="00125D20" w:rsidRDefault="004117D6" w:rsidP="00B0217D">
            <w:pPr>
              <w:ind w:left="100" w:right="100"/>
              <w:jc w:val="right"/>
              <w:rPr>
                <w:ins w:id="579" w:author="Utku B. Demir" w:date="2022-04-21T13:34:00Z"/>
                <w:i/>
                <w:iCs/>
              </w:rPr>
            </w:pPr>
            <w:ins w:id="580" w:author="Utku B. Demir" w:date="2022-04-21T13:34:00Z">
              <w:r w:rsidRPr="00125D20">
                <w:rPr>
                  <w:rFonts w:ascii="Helvetica" w:eastAsia="Helvetica" w:hAnsi="Helvetica" w:cs="Helvetica"/>
                  <w:i/>
                  <w:iCs/>
                  <w:color w:val="000000"/>
                  <w:sz w:val="22"/>
                  <w:szCs w:val="22"/>
                </w:rPr>
                <w:t>1</w:t>
              </w:r>
            </w:ins>
          </w:p>
        </w:tc>
        <w:tc>
          <w:tcPr>
            <w:tcW w:w="941" w:type="pct"/>
            <w:vAlign w:val="center"/>
          </w:tcPr>
          <w:p w14:paraId="256B60A3" w14:textId="77777777" w:rsidR="004117D6" w:rsidRPr="00125D20" w:rsidRDefault="004117D6" w:rsidP="00B0217D">
            <w:pPr>
              <w:ind w:left="100" w:right="100"/>
              <w:jc w:val="right"/>
              <w:rPr>
                <w:ins w:id="581" w:author="Utku B. Demir" w:date="2022-04-21T13:34:00Z"/>
                <w:i/>
                <w:iCs/>
              </w:rPr>
            </w:pPr>
          </w:p>
        </w:tc>
        <w:tc>
          <w:tcPr>
            <w:tcW w:w="642" w:type="pct"/>
            <w:vAlign w:val="center"/>
          </w:tcPr>
          <w:p w14:paraId="236720C3" w14:textId="77777777" w:rsidR="004117D6" w:rsidRPr="00125D20" w:rsidRDefault="004117D6" w:rsidP="00B0217D">
            <w:pPr>
              <w:ind w:left="100" w:right="100"/>
              <w:jc w:val="right"/>
              <w:rPr>
                <w:ins w:id="582" w:author="Utku B. Demir" w:date="2022-04-21T13:34:00Z"/>
                <w:i/>
                <w:iCs/>
              </w:rPr>
            </w:pPr>
            <w:ins w:id="583" w:author="Utku B. Demir" w:date="2022-04-21T13:34:00Z">
              <w:r w:rsidRPr="00125D20">
                <w:rPr>
                  <w:i/>
                  <w:iCs/>
                </w:rPr>
                <w:t>7</w:t>
              </w:r>
            </w:ins>
          </w:p>
        </w:tc>
        <w:tc>
          <w:tcPr>
            <w:tcW w:w="0" w:type="auto"/>
            <w:vAlign w:val="center"/>
          </w:tcPr>
          <w:p w14:paraId="4660A09F" w14:textId="77777777" w:rsidR="004117D6" w:rsidRPr="00125D20" w:rsidRDefault="004117D6" w:rsidP="00B0217D">
            <w:pPr>
              <w:ind w:left="100" w:right="100"/>
              <w:jc w:val="right"/>
              <w:rPr>
                <w:ins w:id="584" w:author="Utku B. Demir" w:date="2022-04-21T13:34:00Z"/>
                <w:i/>
                <w:iCs/>
              </w:rPr>
            </w:pPr>
          </w:p>
        </w:tc>
        <w:tc>
          <w:tcPr>
            <w:tcW w:w="0" w:type="auto"/>
            <w:vAlign w:val="center"/>
          </w:tcPr>
          <w:p w14:paraId="03FECE0E" w14:textId="77777777" w:rsidR="004117D6" w:rsidRPr="00125D20" w:rsidRDefault="004117D6" w:rsidP="00B0217D">
            <w:pPr>
              <w:ind w:left="100" w:right="100"/>
              <w:jc w:val="right"/>
              <w:rPr>
                <w:ins w:id="585" w:author="Utku B. Demir" w:date="2022-04-21T13:34:00Z"/>
                <w:i/>
                <w:iCs/>
              </w:rPr>
            </w:pPr>
            <w:ins w:id="586" w:author="Utku B. Demir" w:date="2022-04-21T13:34:00Z">
              <w:r w:rsidRPr="00125D20">
                <w:rPr>
                  <w:i/>
                  <w:iCs/>
                </w:rPr>
                <w:t>6</w:t>
              </w:r>
            </w:ins>
          </w:p>
        </w:tc>
        <w:tc>
          <w:tcPr>
            <w:tcW w:w="0" w:type="auto"/>
            <w:vAlign w:val="center"/>
          </w:tcPr>
          <w:p w14:paraId="61339DD7" w14:textId="77777777" w:rsidR="004117D6" w:rsidRPr="00125D20" w:rsidRDefault="004117D6" w:rsidP="00B0217D">
            <w:pPr>
              <w:ind w:left="100" w:right="100"/>
              <w:jc w:val="right"/>
              <w:rPr>
                <w:ins w:id="587" w:author="Utku B. Demir" w:date="2022-04-21T13:34:00Z"/>
                <w:i/>
                <w:iCs/>
              </w:rPr>
            </w:pPr>
          </w:p>
        </w:tc>
      </w:tr>
    </w:tbl>
    <w:p w14:paraId="3C7F70D3" w14:textId="77777777" w:rsidR="004117D6" w:rsidRPr="00125D20" w:rsidRDefault="004117D6" w:rsidP="004117D6">
      <w:pPr>
        <w:pStyle w:val="BodyText"/>
        <w:rPr>
          <w:ins w:id="588" w:author="Utku B. Demir" w:date="2022-04-21T13:34:00Z"/>
        </w:rPr>
      </w:pPr>
    </w:p>
    <w:p w14:paraId="00182BA5" w14:textId="77777777" w:rsidR="004117D6" w:rsidRPr="00125D20" w:rsidRDefault="004117D6" w:rsidP="004117D6">
      <w:pPr>
        <w:rPr>
          <w:ins w:id="589" w:author="Utku B. Demir" w:date="2022-04-21T13:34:00Z"/>
        </w:rPr>
      </w:pPr>
    </w:p>
    <w:p w14:paraId="3A4EF604" w14:textId="77777777" w:rsidR="004117D6" w:rsidRPr="00125D20" w:rsidRDefault="004117D6" w:rsidP="004117D6">
      <w:pPr>
        <w:pStyle w:val="RTDHeading05"/>
        <w:rPr>
          <w:ins w:id="590" w:author="Utku B. Demir" w:date="2022-04-21T13:34:00Z"/>
        </w:rPr>
        <w:pPrChange w:id="591" w:author="Utku B. Demir" w:date="2022-04-21T13:35:00Z">
          <w:pPr>
            <w:pStyle w:val="Heading3"/>
          </w:pPr>
        </w:pPrChange>
      </w:pPr>
      <w:bookmarkStart w:id="592" w:name="_Toc100567180"/>
      <w:ins w:id="593" w:author="Utku B. Demir" w:date="2022-04-21T13:34:00Z">
        <w:r w:rsidRPr="00125D20">
          <w:t>Intention to benefit the non-academic world</w:t>
        </w:r>
        <w:bookmarkEnd w:id="592"/>
      </w:ins>
    </w:p>
    <w:p w14:paraId="0240BD38" w14:textId="77777777" w:rsidR="004117D6" w:rsidRPr="00125D20" w:rsidRDefault="004117D6" w:rsidP="004117D6">
      <w:pPr>
        <w:rPr>
          <w:ins w:id="594" w:author="Utku B. Demir" w:date="2022-04-21T13:34:00Z"/>
        </w:rPr>
      </w:pPr>
    </w:p>
    <w:p w14:paraId="08A7AC38" w14:textId="77777777" w:rsidR="004117D6" w:rsidRPr="00125D20" w:rsidRDefault="004117D6" w:rsidP="004117D6">
      <w:pPr>
        <w:jc w:val="both"/>
        <w:rPr>
          <w:ins w:id="595" w:author="Utku B. Demir" w:date="2022-04-21T13:34:00Z"/>
        </w:rPr>
      </w:pPr>
      <w:ins w:id="596" w:author="Utku B. Demir" w:date="2022-04-21T13:34:00Z">
        <w:r w:rsidRPr="00125D20">
          <w:t xml:space="preserve">Approximately 37 % of the respondents note that their projects were not specifically designed to benefit a social group (cf. </w:t>
        </w:r>
        <w:r w:rsidRPr="00125D20">
          <w:fldChar w:fldCharType="begin"/>
        </w:r>
        <w:r w:rsidRPr="00125D20">
          <w:instrText xml:space="preserve"> REF _Ref100042469 \h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_Ref100042488 \h </w:instrText>
        </w:r>
        <w:r w:rsidRPr="00125D20">
          <w:fldChar w:fldCharType="separate"/>
        </w:r>
        <w:r w:rsidRPr="00125D20">
          <w:t xml:space="preserve">Table </w:t>
        </w:r>
        <w:r>
          <w:rPr>
            <w:noProof/>
          </w:rPr>
          <w:t>2</w:t>
        </w:r>
        <w:r w:rsidRPr="00125D20">
          <w:fldChar w:fldCharType="end"/>
        </w:r>
        <w:r w:rsidRPr="00125D20">
          <w:t xml:space="preserve">). Almost </w:t>
        </w:r>
        <w:proofErr w:type="gramStart"/>
        <w:r w:rsidRPr="00125D20">
          <w:t>exactly the same</w:t>
        </w:r>
        <w:proofErr w:type="gramEnd"/>
        <w:r w:rsidRPr="00125D20">
          <w:t xml:space="preserve"> number of respondents indicated that this type of deliberative design was only present to a minor extent in their research project. 25 % of the respondents noted that their projects were specifically designed to generate a benefit for the general population or a specific social group.</w:t>
        </w:r>
      </w:ins>
    </w:p>
    <w:p w14:paraId="23868D88" w14:textId="77777777" w:rsidR="004117D6" w:rsidRPr="00125D20" w:rsidRDefault="004117D6" w:rsidP="004117D6">
      <w:pPr>
        <w:rPr>
          <w:ins w:id="597" w:author="Utku B. Demir" w:date="2022-04-21T13:34:00Z"/>
        </w:rPr>
      </w:pPr>
    </w:p>
    <w:p w14:paraId="7BF052D1" w14:textId="77777777" w:rsidR="004117D6" w:rsidRDefault="004117D6" w:rsidP="004117D6">
      <w:pPr>
        <w:pStyle w:val="Caption"/>
        <w:keepNext/>
        <w:rPr>
          <w:ins w:id="598" w:author="Utku B. Demir" w:date="2022-04-21T13:34:00Z"/>
        </w:rPr>
      </w:pPr>
      <w:bookmarkStart w:id="599" w:name="_Ref100042469"/>
      <w:bookmarkStart w:id="600" w:name="_Toc100567211"/>
      <w:ins w:id="601"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599"/>
        <w:r w:rsidRPr="00125D20">
          <w:t>: Distribution of extent to benefit target groups outside the academic world</w:t>
        </w:r>
        <w:bookmarkEnd w:id="600"/>
      </w:ins>
    </w:p>
    <w:p w14:paraId="4DA60443" w14:textId="77777777" w:rsidR="004117D6" w:rsidRPr="00125D20" w:rsidRDefault="004117D6" w:rsidP="004117D6">
      <w:pPr>
        <w:pStyle w:val="Caption"/>
        <w:keepNext/>
        <w:rPr>
          <w:ins w:id="602" w:author="Utku B. Demir" w:date="2022-04-21T13:34:00Z"/>
        </w:rPr>
      </w:pPr>
      <w:ins w:id="603" w:author="Utku B. Demir" w:date="2022-04-21T13:34:00Z">
        <w:r w:rsidRPr="00125D20">
          <w:rPr>
            <w:noProof/>
            <w:lang w:eastAsia="de-AT"/>
          </w:rPr>
          <w:drawing>
            <wp:inline distT="0" distB="0" distL="0" distR="0" wp14:anchorId="38F3425A" wp14:editId="67453C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ins>
    </w:p>
    <w:p w14:paraId="74FE68F6" w14:textId="77777777" w:rsidR="004117D6" w:rsidRPr="00125D20" w:rsidRDefault="004117D6" w:rsidP="004117D6">
      <w:pPr>
        <w:rPr>
          <w:ins w:id="604" w:author="Utku B. Demir" w:date="2022-04-21T13:34:00Z"/>
        </w:rPr>
      </w:pPr>
    </w:p>
    <w:p w14:paraId="5F0D916A" w14:textId="77777777" w:rsidR="004117D6" w:rsidRPr="00125D20" w:rsidRDefault="004117D6" w:rsidP="004117D6">
      <w:pPr>
        <w:rPr>
          <w:ins w:id="605" w:author="Utku B. Demir" w:date="2022-04-21T13:34:00Z"/>
        </w:rPr>
      </w:pPr>
    </w:p>
    <w:p w14:paraId="269066A7" w14:textId="77777777" w:rsidR="004117D6" w:rsidRPr="00125D20" w:rsidRDefault="004117D6" w:rsidP="004117D6">
      <w:pPr>
        <w:rPr>
          <w:ins w:id="606" w:author="Utku B. Demir" w:date="2022-04-21T13:34:00Z"/>
        </w:rPr>
      </w:pPr>
    </w:p>
    <w:p w14:paraId="0CBED1AA" w14:textId="77777777" w:rsidR="004117D6" w:rsidRPr="00125D20" w:rsidRDefault="004117D6" w:rsidP="004117D6">
      <w:pPr>
        <w:pStyle w:val="Caption"/>
        <w:keepNext/>
        <w:rPr>
          <w:ins w:id="607" w:author="Utku B. Demir" w:date="2022-04-21T13:34:00Z"/>
        </w:rPr>
      </w:pPr>
      <w:bookmarkStart w:id="608" w:name="_Ref100042488"/>
      <w:bookmarkStart w:id="609" w:name="_Toc100567244"/>
      <w:ins w:id="610"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608"/>
        <w:r w:rsidRPr="00125D20">
          <w:t>: Distribution of extent to benefit target groups outside the academic world (n = 360)</w:t>
        </w:r>
        <w:bookmarkEnd w:id="609"/>
      </w:ins>
    </w:p>
    <w:tbl>
      <w:tblPr>
        <w:tblStyle w:val="ListTable3"/>
        <w:tblW w:w="0" w:type="auto"/>
        <w:jc w:val="center"/>
        <w:tblLayout w:type="fixed"/>
        <w:tblLook w:val="04A0" w:firstRow="1" w:lastRow="0" w:firstColumn="1" w:lastColumn="0" w:noHBand="0" w:noVBand="1"/>
      </w:tblPr>
      <w:tblGrid>
        <w:gridCol w:w="2240"/>
        <w:gridCol w:w="1666"/>
        <w:gridCol w:w="1666"/>
      </w:tblGrid>
      <w:tr w:rsidR="004117D6" w:rsidRPr="00125D20" w14:paraId="23876FD8"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11" w:author="Utku B. Demir" w:date="2022-04-21T13:34:00Z"/>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F7E14B1" w14:textId="77777777" w:rsidR="004117D6" w:rsidRPr="00125D20" w:rsidRDefault="004117D6" w:rsidP="00B0217D">
            <w:pPr>
              <w:pStyle w:val="BodyText"/>
              <w:keepNext/>
              <w:keepLines/>
              <w:rPr>
                <w:ins w:id="612" w:author="Utku B. Demir" w:date="2022-04-21T13:34:00Z"/>
              </w:rPr>
            </w:pPr>
            <w:ins w:id="613" w:author="Utku B. Demir" w:date="2022-04-21T13:34:00Z">
              <w:r w:rsidRPr="00125D20">
                <w:t>response</w:t>
              </w:r>
            </w:ins>
          </w:p>
        </w:tc>
        <w:tc>
          <w:tcPr>
            <w:tcW w:w="1666" w:type="dxa"/>
            <w:noWrap/>
            <w:vAlign w:val="bottom"/>
            <w:hideMark/>
          </w:tcPr>
          <w:p w14:paraId="72EC8B09"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14" w:author="Utku B. Demir" w:date="2022-04-21T13:34:00Z"/>
              </w:rPr>
            </w:pPr>
            <w:ins w:id="615" w:author="Utku B. Demir" w:date="2022-04-21T13:34:00Z">
              <w:r w:rsidRPr="00125D20">
                <w:t>abs</w:t>
              </w:r>
            </w:ins>
          </w:p>
        </w:tc>
        <w:tc>
          <w:tcPr>
            <w:tcW w:w="1666" w:type="dxa"/>
            <w:noWrap/>
            <w:vAlign w:val="bottom"/>
            <w:hideMark/>
          </w:tcPr>
          <w:p w14:paraId="779ED612"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16" w:author="Utku B. Demir" w:date="2022-04-21T13:34:00Z"/>
              </w:rPr>
            </w:pPr>
            <w:ins w:id="617" w:author="Utku B. Demir" w:date="2022-04-21T13:34:00Z">
              <w:r w:rsidRPr="00125D20">
                <w:t>%</w:t>
              </w:r>
            </w:ins>
          </w:p>
        </w:tc>
      </w:tr>
      <w:tr w:rsidR="004117D6" w:rsidRPr="00125D20" w14:paraId="1AC60398"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18"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DDA7C53" w14:textId="77777777" w:rsidR="004117D6" w:rsidRPr="00125D20" w:rsidRDefault="004117D6" w:rsidP="00B0217D">
            <w:pPr>
              <w:pStyle w:val="BodyText"/>
              <w:keepNext/>
              <w:keepLines/>
              <w:spacing w:before="120" w:after="120"/>
              <w:rPr>
                <w:ins w:id="619" w:author="Utku B. Demir" w:date="2022-04-21T13:34:00Z"/>
              </w:rPr>
            </w:pPr>
            <w:ins w:id="620" w:author="Utku B. Demir" w:date="2022-04-21T13:34:00Z">
              <w:r w:rsidRPr="00125D20">
                <w:t>no</w:t>
              </w:r>
            </w:ins>
          </w:p>
        </w:tc>
        <w:tc>
          <w:tcPr>
            <w:tcW w:w="1666" w:type="dxa"/>
            <w:noWrap/>
            <w:hideMark/>
          </w:tcPr>
          <w:p w14:paraId="61E0413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21" w:author="Utku B. Demir" w:date="2022-04-21T13:34:00Z"/>
                <w:sz w:val="22"/>
                <w:szCs w:val="22"/>
              </w:rPr>
            </w:pPr>
            <w:ins w:id="622" w:author="Utku B. Demir" w:date="2022-04-21T13:34:00Z">
              <w:r w:rsidRPr="00DA1CD7">
                <w:rPr>
                  <w:sz w:val="22"/>
                  <w:szCs w:val="22"/>
                </w:rPr>
                <w:t>133</w:t>
              </w:r>
            </w:ins>
          </w:p>
        </w:tc>
        <w:tc>
          <w:tcPr>
            <w:tcW w:w="1666" w:type="dxa"/>
            <w:shd w:val="clear" w:color="auto" w:fill="E7E6E6" w:themeFill="background2"/>
            <w:noWrap/>
            <w:hideMark/>
          </w:tcPr>
          <w:p w14:paraId="733386C4"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23" w:author="Utku B. Demir" w:date="2022-04-21T13:34:00Z"/>
                <w:sz w:val="20"/>
                <w:szCs w:val="20"/>
              </w:rPr>
            </w:pPr>
            <w:ins w:id="624" w:author="Utku B. Demir" w:date="2022-04-21T13:34:00Z">
              <w:r w:rsidRPr="00DA1CD7">
                <w:rPr>
                  <w:sz w:val="20"/>
                  <w:szCs w:val="20"/>
                </w:rPr>
                <w:t>36.94%</w:t>
              </w:r>
            </w:ins>
          </w:p>
        </w:tc>
      </w:tr>
      <w:tr w:rsidR="004117D6" w:rsidRPr="00125D20" w14:paraId="681BE343" w14:textId="77777777" w:rsidTr="00B0217D">
        <w:trPr>
          <w:cantSplit/>
          <w:trHeight w:val="276"/>
          <w:jc w:val="center"/>
          <w:ins w:id="625"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39849165" w14:textId="77777777" w:rsidR="004117D6" w:rsidRPr="00125D20" w:rsidRDefault="004117D6" w:rsidP="00B0217D">
            <w:pPr>
              <w:pStyle w:val="BodyText"/>
              <w:keepNext/>
              <w:keepLines/>
              <w:spacing w:before="120" w:after="120"/>
              <w:rPr>
                <w:ins w:id="626" w:author="Utku B. Demir" w:date="2022-04-21T13:34:00Z"/>
              </w:rPr>
            </w:pPr>
            <w:ins w:id="627" w:author="Utku B. Demir" w:date="2022-04-21T13:34:00Z">
              <w:r w:rsidRPr="00125D20">
                <w:t>to a minor extent</w:t>
              </w:r>
            </w:ins>
          </w:p>
        </w:tc>
        <w:tc>
          <w:tcPr>
            <w:tcW w:w="1666" w:type="dxa"/>
            <w:noWrap/>
            <w:hideMark/>
          </w:tcPr>
          <w:p w14:paraId="2DCAABDB"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28" w:author="Utku B. Demir" w:date="2022-04-21T13:34:00Z"/>
                <w:sz w:val="22"/>
                <w:szCs w:val="22"/>
              </w:rPr>
            </w:pPr>
            <w:ins w:id="629" w:author="Utku B. Demir" w:date="2022-04-21T13:34:00Z">
              <w:r w:rsidRPr="00DA1CD7">
                <w:rPr>
                  <w:sz w:val="22"/>
                  <w:szCs w:val="22"/>
                </w:rPr>
                <w:t>135</w:t>
              </w:r>
            </w:ins>
          </w:p>
        </w:tc>
        <w:tc>
          <w:tcPr>
            <w:tcW w:w="1666" w:type="dxa"/>
            <w:shd w:val="clear" w:color="auto" w:fill="E7E6E6" w:themeFill="background2"/>
            <w:noWrap/>
            <w:hideMark/>
          </w:tcPr>
          <w:p w14:paraId="532FB411" w14:textId="77777777" w:rsidR="004117D6" w:rsidRPr="00DA1CD7"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30" w:author="Utku B. Demir" w:date="2022-04-21T13:34:00Z"/>
                <w:sz w:val="20"/>
                <w:szCs w:val="20"/>
              </w:rPr>
            </w:pPr>
            <w:ins w:id="631" w:author="Utku B. Demir" w:date="2022-04-21T13:34:00Z">
              <w:r w:rsidRPr="00DA1CD7">
                <w:rPr>
                  <w:sz w:val="20"/>
                  <w:szCs w:val="20"/>
                </w:rPr>
                <w:t>37.50%</w:t>
              </w:r>
            </w:ins>
          </w:p>
        </w:tc>
      </w:tr>
      <w:tr w:rsidR="004117D6" w:rsidRPr="00125D20" w14:paraId="29875B51"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32"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0EA818C" w14:textId="77777777" w:rsidR="004117D6" w:rsidRPr="00125D20" w:rsidRDefault="004117D6" w:rsidP="00B0217D">
            <w:pPr>
              <w:pStyle w:val="BodyText"/>
              <w:keepNext/>
              <w:keepLines/>
              <w:spacing w:before="120" w:after="120"/>
              <w:rPr>
                <w:ins w:id="633" w:author="Utku B. Demir" w:date="2022-04-21T13:34:00Z"/>
              </w:rPr>
            </w:pPr>
            <w:ins w:id="634" w:author="Utku B. Demir" w:date="2022-04-21T13:34:00Z">
              <w:r w:rsidRPr="00125D20">
                <w:t>to a large extent</w:t>
              </w:r>
            </w:ins>
          </w:p>
        </w:tc>
        <w:tc>
          <w:tcPr>
            <w:tcW w:w="1666" w:type="dxa"/>
            <w:noWrap/>
            <w:hideMark/>
          </w:tcPr>
          <w:p w14:paraId="0F78832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35" w:author="Utku B. Demir" w:date="2022-04-21T13:34:00Z"/>
                <w:sz w:val="22"/>
                <w:szCs w:val="22"/>
              </w:rPr>
            </w:pPr>
            <w:ins w:id="636" w:author="Utku B. Demir" w:date="2022-04-21T13:34:00Z">
              <w:r w:rsidRPr="00DA1CD7">
                <w:rPr>
                  <w:sz w:val="22"/>
                  <w:szCs w:val="22"/>
                </w:rPr>
                <w:t>92</w:t>
              </w:r>
            </w:ins>
          </w:p>
        </w:tc>
        <w:tc>
          <w:tcPr>
            <w:tcW w:w="1666" w:type="dxa"/>
            <w:shd w:val="clear" w:color="auto" w:fill="E7E6E6" w:themeFill="background2"/>
            <w:noWrap/>
            <w:hideMark/>
          </w:tcPr>
          <w:p w14:paraId="1D4CE203"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37" w:author="Utku B. Demir" w:date="2022-04-21T13:34:00Z"/>
                <w:sz w:val="20"/>
                <w:szCs w:val="20"/>
              </w:rPr>
            </w:pPr>
            <w:ins w:id="638" w:author="Utku B. Demir" w:date="2022-04-21T13:34:00Z">
              <w:r w:rsidRPr="00DA1CD7">
                <w:rPr>
                  <w:sz w:val="20"/>
                  <w:szCs w:val="20"/>
                </w:rPr>
                <w:t>25.56%</w:t>
              </w:r>
            </w:ins>
          </w:p>
        </w:tc>
      </w:tr>
      <w:tr w:rsidR="004117D6" w:rsidRPr="00125D20" w14:paraId="23A6B2CF" w14:textId="77777777" w:rsidTr="00B0217D">
        <w:trPr>
          <w:cantSplit/>
          <w:trHeight w:val="276"/>
          <w:jc w:val="center"/>
          <w:ins w:id="639"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tcPr>
          <w:p w14:paraId="48C6FE2E" w14:textId="77777777" w:rsidR="004117D6" w:rsidRPr="00125D20" w:rsidRDefault="004117D6" w:rsidP="00B0217D">
            <w:pPr>
              <w:pStyle w:val="BodyText"/>
              <w:keepNext/>
              <w:keepLines/>
              <w:spacing w:before="120" w:after="120"/>
              <w:rPr>
                <w:ins w:id="640" w:author="Utku B. Demir" w:date="2022-04-21T13:34:00Z"/>
                <w:i/>
                <w:iCs/>
                <w:sz w:val="22"/>
                <w:szCs w:val="22"/>
              </w:rPr>
            </w:pPr>
            <w:ins w:id="641" w:author="Utku B. Demir" w:date="2022-04-21T13:34:00Z">
              <w:r w:rsidRPr="00125D20">
                <w:rPr>
                  <w:i/>
                  <w:iCs/>
                  <w:sz w:val="22"/>
                  <w:szCs w:val="22"/>
                </w:rPr>
                <w:t>no response</w:t>
              </w:r>
            </w:ins>
          </w:p>
        </w:tc>
        <w:tc>
          <w:tcPr>
            <w:tcW w:w="1666" w:type="dxa"/>
            <w:noWrap/>
          </w:tcPr>
          <w:p w14:paraId="1511F6B1"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42" w:author="Utku B. Demir" w:date="2022-04-21T13:34:00Z"/>
                <w:i/>
                <w:iCs/>
                <w:sz w:val="22"/>
                <w:szCs w:val="22"/>
              </w:rPr>
            </w:pPr>
            <w:ins w:id="643" w:author="Utku B. Demir" w:date="2022-04-21T13:34:00Z">
              <w:r w:rsidRPr="00DA1CD7">
                <w:rPr>
                  <w:i/>
                  <w:iCs/>
                  <w:sz w:val="22"/>
                  <w:szCs w:val="22"/>
                </w:rPr>
                <w:t>1</w:t>
              </w:r>
            </w:ins>
          </w:p>
        </w:tc>
        <w:tc>
          <w:tcPr>
            <w:tcW w:w="1666" w:type="dxa"/>
            <w:noWrap/>
          </w:tcPr>
          <w:p w14:paraId="6D319ED1" w14:textId="77777777" w:rsidR="004117D6" w:rsidRPr="00125D20"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44" w:author="Utku B. Demir" w:date="2022-04-21T13:34:00Z"/>
                <w:i/>
                <w:iCs/>
                <w:sz w:val="22"/>
                <w:szCs w:val="22"/>
              </w:rPr>
            </w:pPr>
          </w:p>
        </w:tc>
      </w:tr>
    </w:tbl>
    <w:p w14:paraId="4D2684D7" w14:textId="77777777" w:rsidR="004117D6" w:rsidRPr="00125D20" w:rsidRDefault="004117D6" w:rsidP="004117D6">
      <w:pPr>
        <w:rPr>
          <w:ins w:id="645" w:author="Utku B. Demir" w:date="2022-04-21T13:34:00Z"/>
        </w:rPr>
      </w:pPr>
    </w:p>
    <w:p w14:paraId="59C31D8C" w14:textId="77777777" w:rsidR="004117D6" w:rsidRDefault="004117D6" w:rsidP="004117D6">
      <w:pPr>
        <w:rPr>
          <w:ins w:id="646" w:author="Utku B. Demir" w:date="2022-04-21T13:34:00Z"/>
        </w:rPr>
      </w:pPr>
    </w:p>
    <w:p w14:paraId="2D515DDA" w14:textId="77777777" w:rsidR="004117D6" w:rsidRPr="00125D20" w:rsidRDefault="004117D6" w:rsidP="004117D6">
      <w:pPr>
        <w:rPr>
          <w:ins w:id="647" w:author="Utku B. Demir" w:date="2022-04-21T13:34:00Z"/>
        </w:rPr>
      </w:pPr>
    </w:p>
    <w:p w14:paraId="258A2D71" w14:textId="77777777" w:rsidR="004117D6" w:rsidRPr="00125D20" w:rsidRDefault="004117D6" w:rsidP="004117D6">
      <w:pPr>
        <w:jc w:val="both"/>
        <w:rPr>
          <w:ins w:id="648" w:author="Utku B. Demir" w:date="2022-04-21T13:34:00Z"/>
        </w:rPr>
      </w:pPr>
      <w:ins w:id="649" w:author="Utku B. Demir" w:date="2022-04-21T13:34:00Z">
        <w:r w:rsidRPr="00125D20">
          <w:lastRenderedPageBreak/>
          <w:fldChar w:fldCharType="begin"/>
        </w:r>
        <w:r w:rsidRPr="00125D20">
          <w:instrText xml:space="preserve"> REF _Ref100563182 \h </w:instrText>
        </w:r>
        <w:r w:rsidRPr="00125D20">
          <w:fldChar w:fldCharType="separate"/>
        </w:r>
        <w:r w:rsidRPr="00125D20">
          <w:t xml:space="preserve">Figure </w:t>
        </w:r>
        <w:r>
          <w:rPr>
            <w:noProof/>
          </w:rPr>
          <w:t>3</w:t>
        </w:r>
        <w:r w:rsidRPr="00125D20">
          <w:fldChar w:fldCharType="end"/>
        </w:r>
        <w:r w:rsidRPr="00125D20">
          <w:t xml:space="preserve"> breaks these numbers down by scientific domain. It shows clearly that </w:t>
        </w:r>
        <w:r w:rsidRPr="00125D20">
          <w:rPr>
            <w:i/>
            <w:iCs/>
          </w:rPr>
          <w:t>Mathematics, Natural- and Engineering Sciences</w:t>
        </w:r>
        <w:r w:rsidRPr="00125D20">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125D20">
          <w:rPr>
            <w:i/>
            <w:iCs/>
          </w:rPr>
          <w:t>Humanities and Social Sciences</w:t>
        </w:r>
        <w:r w:rsidRPr="00125D20">
          <w:t xml:space="preserve"> can – unsurprisingly – claim the highest number of projects which intend to contribute to a large extent to target groups outside academia.</w:t>
        </w:r>
      </w:ins>
    </w:p>
    <w:p w14:paraId="40FE1933" w14:textId="77777777" w:rsidR="004117D6" w:rsidRPr="00125D20" w:rsidRDefault="004117D6" w:rsidP="004117D6">
      <w:pPr>
        <w:rPr>
          <w:ins w:id="650" w:author="Utku B. Demir" w:date="2022-04-21T13:34:00Z"/>
        </w:rPr>
      </w:pPr>
    </w:p>
    <w:p w14:paraId="6F198880" w14:textId="77777777" w:rsidR="004117D6" w:rsidRPr="00125D20" w:rsidRDefault="004117D6" w:rsidP="004117D6">
      <w:pPr>
        <w:pStyle w:val="Caption"/>
        <w:keepNext/>
        <w:rPr>
          <w:ins w:id="651" w:author="Utku B. Demir" w:date="2022-04-21T13:34:00Z"/>
        </w:rPr>
      </w:pPr>
      <w:bookmarkStart w:id="652" w:name="_Ref100563182"/>
      <w:bookmarkStart w:id="653" w:name="_Toc100567212"/>
      <w:ins w:id="654"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652"/>
        <w:r w:rsidRPr="00125D20">
          <w:t>: Distribution of extent to benefit target groups outside the academic world across scientific domains</w:t>
        </w:r>
        <w:bookmarkEnd w:id="653"/>
      </w:ins>
    </w:p>
    <w:p w14:paraId="41968193" w14:textId="77777777" w:rsidR="004117D6" w:rsidRPr="00125D20" w:rsidRDefault="004117D6" w:rsidP="004117D6">
      <w:pPr>
        <w:rPr>
          <w:ins w:id="655" w:author="Utku B. Demir" w:date="2022-04-21T13:34:00Z"/>
        </w:rPr>
      </w:pPr>
      <w:ins w:id="656" w:author="Utku B. Demir" w:date="2022-04-21T13:34:00Z">
        <w:r w:rsidRPr="00125D20">
          <w:rPr>
            <w:noProof/>
          </w:rPr>
          <w:drawing>
            <wp:inline distT="0" distB="0" distL="0" distR="0" wp14:anchorId="6632CBD7" wp14:editId="45C2E686">
              <wp:extent cx="5731510" cy="4215765"/>
              <wp:effectExtent l="0" t="0" r="254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2"/>
                      <a:stretch>
                        <a:fillRect/>
                      </a:stretch>
                    </pic:blipFill>
                    <pic:spPr>
                      <a:xfrm>
                        <a:off x="0" y="0"/>
                        <a:ext cx="5731510" cy="4215765"/>
                      </a:xfrm>
                      <a:prstGeom prst="rect">
                        <a:avLst/>
                      </a:prstGeom>
                    </pic:spPr>
                  </pic:pic>
                </a:graphicData>
              </a:graphic>
            </wp:inline>
          </w:drawing>
        </w:r>
      </w:ins>
    </w:p>
    <w:p w14:paraId="45F5AD9B" w14:textId="77777777" w:rsidR="004117D6" w:rsidRDefault="004117D6" w:rsidP="004117D6">
      <w:pPr>
        <w:rPr>
          <w:ins w:id="657" w:author="Utku B. Demir" w:date="2022-04-21T13:34:00Z"/>
        </w:rPr>
      </w:pPr>
    </w:p>
    <w:p w14:paraId="7D11FEE7" w14:textId="77777777" w:rsidR="004117D6" w:rsidRPr="00125D20" w:rsidRDefault="004117D6" w:rsidP="004117D6">
      <w:pPr>
        <w:rPr>
          <w:ins w:id="658" w:author="Utku B. Demir" w:date="2022-04-21T13:34:00Z"/>
        </w:rPr>
      </w:pPr>
    </w:p>
    <w:p w14:paraId="366CDDD4" w14:textId="77777777" w:rsidR="004117D6" w:rsidRPr="00125D20" w:rsidRDefault="004117D6" w:rsidP="004117D6">
      <w:pPr>
        <w:jc w:val="both"/>
        <w:rPr>
          <w:ins w:id="659" w:author="Utku B. Demir" w:date="2022-04-21T13:34:00Z"/>
        </w:rPr>
      </w:pPr>
      <w:ins w:id="660" w:author="Utku B. Demir" w:date="2022-04-21T13:34:00Z">
        <w:r w:rsidRPr="00125D20">
          <w:fldChar w:fldCharType="begin"/>
        </w:r>
        <w:r w:rsidRPr="00125D20">
          <w:instrText xml:space="preserve"> REF _Ref100550203 \h </w:instrText>
        </w:r>
        <w:r w:rsidRPr="00125D20">
          <w:fldChar w:fldCharType="separate"/>
        </w:r>
        <w:r w:rsidRPr="00125D20">
          <w:t xml:space="preserve">Table </w:t>
        </w:r>
        <w:r>
          <w:rPr>
            <w:noProof/>
          </w:rPr>
          <w:t>3</w:t>
        </w:r>
        <w:r w:rsidRPr="00125D20">
          <w:fldChar w:fldCharType="end"/>
        </w:r>
        <w:r w:rsidRPr="00125D20">
          <w:t xml:space="preserve"> shows these values broken down by </w:t>
        </w:r>
        <w:r w:rsidRPr="00125D20">
          <w:rPr>
            <w:i/>
            <w:iCs/>
          </w:rPr>
          <w:t>funding instrument</w:t>
        </w:r>
        <w:r w:rsidRPr="00125D20">
          <w:t xml:space="preserve">. Apparently, none of </w:t>
        </w:r>
        <w:proofErr w:type="gramStart"/>
        <w:r w:rsidRPr="00125D20">
          <w:t>the them</w:t>
        </w:r>
        <w:proofErr w:type="gramEnd"/>
        <w:r w:rsidRPr="00125D20">
          <w:t xml:space="preserve"> sticks out in terms a considerably higher share of a response category, compared to the overall distribution across categories. The exception seems to be </w:t>
        </w:r>
        <w:r w:rsidRPr="00125D20">
          <w:rPr>
            <w:i/>
            <w:iCs/>
          </w:rPr>
          <w:t>interdisciplinary projects</w:t>
        </w:r>
        <w:r w:rsidRPr="00125D20">
          <w:t xml:space="preserve"> but their numbers in the respective response categories are too low to be considered solid evidence. In fact, this kind of distribution is largely reflective of the distribution of all further questions. Therefore, we refrain from repeatedly presenting tables or figures which offer little information value.</w:t>
        </w:r>
      </w:ins>
    </w:p>
    <w:p w14:paraId="0986D5E0" w14:textId="77777777" w:rsidR="004117D6" w:rsidRPr="00125D20" w:rsidRDefault="004117D6" w:rsidP="004117D6">
      <w:pPr>
        <w:rPr>
          <w:ins w:id="661" w:author="Utku B. Demir" w:date="2022-04-21T13:34:00Z"/>
        </w:rPr>
      </w:pPr>
    </w:p>
    <w:p w14:paraId="14C7AD46" w14:textId="77777777" w:rsidR="004117D6" w:rsidRPr="00125D20" w:rsidRDefault="004117D6" w:rsidP="004117D6">
      <w:pPr>
        <w:rPr>
          <w:ins w:id="662" w:author="Utku B. Demir" w:date="2022-04-21T13:34:00Z"/>
        </w:rPr>
      </w:pPr>
    </w:p>
    <w:p w14:paraId="4B4F0110" w14:textId="77777777" w:rsidR="004117D6" w:rsidRPr="00125D20" w:rsidRDefault="004117D6" w:rsidP="004117D6">
      <w:pPr>
        <w:pStyle w:val="Caption"/>
        <w:keepNext/>
        <w:rPr>
          <w:ins w:id="663" w:author="Utku B. Demir" w:date="2022-04-21T13:34:00Z"/>
        </w:rPr>
      </w:pPr>
      <w:bookmarkStart w:id="664" w:name="_Ref100550203"/>
      <w:bookmarkStart w:id="665" w:name="_Toc100567245"/>
      <w:ins w:id="666"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664"/>
        <w:r w:rsidRPr="00125D20">
          <w:t>: Distribution of impulses from the non-academic world (n = 360)</w:t>
        </w:r>
        <w:bookmarkEnd w:id="665"/>
      </w:ins>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4117D6" w:rsidRPr="00125D20" w14:paraId="655BA9D3"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67" w:author="Utku B. Demir" w:date="2022-04-21T13:34:00Z"/>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30E8AA37" w14:textId="77777777" w:rsidR="004117D6" w:rsidRPr="00125D20" w:rsidRDefault="004117D6" w:rsidP="00B0217D">
            <w:pPr>
              <w:pStyle w:val="BodyText"/>
              <w:keepNext/>
              <w:keepLines/>
              <w:spacing w:before="120" w:after="120"/>
              <w:jc w:val="center"/>
              <w:rPr>
                <w:ins w:id="668" w:author="Utku B. Demir" w:date="2022-04-21T13:34:00Z"/>
              </w:rPr>
            </w:pPr>
          </w:p>
        </w:tc>
        <w:tc>
          <w:tcPr>
            <w:tcW w:w="2462" w:type="dxa"/>
            <w:gridSpan w:val="2"/>
            <w:noWrap/>
            <w:vAlign w:val="bottom"/>
          </w:tcPr>
          <w:p w14:paraId="68D6CCEE"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69" w:author="Utku B. Demir" w:date="2022-04-21T13:34:00Z"/>
              </w:rPr>
            </w:pPr>
            <w:ins w:id="670" w:author="Utku B. Demir" w:date="2022-04-21T13:34:00Z">
              <w:r w:rsidRPr="00125D20">
                <w:t>Project funding</w:t>
              </w:r>
            </w:ins>
          </w:p>
        </w:tc>
        <w:tc>
          <w:tcPr>
            <w:tcW w:w="2462" w:type="dxa"/>
            <w:gridSpan w:val="2"/>
            <w:vAlign w:val="bottom"/>
          </w:tcPr>
          <w:p w14:paraId="1380B535"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71" w:author="Utku B. Demir" w:date="2022-04-21T13:34:00Z"/>
              </w:rPr>
            </w:pPr>
            <w:proofErr w:type="spellStart"/>
            <w:ins w:id="672" w:author="Utku B. Demir" w:date="2022-04-21T13:34:00Z">
              <w:r w:rsidRPr="00125D20">
                <w:t>Singergia</w:t>
              </w:r>
              <w:proofErr w:type="spellEnd"/>
            </w:ins>
          </w:p>
        </w:tc>
        <w:tc>
          <w:tcPr>
            <w:tcW w:w="2462" w:type="dxa"/>
            <w:gridSpan w:val="2"/>
            <w:vAlign w:val="bottom"/>
          </w:tcPr>
          <w:p w14:paraId="4BB47790"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73" w:author="Utku B. Demir" w:date="2022-04-21T13:34:00Z"/>
              </w:rPr>
            </w:pPr>
            <w:ins w:id="674" w:author="Utku B. Demir" w:date="2022-04-21T13:34:00Z">
              <w:r w:rsidRPr="00125D20">
                <w:t>Interdisciplinary projects</w:t>
              </w:r>
            </w:ins>
          </w:p>
        </w:tc>
      </w:tr>
      <w:tr w:rsidR="004117D6" w:rsidRPr="00125D20" w14:paraId="6CDFD95F"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7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088EEDAE" w14:textId="77777777" w:rsidR="004117D6" w:rsidRPr="00125D20" w:rsidRDefault="004117D6" w:rsidP="00B0217D">
            <w:pPr>
              <w:pStyle w:val="BodyText"/>
              <w:keepNext/>
              <w:keepLines/>
              <w:spacing w:before="120" w:after="120"/>
              <w:rPr>
                <w:ins w:id="676" w:author="Utku B. Demir" w:date="2022-04-21T13:34:00Z"/>
              </w:rPr>
            </w:pPr>
            <w:ins w:id="677" w:author="Utku B. Demir" w:date="2022-04-21T13:34:00Z">
              <w:r w:rsidRPr="00125D20">
                <w:t>response</w:t>
              </w:r>
            </w:ins>
          </w:p>
        </w:tc>
        <w:tc>
          <w:tcPr>
            <w:tcW w:w="1231" w:type="dxa"/>
            <w:noWrap/>
            <w:vAlign w:val="bottom"/>
            <w:hideMark/>
          </w:tcPr>
          <w:p w14:paraId="6E40E082"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78" w:author="Utku B. Demir" w:date="2022-04-21T13:34:00Z"/>
              </w:rPr>
            </w:pPr>
            <w:ins w:id="679" w:author="Utku B. Demir" w:date="2022-04-21T13:34:00Z">
              <w:r w:rsidRPr="00125D20">
                <w:t>abs</w:t>
              </w:r>
            </w:ins>
          </w:p>
        </w:tc>
        <w:tc>
          <w:tcPr>
            <w:tcW w:w="1231" w:type="dxa"/>
            <w:shd w:val="clear" w:color="auto" w:fill="E7E6E6" w:themeFill="background2"/>
            <w:noWrap/>
            <w:vAlign w:val="bottom"/>
            <w:hideMark/>
          </w:tcPr>
          <w:p w14:paraId="49F1D3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0" w:author="Utku B. Demir" w:date="2022-04-21T13:34:00Z"/>
              </w:rPr>
            </w:pPr>
            <w:ins w:id="681" w:author="Utku B. Demir" w:date="2022-04-21T13:34:00Z">
              <w:r w:rsidRPr="00125D20">
                <w:t>%</w:t>
              </w:r>
            </w:ins>
          </w:p>
        </w:tc>
        <w:tc>
          <w:tcPr>
            <w:tcW w:w="1231" w:type="dxa"/>
            <w:vAlign w:val="bottom"/>
          </w:tcPr>
          <w:p w14:paraId="5D3FAAEF"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2" w:author="Utku B. Demir" w:date="2022-04-21T13:34:00Z"/>
              </w:rPr>
            </w:pPr>
            <w:ins w:id="683" w:author="Utku B. Demir" w:date="2022-04-21T13:34:00Z">
              <w:r w:rsidRPr="00125D20">
                <w:t>abs</w:t>
              </w:r>
            </w:ins>
          </w:p>
        </w:tc>
        <w:tc>
          <w:tcPr>
            <w:tcW w:w="1231" w:type="dxa"/>
            <w:shd w:val="clear" w:color="auto" w:fill="E7E6E6" w:themeFill="background2"/>
            <w:vAlign w:val="bottom"/>
          </w:tcPr>
          <w:p w14:paraId="6E8D6C23"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4" w:author="Utku B. Demir" w:date="2022-04-21T13:34:00Z"/>
              </w:rPr>
            </w:pPr>
            <w:ins w:id="685" w:author="Utku B. Demir" w:date="2022-04-21T13:34:00Z">
              <w:r w:rsidRPr="00125D20">
                <w:t>%</w:t>
              </w:r>
            </w:ins>
          </w:p>
        </w:tc>
        <w:tc>
          <w:tcPr>
            <w:tcW w:w="1231" w:type="dxa"/>
            <w:vAlign w:val="bottom"/>
          </w:tcPr>
          <w:p w14:paraId="427A6856"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6" w:author="Utku B. Demir" w:date="2022-04-21T13:34:00Z"/>
              </w:rPr>
            </w:pPr>
            <w:ins w:id="687" w:author="Utku B. Demir" w:date="2022-04-21T13:34:00Z">
              <w:r w:rsidRPr="00125D20">
                <w:t>abs</w:t>
              </w:r>
            </w:ins>
          </w:p>
        </w:tc>
        <w:tc>
          <w:tcPr>
            <w:tcW w:w="1231" w:type="dxa"/>
            <w:shd w:val="clear" w:color="auto" w:fill="E7E6E6" w:themeFill="background2"/>
            <w:vAlign w:val="bottom"/>
          </w:tcPr>
          <w:p w14:paraId="6D017B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8" w:author="Utku B. Demir" w:date="2022-04-21T13:34:00Z"/>
              </w:rPr>
            </w:pPr>
            <w:ins w:id="689" w:author="Utku B. Demir" w:date="2022-04-21T13:34:00Z">
              <w:r w:rsidRPr="00125D20">
                <w:t>%</w:t>
              </w:r>
            </w:ins>
          </w:p>
        </w:tc>
      </w:tr>
      <w:tr w:rsidR="004117D6" w:rsidRPr="00125D20" w14:paraId="1766732E" w14:textId="77777777" w:rsidTr="00B0217D">
        <w:trPr>
          <w:cantSplit/>
          <w:trHeight w:val="276"/>
          <w:jc w:val="center"/>
          <w:ins w:id="690"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62A2F1F1" w14:textId="77777777" w:rsidR="004117D6" w:rsidRPr="00125D20" w:rsidRDefault="004117D6" w:rsidP="00B0217D">
            <w:pPr>
              <w:pStyle w:val="BodyText"/>
              <w:keepNext/>
              <w:keepLines/>
              <w:spacing w:before="120" w:after="120"/>
              <w:rPr>
                <w:ins w:id="691" w:author="Utku B. Demir" w:date="2022-04-21T13:34:00Z"/>
              </w:rPr>
            </w:pPr>
            <w:ins w:id="692" w:author="Utku B. Demir" w:date="2022-04-21T13:34:00Z">
              <w:r w:rsidRPr="00125D20">
                <w:t>no</w:t>
              </w:r>
            </w:ins>
          </w:p>
        </w:tc>
        <w:tc>
          <w:tcPr>
            <w:tcW w:w="1231" w:type="dxa"/>
            <w:noWrap/>
            <w:vAlign w:val="center"/>
          </w:tcPr>
          <w:p w14:paraId="2028A210"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693" w:author="Utku B. Demir" w:date="2022-04-21T13:34:00Z"/>
                <w:sz w:val="22"/>
                <w:szCs w:val="22"/>
              </w:rPr>
            </w:pPr>
            <w:ins w:id="694" w:author="Utku B. Demir" w:date="2022-04-21T13:34:00Z">
              <w:r w:rsidRPr="0088575B">
                <w:rPr>
                  <w:sz w:val="22"/>
                  <w:szCs w:val="22"/>
                </w:rPr>
                <w:t>115</w:t>
              </w:r>
            </w:ins>
          </w:p>
        </w:tc>
        <w:tc>
          <w:tcPr>
            <w:tcW w:w="1231" w:type="dxa"/>
            <w:shd w:val="clear" w:color="auto" w:fill="E7E6E6" w:themeFill="background2"/>
            <w:noWrap/>
            <w:vAlign w:val="center"/>
          </w:tcPr>
          <w:p w14:paraId="51DE0EC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695" w:author="Utku B. Demir" w:date="2022-04-21T13:34:00Z"/>
                <w:sz w:val="20"/>
                <w:szCs w:val="20"/>
              </w:rPr>
            </w:pPr>
            <w:ins w:id="696" w:author="Utku B. Demir" w:date="2022-04-21T13:34:00Z">
              <w:r w:rsidRPr="00125D20">
                <w:rPr>
                  <w:sz w:val="20"/>
                  <w:szCs w:val="20"/>
                </w:rPr>
                <w:t>37%</w:t>
              </w:r>
            </w:ins>
          </w:p>
        </w:tc>
        <w:tc>
          <w:tcPr>
            <w:tcW w:w="1231" w:type="dxa"/>
            <w:vAlign w:val="center"/>
          </w:tcPr>
          <w:p w14:paraId="4EEA2017"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697" w:author="Utku B. Demir" w:date="2022-04-21T13:34:00Z"/>
                <w:sz w:val="22"/>
                <w:szCs w:val="22"/>
              </w:rPr>
            </w:pPr>
            <w:ins w:id="698" w:author="Utku B. Demir" w:date="2022-04-21T13:34:00Z">
              <w:r w:rsidRPr="0088575B">
                <w:rPr>
                  <w:sz w:val="22"/>
                  <w:szCs w:val="22"/>
                </w:rPr>
                <w:t>15</w:t>
              </w:r>
            </w:ins>
          </w:p>
        </w:tc>
        <w:tc>
          <w:tcPr>
            <w:tcW w:w="1231" w:type="dxa"/>
            <w:shd w:val="clear" w:color="auto" w:fill="E7E6E6" w:themeFill="background2"/>
            <w:vAlign w:val="center"/>
          </w:tcPr>
          <w:p w14:paraId="06DE01DA"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699" w:author="Utku B. Demir" w:date="2022-04-21T13:34:00Z"/>
                <w:sz w:val="20"/>
                <w:szCs w:val="20"/>
              </w:rPr>
            </w:pPr>
            <w:ins w:id="700" w:author="Utku B. Demir" w:date="2022-04-21T13:34:00Z">
              <w:r w:rsidRPr="00125D20">
                <w:rPr>
                  <w:sz w:val="20"/>
                  <w:szCs w:val="20"/>
                </w:rPr>
                <w:t>33%</w:t>
              </w:r>
            </w:ins>
          </w:p>
        </w:tc>
        <w:tc>
          <w:tcPr>
            <w:tcW w:w="1231" w:type="dxa"/>
            <w:vAlign w:val="center"/>
          </w:tcPr>
          <w:p w14:paraId="0DF9C677"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01" w:author="Utku B. Demir" w:date="2022-04-21T13:34:00Z"/>
                <w:sz w:val="22"/>
                <w:szCs w:val="22"/>
              </w:rPr>
            </w:pPr>
            <w:ins w:id="702" w:author="Utku B. Demir" w:date="2022-04-21T13:34:00Z">
              <w:r w:rsidRPr="0088575B">
                <w:rPr>
                  <w:sz w:val="22"/>
                  <w:szCs w:val="22"/>
                </w:rPr>
                <w:t>4</w:t>
              </w:r>
            </w:ins>
          </w:p>
        </w:tc>
        <w:tc>
          <w:tcPr>
            <w:tcW w:w="1231" w:type="dxa"/>
            <w:shd w:val="clear" w:color="auto" w:fill="E7E6E6" w:themeFill="background2"/>
            <w:vAlign w:val="center"/>
          </w:tcPr>
          <w:p w14:paraId="423F7489"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03" w:author="Utku B. Demir" w:date="2022-04-21T13:34:00Z"/>
                <w:sz w:val="20"/>
                <w:szCs w:val="20"/>
              </w:rPr>
            </w:pPr>
            <w:ins w:id="704" w:author="Utku B. Demir" w:date="2022-04-21T13:34:00Z">
              <w:r w:rsidRPr="00125D20">
                <w:rPr>
                  <w:sz w:val="20"/>
                  <w:szCs w:val="20"/>
                </w:rPr>
                <w:t>36%</w:t>
              </w:r>
            </w:ins>
          </w:p>
        </w:tc>
      </w:tr>
      <w:tr w:rsidR="004117D6" w:rsidRPr="00125D20" w14:paraId="1437994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0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505D6328" w14:textId="77777777" w:rsidR="004117D6" w:rsidRPr="00125D20" w:rsidRDefault="004117D6" w:rsidP="00B0217D">
            <w:pPr>
              <w:pStyle w:val="BodyText"/>
              <w:keepNext/>
              <w:keepLines/>
              <w:spacing w:before="120" w:after="120"/>
              <w:rPr>
                <w:ins w:id="706" w:author="Utku B. Demir" w:date="2022-04-21T13:34:00Z"/>
              </w:rPr>
            </w:pPr>
            <w:ins w:id="707" w:author="Utku B. Demir" w:date="2022-04-21T13:34:00Z">
              <w:r w:rsidRPr="00125D20">
                <w:t>to a minor extent</w:t>
              </w:r>
            </w:ins>
          </w:p>
        </w:tc>
        <w:tc>
          <w:tcPr>
            <w:tcW w:w="1231" w:type="dxa"/>
            <w:noWrap/>
            <w:vAlign w:val="center"/>
          </w:tcPr>
          <w:p w14:paraId="29B1DF42" w14:textId="77777777" w:rsidR="004117D6" w:rsidRPr="0088575B"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08" w:author="Utku B. Demir" w:date="2022-04-21T13:34:00Z"/>
                <w:sz w:val="22"/>
                <w:szCs w:val="22"/>
              </w:rPr>
            </w:pPr>
            <w:ins w:id="709" w:author="Utku B. Demir" w:date="2022-04-21T13:34:00Z">
              <w:r w:rsidRPr="0088575B">
                <w:rPr>
                  <w:sz w:val="22"/>
                  <w:szCs w:val="22"/>
                </w:rPr>
                <w:t>117</w:t>
              </w:r>
            </w:ins>
          </w:p>
        </w:tc>
        <w:tc>
          <w:tcPr>
            <w:tcW w:w="1231" w:type="dxa"/>
            <w:shd w:val="clear" w:color="auto" w:fill="E7E6E6" w:themeFill="background2"/>
            <w:noWrap/>
            <w:vAlign w:val="center"/>
          </w:tcPr>
          <w:p w14:paraId="27CEA5C5" w14:textId="77777777" w:rsidR="004117D6" w:rsidRPr="00125D20" w:rsidRDefault="004117D6" w:rsidP="00B0217D">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ins w:id="710" w:author="Utku B. Demir" w:date="2022-04-21T13:34:00Z"/>
                <w:sz w:val="20"/>
                <w:szCs w:val="20"/>
              </w:rPr>
            </w:pPr>
            <w:ins w:id="711" w:author="Utku B. Demir" w:date="2022-04-21T13:34:00Z">
              <w:r w:rsidRPr="00125D20">
                <w:rPr>
                  <w:sz w:val="20"/>
                  <w:szCs w:val="20"/>
                </w:rPr>
                <w:t>38%</w:t>
              </w:r>
            </w:ins>
          </w:p>
        </w:tc>
        <w:tc>
          <w:tcPr>
            <w:tcW w:w="1231" w:type="dxa"/>
            <w:vAlign w:val="center"/>
          </w:tcPr>
          <w:p w14:paraId="3DBA3249" w14:textId="77777777" w:rsidR="004117D6" w:rsidRPr="0088575B" w:rsidRDefault="004117D6" w:rsidP="00B0217D">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ins w:id="712" w:author="Utku B. Demir" w:date="2022-04-21T13:34:00Z"/>
                <w:sz w:val="22"/>
                <w:szCs w:val="22"/>
              </w:rPr>
            </w:pPr>
            <w:ins w:id="713" w:author="Utku B. Demir" w:date="2022-04-21T13:34:00Z">
              <w:r w:rsidRPr="0088575B">
                <w:rPr>
                  <w:sz w:val="22"/>
                  <w:szCs w:val="22"/>
                </w:rPr>
                <w:t>18</w:t>
              </w:r>
            </w:ins>
          </w:p>
        </w:tc>
        <w:tc>
          <w:tcPr>
            <w:tcW w:w="1231" w:type="dxa"/>
            <w:shd w:val="clear" w:color="auto" w:fill="E7E6E6" w:themeFill="background2"/>
            <w:vAlign w:val="center"/>
          </w:tcPr>
          <w:p w14:paraId="2B27EB72" w14:textId="77777777" w:rsidR="004117D6" w:rsidRPr="00125D20" w:rsidRDefault="004117D6" w:rsidP="00B0217D">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ins w:id="714" w:author="Utku B. Demir" w:date="2022-04-21T13:34:00Z"/>
                <w:sz w:val="20"/>
                <w:szCs w:val="20"/>
              </w:rPr>
            </w:pPr>
            <w:ins w:id="715" w:author="Utku B. Demir" w:date="2022-04-21T13:34:00Z">
              <w:r w:rsidRPr="00125D20">
                <w:rPr>
                  <w:sz w:val="20"/>
                  <w:szCs w:val="20"/>
                </w:rPr>
                <w:t>40%</w:t>
              </w:r>
            </w:ins>
          </w:p>
        </w:tc>
        <w:tc>
          <w:tcPr>
            <w:tcW w:w="1231" w:type="dxa"/>
            <w:vAlign w:val="center"/>
          </w:tcPr>
          <w:p w14:paraId="35802E7C" w14:textId="77777777" w:rsidR="004117D6" w:rsidRPr="0088575B" w:rsidRDefault="004117D6" w:rsidP="00B0217D">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ins w:id="716" w:author="Utku B. Demir" w:date="2022-04-21T13:34:00Z"/>
                <w:sz w:val="22"/>
                <w:szCs w:val="22"/>
              </w:rPr>
            </w:pPr>
            <w:ins w:id="717" w:author="Utku B. Demir" w:date="2022-04-21T13:34:00Z">
              <w:r w:rsidRPr="0088575B">
                <w:rPr>
                  <w:sz w:val="22"/>
                  <w:szCs w:val="22"/>
                </w:rPr>
                <w:t>2</w:t>
              </w:r>
            </w:ins>
          </w:p>
        </w:tc>
        <w:tc>
          <w:tcPr>
            <w:tcW w:w="1231" w:type="dxa"/>
            <w:shd w:val="clear" w:color="auto" w:fill="E7E6E6" w:themeFill="background2"/>
            <w:vAlign w:val="center"/>
          </w:tcPr>
          <w:p w14:paraId="11841C1F" w14:textId="77777777" w:rsidR="004117D6" w:rsidRPr="00125D20" w:rsidRDefault="004117D6" w:rsidP="00B0217D">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ins w:id="718" w:author="Utku B. Demir" w:date="2022-04-21T13:34:00Z"/>
                <w:sz w:val="20"/>
                <w:szCs w:val="20"/>
              </w:rPr>
            </w:pPr>
            <w:ins w:id="719" w:author="Utku B. Demir" w:date="2022-04-21T13:34:00Z">
              <w:r w:rsidRPr="00125D20">
                <w:rPr>
                  <w:sz w:val="20"/>
                  <w:szCs w:val="20"/>
                </w:rPr>
                <w:t>18%</w:t>
              </w:r>
            </w:ins>
          </w:p>
        </w:tc>
      </w:tr>
      <w:tr w:rsidR="004117D6" w:rsidRPr="00125D20" w14:paraId="26595AA2" w14:textId="77777777" w:rsidTr="00B0217D">
        <w:trPr>
          <w:cantSplit/>
          <w:trHeight w:val="276"/>
          <w:jc w:val="center"/>
          <w:ins w:id="720"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33FFB4E6" w14:textId="77777777" w:rsidR="004117D6" w:rsidRPr="00125D20" w:rsidRDefault="004117D6" w:rsidP="00B0217D">
            <w:pPr>
              <w:pStyle w:val="BodyText"/>
              <w:keepNext/>
              <w:keepLines/>
              <w:spacing w:before="120" w:after="120"/>
              <w:rPr>
                <w:ins w:id="721" w:author="Utku B. Demir" w:date="2022-04-21T13:34:00Z"/>
              </w:rPr>
            </w:pPr>
            <w:ins w:id="722" w:author="Utku B. Demir" w:date="2022-04-21T13:34:00Z">
              <w:r w:rsidRPr="00125D20">
                <w:t>to a large extent</w:t>
              </w:r>
            </w:ins>
          </w:p>
        </w:tc>
        <w:tc>
          <w:tcPr>
            <w:tcW w:w="1231" w:type="dxa"/>
            <w:noWrap/>
            <w:vAlign w:val="center"/>
          </w:tcPr>
          <w:p w14:paraId="73CBA44F"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723" w:author="Utku B. Demir" w:date="2022-04-21T13:34:00Z"/>
                <w:sz w:val="22"/>
                <w:szCs w:val="22"/>
              </w:rPr>
            </w:pPr>
            <w:ins w:id="724" w:author="Utku B. Demir" w:date="2022-04-21T13:34:00Z">
              <w:r w:rsidRPr="0088575B">
                <w:rPr>
                  <w:sz w:val="22"/>
                  <w:szCs w:val="22"/>
                </w:rPr>
                <w:t>75</w:t>
              </w:r>
            </w:ins>
          </w:p>
        </w:tc>
        <w:tc>
          <w:tcPr>
            <w:tcW w:w="1231" w:type="dxa"/>
            <w:shd w:val="clear" w:color="auto" w:fill="E7E6E6" w:themeFill="background2"/>
            <w:noWrap/>
            <w:vAlign w:val="center"/>
          </w:tcPr>
          <w:p w14:paraId="666B52D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725" w:author="Utku B. Demir" w:date="2022-04-21T13:34:00Z"/>
                <w:sz w:val="20"/>
                <w:szCs w:val="20"/>
              </w:rPr>
            </w:pPr>
            <w:ins w:id="726" w:author="Utku B. Demir" w:date="2022-04-21T13:34:00Z">
              <w:r w:rsidRPr="00125D20">
                <w:rPr>
                  <w:sz w:val="20"/>
                  <w:szCs w:val="20"/>
                </w:rPr>
                <w:t>24%</w:t>
              </w:r>
            </w:ins>
          </w:p>
        </w:tc>
        <w:tc>
          <w:tcPr>
            <w:tcW w:w="1231" w:type="dxa"/>
            <w:vAlign w:val="center"/>
          </w:tcPr>
          <w:p w14:paraId="3E563B41"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727" w:author="Utku B. Demir" w:date="2022-04-21T13:34:00Z"/>
                <w:sz w:val="22"/>
                <w:szCs w:val="22"/>
              </w:rPr>
            </w:pPr>
            <w:ins w:id="728" w:author="Utku B. Demir" w:date="2022-04-21T13:34:00Z">
              <w:r w:rsidRPr="0088575B">
                <w:rPr>
                  <w:sz w:val="22"/>
                  <w:szCs w:val="22"/>
                </w:rPr>
                <w:t>12</w:t>
              </w:r>
            </w:ins>
          </w:p>
        </w:tc>
        <w:tc>
          <w:tcPr>
            <w:tcW w:w="1231" w:type="dxa"/>
            <w:shd w:val="clear" w:color="auto" w:fill="E7E6E6" w:themeFill="background2"/>
            <w:vAlign w:val="center"/>
          </w:tcPr>
          <w:p w14:paraId="0D2C0016"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729" w:author="Utku B. Demir" w:date="2022-04-21T13:34:00Z"/>
                <w:sz w:val="20"/>
                <w:szCs w:val="20"/>
              </w:rPr>
            </w:pPr>
            <w:ins w:id="730" w:author="Utku B. Demir" w:date="2022-04-21T13:34:00Z">
              <w:r w:rsidRPr="00125D20">
                <w:rPr>
                  <w:sz w:val="20"/>
                  <w:szCs w:val="20"/>
                </w:rPr>
                <w:t>27%</w:t>
              </w:r>
            </w:ins>
          </w:p>
        </w:tc>
        <w:tc>
          <w:tcPr>
            <w:tcW w:w="1231" w:type="dxa"/>
            <w:vAlign w:val="center"/>
          </w:tcPr>
          <w:p w14:paraId="6C0C0CCE"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31" w:author="Utku B. Demir" w:date="2022-04-21T13:34:00Z"/>
                <w:sz w:val="22"/>
                <w:szCs w:val="22"/>
              </w:rPr>
            </w:pPr>
            <w:ins w:id="732" w:author="Utku B. Demir" w:date="2022-04-21T13:34:00Z">
              <w:r w:rsidRPr="0088575B">
                <w:rPr>
                  <w:sz w:val="22"/>
                  <w:szCs w:val="22"/>
                </w:rPr>
                <w:t>5</w:t>
              </w:r>
            </w:ins>
          </w:p>
        </w:tc>
        <w:tc>
          <w:tcPr>
            <w:tcW w:w="1231" w:type="dxa"/>
            <w:shd w:val="clear" w:color="auto" w:fill="E7E6E6" w:themeFill="background2"/>
            <w:vAlign w:val="center"/>
          </w:tcPr>
          <w:p w14:paraId="2554193F"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33" w:author="Utku B. Demir" w:date="2022-04-21T13:34:00Z"/>
                <w:sz w:val="20"/>
                <w:szCs w:val="20"/>
              </w:rPr>
            </w:pPr>
            <w:ins w:id="734" w:author="Utku B. Demir" w:date="2022-04-21T13:34:00Z">
              <w:r w:rsidRPr="00125D20">
                <w:rPr>
                  <w:sz w:val="20"/>
                  <w:szCs w:val="20"/>
                </w:rPr>
                <w:t>45%</w:t>
              </w:r>
            </w:ins>
          </w:p>
        </w:tc>
      </w:tr>
      <w:tr w:rsidR="004117D6" w:rsidRPr="00125D20" w14:paraId="4A01DE26"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3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CF6BD09" w14:textId="77777777" w:rsidR="004117D6" w:rsidRPr="00125D20" w:rsidRDefault="004117D6" w:rsidP="00B0217D">
            <w:pPr>
              <w:pStyle w:val="BodyText"/>
              <w:keepNext/>
              <w:keepLines/>
              <w:spacing w:before="120" w:after="120"/>
              <w:rPr>
                <w:ins w:id="736" w:author="Utku B. Demir" w:date="2022-04-21T13:34:00Z"/>
                <w:i/>
                <w:iCs/>
                <w:sz w:val="22"/>
                <w:szCs w:val="22"/>
              </w:rPr>
            </w:pPr>
            <w:ins w:id="737" w:author="Utku B. Demir" w:date="2022-04-21T13:34:00Z">
              <w:r w:rsidRPr="00125D20">
                <w:rPr>
                  <w:i/>
                  <w:iCs/>
                  <w:sz w:val="22"/>
                  <w:szCs w:val="22"/>
                </w:rPr>
                <w:t>no response</w:t>
              </w:r>
            </w:ins>
          </w:p>
        </w:tc>
        <w:tc>
          <w:tcPr>
            <w:tcW w:w="1231" w:type="dxa"/>
            <w:noWrap/>
            <w:vAlign w:val="center"/>
          </w:tcPr>
          <w:p w14:paraId="30BEE759" w14:textId="77777777" w:rsidR="004117D6" w:rsidRPr="00125D20"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38" w:author="Utku B. Demir" w:date="2022-04-21T13:34:00Z"/>
                <w:i/>
                <w:iCs/>
                <w:sz w:val="22"/>
                <w:szCs w:val="22"/>
              </w:rPr>
            </w:pPr>
            <w:ins w:id="739" w:author="Utku B. Demir" w:date="2022-04-21T13:34:00Z">
              <w:r w:rsidRPr="00125D20">
                <w:rPr>
                  <w:i/>
                  <w:iCs/>
                  <w:sz w:val="22"/>
                  <w:szCs w:val="22"/>
                </w:rPr>
                <w:t>1</w:t>
              </w:r>
            </w:ins>
          </w:p>
        </w:tc>
        <w:tc>
          <w:tcPr>
            <w:tcW w:w="1231" w:type="dxa"/>
            <w:noWrap/>
            <w:vAlign w:val="center"/>
          </w:tcPr>
          <w:p w14:paraId="26BE1C72"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0" w:author="Utku B. Demir" w:date="2022-04-21T13:34:00Z"/>
                <w:i/>
                <w:iCs/>
                <w:sz w:val="22"/>
                <w:szCs w:val="22"/>
              </w:rPr>
            </w:pPr>
          </w:p>
        </w:tc>
        <w:tc>
          <w:tcPr>
            <w:tcW w:w="1231" w:type="dxa"/>
            <w:vAlign w:val="center"/>
          </w:tcPr>
          <w:p w14:paraId="66561675"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1" w:author="Utku B. Demir" w:date="2022-04-21T13:34:00Z"/>
                <w:i/>
                <w:iCs/>
                <w:sz w:val="22"/>
                <w:szCs w:val="22"/>
              </w:rPr>
            </w:pPr>
          </w:p>
        </w:tc>
        <w:tc>
          <w:tcPr>
            <w:tcW w:w="1231" w:type="dxa"/>
            <w:vAlign w:val="center"/>
          </w:tcPr>
          <w:p w14:paraId="0FA86691"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2" w:author="Utku B. Demir" w:date="2022-04-21T13:34:00Z"/>
                <w:i/>
                <w:iCs/>
                <w:sz w:val="22"/>
                <w:szCs w:val="22"/>
              </w:rPr>
            </w:pPr>
          </w:p>
        </w:tc>
        <w:tc>
          <w:tcPr>
            <w:tcW w:w="1231" w:type="dxa"/>
            <w:vAlign w:val="center"/>
          </w:tcPr>
          <w:p w14:paraId="4A7376E8"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3" w:author="Utku B. Demir" w:date="2022-04-21T13:34:00Z"/>
                <w:i/>
                <w:iCs/>
                <w:sz w:val="22"/>
                <w:szCs w:val="22"/>
              </w:rPr>
            </w:pPr>
          </w:p>
        </w:tc>
        <w:tc>
          <w:tcPr>
            <w:tcW w:w="1231" w:type="dxa"/>
            <w:vAlign w:val="center"/>
          </w:tcPr>
          <w:p w14:paraId="4AA57EE4"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4" w:author="Utku B. Demir" w:date="2022-04-21T13:34:00Z"/>
                <w:i/>
                <w:iCs/>
                <w:sz w:val="22"/>
                <w:szCs w:val="22"/>
              </w:rPr>
            </w:pPr>
          </w:p>
        </w:tc>
      </w:tr>
    </w:tbl>
    <w:p w14:paraId="44B4322B" w14:textId="77777777" w:rsidR="004117D6" w:rsidRPr="00125D20" w:rsidRDefault="004117D6" w:rsidP="004117D6">
      <w:pPr>
        <w:rPr>
          <w:ins w:id="745" w:author="Utku B. Demir" w:date="2022-04-21T13:34:00Z"/>
        </w:rPr>
      </w:pPr>
    </w:p>
    <w:p w14:paraId="4FF577B5" w14:textId="77777777" w:rsidR="004117D6" w:rsidRPr="00125D20" w:rsidRDefault="004117D6" w:rsidP="004117D6">
      <w:pPr>
        <w:rPr>
          <w:ins w:id="746" w:author="Utku B. Demir" w:date="2022-04-21T13:34:00Z"/>
        </w:rPr>
      </w:pPr>
    </w:p>
    <w:p w14:paraId="16FE3DA9" w14:textId="77777777" w:rsidR="004117D6" w:rsidRPr="00125D20" w:rsidRDefault="004117D6" w:rsidP="004117D6">
      <w:pPr>
        <w:jc w:val="both"/>
        <w:rPr>
          <w:ins w:id="747" w:author="Utku B. Demir" w:date="2022-04-21T13:34:00Z"/>
        </w:rPr>
      </w:pPr>
      <w:ins w:id="748" w:author="Utku B. Demir" w:date="2022-04-21T13:34:00Z">
        <w:r w:rsidRPr="00125D20">
          <w:t xml:space="preserve">Most of the impulses from the non-academic world that motivated the interviewed principal investigators to start their projects relate to specific health/medical problems (33 %), followed by specific societal problems (26 %) or specific technical problems (19 %) (see </w:t>
        </w:r>
        <w:r w:rsidRPr="00125D20">
          <w:fldChar w:fldCharType="begin"/>
        </w:r>
        <w:r w:rsidRPr="00125D20">
          <w:instrText xml:space="preserve"> REF _Ref100042586 \h </w:instrText>
        </w:r>
        <w:r w:rsidRPr="00125D20">
          <w:fldChar w:fldCharType="separate"/>
        </w:r>
        <w:r w:rsidRPr="00125D20">
          <w:t xml:space="preserve">Figure </w:t>
        </w:r>
        <w:r>
          <w:rPr>
            <w:noProof/>
          </w:rPr>
          <w:t>4</w:t>
        </w:r>
        <w:r w:rsidRPr="00125D20">
          <w:fldChar w:fldCharType="end"/>
        </w:r>
        <w:r w:rsidRPr="00125D20">
          <w:t xml:space="preserve"> and </w:t>
        </w:r>
        <w:r w:rsidRPr="00125D20">
          <w:fldChar w:fldCharType="begin"/>
        </w:r>
        <w:r w:rsidRPr="00125D20">
          <w:instrText xml:space="preserve"> REF _Ref100042570 \h </w:instrText>
        </w:r>
        <w:r w:rsidRPr="00125D20">
          <w:fldChar w:fldCharType="separate"/>
        </w:r>
        <w:r w:rsidRPr="00125D20">
          <w:t xml:space="preserve">Table </w:t>
        </w:r>
        <w:r>
          <w:rPr>
            <w:noProof/>
          </w:rPr>
          <w:t>4</w:t>
        </w:r>
        <w:r w:rsidRPr="00125D20">
          <w:fldChar w:fldCharType="end"/>
        </w:r>
        <w:r w:rsidRPr="00125D20">
          <w:t>). To tackle a specific economic problem was least referred to, as an impulse (8 %).</w:t>
        </w:r>
      </w:ins>
    </w:p>
    <w:p w14:paraId="32904D3E" w14:textId="77777777" w:rsidR="004117D6" w:rsidRPr="00125D20" w:rsidRDefault="004117D6" w:rsidP="004117D6">
      <w:pPr>
        <w:jc w:val="both"/>
        <w:rPr>
          <w:ins w:id="749" w:author="Utku B. Demir" w:date="2022-04-21T13:34:00Z"/>
        </w:rPr>
      </w:pPr>
    </w:p>
    <w:p w14:paraId="64F01CFC" w14:textId="77777777" w:rsidR="004117D6" w:rsidRPr="00125D20" w:rsidRDefault="004117D6" w:rsidP="004117D6">
      <w:pPr>
        <w:pStyle w:val="Caption"/>
        <w:keepNext/>
        <w:rPr>
          <w:ins w:id="750" w:author="Utku B. Demir" w:date="2022-04-21T13:34:00Z"/>
        </w:rPr>
      </w:pPr>
      <w:bookmarkStart w:id="751" w:name="_Ref100042586"/>
      <w:bookmarkStart w:id="752" w:name="_Toc100567213"/>
      <w:ins w:id="753"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751"/>
        <w:r w:rsidRPr="00125D20">
          <w:t>: Distribution of impulses from the non-academic world (multiple choice)</w:t>
        </w:r>
        <w:bookmarkEnd w:id="752"/>
      </w:ins>
    </w:p>
    <w:p w14:paraId="6A94EB1A" w14:textId="77777777" w:rsidR="004117D6" w:rsidRPr="00125D20" w:rsidRDefault="004117D6" w:rsidP="004117D6">
      <w:pPr>
        <w:pStyle w:val="BodyText"/>
        <w:keepNext/>
        <w:rPr>
          <w:ins w:id="754" w:author="Utku B. Demir" w:date="2022-04-21T13:34:00Z"/>
        </w:rPr>
      </w:pPr>
      <w:commentRangeStart w:id="755"/>
      <w:commentRangeStart w:id="756"/>
      <w:ins w:id="757" w:author="Utku B. Demir" w:date="2022-04-21T13:34:00Z">
        <w:r w:rsidRPr="00125D20">
          <w:rPr>
            <w:noProof/>
            <w:lang w:eastAsia="de-AT"/>
          </w:rPr>
          <w:drawing>
            <wp:inline distT="0" distB="0" distL="0" distR="0" wp14:anchorId="61128057" wp14:editId="1DD26565">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ins>
      <w:commentRangeEnd w:id="755"/>
      <w:ins w:id="758" w:author="Utku B. Demir" w:date="2022-04-22T12:03:00Z">
        <w:r w:rsidR="00851FAE">
          <w:rPr>
            <w:rStyle w:val="CommentReference"/>
            <w:lang w:val="en-GB"/>
          </w:rPr>
          <w:commentReference w:id="755"/>
        </w:r>
      </w:ins>
      <w:commentRangeEnd w:id="756"/>
      <w:ins w:id="759" w:author="Utku B. Demir" w:date="2022-04-22T12:07:00Z">
        <w:r w:rsidR="00D77FB9">
          <w:rPr>
            <w:rStyle w:val="CommentReference"/>
            <w:lang w:val="en-GB"/>
          </w:rPr>
          <w:commentReference w:id="756"/>
        </w:r>
      </w:ins>
    </w:p>
    <w:p w14:paraId="6E0C3270" w14:textId="77777777" w:rsidR="004117D6" w:rsidRPr="00125D20" w:rsidRDefault="004117D6" w:rsidP="004117D6">
      <w:pPr>
        <w:rPr>
          <w:ins w:id="760" w:author="Utku B. Demir" w:date="2022-04-21T13:34:00Z"/>
        </w:rPr>
      </w:pPr>
    </w:p>
    <w:p w14:paraId="64F7E567" w14:textId="77777777" w:rsidR="004117D6" w:rsidRPr="00125D20" w:rsidRDefault="004117D6" w:rsidP="004117D6">
      <w:pPr>
        <w:pStyle w:val="BodyText"/>
        <w:rPr>
          <w:ins w:id="761" w:author="Utku B. Demir" w:date="2022-04-21T13:34:00Z"/>
        </w:rPr>
      </w:pPr>
    </w:p>
    <w:p w14:paraId="15287DDB" w14:textId="77777777" w:rsidR="004117D6" w:rsidRPr="00125D20" w:rsidRDefault="004117D6" w:rsidP="004117D6">
      <w:pPr>
        <w:pStyle w:val="Caption"/>
        <w:keepNext/>
        <w:rPr>
          <w:ins w:id="762" w:author="Utku B. Demir" w:date="2022-04-21T13:34:00Z"/>
        </w:rPr>
      </w:pPr>
      <w:bookmarkStart w:id="763" w:name="_Ref100042570"/>
      <w:bookmarkStart w:id="764" w:name="_Toc100567246"/>
      <w:ins w:id="765"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763"/>
        <w:r w:rsidRPr="00125D20">
          <w:t xml:space="preserve">: Distribution of impulses from the non-academic world (multiple </w:t>
        </w:r>
        <w:commentRangeStart w:id="766"/>
        <w:r w:rsidRPr="00125D20">
          <w:t>choice</w:t>
        </w:r>
      </w:ins>
      <w:commentRangeEnd w:id="766"/>
      <w:ins w:id="767" w:author="Utku B. Demir" w:date="2022-04-22T12:04:00Z">
        <w:r w:rsidR="00851FAE">
          <w:rPr>
            <w:rStyle w:val="CommentReference"/>
            <w:i w:val="0"/>
            <w:iCs w:val="0"/>
            <w:color w:val="auto"/>
          </w:rPr>
          <w:commentReference w:id="766"/>
        </w:r>
      </w:ins>
      <w:ins w:id="768" w:author="Utku B. Demir" w:date="2022-04-21T13:34:00Z">
        <w:r w:rsidRPr="00125D20">
          <w:t>)</w:t>
        </w:r>
        <w:bookmarkEnd w:id="764"/>
      </w:ins>
    </w:p>
    <w:tbl>
      <w:tblPr>
        <w:tblStyle w:val="ListTable3"/>
        <w:tblW w:w="0" w:type="auto"/>
        <w:jc w:val="center"/>
        <w:tblLayout w:type="fixed"/>
        <w:tblLook w:val="04A0" w:firstRow="1" w:lastRow="0" w:firstColumn="1" w:lastColumn="0" w:noHBand="0" w:noVBand="1"/>
      </w:tblPr>
      <w:tblGrid>
        <w:gridCol w:w="4536"/>
        <w:gridCol w:w="1505"/>
        <w:gridCol w:w="1506"/>
      </w:tblGrid>
      <w:tr w:rsidR="004117D6" w:rsidRPr="00125D20" w14:paraId="06F90E4C"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769" w:author="Utku B. Demir" w:date="2022-04-21T13:34:00Z"/>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4D710171" w14:textId="77777777" w:rsidR="004117D6" w:rsidRPr="00125D20" w:rsidRDefault="004117D6" w:rsidP="00B0217D">
            <w:pPr>
              <w:pStyle w:val="BodyText"/>
              <w:keepNext/>
              <w:keepLines/>
              <w:spacing w:before="120" w:after="120"/>
              <w:rPr>
                <w:ins w:id="770" w:author="Utku B. Demir" w:date="2022-04-21T13:34:00Z"/>
              </w:rPr>
            </w:pPr>
            <w:ins w:id="771" w:author="Utku B. Demir" w:date="2022-04-21T13:34:00Z">
              <w:r w:rsidRPr="00125D20">
                <w:t>response</w:t>
              </w:r>
            </w:ins>
          </w:p>
        </w:tc>
        <w:tc>
          <w:tcPr>
            <w:tcW w:w="1505" w:type="dxa"/>
            <w:noWrap/>
            <w:vAlign w:val="bottom"/>
            <w:hideMark/>
          </w:tcPr>
          <w:p w14:paraId="03511F73"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772" w:author="Utku B. Demir" w:date="2022-04-21T13:34:00Z"/>
              </w:rPr>
            </w:pPr>
            <w:ins w:id="773" w:author="Utku B. Demir" w:date="2022-04-21T13:34:00Z">
              <w:r w:rsidRPr="00125D20">
                <w:t>abs</w:t>
              </w:r>
            </w:ins>
          </w:p>
        </w:tc>
        <w:tc>
          <w:tcPr>
            <w:tcW w:w="1506" w:type="dxa"/>
            <w:noWrap/>
            <w:vAlign w:val="bottom"/>
            <w:hideMark/>
          </w:tcPr>
          <w:p w14:paraId="5A30389F"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774" w:author="Utku B. Demir" w:date="2022-04-21T13:34:00Z"/>
              </w:rPr>
            </w:pPr>
            <w:ins w:id="775" w:author="Utku B. Demir" w:date="2022-04-21T13:34:00Z">
              <w:r w:rsidRPr="00125D20">
                <w:t>%</w:t>
              </w:r>
            </w:ins>
          </w:p>
        </w:tc>
      </w:tr>
      <w:tr w:rsidR="004117D6" w:rsidRPr="00125D20" w14:paraId="68889C7A"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76"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1BA63E9F" w14:textId="77777777" w:rsidR="004117D6" w:rsidRPr="00125D20" w:rsidRDefault="004117D6" w:rsidP="00B0217D">
            <w:pPr>
              <w:pStyle w:val="BodyText"/>
              <w:keepNext/>
              <w:keepLines/>
              <w:spacing w:before="60" w:after="60"/>
              <w:rPr>
                <w:ins w:id="777" w:author="Utku B. Demir" w:date="2022-04-21T13:34:00Z"/>
              </w:rPr>
            </w:pPr>
            <w:ins w:id="778" w:author="Utku B. Demir" w:date="2022-04-21T13:34:00Z">
              <w:r w:rsidRPr="00125D20">
                <w:t>a specific societal problem</w:t>
              </w:r>
            </w:ins>
          </w:p>
        </w:tc>
        <w:tc>
          <w:tcPr>
            <w:tcW w:w="1505" w:type="dxa"/>
            <w:noWrap/>
            <w:hideMark/>
          </w:tcPr>
          <w:p w14:paraId="53BD1867"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779" w:author="Utku B. Demir" w:date="2022-04-21T13:34:00Z"/>
                <w:sz w:val="22"/>
                <w:szCs w:val="22"/>
              </w:rPr>
            </w:pPr>
            <w:ins w:id="780" w:author="Utku B. Demir" w:date="2022-04-21T13:34:00Z">
              <w:r w:rsidRPr="00FA2B2B">
                <w:rPr>
                  <w:sz w:val="22"/>
                  <w:szCs w:val="22"/>
                </w:rPr>
                <w:t>94</w:t>
              </w:r>
            </w:ins>
          </w:p>
        </w:tc>
        <w:tc>
          <w:tcPr>
            <w:tcW w:w="1506" w:type="dxa"/>
            <w:shd w:val="clear" w:color="auto" w:fill="E7E6E6" w:themeFill="background2"/>
            <w:noWrap/>
            <w:hideMark/>
          </w:tcPr>
          <w:p w14:paraId="185DFB91"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781" w:author="Utku B. Demir" w:date="2022-04-21T13:34:00Z"/>
                <w:sz w:val="20"/>
                <w:szCs w:val="20"/>
              </w:rPr>
            </w:pPr>
            <w:ins w:id="782" w:author="Utku B. Demir" w:date="2022-04-21T13:34:00Z">
              <w:r w:rsidRPr="00FA2B2B">
                <w:rPr>
                  <w:sz w:val="20"/>
                  <w:szCs w:val="20"/>
                </w:rPr>
                <w:t>26.04%</w:t>
              </w:r>
            </w:ins>
          </w:p>
        </w:tc>
      </w:tr>
      <w:tr w:rsidR="004117D6" w:rsidRPr="00125D20" w14:paraId="13CFBA38" w14:textId="77777777" w:rsidTr="00B0217D">
        <w:trPr>
          <w:cantSplit/>
          <w:trHeight w:val="276"/>
          <w:jc w:val="center"/>
          <w:ins w:id="783"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BE7D401" w14:textId="77777777" w:rsidR="004117D6" w:rsidRPr="00125D20" w:rsidRDefault="004117D6" w:rsidP="00B0217D">
            <w:pPr>
              <w:pStyle w:val="BodyText"/>
              <w:keepNext/>
              <w:keepLines/>
              <w:spacing w:before="60" w:after="60"/>
              <w:rPr>
                <w:ins w:id="784" w:author="Utku B. Demir" w:date="2022-04-21T13:34:00Z"/>
              </w:rPr>
            </w:pPr>
            <w:ins w:id="785" w:author="Utku B. Demir" w:date="2022-04-21T13:34:00Z">
              <w:r w:rsidRPr="00125D20">
                <w:t>a specific economic problem</w:t>
              </w:r>
            </w:ins>
          </w:p>
        </w:tc>
        <w:tc>
          <w:tcPr>
            <w:tcW w:w="1505" w:type="dxa"/>
            <w:noWrap/>
            <w:hideMark/>
          </w:tcPr>
          <w:p w14:paraId="67BD027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786" w:author="Utku B. Demir" w:date="2022-04-21T13:34:00Z"/>
                <w:sz w:val="22"/>
                <w:szCs w:val="22"/>
              </w:rPr>
            </w:pPr>
            <w:ins w:id="787" w:author="Utku B. Demir" w:date="2022-04-21T13:34:00Z">
              <w:r w:rsidRPr="00FA2B2B">
                <w:rPr>
                  <w:sz w:val="22"/>
                  <w:szCs w:val="22"/>
                </w:rPr>
                <w:t>29</w:t>
              </w:r>
            </w:ins>
          </w:p>
        </w:tc>
        <w:tc>
          <w:tcPr>
            <w:tcW w:w="1506" w:type="dxa"/>
            <w:shd w:val="clear" w:color="auto" w:fill="E7E6E6" w:themeFill="background2"/>
            <w:noWrap/>
            <w:hideMark/>
          </w:tcPr>
          <w:p w14:paraId="5914F389"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788" w:author="Utku B. Demir" w:date="2022-04-21T13:34:00Z"/>
                <w:sz w:val="20"/>
                <w:szCs w:val="20"/>
              </w:rPr>
            </w:pPr>
            <w:ins w:id="789" w:author="Utku B. Demir" w:date="2022-04-21T13:34:00Z">
              <w:r w:rsidRPr="00FA2B2B">
                <w:rPr>
                  <w:sz w:val="20"/>
                  <w:szCs w:val="20"/>
                </w:rPr>
                <w:t>8.03%</w:t>
              </w:r>
            </w:ins>
          </w:p>
        </w:tc>
      </w:tr>
      <w:tr w:rsidR="004117D6" w:rsidRPr="00125D20" w14:paraId="70D96DC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90"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327BBF4" w14:textId="77777777" w:rsidR="004117D6" w:rsidRPr="00125D20" w:rsidRDefault="004117D6" w:rsidP="00B0217D">
            <w:pPr>
              <w:pStyle w:val="BodyText"/>
              <w:keepNext/>
              <w:keepLines/>
              <w:spacing w:before="60" w:after="60"/>
              <w:rPr>
                <w:ins w:id="791" w:author="Utku B. Demir" w:date="2022-04-21T13:34:00Z"/>
              </w:rPr>
            </w:pPr>
            <w:ins w:id="792" w:author="Utku B. Demir" w:date="2022-04-21T13:34:00Z">
              <w:r w:rsidRPr="00125D20">
                <w:t>a specific ecological/natural problem</w:t>
              </w:r>
            </w:ins>
          </w:p>
        </w:tc>
        <w:tc>
          <w:tcPr>
            <w:tcW w:w="1505" w:type="dxa"/>
            <w:noWrap/>
            <w:hideMark/>
          </w:tcPr>
          <w:p w14:paraId="46624FAA"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793" w:author="Utku B. Demir" w:date="2022-04-21T13:34:00Z"/>
                <w:sz w:val="22"/>
                <w:szCs w:val="22"/>
              </w:rPr>
            </w:pPr>
            <w:ins w:id="794" w:author="Utku B. Demir" w:date="2022-04-21T13:34:00Z">
              <w:r w:rsidRPr="00FA2B2B">
                <w:rPr>
                  <w:sz w:val="22"/>
                  <w:szCs w:val="22"/>
                </w:rPr>
                <w:t>53</w:t>
              </w:r>
            </w:ins>
          </w:p>
        </w:tc>
        <w:tc>
          <w:tcPr>
            <w:tcW w:w="1506" w:type="dxa"/>
            <w:shd w:val="clear" w:color="auto" w:fill="E7E6E6" w:themeFill="background2"/>
            <w:noWrap/>
            <w:hideMark/>
          </w:tcPr>
          <w:p w14:paraId="4497064C"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795" w:author="Utku B. Demir" w:date="2022-04-21T13:34:00Z"/>
                <w:sz w:val="20"/>
                <w:szCs w:val="20"/>
              </w:rPr>
            </w:pPr>
            <w:ins w:id="796" w:author="Utku B. Demir" w:date="2022-04-21T13:34:00Z">
              <w:r w:rsidRPr="00FA2B2B">
                <w:rPr>
                  <w:sz w:val="20"/>
                  <w:szCs w:val="20"/>
                </w:rPr>
                <w:t>14.68%</w:t>
              </w:r>
            </w:ins>
          </w:p>
        </w:tc>
      </w:tr>
      <w:tr w:rsidR="004117D6" w:rsidRPr="00125D20" w14:paraId="67B0CAE9" w14:textId="77777777" w:rsidTr="00B0217D">
        <w:trPr>
          <w:cantSplit/>
          <w:trHeight w:val="276"/>
          <w:jc w:val="center"/>
          <w:ins w:id="797"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60550870" w14:textId="77777777" w:rsidR="004117D6" w:rsidRPr="00125D20" w:rsidRDefault="004117D6" w:rsidP="00B0217D">
            <w:pPr>
              <w:pStyle w:val="BodyText"/>
              <w:keepNext/>
              <w:keepLines/>
              <w:spacing w:before="60" w:after="60"/>
              <w:rPr>
                <w:ins w:id="798" w:author="Utku B. Demir" w:date="2022-04-21T13:34:00Z"/>
              </w:rPr>
            </w:pPr>
            <w:ins w:id="799" w:author="Utku B. Demir" w:date="2022-04-21T13:34:00Z">
              <w:r w:rsidRPr="00125D20">
                <w:t>a specific health/medical problem</w:t>
              </w:r>
            </w:ins>
          </w:p>
        </w:tc>
        <w:tc>
          <w:tcPr>
            <w:tcW w:w="1505" w:type="dxa"/>
            <w:noWrap/>
            <w:hideMark/>
          </w:tcPr>
          <w:p w14:paraId="3931A3D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00" w:author="Utku B. Demir" w:date="2022-04-21T13:34:00Z"/>
                <w:sz w:val="22"/>
                <w:szCs w:val="22"/>
              </w:rPr>
            </w:pPr>
            <w:ins w:id="801" w:author="Utku B. Demir" w:date="2022-04-21T13:34:00Z">
              <w:r w:rsidRPr="00FA2B2B">
                <w:rPr>
                  <w:sz w:val="22"/>
                  <w:szCs w:val="22"/>
                </w:rPr>
                <w:t>118</w:t>
              </w:r>
            </w:ins>
          </w:p>
        </w:tc>
        <w:tc>
          <w:tcPr>
            <w:tcW w:w="1506" w:type="dxa"/>
            <w:shd w:val="clear" w:color="auto" w:fill="E7E6E6" w:themeFill="background2"/>
            <w:noWrap/>
            <w:hideMark/>
          </w:tcPr>
          <w:p w14:paraId="4067C301"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02" w:author="Utku B. Demir" w:date="2022-04-21T13:34:00Z"/>
                <w:sz w:val="20"/>
                <w:szCs w:val="20"/>
              </w:rPr>
            </w:pPr>
            <w:ins w:id="803" w:author="Utku B. Demir" w:date="2022-04-21T13:34:00Z">
              <w:r w:rsidRPr="00FA2B2B">
                <w:rPr>
                  <w:sz w:val="20"/>
                  <w:szCs w:val="20"/>
                </w:rPr>
                <w:t>32.69%</w:t>
              </w:r>
            </w:ins>
          </w:p>
        </w:tc>
      </w:tr>
      <w:tr w:rsidR="004117D6" w:rsidRPr="00125D20" w14:paraId="0FBFF3A4"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804"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4654CC7" w14:textId="77777777" w:rsidR="004117D6" w:rsidRPr="00125D20" w:rsidRDefault="004117D6" w:rsidP="00B0217D">
            <w:pPr>
              <w:pStyle w:val="BodyText"/>
              <w:keepNext/>
              <w:keepLines/>
              <w:spacing w:before="60" w:after="60"/>
              <w:rPr>
                <w:ins w:id="805" w:author="Utku B. Demir" w:date="2022-04-21T13:34:00Z"/>
              </w:rPr>
            </w:pPr>
            <w:ins w:id="806" w:author="Utku B. Demir" w:date="2022-04-21T13:34:00Z">
              <w:r w:rsidRPr="00125D20">
                <w:t>a specific technical problem</w:t>
              </w:r>
            </w:ins>
          </w:p>
        </w:tc>
        <w:tc>
          <w:tcPr>
            <w:tcW w:w="1505" w:type="dxa"/>
            <w:noWrap/>
            <w:hideMark/>
          </w:tcPr>
          <w:p w14:paraId="3D3F12A2"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807" w:author="Utku B. Demir" w:date="2022-04-21T13:34:00Z"/>
                <w:sz w:val="22"/>
                <w:szCs w:val="22"/>
              </w:rPr>
            </w:pPr>
            <w:ins w:id="808" w:author="Utku B. Demir" w:date="2022-04-21T13:34:00Z">
              <w:r w:rsidRPr="00FA2B2B">
                <w:rPr>
                  <w:sz w:val="22"/>
                  <w:szCs w:val="22"/>
                </w:rPr>
                <w:t>70</w:t>
              </w:r>
            </w:ins>
          </w:p>
        </w:tc>
        <w:tc>
          <w:tcPr>
            <w:tcW w:w="1506" w:type="dxa"/>
            <w:shd w:val="clear" w:color="auto" w:fill="E7E6E6" w:themeFill="background2"/>
            <w:noWrap/>
            <w:hideMark/>
          </w:tcPr>
          <w:p w14:paraId="37BAAE5D"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809" w:author="Utku B. Demir" w:date="2022-04-21T13:34:00Z"/>
                <w:sz w:val="20"/>
                <w:szCs w:val="20"/>
              </w:rPr>
            </w:pPr>
            <w:ins w:id="810" w:author="Utku B. Demir" w:date="2022-04-21T13:34:00Z">
              <w:r w:rsidRPr="00FA2B2B">
                <w:rPr>
                  <w:sz w:val="20"/>
                  <w:szCs w:val="20"/>
                </w:rPr>
                <w:t>19.39%</w:t>
              </w:r>
            </w:ins>
          </w:p>
        </w:tc>
      </w:tr>
      <w:tr w:rsidR="004117D6" w:rsidRPr="00125D20" w14:paraId="5B66C548" w14:textId="77777777" w:rsidTr="00B0217D">
        <w:trPr>
          <w:cantSplit/>
          <w:trHeight w:val="276"/>
          <w:jc w:val="center"/>
          <w:ins w:id="811"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tcPr>
          <w:p w14:paraId="51F2837D" w14:textId="77777777" w:rsidR="004117D6" w:rsidRPr="00125D20" w:rsidRDefault="004117D6" w:rsidP="00B0217D">
            <w:pPr>
              <w:pStyle w:val="BodyText"/>
              <w:keepNext/>
              <w:keepLines/>
              <w:spacing w:before="60" w:after="60"/>
              <w:rPr>
                <w:ins w:id="812" w:author="Utku B. Demir" w:date="2022-04-21T13:34:00Z"/>
              </w:rPr>
            </w:pPr>
            <w:ins w:id="813" w:author="Utku B. Demir" w:date="2022-04-21T13:34:00Z">
              <w:r w:rsidRPr="00125D20">
                <w:t>Other</w:t>
              </w:r>
            </w:ins>
          </w:p>
        </w:tc>
        <w:tc>
          <w:tcPr>
            <w:tcW w:w="1505" w:type="dxa"/>
            <w:noWrap/>
          </w:tcPr>
          <w:p w14:paraId="5FAB32FE"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14" w:author="Utku B. Demir" w:date="2022-04-21T13:34:00Z"/>
                <w:sz w:val="22"/>
                <w:szCs w:val="22"/>
              </w:rPr>
            </w:pPr>
            <w:ins w:id="815" w:author="Utku B. Demir" w:date="2022-04-21T13:34:00Z">
              <w:r w:rsidRPr="00FA2B2B">
                <w:rPr>
                  <w:sz w:val="22"/>
                  <w:szCs w:val="22"/>
                </w:rPr>
                <w:t>62</w:t>
              </w:r>
            </w:ins>
          </w:p>
        </w:tc>
        <w:tc>
          <w:tcPr>
            <w:tcW w:w="1506" w:type="dxa"/>
            <w:shd w:val="clear" w:color="auto" w:fill="E7E6E6" w:themeFill="background2"/>
            <w:noWrap/>
          </w:tcPr>
          <w:p w14:paraId="45D01948"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16" w:author="Utku B. Demir" w:date="2022-04-21T13:34:00Z"/>
                <w:sz w:val="20"/>
                <w:szCs w:val="20"/>
              </w:rPr>
            </w:pPr>
            <w:ins w:id="817" w:author="Utku B. Demir" w:date="2022-04-21T13:34:00Z">
              <w:r w:rsidRPr="00FA2B2B">
                <w:rPr>
                  <w:sz w:val="20"/>
                  <w:szCs w:val="20"/>
                </w:rPr>
                <w:t>17.17%</w:t>
              </w:r>
            </w:ins>
          </w:p>
        </w:tc>
      </w:tr>
    </w:tbl>
    <w:p w14:paraId="10AB4B1A" w14:textId="77777777" w:rsidR="004117D6" w:rsidRPr="00125D20" w:rsidRDefault="004117D6" w:rsidP="004117D6">
      <w:pPr>
        <w:rPr>
          <w:ins w:id="818" w:author="Utku B. Demir" w:date="2022-04-21T13:34:00Z"/>
        </w:rPr>
      </w:pPr>
    </w:p>
    <w:p w14:paraId="166CE629" w14:textId="77777777" w:rsidR="004117D6" w:rsidRPr="00125D20" w:rsidRDefault="004117D6" w:rsidP="004117D6">
      <w:pPr>
        <w:rPr>
          <w:ins w:id="819" w:author="Utku B. Demir" w:date="2022-04-21T13:34:00Z"/>
        </w:rPr>
      </w:pPr>
    </w:p>
    <w:p w14:paraId="6AC671D5" w14:textId="77777777" w:rsidR="004117D6" w:rsidRPr="00125D20" w:rsidRDefault="004117D6" w:rsidP="004117D6">
      <w:pPr>
        <w:rPr>
          <w:ins w:id="820" w:author="Utku B. Demir" w:date="2022-04-21T13:34:00Z"/>
        </w:rPr>
      </w:pPr>
    </w:p>
    <w:p w14:paraId="50E2B95D" w14:textId="77777777" w:rsidR="004117D6" w:rsidRDefault="004117D6" w:rsidP="00D60A93">
      <w:pPr>
        <w:pStyle w:val="RTDBody"/>
      </w:pPr>
    </w:p>
    <w:p w14:paraId="47816D8C" w14:textId="7AF25AD6" w:rsidR="00D60A93" w:rsidRPr="00600FE3" w:rsidRDefault="00D60A93" w:rsidP="00912D56">
      <w:pPr>
        <w:pStyle w:val="RTDHeading04"/>
        <w:tabs>
          <w:tab w:val="left" w:pos="709"/>
        </w:tabs>
        <w:ind w:left="709" w:hanging="709"/>
        <w:outlineLvl w:val="1"/>
        <w:rPr>
          <w:sz w:val="22"/>
          <w:szCs w:val="22"/>
        </w:rPr>
      </w:pPr>
      <w:bookmarkStart w:id="821" w:name="_Toc99469566"/>
      <w:r>
        <w:rPr>
          <w:sz w:val="22"/>
          <w:szCs w:val="22"/>
        </w:rPr>
        <w:t>4.3</w:t>
      </w:r>
      <w:r>
        <w:rPr>
          <w:sz w:val="22"/>
          <w:szCs w:val="22"/>
        </w:rPr>
        <w:tab/>
      </w:r>
      <w:r w:rsidR="00820D44" w:rsidRPr="00820D44">
        <w:rPr>
          <w:sz w:val="22"/>
          <w:szCs w:val="22"/>
        </w:rPr>
        <w:t>Extent of trans- and interdisciplinarity</w:t>
      </w:r>
      <w:r w:rsidR="00820D44">
        <w:rPr>
          <w:sz w:val="22"/>
          <w:szCs w:val="22"/>
        </w:rPr>
        <w:t xml:space="preserve"> in SNSF funded projects</w:t>
      </w:r>
      <w:bookmarkEnd w:id="821"/>
    </w:p>
    <w:p w14:paraId="4B5478B6" w14:textId="50A9569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22" w:author="Utku B. Demir" w:date="2022-04-21T13:38:00Z">
        <w:r w:rsidR="0020309B">
          <w:t xml:space="preserve"> </w:t>
        </w:r>
      </w:ins>
    </w:p>
    <w:p w14:paraId="3FD6A670" w14:textId="77777777" w:rsidR="00820D44" w:rsidRPr="005A3C8E" w:rsidRDefault="00820D44" w:rsidP="00820D44">
      <w:pPr>
        <w:pStyle w:val="Caption"/>
        <w:rPr>
          <w:rStyle w:val="tlid-translation"/>
          <w:rFonts w:ascii="Verdana" w:hAnsi="Verdana" w:cs="Times New Roman"/>
          <w:b/>
          <w:lang w:val="en"/>
        </w:rPr>
      </w:pPr>
      <w:bookmarkStart w:id="823" w:name="_Toc99469217"/>
      <w:r w:rsidRPr="005A3C8E">
        <w:rPr>
          <w:rFonts w:ascii="Verdana" w:hAnsi="Verdana"/>
        </w:rPr>
        <w:t xml:space="preserve">Figure </w:t>
      </w:r>
      <w:r w:rsidRPr="005A3C8E">
        <w:rPr>
          <w:rFonts w:ascii="Verdana" w:hAnsi="Verdana"/>
        </w:rPr>
        <w:fldChar w:fldCharType="begin"/>
      </w:r>
      <w:r w:rsidRPr="005A3C8E">
        <w:rPr>
          <w:rFonts w:ascii="Verdana" w:hAnsi="Verdana"/>
        </w:rPr>
        <w:instrText xml:space="preserve"> SEQ Figure \* ARABIC </w:instrText>
      </w:r>
      <w:r w:rsidRPr="005A3C8E">
        <w:rPr>
          <w:rFonts w:ascii="Verdana" w:hAnsi="Verdana"/>
        </w:rPr>
        <w:fldChar w:fldCharType="separate"/>
      </w:r>
      <w:r>
        <w:rPr>
          <w:rFonts w:ascii="Verdana" w:hAnsi="Verdana"/>
          <w:noProof/>
        </w:rPr>
        <w:t>2</w:t>
      </w:r>
      <w:r w:rsidRPr="005A3C8E">
        <w:rPr>
          <w:rFonts w:ascii="Verdana" w:hAnsi="Verdana"/>
        </w:rPr>
        <w:fldChar w:fldCharType="end"/>
      </w:r>
      <w:r w:rsidRPr="005A3C8E">
        <w:rPr>
          <w:rStyle w:val="tlid-translation"/>
          <w:rFonts w:ascii="Verdana" w:hAnsi="Verdana" w:cs="Times New Roman"/>
          <w:b/>
          <w:lang w:val="en"/>
        </w:rPr>
        <w:t>: R&amp;D phases and procedures for social innovation research</w:t>
      </w:r>
      <w:bookmarkEnd w:id="823"/>
    </w:p>
    <w:p w14:paraId="28BBF8EC" w14:textId="77777777" w:rsidR="00820D44" w:rsidRPr="005A3C8E" w:rsidRDefault="00820D44" w:rsidP="00820D44">
      <w:pPr>
        <w:jc w:val="both"/>
        <w:rPr>
          <w:rFonts w:ascii="Verdana" w:hAnsi="Verdana" w:cstheme="minorHAnsi"/>
        </w:rPr>
      </w:pPr>
      <w:r w:rsidRPr="005A3C8E">
        <w:rPr>
          <w:rFonts w:ascii="Verdana" w:hAnsi="Verdana" w:cstheme="minorHAnsi"/>
          <w:noProof/>
          <w:lang w:val="de-AT" w:eastAsia="de-AT"/>
        </w:rPr>
        <w:drawing>
          <wp:inline distT="0" distB="0" distL="0" distR="0" wp14:anchorId="4E492E3B" wp14:editId="687F659F">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Phases and stages.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B90DC7" w14:textId="31C574F8" w:rsidR="00D60A93" w:rsidRPr="00820D44" w:rsidRDefault="00820D44" w:rsidP="00A63A68">
      <w:pPr>
        <w:pStyle w:val="RTDBody"/>
        <w:rPr>
          <w:sz w:val="16"/>
          <w:szCs w:val="16"/>
        </w:rPr>
      </w:pPr>
      <w:r w:rsidRPr="00820D44">
        <w:rPr>
          <w:sz w:val="16"/>
          <w:szCs w:val="16"/>
        </w:rPr>
        <w:t xml:space="preserve">Source: </w:t>
      </w:r>
      <w:r>
        <w:rPr>
          <w:sz w:val="16"/>
          <w:szCs w:val="16"/>
        </w:rPr>
        <w:t>Own illustration based on the stages of SI according to Murray et al. (2010) and the Societal Readiness Levels Concept of the Innovation Fund Denmark.</w:t>
      </w:r>
    </w:p>
    <w:p w14:paraId="4CFF23C2" w14:textId="670A11EF" w:rsidR="0020309B" w:rsidRDefault="00820D44" w:rsidP="00820D44">
      <w:pPr>
        <w:pStyle w:val="RTDBody"/>
      </w:pPr>
      <w:r>
        <w:lastRenderedPageBreak/>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w:t>
      </w:r>
      <w:commentRangeStart w:id="824"/>
      <w:r w:rsidRPr="009B58C9">
        <w:t>far</w:t>
      </w:r>
      <w:commentRangeEnd w:id="824"/>
      <w:r w:rsidR="00851BED">
        <w:rPr>
          <w:rStyle w:val="CommentReference"/>
          <w:rFonts w:asciiTheme="minorHAnsi" w:eastAsiaTheme="minorHAnsi" w:hAnsiTheme="minorHAnsi" w:cstheme="minorBidi"/>
          <w:lang w:eastAsia="en-US"/>
        </w:rPr>
        <w:commentReference w:id="824"/>
      </w:r>
      <w:r w:rsidRPr="009B58C9">
        <w:t>.</w:t>
      </w:r>
    </w:p>
    <w:p w14:paraId="49A8B823" w14:textId="6DD88530" w:rsidR="00820D44" w:rsidRPr="00912D56" w:rsidRDefault="00820D44" w:rsidP="00912D56">
      <w:pPr>
        <w:pStyle w:val="RTDBody"/>
        <w:ind w:left="709" w:hanging="709"/>
        <w:rPr>
          <w:sz w:val="21"/>
          <w:szCs w:val="21"/>
        </w:rPr>
      </w:pPr>
      <w:r w:rsidRPr="00912D56">
        <w:rPr>
          <w:sz w:val="21"/>
          <w:szCs w:val="21"/>
        </w:rPr>
        <w:t>4.3.1</w:t>
      </w:r>
      <w:r w:rsidRPr="00912D56">
        <w:rPr>
          <w:sz w:val="21"/>
          <w:szCs w:val="21"/>
        </w:rPr>
        <w:tab/>
      </w:r>
      <w:r w:rsidR="00912D56">
        <w:rPr>
          <w:sz w:val="21"/>
          <w:szCs w:val="21"/>
        </w:rPr>
        <w:t>I</w:t>
      </w:r>
      <w:r w:rsidRPr="00912D56">
        <w:rPr>
          <w:sz w:val="21"/>
          <w:szCs w:val="21"/>
        </w:rPr>
        <w:t>nclusion of stakeholders in the pre-project implementation phase</w:t>
      </w:r>
    </w:p>
    <w:p w14:paraId="1EE159D4" w14:textId="77777777" w:rsidR="00820D44" w:rsidRDefault="00820D44" w:rsidP="00820D44">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96158F4" w14:textId="3FF1A6B5"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nclu</w:t>
      </w:r>
      <w:r>
        <w:rPr>
          <w:sz w:val="21"/>
          <w:szCs w:val="21"/>
        </w:rPr>
        <w:t xml:space="preserve">sion of stakeholders in the </w:t>
      </w:r>
      <w:r w:rsidRPr="00912D56">
        <w:rPr>
          <w:sz w:val="21"/>
          <w:szCs w:val="21"/>
        </w:rPr>
        <w:t>project implementation phase</w:t>
      </w:r>
    </w:p>
    <w:p w14:paraId="469E5B10" w14:textId="70533B61" w:rsidR="00912D56" w:rsidRDefault="00912D56" w:rsidP="00912D56">
      <w:pPr>
        <w:pStyle w:val="RTDBody"/>
        <w:rPr>
          <w:ins w:id="825" w:author="Utku B. Demir" w:date="2022-04-21T13:4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26" w:author="Utku B. Demir" w:date="2022-04-21T13:44:00Z">
        <w:r w:rsidR="00F50F07">
          <w:t xml:space="preserve"> </w:t>
        </w:r>
      </w:ins>
    </w:p>
    <w:p w14:paraId="6B384B28" w14:textId="77777777" w:rsidR="001679AE" w:rsidRPr="00125D20" w:rsidRDefault="001679AE" w:rsidP="001679AE">
      <w:pPr>
        <w:pStyle w:val="Heading3"/>
        <w:rPr>
          <w:ins w:id="827" w:author="Utku B. Demir" w:date="2022-04-21T13:43:00Z"/>
        </w:rPr>
      </w:pPr>
      <w:bookmarkStart w:id="828" w:name="_Ref100037590"/>
      <w:bookmarkStart w:id="829" w:name="_Toc100567182"/>
      <w:ins w:id="830" w:author="Utku B. Demir" w:date="2022-04-21T13:43:00Z">
        <w:r w:rsidRPr="00125D20">
          <w:t>Level and nature of inter-/transdisciplinary involvement</w:t>
        </w:r>
        <w:bookmarkEnd w:id="828"/>
        <w:bookmarkEnd w:id="829"/>
      </w:ins>
    </w:p>
    <w:p w14:paraId="69A83D5B" w14:textId="77777777" w:rsidR="001679AE" w:rsidRDefault="001679AE" w:rsidP="001679AE">
      <w:pPr>
        <w:pStyle w:val="BodyText"/>
        <w:jc w:val="both"/>
        <w:rPr>
          <w:ins w:id="831" w:author="Utku B. Demir" w:date="2022-04-21T13:43:00Z"/>
        </w:rPr>
      </w:pPr>
      <w:ins w:id="832" w:author="Utku B. Demir" w:date="2022-04-21T13:43:00Z">
        <w:r w:rsidRPr="00125D20">
          <w:t xml:space="preserve">Interdisciplinary cooperation is common among the SNSF funded projects. 41 % of the respondents note that the involvement of academicians from other disciplines was quite central to their specific project (see </w:t>
        </w:r>
        <w:r w:rsidRPr="00125D20">
          <w:fldChar w:fldCharType="begin"/>
        </w:r>
        <w:r w:rsidRPr="00125D20">
          <w:instrText xml:space="preserve"> REF _Ref100042644 \h </w:instrText>
        </w:r>
        <w:r w:rsidRPr="00125D20">
          <w:fldChar w:fldCharType="separate"/>
        </w:r>
        <w:r w:rsidRPr="00125D20">
          <w:t xml:space="preserve">Figure </w:t>
        </w:r>
        <w:r>
          <w:rPr>
            <w:noProof/>
          </w:rPr>
          <w:t>1</w:t>
        </w:r>
        <w:r w:rsidRPr="00125D20">
          <w:fldChar w:fldCharType="end"/>
        </w:r>
        <w:r w:rsidRPr="00125D20">
          <w:t xml:space="preserve">). In total 78 % of the projects were carried out in collaboration with researchers from other disciplines (see </w:t>
        </w:r>
        <w:r w:rsidRPr="00125D20">
          <w:fldChar w:fldCharType="begin"/>
        </w:r>
        <w:r w:rsidRPr="00125D20">
          <w:instrText xml:space="preserve"> REF _Ref100042666 \h </w:instrText>
        </w:r>
        <w:r w:rsidRPr="00125D20">
          <w:fldChar w:fldCharType="separate"/>
        </w:r>
        <w:r w:rsidRPr="00125D20">
          <w:t xml:space="preserve">Table </w:t>
        </w:r>
        <w:r>
          <w:rPr>
            <w:noProof/>
          </w:rPr>
          <w:t>1</w:t>
        </w:r>
        <w:r w:rsidRPr="00125D20">
          <w:fldChar w:fldCharType="end"/>
        </w:r>
        <w:r w:rsidRPr="00125D20">
          <w:t>).</w:t>
        </w:r>
      </w:ins>
    </w:p>
    <w:p w14:paraId="7646C7C3" w14:textId="77777777" w:rsidR="001679AE" w:rsidRPr="00125D20" w:rsidRDefault="001679AE" w:rsidP="001679AE">
      <w:pPr>
        <w:pStyle w:val="BodyText"/>
        <w:jc w:val="both"/>
        <w:rPr>
          <w:ins w:id="833" w:author="Utku B. Demir" w:date="2022-04-21T13:43:00Z"/>
        </w:rPr>
      </w:pPr>
    </w:p>
    <w:p w14:paraId="146A7FC6" w14:textId="77777777" w:rsidR="001679AE" w:rsidRDefault="001679AE" w:rsidP="001679AE">
      <w:pPr>
        <w:pStyle w:val="BodyText"/>
        <w:jc w:val="both"/>
        <w:rPr>
          <w:ins w:id="834" w:author="Utku B. Demir" w:date="2022-04-21T13:43:00Z"/>
        </w:rPr>
      </w:pPr>
      <w:ins w:id="835" w:author="Utku B. Demir" w:date="2022-04-21T13:43:00Z">
        <w:r w:rsidRPr="00125D20">
          <w:rPr>
            <w:i/>
            <w:iCs/>
          </w:rPr>
          <w:t>Transdisciplinary involvement</w:t>
        </w:r>
        <w:r w:rsidRPr="00125D20">
          <w:t xml:space="preserve"> has been measured via categories which indicate the inclusion of different types of societal actors and groups in the research process. Although by far not as central as the interdisciplinary cooperation, different types of transdisciplinary engagement constitute a noteworthy part of the research projects. Transdisciplinary involvement types such as </w:t>
        </w:r>
        <w:r w:rsidRPr="00125D20">
          <w:rPr>
            <w:i/>
            <w:iCs/>
          </w:rPr>
          <w:t>involvement of citizens</w:t>
        </w:r>
        <w:r w:rsidRPr="00125D20">
          <w:t xml:space="preserve">, </w:t>
        </w:r>
        <w:r w:rsidRPr="00125D20">
          <w:rPr>
            <w:i/>
            <w:iCs/>
          </w:rPr>
          <w:t>involvement of policy makers/public administration</w:t>
        </w:r>
        <w:r w:rsidRPr="00125D20">
          <w:t xml:space="preserve">, </w:t>
        </w:r>
        <w:r w:rsidRPr="00125D20">
          <w:rPr>
            <w:i/>
            <w:iCs/>
          </w:rPr>
          <w:t>involvement of institutions providing welfare or education</w:t>
        </w:r>
        <w:r w:rsidRPr="00125D20">
          <w:t xml:space="preserve">, or </w:t>
        </w:r>
        <w:r w:rsidRPr="00125D20">
          <w:rPr>
            <w:i/>
            <w:iCs/>
          </w:rPr>
          <w:t>involvement of companies</w:t>
        </w:r>
        <w:r w:rsidRPr="00125D20">
          <w:t>, yield somewhat similar distributions among the projects of the survey respondents (22 % - 27 % of involvement rated above 3; 0 being minimum and 10 the maximum). An exception to this rather equal distribution is media, which was quite often involved in SNSF projects, but rarely centrally. Thus, we assume that media was mainly involved for pure dissemination purposes.</w:t>
        </w:r>
      </w:ins>
    </w:p>
    <w:p w14:paraId="54B49330" w14:textId="77777777" w:rsidR="001679AE" w:rsidRPr="00125D20" w:rsidRDefault="001679AE" w:rsidP="001679AE">
      <w:pPr>
        <w:pStyle w:val="BodyText"/>
        <w:jc w:val="both"/>
        <w:rPr>
          <w:ins w:id="836" w:author="Utku B. Demir" w:date="2022-04-21T13:43:00Z"/>
        </w:rPr>
      </w:pPr>
    </w:p>
    <w:p w14:paraId="2E7F847C" w14:textId="77777777" w:rsidR="001679AE" w:rsidRPr="00125D20" w:rsidRDefault="001679AE" w:rsidP="001679AE">
      <w:pPr>
        <w:pStyle w:val="Caption"/>
        <w:keepNext/>
        <w:rPr>
          <w:ins w:id="837" w:author="Utku B. Demir" w:date="2022-04-21T13:43:00Z"/>
        </w:rPr>
      </w:pPr>
      <w:bookmarkStart w:id="838" w:name="_Ref100042644"/>
      <w:bookmarkStart w:id="839" w:name="_Toc100567214"/>
      <w:ins w:id="840" w:author="Utku B. Demir" w:date="2022-04-21T13:43: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838"/>
        <w:r w:rsidRPr="00125D20">
          <w:t>: Level of interdisciplinary and transdisciplinary involvement</w:t>
        </w:r>
        <w:bookmarkEnd w:id="839"/>
      </w:ins>
    </w:p>
    <w:p w14:paraId="6D0A6009" w14:textId="77777777" w:rsidR="001679AE" w:rsidRPr="00125D20" w:rsidRDefault="001679AE" w:rsidP="001679AE">
      <w:pPr>
        <w:rPr>
          <w:ins w:id="841" w:author="Utku B. Demir" w:date="2022-04-21T13:43:00Z"/>
        </w:rPr>
      </w:pPr>
      <w:ins w:id="842" w:author="Utku B. Demir" w:date="2022-04-21T13:43:00Z">
        <w:r w:rsidRPr="00125D20">
          <w:rPr>
            <w:noProof/>
            <w:lang w:eastAsia="de-AT"/>
          </w:rPr>
          <w:drawing>
            <wp:inline distT="0" distB="0" distL="0" distR="0" wp14:anchorId="65612CE1" wp14:editId="5C03AF72">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2865755"/>
                      </a:xfrm>
                      <a:prstGeom prst="rect">
                        <a:avLst/>
                      </a:prstGeom>
                    </pic:spPr>
                  </pic:pic>
                </a:graphicData>
              </a:graphic>
            </wp:inline>
          </w:drawing>
        </w:r>
      </w:ins>
    </w:p>
    <w:p w14:paraId="4213350D" w14:textId="77777777" w:rsidR="001679AE" w:rsidRDefault="001679AE" w:rsidP="001679AE">
      <w:pPr>
        <w:pStyle w:val="BodyText"/>
        <w:rPr>
          <w:ins w:id="843" w:author="Utku B. Demir" w:date="2022-04-21T13:43:00Z"/>
        </w:rPr>
      </w:pPr>
    </w:p>
    <w:p w14:paraId="75E71042" w14:textId="77777777" w:rsidR="001679AE" w:rsidRPr="00125D20" w:rsidRDefault="001679AE" w:rsidP="001679AE">
      <w:pPr>
        <w:pStyle w:val="BodyText"/>
        <w:rPr>
          <w:ins w:id="844" w:author="Utku B. Demir" w:date="2022-04-21T13:43:00Z"/>
        </w:rPr>
      </w:pPr>
    </w:p>
    <w:p w14:paraId="3C679A54" w14:textId="77777777" w:rsidR="001679AE" w:rsidRPr="00125D20" w:rsidRDefault="001679AE" w:rsidP="001679AE">
      <w:pPr>
        <w:rPr>
          <w:ins w:id="845" w:author="Utku B. Demir" w:date="2022-04-21T13:43:00Z"/>
        </w:rPr>
      </w:pPr>
    </w:p>
    <w:p w14:paraId="6D986726" w14:textId="77777777" w:rsidR="001679AE" w:rsidRPr="00125D20" w:rsidRDefault="001679AE" w:rsidP="001679AE">
      <w:pPr>
        <w:pStyle w:val="Caption"/>
        <w:keepNext/>
        <w:rPr>
          <w:ins w:id="846" w:author="Utku B. Demir" w:date="2022-04-21T13:43:00Z"/>
        </w:rPr>
      </w:pPr>
      <w:bookmarkStart w:id="847" w:name="_Ref100042666"/>
      <w:bookmarkStart w:id="848" w:name="_Toc100567247"/>
      <w:ins w:id="849"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847"/>
        <w:r w:rsidRPr="00125D20">
          <w:t>: Level of interdisciplinary and transdisciplinary involvement</w:t>
        </w:r>
        <w:bookmarkEnd w:id="848"/>
      </w:ins>
    </w:p>
    <w:tbl>
      <w:tblPr>
        <w:tblStyle w:val="ListTable3"/>
        <w:tblW w:w="4952" w:type="pct"/>
        <w:jc w:val="center"/>
        <w:tblLayout w:type="fixed"/>
        <w:tblLook w:val="04A0" w:firstRow="1" w:lastRow="0" w:firstColumn="1" w:lastColumn="0" w:noHBand="0" w:noVBand="1"/>
      </w:tblPr>
      <w:tblGrid>
        <w:gridCol w:w="4221"/>
        <w:gridCol w:w="793"/>
        <w:gridCol w:w="793"/>
        <w:gridCol w:w="792"/>
        <w:gridCol w:w="792"/>
        <w:gridCol w:w="792"/>
        <w:gridCol w:w="792"/>
      </w:tblGrid>
      <w:tr w:rsidR="001679AE" w:rsidRPr="00125D20" w14:paraId="50AD31AB"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850" w:author="Utku B. Demir" w:date="2022-04-21T13:43:00Z"/>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ABA0675" w14:textId="77777777" w:rsidR="001679AE" w:rsidRPr="00125D20" w:rsidRDefault="001679AE" w:rsidP="00B0217D">
            <w:pPr>
              <w:jc w:val="center"/>
              <w:rPr>
                <w:ins w:id="851" w:author="Utku B. Demir" w:date="2022-04-21T13:43:00Z"/>
                <w:sz w:val="22"/>
                <w:szCs w:val="22"/>
              </w:rPr>
            </w:pPr>
            <w:ins w:id="852" w:author="Utku B. Demir" w:date="2022-04-21T13:43:00Z">
              <w:r w:rsidRPr="00125D20">
                <w:rPr>
                  <w:sz w:val="22"/>
                  <w:szCs w:val="22"/>
                </w:rPr>
                <w:t>Involved stakeholder group</w:t>
              </w:r>
            </w:ins>
          </w:p>
        </w:tc>
        <w:tc>
          <w:tcPr>
            <w:tcW w:w="1612" w:type="dxa"/>
            <w:gridSpan w:val="2"/>
            <w:vAlign w:val="bottom"/>
            <w:hideMark/>
          </w:tcPr>
          <w:p w14:paraId="1D966E7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3" w:author="Utku B. Demir" w:date="2022-04-21T13:43:00Z"/>
                <w:b w:val="0"/>
                <w:bCs w:val="0"/>
                <w:sz w:val="22"/>
                <w:szCs w:val="22"/>
              </w:rPr>
            </w:pPr>
            <w:ins w:id="854" w:author="Utku B. Demir" w:date="2022-04-21T13:43:00Z">
              <w:r w:rsidRPr="00125D20">
                <w:rPr>
                  <w:sz w:val="22"/>
                  <w:szCs w:val="22"/>
                </w:rPr>
                <w:t>no</w:t>
              </w:r>
            </w:ins>
          </w:p>
        </w:tc>
        <w:tc>
          <w:tcPr>
            <w:tcW w:w="1612" w:type="dxa"/>
            <w:gridSpan w:val="2"/>
            <w:vAlign w:val="bottom"/>
            <w:hideMark/>
          </w:tcPr>
          <w:p w14:paraId="2F190C19"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5" w:author="Utku B. Demir" w:date="2022-04-21T13:43:00Z"/>
                <w:sz w:val="22"/>
                <w:szCs w:val="22"/>
              </w:rPr>
            </w:pPr>
            <w:ins w:id="856" w:author="Utku B. Demir" w:date="2022-04-21T13:43:00Z">
              <w:r w:rsidRPr="00125D20">
                <w:rPr>
                  <w:sz w:val="22"/>
                  <w:szCs w:val="22"/>
                </w:rPr>
                <w:t>only marginally</w:t>
              </w:r>
            </w:ins>
          </w:p>
        </w:tc>
        <w:tc>
          <w:tcPr>
            <w:tcW w:w="1612" w:type="dxa"/>
            <w:gridSpan w:val="2"/>
            <w:vAlign w:val="bottom"/>
            <w:hideMark/>
          </w:tcPr>
          <w:p w14:paraId="6EF1E363"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7" w:author="Utku B. Demir" w:date="2022-04-21T13:43:00Z"/>
                <w:sz w:val="22"/>
                <w:szCs w:val="22"/>
              </w:rPr>
            </w:pPr>
            <w:ins w:id="858" w:author="Utku B. Demir" w:date="2022-04-21T13:43:00Z">
              <w:r w:rsidRPr="00125D20">
                <w:rPr>
                  <w:sz w:val="22"/>
                  <w:szCs w:val="22"/>
                </w:rPr>
                <w:t>quite centrally</w:t>
              </w:r>
            </w:ins>
          </w:p>
        </w:tc>
      </w:tr>
      <w:tr w:rsidR="001679AE" w:rsidRPr="00125D20" w14:paraId="068AFC0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59"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1F574BC2" w14:textId="77777777" w:rsidR="001679AE" w:rsidRPr="00125D20" w:rsidRDefault="001679AE" w:rsidP="00B0217D">
            <w:pPr>
              <w:jc w:val="center"/>
              <w:rPr>
                <w:ins w:id="860" w:author="Utku B. Demir" w:date="2022-04-21T13:43:00Z"/>
                <w:i/>
                <w:iCs/>
                <w:sz w:val="14"/>
                <w:szCs w:val="14"/>
              </w:rPr>
            </w:pPr>
          </w:p>
        </w:tc>
        <w:tc>
          <w:tcPr>
            <w:tcW w:w="806" w:type="dxa"/>
            <w:noWrap/>
            <w:vAlign w:val="center"/>
          </w:tcPr>
          <w:p w14:paraId="730214C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1" w:author="Utku B. Demir" w:date="2022-04-21T13:43:00Z"/>
                <w:b/>
                <w:bCs/>
                <w:sz w:val="22"/>
                <w:szCs w:val="22"/>
              </w:rPr>
            </w:pPr>
            <w:ins w:id="862"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31E35B0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3" w:author="Utku B. Demir" w:date="2022-04-21T13:43:00Z"/>
                <w:b/>
                <w:bCs/>
                <w:sz w:val="20"/>
                <w:szCs w:val="20"/>
              </w:rPr>
            </w:pPr>
            <w:ins w:id="864" w:author="Utku B. Demir" w:date="2022-04-21T13:43:00Z">
              <w:r w:rsidRPr="00125D20">
                <w:rPr>
                  <w:b/>
                  <w:bCs/>
                  <w:sz w:val="20"/>
                  <w:szCs w:val="20"/>
                </w:rPr>
                <w:t>%</w:t>
              </w:r>
            </w:ins>
          </w:p>
        </w:tc>
        <w:tc>
          <w:tcPr>
            <w:tcW w:w="806" w:type="dxa"/>
            <w:tcBorders>
              <w:left w:val="single" w:sz="4" w:space="0" w:color="auto"/>
            </w:tcBorders>
            <w:noWrap/>
            <w:vAlign w:val="center"/>
          </w:tcPr>
          <w:p w14:paraId="7A27D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5" w:author="Utku B. Demir" w:date="2022-04-21T13:43:00Z"/>
                <w:b/>
                <w:bCs/>
                <w:sz w:val="22"/>
                <w:szCs w:val="22"/>
              </w:rPr>
            </w:pPr>
            <w:ins w:id="866"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661AEF0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7" w:author="Utku B. Demir" w:date="2022-04-21T13:43:00Z"/>
                <w:b/>
                <w:bCs/>
                <w:sz w:val="20"/>
                <w:szCs w:val="20"/>
              </w:rPr>
            </w:pPr>
            <w:ins w:id="868" w:author="Utku B. Demir" w:date="2022-04-21T13:43:00Z">
              <w:r w:rsidRPr="00125D20">
                <w:rPr>
                  <w:b/>
                  <w:bCs/>
                  <w:sz w:val="20"/>
                  <w:szCs w:val="20"/>
                </w:rPr>
                <w:t>%</w:t>
              </w:r>
            </w:ins>
          </w:p>
        </w:tc>
        <w:tc>
          <w:tcPr>
            <w:tcW w:w="806" w:type="dxa"/>
            <w:tcBorders>
              <w:left w:val="single" w:sz="4" w:space="0" w:color="auto"/>
              <w:right w:val="nil"/>
            </w:tcBorders>
            <w:noWrap/>
            <w:vAlign w:val="center"/>
          </w:tcPr>
          <w:p w14:paraId="325072A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9" w:author="Utku B. Demir" w:date="2022-04-21T13:43:00Z"/>
                <w:b/>
                <w:bCs/>
                <w:sz w:val="22"/>
                <w:szCs w:val="22"/>
              </w:rPr>
            </w:pPr>
            <w:ins w:id="870" w:author="Utku B. Demir" w:date="2022-04-21T13:43:00Z">
              <w:r w:rsidRPr="00125D20">
                <w:rPr>
                  <w:b/>
                  <w:bCs/>
                  <w:sz w:val="22"/>
                  <w:szCs w:val="22"/>
                </w:rPr>
                <w:t>abs</w:t>
              </w:r>
            </w:ins>
          </w:p>
        </w:tc>
        <w:tc>
          <w:tcPr>
            <w:tcW w:w="806" w:type="dxa"/>
            <w:tcBorders>
              <w:left w:val="nil"/>
            </w:tcBorders>
            <w:shd w:val="clear" w:color="auto" w:fill="E7E6E6" w:themeFill="background2"/>
            <w:vAlign w:val="center"/>
          </w:tcPr>
          <w:p w14:paraId="534B305B"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71" w:author="Utku B. Demir" w:date="2022-04-21T13:43:00Z"/>
                <w:b/>
                <w:bCs/>
                <w:sz w:val="20"/>
                <w:szCs w:val="20"/>
              </w:rPr>
            </w:pPr>
            <w:ins w:id="872" w:author="Utku B. Demir" w:date="2022-04-21T13:43:00Z">
              <w:r w:rsidRPr="00125D20">
                <w:rPr>
                  <w:b/>
                  <w:bCs/>
                  <w:sz w:val="20"/>
                  <w:szCs w:val="20"/>
                </w:rPr>
                <w:t>%</w:t>
              </w:r>
            </w:ins>
          </w:p>
        </w:tc>
      </w:tr>
      <w:tr w:rsidR="001679AE" w:rsidRPr="00125D20" w14:paraId="23C0D50E" w14:textId="77777777" w:rsidTr="00B0217D">
        <w:trPr>
          <w:trHeight w:val="276"/>
          <w:jc w:val="center"/>
          <w:ins w:id="873"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1CF3AB1B" w14:textId="77777777" w:rsidR="001679AE" w:rsidRPr="00125D20" w:rsidRDefault="001679AE" w:rsidP="00B0217D">
            <w:pPr>
              <w:ind w:left="238"/>
              <w:rPr>
                <w:ins w:id="874" w:author="Utku B. Demir" w:date="2022-04-21T13:43:00Z"/>
              </w:rPr>
            </w:pPr>
            <w:ins w:id="875" w:author="Utku B. Demir" w:date="2022-04-21T13:43:00Z">
              <w:r w:rsidRPr="00125D20">
                <w:t>ACADEMIC</w:t>
              </w:r>
            </w:ins>
          </w:p>
        </w:tc>
        <w:tc>
          <w:tcPr>
            <w:tcW w:w="4836" w:type="dxa"/>
            <w:gridSpan w:val="6"/>
            <w:noWrap/>
            <w:vAlign w:val="center"/>
          </w:tcPr>
          <w:p w14:paraId="4AF7E96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876" w:author="Utku B. Demir" w:date="2022-04-21T13:43:00Z"/>
                <w:sz w:val="18"/>
                <w:szCs w:val="18"/>
              </w:rPr>
            </w:pPr>
          </w:p>
        </w:tc>
      </w:tr>
      <w:tr w:rsidR="001679AE" w:rsidRPr="00125D20" w14:paraId="3BB7440D"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77"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7BA3102" w14:textId="77777777" w:rsidR="001679AE" w:rsidRPr="00125D20" w:rsidRDefault="001679AE" w:rsidP="00B0217D">
            <w:pPr>
              <w:rPr>
                <w:ins w:id="878" w:author="Utku B. Demir" w:date="2022-04-21T13:43:00Z"/>
                <w:sz w:val="22"/>
                <w:szCs w:val="22"/>
              </w:rPr>
            </w:pPr>
            <w:ins w:id="879" w:author="Utku B. Demir" w:date="2022-04-21T13:43:00Z">
              <w:r w:rsidRPr="00125D20">
                <w:t>researchers from other disciplines</w:t>
              </w:r>
              <w:r w:rsidRPr="00125D20">
                <w:rPr>
                  <w:b w:val="0"/>
                  <w:bCs w:val="0"/>
                </w:rPr>
                <w:t xml:space="preserve"> </w:t>
              </w:r>
              <w:r w:rsidRPr="00125D20">
                <w:rPr>
                  <w:b w:val="0"/>
                  <w:bCs w:val="0"/>
                  <w:sz w:val="20"/>
                  <w:szCs w:val="20"/>
                </w:rPr>
                <w:t>(n=361)</w:t>
              </w:r>
            </w:ins>
          </w:p>
        </w:tc>
        <w:tc>
          <w:tcPr>
            <w:tcW w:w="806" w:type="dxa"/>
            <w:noWrap/>
            <w:vAlign w:val="center"/>
            <w:hideMark/>
          </w:tcPr>
          <w:p w14:paraId="7CF6F9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0" w:author="Utku B. Demir" w:date="2022-04-21T13:43:00Z"/>
                <w:sz w:val="22"/>
                <w:szCs w:val="22"/>
              </w:rPr>
            </w:pPr>
            <w:ins w:id="881" w:author="Utku B. Demir" w:date="2022-04-21T13:43:00Z">
              <w:r w:rsidRPr="00125D20">
                <w:rPr>
                  <w:sz w:val="22"/>
                  <w:szCs w:val="22"/>
                </w:rPr>
                <w:t>80</w:t>
              </w:r>
            </w:ins>
          </w:p>
        </w:tc>
        <w:tc>
          <w:tcPr>
            <w:tcW w:w="806" w:type="dxa"/>
            <w:tcBorders>
              <w:right w:val="single" w:sz="4" w:space="0" w:color="auto"/>
            </w:tcBorders>
            <w:shd w:val="clear" w:color="auto" w:fill="E7E6E6" w:themeFill="background2"/>
            <w:vAlign w:val="center"/>
          </w:tcPr>
          <w:p w14:paraId="29BCA9E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2" w:author="Utku B. Demir" w:date="2022-04-21T13:43:00Z"/>
                <w:sz w:val="18"/>
                <w:szCs w:val="18"/>
              </w:rPr>
            </w:pPr>
            <w:ins w:id="883" w:author="Utku B. Demir" w:date="2022-04-21T13:43:00Z">
              <w:r w:rsidRPr="00125D20">
                <w:rPr>
                  <w:sz w:val="18"/>
                  <w:szCs w:val="18"/>
                </w:rPr>
                <w:t>22.16%</w:t>
              </w:r>
            </w:ins>
          </w:p>
        </w:tc>
        <w:tc>
          <w:tcPr>
            <w:tcW w:w="806" w:type="dxa"/>
            <w:tcBorders>
              <w:left w:val="single" w:sz="4" w:space="0" w:color="auto"/>
            </w:tcBorders>
            <w:noWrap/>
            <w:vAlign w:val="center"/>
            <w:hideMark/>
          </w:tcPr>
          <w:p w14:paraId="45CF08D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4" w:author="Utku B. Demir" w:date="2022-04-21T13:43:00Z"/>
                <w:sz w:val="22"/>
                <w:szCs w:val="22"/>
              </w:rPr>
            </w:pPr>
            <w:ins w:id="885" w:author="Utku B. Demir" w:date="2022-04-21T13:43:00Z">
              <w:r w:rsidRPr="00125D20">
                <w:rPr>
                  <w:sz w:val="22"/>
                  <w:szCs w:val="22"/>
                </w:rPr>
                <w:t>133</w:t>
              </w:r>
            </w:ins>
          </w:p>
        </w:tc>
        <w:tc>
          <w:tcPr>
            <w:tcW w:w="806" w:type="dxa"/>
            <w:tcBorders>
              <w:right w:val="single" w:sz="4" w:space="0" w:color="auto"/>
            </w:tcBorders>
            <w:shd w:val="clear" w:color="auto" w:fill="E7E6E6" w:themeFill="background2"/>
            <w:vAlign w:val="center"/>
          </w:tcPr>
          <w:p w14:paraId="3292041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6" w:author="Utku B. Demir" w:date="2022-04-21T13:43:00Z"/>
                <w:sz w:val="18"/>
                <w:szCs w:val="18"/>
              </w:rPr>
            </w:pPr>
            <w:ins w:id="887" w:author="Utku B. Demir" w:date="2022-04-21T13:43:00Z">
              <w:r w:rsidRPr="00125D20">
                <w:rPr>
                  <w:sz w:val="18"/>
                  <w:szCs w:val="18"/>
                </w:rPr>
                <w:t>36.84%</w:t>
              </w:r>
            </w:ins>
          </w:p>
        </w:tc>
        <w:tc>
          <w:tcPr>
            <w:tcW w:w="806" w:type="dxa"/>
            <w:tcBorders>
              <w:left w:val="single" w:sz="4" w:space="0" w:color="auto"/>
              <w:right w:val="nil"/>
            </w:tcBorders>
            <w:noWrap/>
            <w:vAlign w:val="center"/>
            <w:hideMark/>
          </w:tcPr>
          <w:p w14:paraId="26B452E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8" w:author="Utku B. Demir" w:date="2022-04-21T13:43:00Z"/>
                <w:sz w:val="22"/>
                <w:szCs w:val="22"/>
              </w:rPr>
            </w:pPr>
            <w:ins w:id="889" w:author="Utku B. Demir" w:date="2022-04-21T13:43:00Z">
              <w:r w:rsidRPr="00125D20">
                <w:rPr>
                  <w:sz w:val="22"/>
                  <w:szCs w:val="22"/>
                </w:rPr>
                <w:t>148</w:t>
              </w:r>
            </w:ins>
          </w:p>
        </w:tc>
        <w:tc>
          <w:tcPr>
            <w:tcW w:w="806" w:type="dxa"/>
            <w:tcBorders>
              <w:left w:val="nil"/>
            </w:tcBorders>
            <w:shd w:val="clear" w:color="auto" w:fill="E7E6E6" w:themeFill="background2"/>
            <w:vAlign w:val="center"/>
          </w:tcPr>
          <w:p w14:paraId="6EDD529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90" w:author="Utku B. Demir" w:date="2022-04-21T13:43:00Z"/>
                <w:sz w:val="18"/>
                <w:szCs w:val="18"/>
              </w:rPr>
            </w:pPr>
            <w:ins w:id="891" w:author="Utku B. Demir" w:date="2022-04-21T13:43:00Z">
              <w:r w:rsidRPr="00125D20">
                <w:rPr>
                  <w:sz w:val="18"/>
                  <w:szCs w:val="18"/>
                </w:rPr>
                <w:t>41.00%</w:t>
              </w:r>
            </w:ins>
          </w:p>
        </w:tc>
      </w:tr>
      <w:tr w:rsidR="001679AE" w:rsidRPr="00125D20" w14:paraId="334FBFFF" w14:textId="77777777" w:rsidTr="00B0217D">
        <w:trPr>
          <w:trHeight w:val="276"/>
          <w:jc w:val="center"/>
          <w:ins w:id="892"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00BA79AC" w14:textId="77777777" w:rsidR="001679AE" w:rsidRPr="00125D20" w:rsidRDefault="001679AE" w:rsidP="00B0217D">
            <w:pPr>
              <w:ind w:left="238"/>
              <w:rPr>
                <w:ins w:id="893" w:author="Utku B. Demir" w:date="2022-04-21T13:43:00Z"/>
              </w:rPr>
            </w:pPr>
            <w:ins w:id="894" w:author="Utku B. Demir" w:date="2022-04-21T13:43:00Z">
              <w:r w:rsidRPr="00125D20">
                <w:t>NON-ACADEMIC</w:t>
              </w:r>
            </w:ins>
          </w:p>
        </w:tc>
        <w:tc>
          <w:tcPr>
            <w:tcW w:w="4836" w:type="dxa"/>
            <w:gridSpan w:val="6"/>
            <w:noWrap/>
            <w:vAlign w:val="center"/>
          </w:tcPr>
          <w:p w14:paraId="0CDA71E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895" w:author="Utku B. Demir" w:date="2022-04-21T13:43:00Z"/>
                <w:sz w:val="18"/>
                <w:szCs w:val="18"/>
              </w:rPr>
            </w:pPr>
          </w:p>
        </w:tc>
      </w:tr>
      <w:tr w:rsidR="001679AE" w:rsidRPr="00125D20" w14:paraId="1ECC7D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9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5857743" w14:textId="77777777" w:rsidR="001679AE" w:rsidRPr="00125D20" w:rsidRDefault="001679AE" w:rsidP="00B0217D">
            <w:pPr>
              <w:rPr>
                <w:ins w:id="897" w:author="Utku B. Demir" w:date="2022-04-21T13:43:00Z"/>
                <w:sz w:val="22"/>
                <w:szCs w:val="22"/>
              </w:rPr>
            </w:pPr>
            <w:ins w:id="898" w:author="Utku B. Demir" w:date="2022-04-21T13:43:00Z">
              <w:r w:rsidRPr="00125D20">
                <w:t>company/business representatives (incl. farmers)</w:t>
              </w:r>
              <w:r w:rsidRPr="00125D20">
                <w:rPr>
                  <w:b w:val="0"/>
                  <w:bCs w:val="0"/>
                </w:rPr>
                <w:t xml:space="preserve"> </w:t>
              </w:r>
              <w:r w:rsidRPr="00125D20">
                <w:rPr>
                  <w:b w:val="0"/>
                  <w:bCs w:val="0"/>
                  <w:sz w:val="20"/>
                  <w:szCs w:val="20"/>
                </w:rPr>
                <w:t>(n=352)</w:t>
              </w:r>
            </w:ins>
          </w:p>
        </w:tc>
        <w:tc>
          <w:tcPr>
            <w:tcW w:w="806" w:type="dxa"/>
            <w:noWrap/>
            <w:vAlign w:val="center"/>
            <w:hideMark/>
          </w:tcPr>
          <w:p w14:paraId="3C3D0A7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99" w:author="Utku B. Demir" w:date="2022-04-21T13:43:00Z"/>
                <w:sz w:val="22"/>
                <w:szCs w:val="22"/>
              </w:rPr>
            </w:pPr>
            <w:ins w:id="900" w:author="Utku B. Demir" w:date="2022-04-21T13:43:00Z">
              <w:r w:rsidRPr="00125D20">
                <w:rPr>
                  <w:sz w:val="22"/>
                  <w:szCs w:val="22"/>
                </w:rPr>
                <w:t>269</w:t>
              </w:r>
            </w:ins>
          </w:p>
        </w:tc>
        <w:tc>
          <w:tcPr>
            <w:tcW w:w="806" w:type="dxa"/>
            <w:tcBorders>
              <w:right w:val="single" w:sz="4" w:space="0" w:color="auto"/>
            </w:tcBorders>
            <w:shd w:val="clear" w:color="auto" w:fill="E7E6E6" w:themeFill="background2"/>
            <w:vAlign w:val="center"/>
          </w:tcPr>
          <w:p w14:paraId="0CC72D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1" w:author="Utku B. Demir" w:date="2022-04-21T13:43:00Z"/>
                <w:sz w:val="18"/>
                <w:szCs w:val="18"/>
              </w:rPr>
            </w:pPr>
            <w:ins w:id="902" w:author="Utku B. Demir" w:date="2022-04-21T13:43:00Z">
              <w:r w:rsidRPr="00125D20">
                <w:rPr>
                  <w:sz w:val="18"/>
                  <w:szCs w:val="18"/>
                </w:rPr>
                <w:t>76.42%</w:t>
              </w:r>
            </w:ins>
          </w:p>
        </w:tc>
        <w:tc>
          <w:tcPr>
            <w:tcW w:w="806" w:type="dxa"/>
            <w:tcBorders>
              <w:left w:val="single" w:sz="4" w:space="0" w:color="auto"/>
            </w:tcBorders>
            <w:noWrap/>
            <w:vAlign w:val="center"/>
            <w:hideMark/>
          </w:tcPr>
          <w:p w14:paraId="501B9F2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3" w:author="Utku B. Demir" w:date="2022-04-21T13:43:00Z"/>
                <w:sz w:val="22"/>
                <w:szCs w:val="22"/>
              </w:rPr>
            </w:pPr>
            <w:ins w:id="904" w:author="Utku B. Demir" w:date="2022-04-21T13:43:00Z">
              <w:r w:rsidRPr="00125D20">
                <w:rPr>
                  <w:sz w:val="22"/>
                  <w:szCs w:val="22"/>
                </w:rPr>
                <w:t>54</w:t>
              </w:r>
            </w:ins>
          </w:p>
        </w:tc>
        <w:tc>
          <w:tcPr>
            <w:tcW w:w="806" w:type="dxa"/>
            <w:tcBorders>
              <w:right w:val="single" w:sz="4" w:space="0" w:color="auto"/>
            </w:tcBorders>
            <w:shd w:val="clear" w:color="auto" w:fill="E7E6E6" w:themeFill="background2"/>
            <w:vAlign w:val="center"/>
          </w:tcPr>
          <w:p w14:paraId="4EB6B7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5" w:author="Utku B. Demir" w:date="2022-04-21T13:43:00Z"/>
                <w:sz w:val="18"/>
                <w:szCs w:val="18"/>
              </w:rPr>
            </w:pPr>
            <w:ins w:id="906" w:author="Utku B. Demir" w:date="2022-04-21T13:43:00Z">
              <w:r w:rsidRPr="00125D20">
                <w:rPr>
                  <w:sz w:val="18"/>
                  <w:szCs w:val="18"/>
                </w:rPr>
                <w:t>15.34%</w:t>
              </w:r>
            </w:ins>
          </w:p>
        </w:tc>
        <w:tc>
          <w:tcPr>
            <w:tcW w:w="806" w:type="dxa"/>
            <w:tcBorders>
              <w:left w:val="single" w:sz="4" w:space="0" w:color="auto"/>
              <w:right w:val="nil"/>
            </w:tcBorders>
            <w:noWrap/>
            <w:vAlign w:val="center"/>
            <w:hideMark/>
          </w:tcPr>
          <w:p w14:paraId="52AA72C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7" w:author="Utku B. Demir" w:date="2022-04-21T13:43:00Z"/>
                <w:sz w:val="22"/>
                <w:szCs w:val="22"/>
              </w:rPr>
            </w:pPr>
            <w:ins w:id="908"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70022E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9" w:author="Utku B. Demir" w:date="2022-04-21T13:43:00Z"/>
                <w:sz w:val="18"/>
                <w:szCs w:val="18"/>
              </w:rPr>
            </w:pPr>
            <w:ins w:id="910" w:author="Utku B. Demir" w:date="2022-04-21T13:43:00Z">
              <w:r w:rsidRPr="00125D20">
                <w:rPr>
                  <w:sz w:val="18"/>
                  <w:szCs w:val="18"/>
                </w:rPr>
                <w:t>8.24%</w:t>
              </w:r>
            </w:ins>
          </w:p>
        </w:tc>
      </w:tr>
      <w:tr w:rsidR="001679AE" w:rsidRPr="00125D20" w14:paraId="7492E83C" w14:textId="77777777" w:rsidTr="00B0217D">
        <w:trPr>
          <w:trHeight w:val="276"/>
          <w:jc w:val="center"/>
          <w:ins w:id="91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5F1877D" w14:textId="77777777" w:rsidR="001679AE" w:rsidRPr="00125D20" w:rsidRDefault="001679AE" w:rsidP="00B0217D">
            <w:pPr>
              <w:rPr>
                <w:ins w:id="912" w:author="Utku B. Demir" w:date="2022-04-21T13:43:00Z"/>
                <w:sz w:val="22"/>
                <w:szCs w:val="22"/>
              </w:rPr>
            </w:pPr>
            <w:ins w:id="913" w:author="Utku B. Demir" w:date="2022-04-21T13:43:00Z">
              <w:r w:rsidRPr="00125D20">
                <w:t xml:space="preserve">representatives of NGOs, </w:t>
              </w:r>
              <w:proofErr w:type="gramStart"/>
              <w:r w:rsidRPr="00125D20">
                <w:t>advocacy</w:t>
              </w:r>
              <w:proofErr w:type="gramEnd"/>
              <w:r w:rsidRPr="00125D20">
                <w:t xml:space="preserve"> or other civil society groups</w:t>
              </w:r>
              <w:r w:rsidRPr="00125D20">
                <w:rPr>
                  <w:b w:val="0"/>
                  <w:bCs w:val="0"/>
                </w:rPr>
                <w:t xml:space="preserve"> </w:t>
              </w:r>
              <w:r w:rsidRPr="00125D20">
                <w:rPr>
                  <w:b w:val="0"/>
                  <w:bCs w:val="0"/>
                  <w:sz w:val="20"/>
                  <w:szCs w:val="20"/>
                </w:rPr>
                <w:t>(n=354)</w:t>
              </w:r>
            </w:ins>
          </w:p>
        </w:tc>
        <w:tc>
          <w:tcPr>
            <w:tcW w:w="806" w:type="dxa"/>
            <w:noWrap/>
            <w:vAlign w:val="center"/>
            <w:hideMark/>
          </w:tcPr>
          <w:p w14:paraId="3DE79D2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4" w:author="Utku B. Demir" w:date="2022-04-21T13:43:00Z"/>
                <w:sz w:val="22"/>
                <w:szCs w:val="22"/>
              </w:rPr>
            </w:pPr>
            <w:ins w:id="915" w:author="Utku B. Demir" w:date="2022-04-21T13:43:00Z">
              <w:r w:rsidRPr="00125D20">
                <w:rPr>
                  <w:sz w:val="22"/>
                  <w:szCs w:val="22"/>
                </w:rPr>
                <w:t>302</w:t>
              </w:r>
            </w:ins>
          </w:p>
        </w:tc>
        <w:tc>
          <w:tcPr>
            <w:tcW w:w="806" w:type="dxa"/>
            <w:tcBorders>
              <w:right w:val="single" w:sz="4" w:space="0" w:color="auto"/>
            </w:tcBorders>
            <w:shd w:val="clear" w:color="auto" w:fill="E7E6E6" w:themeFill="background2"/>
            <w:vAlign w:val="center"/>
          </w:tcPr>
          <w:p w14:paraId="7985AE39"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6" w:author="Utku B. Demir" w:date="2022-04-21T13:43:00Z"/>
                <w:sz w:val="18"/>
                <w:szCs w:val="18"/>
              </w:rPr>
            </w:pPr>
            <w:ins w:id="917" w:author="Utku B. Demir" w:date="2022-04-21T13:43:00Z">
              <w:r w:rsidRPr="00125D20">
                <w:rPr>
                  <w:sz w:val="18"/>
                  <w:szCs w:val="18"/>
                </w:rPr>
                <w:t>85.31%</w:t>
              </w:r>
            </w:ins>
          </w:p>
        </w:tc>
        <w:tc>
          <w:tcPr>
            <w:tcW w:w="806" w:type="dxa"/>
            <w:tcBorders>
              <w:left w:val="single" w:sz="4" w:space="0" w:color="auto"/>
            </w:tcBorders>
            <w:noWrap/>
            <w:vAlign w:val="center"/>
            <w:hideMark/>
          </w:tcPr>
          <w:p w14:paraId="1879A99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8" w:author="Utku B. Demir" w:date="2022-04-21T13:43:00Z"/>
                <w:sz w:val="22"/>
                <w:szCs w:val="22"/>
              </w:rPr>
            </w:pPr>
            <w:ins w:id="919" w:author="Utku B. Demir" w:date="2022-04-21T13:43:00Z">
              <w:r w:rsidRPr="00125D20">
                <w:rPr>
                  <w:sz w:val="22"/>
                  <w:szCs w:val="22"/>
                </w:rPr>
                <w:t>35</w:t>
              </w:r>
            </w:ins>
          </w:p>
        </w:tc>
        <w:tc>
          <w:tcPr>
            <w:tcW w:w="806" w:type="dxa"/>
            <w:tcBorders>
              <w:right w:val="single" w:sz="4" w:space="0" w:color="auto"/>
            </w:tcBorders>
            <w:shd w:val="clear" w:color="auto" w:fill="E7E6E6" w:themeFill="background2"/>
            <w:vAlign w:val="center"/>
          </w:tcPr>
          <w:p w14:paraId="0E6C848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0" w:author="Utku B. Demir" w:date="2022-04-21T13:43:00Z"/>
                <w:sz w:val="18"/>
                <w:szCs w:val="18"/>
              </w:rPr>
            </w:pPr>
            <w:ins w:id="921" w:author="Utku B. Demir" w:date="2022-04-21T13:43:00Z">
              <w:r w:rsidRPr="00125D20">
                <w:rPr>
                  <w:sz w:val="18"/>
                  <w:szCs w:val="18"/>
                </w:rPr>
                <w:t>9.89%</w:t>
              </w:r>
            </w:ins>
          </w:p>
        </w:tc>
        <w:tc>
          <w:tcPr>
            <w:tcW w:w="806" w:type="dxa"/>
            <w:tcBorders>
              <w:left w:val="single" w:sz="4" w:space="0" w:color="auto"/>
              <w:right w:val="nil"/>
            </w:tcBorders>
            <w:noWrap/>
            <w:vAlign w:val="center"/>
            <w:hideMark/>
          </w:tcPr>
          <w:p w14:paraId="742564D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2" w:author="Utku B. Demir" w:date="2022-04-21T13:43:00Z"/>
                <w:sz w:val="22"/>
                <w:szCs w:val="22"/>
              </w:rPr>
            </w:pPr>
            <w:ins w:id="923" w:author="Utku B. Demir" w:date="2022-04-21T13:43:00Z">
              <w:r w:rsidRPr="00125D20">
                <w:rPr>
                  <w:sz w:val="22"/>
                  <w:szCs w:val="22"/>
                </w:rPr>
                <w:t>17</w:t>
              </w:r>
            </w:ins>
          </w:p>
        </w:tc>
        <w:tc>
          <w:tcPr>
            <w:tcW w:w="806" w:type="dxa"/>
            <w:tcBorders>
              <w:left w:val="nil"/>
            </w:tcBorders>
            <w:shd w:val="clear" w:color="auto" w:fill="E7E6E6" w:themeFill="background2"/>
            <w:vAlign w:val="center"/>
          </w:tcPr>
          <w:p w14:paraId="5999991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4" w:author="Utku B. Demir" w:date="2022-04-21T13:43:00Z"/>
                <w:sz w:val="18"/>
                <w:szCs w:val="18"/>
              </w:rPr>
            </w:pPr>
            <w:ins w:id="925" w:author="Utku B. Demir" w:date="2022-04-21T13:43:00Z">
              <w:r w:rsidRPr="00125D20">
                <w:rPr>
                  <w:sz w:val="18"/>
                  <w:szCs w:val="18"/>
                </w:rPr>
                <w:t>4.80%</w:t>
              </w:r>
            </w:ins>
          </w:p>
        </w:tc>
      </w:tr>
      <w:tr w:rsidR="001679AE" w:rsidRPr="00125D20" w14:paraId="76EDD5C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2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2E440AE" w14:textId="77777777" w:rsidR="001679AE" w:rsidRPr="00125D20" w:rsidRDefault="001679AE" w:rsidP="00B0217D">
            <w:pPr>
              <w:rPr>
                <w:ins w:id="927" w:author="Utku B. Demir" w:date="2022-04-21T13:43:00Z"/>
                <w:sz w:val="22"/>
                <w:szCs w:val="22"/>
              </w:rPr>
            </w:pPr>
            <w:ins w:id="928" w:author="Utku B. Demir" w:date="2022-04-21T13:43:00Z">
              <w:r w:rsidRPr="00125D20">
                <w:t>policy makers, public administrations, representatives from governmental agencies</w:t>
              </w:r>
              <w:r w:rsidRPr="00125D20">
                <w:rPr>
                  <w:b w:val="0"/>
                  <w:bCs w:val="0"/>
                </w:rPr>
                <w:t xml:space="preserve"> </w:t>
              </w:r>
              <w:r w:rsidRPr="00125D20">
                <w:rPr>
                  <w:b w:val="0"/>
                  <w:bCs w:val="0"/>
                  <w:sz w:val="20"/>
                  <w:szCs w:val="20"/>
                </w:rPr>
                <w:t>(n=355)</w:t>
              </w:r>
            </w:ins>
          </w:p>
        </w:tc>
        <w:tc>
          <w:tcPr>
            <w:tcW w:w="806" w:type="dxa"/>
            <w:noWrap/>
            <w:vAlign w:val="center"/>
            <w:hideMark/>
          </w:tcPr>
          <w:p w14:paraId="499228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29" w:author="Utku B. Demir" w:date="2022-04-21T13:43:00Z"/>
                <w:sz w:val="22"/>
                <w:szCs w:val="22"/>
              </w:rPr>
            </w:pPr>
            <w:ins w:id="930" w:author="Utku B. Demir" w:date="2022-04-21T13:43:00Z">
              <w:r w:rsidRPr="00125D20">
                <w:rPr>
                  <w:sz w:val="22"/>
                  <w:szCs w:val="22"/>
                </w:rPr>
                <w:t>260</w:t>
              </w:r>
            </w:ins>
          </w:p>
        </w:tc>
        <w:tc>
          <w:tcPr>
            <w:tcW w:w="806" w:type="dxa"/>
            <w:tcBorders>
              <w:right w:val="single" w:sz="4" w:space="0" w:color="auto"/>
            </w:tcBorders>
            <w:shd w:val="clear" w:color="auto" w:fill="E7E6E6" w:themeFill="background2"/>
            <w:vAlign w:val="center"/>
          </w:tcPr>
          <w:p w14:paraId="073624A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1" w:author="Utku B. Demir" w:date="2022-04-21T13:43:00Z"/>
                <w:sz w:val="18"/>
                <w:szCs w:val="18"/>
              </w:rPr>
            </w:pPr>
            <w:ins w:id="932" w:author="Utku B. Demir" w:date="2022-04-21T13:43:00Z">
              <w:r w:rsidRPr="00125D20">
                <w:rPr>
                  <w:sz w:val="18"/>
                  <w:szCs w:val="18"/>
                </w:rPr>
                <w:t>73.24%</w:t>
              </w:r>
            </w:ins>
          </w:p>
        </w:tc>
        <w:tc>
          <w:tcPr>
            <w:tcW w:w="806" w:type="dxa"/>
            <w:tcBorders>
              <w:left w:val="single" w:sz="4" w:space="0" w:color="auto"/>
            </w:tcBorders>
            <w:noWrap/>
            <w:vAlign w:val="center"/>
            <w:hideMark/>
          </w:tcPr>
          <w:p w14:paraId="43285B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3" w:author="Utku B. Demir" w:date="2022-04-21T13:43:00Z"/>
                <w:sz w:val="22"/>
                <w:szCs w:val="22"/>
              </w:rPr>
            </w:pPr>
            <w:ins w:id="934" w:author="Utku B. Demir" w:date="2022-04-21T13:43:00Z">
              <w:r w:rsidRPr="00125D20">
                <w:rPr>
                  <w:sz w:val="22"/>
                  <w:szCs w:val="22"/>
                </w:rPr>
                <w:t>64</w:t>
              </w:r>
            </w:ins>
          </w:p>
        </w:tc>
        <w:tc>
          <w:tcPr>
            <w:tcW w:w="806" w:type="dxa"/>
            <w:tcBorders>
              <w:right w:val="single" w:sz="4" w:space="0" w:color="auto"/>
            </w:tcBorders>
            <w:shd w:val="clear" w:color="auto" w:fill="E7E6E6" w:themeFill="background2"/>
            <w:vAlign w:val="center"/>
          </w:tcPr>
          <w:p w14:paraId="7E3FB9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5" w:author="Utku B. Demir" w:date="2022-04-21T13:43:00Z"/>
                <w:sz w:val="18"/>
                <w:szCs w:val="18"/>
              </w:rPr>
            </w:pPr>
            <w:ins w:id="936" w:author="Utku B. Demir" w:date="2022-04-21T13:43:00Z">
              <w:r w:rsidRPr="00125D20">
                <w:rPr>
                  <w:sz w:val="18"/>
                  <w:szCs w:val="18"/>
                </w:rPr>
                <w:t>18.03%</w:t>
              </w:r>
            </w:ins>
          </w:p>
        </w:tc>
        <w:tc>
          <w:tcPr>
            <w:tcW w:w="806" w:type="dxa"/>
            <w:tcBorders>
              <w:left w:val="single" w:sz="4" w:space="0" w:color="auto"/>
              <w:right w:val="nil"/>
            </w:tcBorders>
            <w:noWrap/>
            <w:vAlign w:val="center"/>
            <w:hideMark/>
          </w:tcPr>
          <w:p w14:paraId="6DBC34A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7" w:author="Utku B. Demir" w:date="2022-04-21T13:43:00Z"/>
                <w:sz w:val="22"/>
                <w:szCs w:val="22"/>
              </w:rPr>
            </w:pPr>
            <w:ins w:id="938" w:author="Utku B. Demir" w:date="2022-04-21T13:43:00Z">
              <w:r w:rsidRPr="00125D20">
                <w:rPr>
                  <w:sz w:val="22"/>
                  <w:szCs w:val="22"/>
                </w:rPr>
                <w:t>31</w:t>
              </w:r>
            </w:ins>
          </w:p>
        </w:tc>
        <w:tc>
          <w:tcPr>
            <w:tcW w:w="806" w:type="dxa"/>
            <w:tcBorders>
              <w:left w:val="nil"/>
            </w:tcBorders>
            <w:shd w:val="clear" w:color="auto" w:fill="E7E6E6" w:themeFill="background2"/>
            <w:vAlign w:val="center"/>
          </w:tcPr>
          <w:p w14:paraId="683C935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9" w:author="Utku B. Demir" w:date="2022-04-21T13:43:00Z"/>
                <w:sz w:val="18"/>
                <w:szCs w:val="18"/>
              </w:rPr>
            </w:pPr>
            <w:ins w:id="940" w:author="Utku B. Demir" w:date="2022-04-21T13:43:00Z">
              <w:r w:rsidRPr="00125D20">
                <w:rPr>
                  <w:sz w:val="18"/>
                  <w:szCs w:val="18"/>
                </w:rPr>
                <w:t>8.73%</w:t>
              </w:r>
            </w:ins>
          </w:p>
        </w:tc>
      </w:tr>
      <w:tr w:rsidR="001679AE" w:rsidRPr="00125D20" w14:paraId="18D7E664" w14:textId="77777777" w:rsidTr="00B0217D">
        <w:trPr>
          <w:trHeight w:val="276"/>
          <w:jc w:val="center"/>
          <w:ins w:id="94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D30588B" w14:textId="77777777" w:rsidR="001679AE" w:rsidRPr="00125D20" w:rsidRDefault="001679AE" w:rsidP="00B0217D">
            <w:pPr>
              <w:rPr>
                <w:ins w:id="942" w:author="Utku B. Demir" w:date="2022-04-21T13:43:00Z"/>
                <w:sz w:val="22"/>
                <w:szCs w:val="22"/>
              </w:rPr>
            </w:pPr>
            <w:ins w:id="943" w:author="Utku B. Demir" w:date="2022-04-21T13:43:00Z">
              <w:r w:rsidRPr="00125D20">
                <w:t>individual citizens (e. g. as beneficiaries, customers, or concerned persons)</w:t>
              </w:r>
              <w:r w:rsidRPr="00125D20">
                <w:rPr>
                  <w:b w:val="0"/>
                  <w:bCs w:val="0"/>
                </w:rPr>
                <w:t xml:space="preserve"> </w:t>
              </w:r>
              <w:r w:rsidRPr="00125D20">
                <w:rPr>
                  <w:b w:val="0"/>
                  <w:bCs w:val="0"/>
                  <w:sz w:val="20"/>
                  <w:szCs w:val="20"/>
                </w:rPr>
                <w:t>(n=353)</w:t>
              </w:r>
            </w:ins>
          </w:p>
        </w:tc>
        <w:tc>
          <w:tcPr>
            <w:tcW w:w="806" w:type="dxa"/>
            <w:noWrap/>
            <w:vAlign w:val="center"/>
            <w:hideMark/>
          </w:tcPr>
          <w:p w14:paraId="62C1872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4" w:author="Utku B. Demir" w:date="2022-04-21T13:43:00Z"/>
                <w:sz w:val="22"/>
                <w:szCs w:val="22"/>
              </w:rPr>
            </w:pPr>
            <w:ins w:id="945" w:author="Utku B. Demir" w:date="2022-04-21T13:43:00Z">
              <w:r w:rsidRPr="00125D20">
                <w:rPr>
                  <w:sz w:val="22"/>
                  <w:szCs w:val="22"/>
                </w:rPr>
                <w:t>266</w:t>
              </w:r>
            </w:ins>
          </w:p>
        </w:tc>
        <w:tc>
          <w:tcPr>
            <w:tcW w:w="806" w:type="dxa"/>
            <w:tcBorders>
              <w:right w:val="single" w:sz="4" w:space="0" w:color="auto"/>
            </w:tcBorders>
            <w:shd w:val="clear" w:color="auto" w:fill="E7E6E6" w:themeFill="background2"/>
            <w:vAlign w:val="center"/>
          </w:tcPr>
          <w:p w14:paraId="356B38B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6" w:author="Utku B. Demir" w:date="2022-04-21T13:43:00Z"/>
                <w:sz w:val="18"/>
                <w:szCs w:val="18"/>
              </w:rPr>
            </w:pPr>
            <w:ins w:id="947" w:author="Utku B. Demir" w:date="2022-04-21T13:43:00Z">
              <w:r w:rsidRPr="00125D20">
                <w:rPr>
                  <w:sz w:val="18"/>
                  <w:szCs w:val="18"/>
                </w:rPr>
                <w:t>75.35%</w:t>
              </w:r>
            </w:ins>
          </w:p>
        </w:tc>
        <w:tc>
          <w:tcPr>
            <w:tcW w:w="806" w:type="dxa"/>
            <w:tcBorders>
              <w:left w:val="single" w:sz="4" w:space="0" w:color="auto"/>
            </w:tcBorders>
            <w:noWrap/>
            <w:vAlign w:val="center"/>
            <w:hideMark/>
          </w:tcPr>
          <w:p w14:paraId="6D6B91E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8" w:author="Utku B. Demir" w:date="2022-04-21T13:43:00Z"/>
                <w:sz w:val="22"/>
                <w:szCs w:val="22"/>
              </w:rPr>
            </w:pPr>
            <w:ins w:id="949" w:author="Utku B. Demir" w:date="2022-04-21T13:43:00Z">
              <w:r w:rsidRPr="00125D20">
                <w:rPr>
                  <w:sz w:val="22"/>
                  <w:szCs w:val="22"/>
                </w:rPr>
                <w:t>52</w:t>
              </w:r>
            </w:ins>
          </w:p>
        </w:tc>
        <w:tc>
          <w:tcPr>
            <w:tcW w:w="806" w:type="dxa"/>
            <w:tcBorders>
              <w:right w:val="single" w:sz="4" w:space="0" w:color="auto"/>
            </w:tcBorders>
            <w:shd w:val="clear" w:color="auto" w:fill="E7E6E6" w:themeFill="background2"/>
            <w:vAlign w:val="center"/>
          </w:tcPr>
          <w:p w14:paraId="52C856E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0" w:author="Utku B. Demir" w:date="2022-04-21T13:43:00Z"/>
                <w:sz w:val="18"/>
                <w:szCs w:val="18"/>
              </w:rPr>
            </w:pPr>
            <w:ins w:id="951" w:author="Utku B. Demir" w:date="2022-04-21T13:43:00Z">
              <w:r w:rsidRPr="00125D20">
                <w:rPr>
                  <w:sz w:val="18"/>
                  <w:szCs w:val="18"/>
                </w:rPr>
                <w:t>14.73%</w:t>
              </w:r>
            </w:ins>
          </w:p>
        </w:tc>
        <w:tc>
          <w:tcPr>
            <w:tcW w:w="806" w:type="dxa"/>
            <w:tcBorders>
              <w:left w:val="single" w:sz="4" w:space="0" w:color="auto"/>
              <w:right w:val="nil"/>
            </w:tcBorders>
            <w:noWrap/>
            <w:vAlign w:val="center"/>
            <w:hideMark/>
          </w:tcPr>
          <w:p w14:paraId="6ABBBB6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2" w:author="Utku B. Demir" w:date="2022-04-21T13:43:00Z"/>
                <w:sz w:val="22"/>
                <w:szCs w:val="22"/>
              </w:rPr>
            </w:pPr>
            <w:ins w:id="953" w:author="Utku B. Demir" w:date="2022-04-21T13:43:00Z">
              <w:r w:rsidRPr="00125D20">
                <w:rPr>
                  <w:sz w:val="22"/>
                  <w:szCs w:val="22"/>
                </w:rPr>
                <w:t>35</w:t>
              </w:r>
            </w:ins>
          </w:p>
        </w:tc>
        <w:tc>
          <w:tcPr>
            <w:tcW w:w="806" w:type="dxa"/>
            <w:tcBorders>
              <w:left w:val="nil"/>
            </w:tcBorders>
            <w:shd w:val="clear" w:color="auto" w:fill="E7E6E6" w:themeFill="background2"/>
            <w:vAlign w:val="center"/>
          </w:tcPr>
          <w:p w14:paraId="3F11618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4" w:author="Utku B. Demir" w:date="2022-04-21T13:43:00Z"/>
                <w:sz w:val="18"/>
                <w:szCs w:val="18"/>
              </w:rPr>
            </w:pPr>
            <w:ins w:id="955" w:author="Utku B. Demir" w:date="2022-04-21T13:43:00Z">
              <w:r w:rsidRPr="00125D20">
                <w:rPr>
                  <w:sz w:val="18"/>
                  <w:szCs w:val="18"/>
                </w:rPr>
                <w:t>9.92%</w:t>
              </w:r>
            </w:ins>
          </w:p>
        </w:tc>
      </w:tr>
      <w:tr w:rsidR="001679AE" w:rsidRPr="00125D20" w14:paraId="2F5916D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5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DAE5C73" w14:textId="77777777" w:rsidR="001679AE" w:rsidRPr="00125D20" w:rsidRDefault="001679AE" w:rsidP="00B0217D">
            <w:pPr>
              <w:rPr>
                <w:ins w:id="957" w:author="Utku B. Demir" w:date="2022-04-21T13:43:00Z"/>
                <w:sz w:val="22"/>
                <w:szCs w:val="22"/>
              </w:rPr>
            </w:pPr>
            <w:ins w:id="958" w:author="Utku B. Demir" w:date="2022-04-21T13:43:00Z">
              <w:r w:rsidRPr="00125D20">
                <w:t>media representatives (traditional media, digital media (e. g. bloggers), journalists, community-led media, etc.)</w:t>
              </w:r>
              <w:r w:rsidRPr="00125D20">
                <w:rPr>
                  <w:b w:val="0"/>
                  <w:bCs w:val="0"/>
                </w:rPr>
                <w:t xml:space="preserve"> </w:t>
              </w:r>
              <w:r w:rsidRPr="00125D20">
                <w:rPr>
                  <w:b w:val="0"/>
                  <w:bCs w:val="0"/>
                  <w:sz w:val="20"/>
                  <w:szCs w:val="20"/>
                </w:rPr>
                <w:t>(n=351)</w:t>
              </w:r>
            </w:ins>
          </w:p>
        </w:tc>
        <w:tc>
          <w:tcPr>
            <w:tcW w:w="806" w:type="dxa"/>
            <w:noWrap/>
            <w:vAlign w:val="center"/>
            <w:hideMark/>
          </w:tcPr>
          <w:p w14:paraId="151D849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59" w:author="Utku B. Demir" w:date="2022-04-21T13:43:00Z"/>
                <w:sz w:val="22"/>
                <w:szCs w:val="22"/>
              </w:rPr>
            </w:pPr>
            <w:ins w:id="960" w:author="Utku B. Demir" w:date="2022-04-21T13:43:00Z">
              <w:r w:rsidRPr="00125D20">
                <w:rPr>
                  <w:sz w:val="22"/>
                  <w:szCs w:val="22"/>
                </w:rPr>
                <w:t>232</w:t>
              </w:r>
            </w:ins>
          </w:p>
        </w:tc>
        <w:tc>
          <w:tcPr>
            <w:tcW w:w="806" w:type="dxa"/>
            <w:tcBorders>
              <w:right w:val="single" w:sz="4" w:space="0" w:color="auto"/>
            </w:tcBorders>
            <w:shd w:val="clear" w:color="auto" w:fill="E7E6E6" w:themeFill="background2"/>
            <w:vAlign w:val="center"/>
          </w:tcPr>
          <w:p w14:paraId="287556E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1" w:author="Utku B. Demir" w:date="2022-04-21T13:43:00Z"/>
                <w:sz w:val="18"/>
                <w:szCs w:val="18"/>
              </w:rPr>
            </w:pPr>
            <w:ins w:id="962" w:author="Utku B. Demir" w:date="2022-04-21T13:43:00Z">
              <w:r w:rsidRPr="00125D20">
                <w:rPr>
                  <w:sz w:val="18"/>
                  <w:szCs w:val="18"/>
                </w:rPr>
                <w:t>66.10%</w:t>
              </w:r>
            </w:ins>
          </w:p>
        </w:tc>
        <w:tc>
          <w:tcPr>
            <w:tcW w:w="806" w:type="dxa"/>
            <w:tcBorders>
              <w:left w:val="single" w:sz="4" w:space="0" w:color="auto"/>
            </w:tcBorders>
            <w:noWrap/>
            <w:vAlign w:val="center"/>
            <w:hideMark/>
          </w:tcPr>
          <w:p w14:paraId="3893838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3" w:author="Utku B. Demir" w:date="2022-04-21T13:43:00Z"/>
                <w:sz w:val="22"/>
                <w:szCs w:val="22"/>
              </w:rPr>
            </w:pPr>
            <w:ins w:id="964" w:author="Utku B. Demir" w:date="2022-04-21T13:43:00Z">
              <w:r w:rsidRPr="00125D20">
                <w:rPr>
                  <w:sz w:val="22"/>
                  <w:szCs w:val="22"/>
                </w:rPr>
                <w:t>105</w:t>
              </w:r>
            </w:ins>
          </w:p>
        </w:tc>
        <w:tc>
          <w:tcPr>
            <w:tcW w:w="806" w:type="dxa"/>
            <w:tcBorders>
              <w:right w:val="single" w:sz="4" w:space="0" w:color="auto"/>
            </w:tcBorders>
            <w:shd w:val="clear" w:color="auto" w:fill="E7E6E6" w:themeFill="background2"/>
            <w:vAlign w:val="center"/>
          </w:tcPr>
          <w:p w14:paraId="0E2ABBC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5" w:author="Utku B. Demir" w:date="2022-04-21T13:43:00Z"/>
                <w:sz w:val="18"/>
                <w:szCs w:val="18"/>
              </w:rPr>
            </w:pPr>
            <w:ins w:id="966" w:author="Utku B. Demir" w:date="2022-04-21T13:43:00Z">
              <w:r w:rsidRPr="00125D20">
                <w:rPr>
                  <w:sz w:val="18"/>
                  <w:szCs w:val="18"/>
                </w:rPr>
                <w:t>29.91%</w:t>
              </w:r>
            </w:ins>
          </w:p>
        </w:tc>
        <w:tc>
          <w:tcPr>
            <w:tcW w:w="806" w:type="dxa"/>
            <w:tcBorders>
              <w:left w:val="single" w:sz="4" w:space="0" w:color="auto"/>
              <w:right w:val="nil"/>
            </w:tcBorders>
            <w:noWrap/>
            <w:vAlign w:val="center"/>
            <w:hideMark/>
          </w:tcPr>
          <w:p w14:paraId="1873597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7" w:author="Utku B. Demir" w:date="2022-04-21T13:43:00Z"/>
                <w:sz w:val="22"/>
                <w:szCs w:val="22"/>
              </w:rPr>
            </w:pPr>
            <w:ins w:id="968" w:author="Utku B. Demir" w:date="2022-04-21T13:43:00Z">
              <w:r w:rsidRPr="00125D20">
                <w:rPr>
                  <w:sz w:val="22"/>
                  <w:szCs w:val="22"/>
                </w:rPr>
                <w:t>14</w:t>
              </w:r>
            </w:ins>
          </w:p>
        </w:tc>
        <w:tc>
          <w:tcPr>
            <w:tcW w:w="806" w:type="dxa"/>
            <w:tcBorders>
              <w:left w:val="nil"/>
            </w:tcBorders>
            <w:shd w:val="clear" w:color="auto" w:fill="E7E6E6" w:themeFill="background2"/>
            <w:vAlign w:val="center"/>
          </w:tcPr>
          <w:p w14:paraId="1C3B70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9" w:author="Utku B. Demir" w:date="2022-04-21T13:43:00Z"/>
                <w:sz w:val="18"/>
                <w:szCs w:val="18"/>
              </w:rPr>
            </w:pPr>
            <w:ins w:id="970" w:author="Utku B. Demir" w:date="2022-04-21T13:43:00Z">
              <w:r w:rsidRPr="00125D20">
                <w:rPr>
                  <w:sz w:val="18"/>
                  <w:szCs w:val="18"/>
                </w:rPr>
                <w:t>3.99%</w:t>
              </w:r>
            </w:ins>
          </w:p>
        </w:tc>
      </w:tr>
      <w:tr w:rsidR="001679AE" w:rsidRPr="00125D20" w14:paraId="08902D42" w14:textId="77777777" w:rsidTr="00B0217D">
        <w:trPr>
          <w:trHeight w:val="276"/>
          <w:jc w:val="center"/>
          <w:ins w:id="97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7CE964B" w14:textId="77777777" w:rsidR="001679AE" w:rsidRPr="00125D20" w:rsidRDefault="001679AE" w:rsidP="00B0217D">
            <w:pPr>
              <w:rPr>
                <w:ins w:id="972" w:author="Utku B. Demir" w:date="2022-04-21T13:43:00Z"/>
                <w:sz w:val="22"/>
                <w:szCs w:val="22"/>
              </w:rPr>
            </w:pPr>
            <w:ins w:id="973" w:author="Utku B. Demir" w:date="2022-04-21T13:43:00Z">
              <w:r w:rsidRPr="00125D20">
                <w:t xml:space="preserve">representatives from welfare- or education-providing institutions (such </w:t>
              </w:r>
              <w:r w:rsidRPr="00125D20">
                <w:lastRenderedPageBreak/>
                <w:t>as schools, kindergartens, hospitals, or care centres)</w:t>
              </w:r>
              <w:r w:rsidRPr="00125D20">
                <w:rPr>
                  <w:b w:val="0"/>
                  <w:bCs w:val="0"/>
                </w:rPr>
                <w:t xml:space="preserve"> </w:t>
              </w:r>
              <w:r w:rsidRPr="00125D20">
                <w:rPr>
                  <w:b w:val="0"/>
                  <w:bCs w:val="0"/>
                  <w:sz w:val="20"/>
                  <w:szCs w:val="20"/>
                </w:rPr>
                <w:t>(n=352)</w:t>
              </w:r>
            </w:ins>
          </w:p>
        </w:tc>
        <w:tc>
          <w:tcPr>
            <w:tcW w:w="806" w:type="dxa"/>
            <w:noWrap/>
            <w:vAlign w:val="center"/>
            <w:hideMark/>
          </w:tcPr>
          <w:p w14:paraId="1B6880B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4" w:author="Utku B. Demir" w:date="2022-04-21T13:43:00Z"/>
                <w:sz w:val="22"/>
                <w:szCs w:val="22"/>
              </w:rPr>
            </w:pPr>
            <w:ins w:id="975" w:author="Utku B. Demir" w:date="2022-04-21T13:43:00Z">
              <w:r w:rsidRPr="00125D20">
                <w:rPr>
                  <w:sz w:val="22"/>
                  <w:szCs w:val="22"/>
                </w:rPr>
                <w:lastRenderedPageBreak/>
                <w:t>275</w:t>
              </w:r>
            </w:ins>
          </w:p>
        </w:tc>
        <w:tc>
          <w:tcPr>
            <w:tcW w:w="806" w:type="dxa"/>
            <w:tcBorders>
              <w:right w:val="single" w:sz="4" w:space="0" w:color="auto"/>
            </w:tcBorders>
            <w:shd w:val="clear" w:color="auto" w:fill="E7E6E6" w:themeFill="background2"/>
            <w:vAlign w:val="center"/>
          </w:tcPr>
          <w:p w14:paraId="131E61D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6" w:author="Utku B. Demir" w:date="2022-04-21T13:43:00Z"/>
                <w:sz w:val="18"/>
                <w:szCs w:val="18"/>
              </w:rPr>
            </w:pPr>
            <w:ins w:id="977" w:author="Utku B. Demir" w:date="2022-04-21T13:43:00Z">
              <w:r w:rsidRPr="00125D20">
                <w:rPr>
                  <w:sz w:val="18"/>
                  <w:szCs w:val="18"/>
                </w:rPr>
                <w:t>78.13%</w:t>
              </w:r>
            </w:ins>
          </w:p>
        </w:tc>
        <w:tc>
          <w:tcPr>
            <w:tcW w:w="806" w:type="dxa"/>
            <w:tcBorders>
              <w:left w:val="single" w:sz="4" w:space="0" w:color="auto"/>
            </w:tcBorders>
            <w:noWrap/>
            <w:vAlign w:val="center"/>
            <w:hideMark/>
          </w:tcPr>
          <w:p w14:paraId="0F9C56E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8" w:author="Utku B. Demir" w:date="2022-04-21T13:43:00Z"/>
                <w:sz w:val="22"/>
                <w:szCs w:val="22"/>
              </w:rPr>
            </w:pPr>
            <w:ins w:id="979" w:author="Utku B. Demir" w:date="2022-04-21T13:43:00Z">
              <w:r w:rsidRPr="00125D20">
                <w:rPr>
                  <w:sz w:val="22"/>
                  <w:szCs w:val="22"/>
                </w:rPr>
                <w:t>48</w:t>
              </w:r>
            </w:ins>
          </w:p>
        </w:tc>
        <w:tc>
          <w:tcPr>
            <w:tcW w:w="806" w:type="dxa"/>
            <w:tcBorders>
              <w:right w:val="single" w:sz="4" w:space="0" w:color="auto"/>
            </w:tcBorders>
            <w:shd w:val="clear" w:color="auto" w:fill="E7E6E6" w:themeFill="background2"/>
            <w:vAlign w:val="center"/>
          </w:tcPr>
          <w:p w14:paraId="7BBE1DE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0" w:author="Utku B. Demir" w:date="2022-04-21T13:43:00Z"/>
                <w:sz w:val="18"/>
                <w:szCs w:val="18"/>
              </w:rPr>
            </w:pPr>
            <w:ins w:id="981" w:author="Utku B. Demir" w:date="2022-04-21T13:43:00Z">
              <w:r w:rsidRPr="00125D20">
                <w:rPr>
                  <w:sz w:val="18"/>
                  <w:szCs w:val="18"/>
                </w:rPr>
                <w:t>13.64%</w:t>
              </w:r>
            </w:ins>
          </w:p>
        </w:tc>
        <w:tc>
          <w:tcPr>
            <w:tcW w:w="806" w:type="dxa"/>
            <w:tcBorders>
              <w:left w:val="single" w:sz="4" w:space="0" w:color="auto"/>
              <w:right w:val="nil"/>
            </w:tcBorders>
            <w:noWrap/>
            <w:vAlign w:val="center"/>
            <w:hideMark/>
          </w:tcPr>
          <w:p w14:paraId="478D0B4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2" w:author="Utku B. Demir" w:date="2022-04-21T13:43:00Z"/>
                <w:sz w:val="22"/>
                <w:szCs w:val="22"/>
              </w:rPr>
            </w:pPr>
            <w:ins w:id="983"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08F70B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4" w:author="Utku B. Demir" w:date="2022-04-21T13:43:00Z"/>
                <w:sz w:val="18"/>
                <w:szCs w:val="18"/>
              </w:rPr>
            </w:pPr>
            <w:ins w:id="985" w:author="Utku B. Demir" w:date="2022-04-21T13:43:00Z">
              <w:r w:rsidRPr="00125D20">
                <w:rPr>
                  <w:sz w:val="18"/>
                  <w:szCs w:val="18"/>
                </w:rPr>
                <w:t>8.24%</w:t>
              </w:r>
            </w:ins>
          </w:p>
        </w:tc>
      </w:tr>
    </w:tbl>
    <w:p w14:paraId="1E24E105" w14:textId="77777777" w:rsidR="001679AE" w:rsidRDefault="001679AE" w:rsidP="001679AE">
      <w:pPr>
        <w:jc w:val="both"/>
        <w:rPr>
          <w:ins w:id="986" w:author="Utku B. Demir" w:date="2022-04-21T13:43:00Z"/>
        </w:rPr>
      </w:pPr>
    </w:p>
    <w:p w14:paraId="07D93E75" w14:textId="77777777" w:rsidR="001679AE" w:rsidRDefault="001679AE" w:rsidP="001679AE">
      <w:pPr>
        <w:jc w:val="both"/>
        <w:rPr>
          <w:ins w:id="987" w:author="Utku B. Demir" w:date="2022-04-21T13:43:00Z"/>
        </w:rPr>
      </w:pPr>
    </w:p>
    <w:p w14:paraId="343DC67A" w14:textId="77777777" w:rsidR="001679AE" w:rsidRPr="00125D20" w:rsidRDefault="001679AE" w:rsidP="001679AE">
      <w:pPr>
        <w:jc w:val="both"/>
        <w:rPr>
          <w:ins w:id="988" w:author="Utku B. Demir" w:date="2022-04-21T13:43:00Z"/>
        </w:rPr>
      </w:pPr>
      <w:ins w:id="989" w:author="Utku B. Demir" w:date="2022-04-21T13:43:00Z">
        <w:r w:rsidRPr="00125D20">
          <w:t xml:space="preserve">To complement the above-mentioned inclusion of stakeholder groups in transdisciplinary research, it might also be interesting to see how many projects chose to work with more than one group, during their implementation. As </w:t>
        </w:r>
        <w:r w:rsidRPr="00125D20">
          <w:fldChar w:fldCharType="begin"/>
        </w:r>
        <w:r w:rsidRPr="00125D20">
          <w:instrText xml:space="preserve"> REF _Ref100554044 \h </w:instrText>
        </w:r>
        <w:r w:rsidRPr="00125D20">
          <w:fldChar w:fldCharType="separate"/>
        </w:r>
        <w:r w:rsidRPr="00125D20">
          <w:t xml:space="preserve">Figure </w:t>
        </w:r>
        <w:r>
          <w:rPr>
            <w:noProof/>
          </w:rPr>
          <w:t>2</w:t>
        </w:r>
        <w:r w:rsidRPr="00125D20">
          <w:fldChar w:fldCharType="end"/>
        </w:r>
        <w:r w:rsidRPr="00125D20">
          <w:t xml:space="preserve"> shows, 37 % of projects did not include any stakeholder groups – in contrast to </w:t>
        </w:r>
        <w:r w:rsidRPr="00125D20">
          <w:fldChar w:fldCharType="begin"/>
        </w:r>
        <w:r w:rsidRPr="00125D20">
          <w:instrText xml:space="preserve"> REF _Ref100042644 \h </w:instrText>
        </w:r>
        <w:r w:rsidRPr="00125D20">
          <w:fldChar w:fldCharType="separate"/>
        </w:r>
        <w:r w:rsidRPr="00125D20">
          <w:t xml:space="preserve">Figure </w:t>
        </w:r>
        <w:r>
          <w:rPr>
            <w:noProof/>
          </w:rPr>
          <w:t>1</w:t>
        </w:r>
        <w:r w:rsidRPr="00125D20">
          <w:fldChar w:fldCharType="end"/>
        </w:r>
        <w:r w:rsidRPr="00125D20">
          <w:t>, this means that the share of projects that do not involve any stakeholder groups outside academia is roughly only half as high as the share of a particular stakeholder group to be involved. In fact, the share of projects that include at least one and up to three different stakeholder group amounts to 48 %; 9 % of the surveyed projects include even more than 3 (out of 6) different types of stakeholder groups.</w:t>
        </w:r>
      </w:ins>
    </w:p>
    <w:p w14:paraId="40F40419" w14:textId="77777777" w:rsidR="001679AE" w:rsidRPr="00125D20" w:rsidRDefault="001679AE" w:rsidP="001679AE">
      <w:pPr>
        <w:rPr>
          <w:ins w:id="990" w:author="Utku B. Demir" w:date="2022-04-21T13:43:00Z"/>
        </w:rPr>
      </w:pPr>
    </w:p>
    <w:p w14:paraId="6C4DFB63" w14:textId="77777777" w:rsidR="001679AE" w:rsidRPr="00125D20" w:rsidRDefault="001679AE" w:rsidP="001679AE">
      <w:pPr>
        <w:pStyle w:val="Caption"/>
        <w:keepNext/>
        <w:rPr>
          <w:ins w:id="991" w:author="Utku B. Demir" w:date="2022-04-21T13:43:00Z"/>
        </w:rPr>
      </w:pPr>
      <w:bookmarkStart w:id="992" w:name="_Ref100554044"/>
      <w:bookmarkStart w:id="993" w:name="_Toc100567215"/>
      <w:ins w:id="994"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992"/>
        <w:r w:rsidRPr="00125D20">
          <w:t>: Stakeholder groups involved in transdisciplinary research</w:t>
        </w:r>
        <w:bookmarkEnd w:id="993"/>
      </w:ins>
    </w:p>
    <w:p w14:paraId="06B1E9AC" w14:textId="77777777" w:rsidR="001679AE" w:rsidRPr="00125D20" w:rsidRDefault="001679AE" w:rsidP="001679AE">
      <w:pPr>
        <w:rPr>
          <w:ins w:id="995" w:author="Utku B. Demir" w:date="2022-04-21T13:43:00Z"/>
        </w:rPr>
      </w:pPr>
      <w:ins w:id="996" w:author="Utku B. Demir" w:date="2022-04-21T13:43:00Z">
        <w:r w:rsidRPr="00125D20">
          <w:rPr>
            <w:noProof/>
          </w:rPr>
          <w:drawing>
            <wp:inline distT="0" distB="0" distL="0" distR="0" wp14:anchorId="146E7DFC" wp14:editId="6DE3F0A7">
              <wp:extent cx="5731510" cy="3433445"/>
              <wp:effectExtent l="0" t="0" r="254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ins>
    </w:p>
    <w:p w14:paraId="725E23C1" w14:textId="77777777" w:rsidR="001679AE" w:rsidRPr="00125D20" w:rsidRDefault="001679AE" w:rsidP="001679AE">
      <w:pPr>
        <w:rPr>
          <w:ins w:id="997" w:author="Utku B. Demir" w:date="2022-04-21T13:43:00Z"/>
        </w:rPr>
      </w:pPr>
    </w:p>
    <w:p w14:paraId="208E8CC4" w14:textId="77777777" w:rsidR="001679AE" w:rsidRPr="00125D20" w:rsidRDefault="001679AE" w:rsidP="001679AE">
      <w:pPr>
        <w:jc w:val="both"/>
        <w:rPr>
          <w:ins w:id="998" w:author="Utku B. Demir" w:date="2022-04-21T13:43:00Z"/>
        </w:rPr>
      </w:pPr>
      <w:ins w:id="999" w:author="Utku B. Demir" w:date="2022-04-21T13:43:00Z">
        <w:r w:rsidRPr="00125D20">
          <w:t xml:space="preserve">Although the centrality of the involvement of stakeholders indicates to which extent specific groups were involved in the project, the role which participating social groups play in transdisciplinary research is often overlooked. Motivated by our literature research, we decided that the </w:t>
        </w:r>
        <w:r w:rsidRPr="00125D20">
          <w:rPr>
            <w:i/>
            <w:iCs/>
          </w:rPr>
          <w:t xml:space="preserve">nature of involvement </w:t>
        </w:r>
        <w:r w:rsidRPr="00125D20">
          <w:t xml:space="preserve">(indicated with the labels; </w:t>
        </w:r>
        <w:r w:rsidRPr="00125D20">
          <w:rPr>
            <w:i/>
            <w:iCs/>
          </w:rPr>
          <w:t>consultative, contributory, collaboratively, co-created</w:t>
        </w:r>
        <w:r w:rsidRPr="00125D20">
          <w:t>) carries at least as much information as the centrality of the involvement about the occurrence of SI-related aspects.</w:t>
        </w:r>
      </w:ins>
    </w:p>
    <w:p w14:paraId="17BAF32D" w14:textId="77777777" w:rsidR="001679AE" w:rsidRPr="00125D20" w:rsidRDefault="001679AE" w:rsidP="001679AE">
      <w:pPr>
        <w:pStyle w:val="BodyText"/>
        <w:jc w:val="both"/>
        <w:rPr>
          <w:ins w:id="1000" w:author="Utku B. Demir" w:date="2022-04-21T13:43:00Z"/>
        </w:rPr>
      </w:pPr>
      <w:ins w:id="1001" w:author="Utku B. Demir" w:date="2022-04-21T13:43:00Z">
        <w:r w:rsidRPr="00125D20">
          <w:fldChar w:fldCharType="begin"/>
        </w:r>
        <w:r w:rsidRPr="00125D20">
          <w:instrText xml:space="preserve"> REF _Ref95564708 \h </w:instrText>
        </w:r>
        <w:r w:rsidRPr="00125D20">
          <w:fldChar w:fldCharType="separate"/>
        </w:r>
        <w:r w:rsidRPr="00125D20">
          <w:t xml:space="preserve">Figure </w:t>
        </w:r>
        <w:r>
          <w:rPr>
            <w:noProof/>
          </w:rPr>
          <w:t>3</w:t>
        </w:r>
        <w:r w:rsidRPr="00125D20">
          <w:fldChar w:fldCharType="end"/>
        </w:r>
        <w:r w:rsidRPr="00125D20">
          <w:t xml:space="preserve"> and </w:t>
        </w:r>
        <w:r w:rsidRPr="00125D20">
          <w:fldChar w:fldCharType="begin"/>
        </w:r>
        <w:r w:rsidRPr="00125D20">
          <w:instrText xml:space="preserve"> REF _Ref100042742 \h </w:instrText>
        </w:r>
        <w:r w:rsidRPr="00125D20">
          <w:fldChar w:fldCharType="separate"/>
        </w:r>
        <w:r w:rsidRPr="00125D20">
          <w:t xml:space="preserve">Table </w:t>
        </w:r>
        <w:r>
          <w:rPr>
            <w:noProof/>
          </w:rPr>
          <w:t>2</w:t>
        </w:r>
        <w:r w:rsidRPr="00125D20">
          <w:fldChar w:fldCharType="end"/>
        </w:r>
        <w:r w:rsidRPr="00125D20">
          <w:t xml:space="preserve"> show that </w:t>
        </w:r>
        <w:r w:rsidRPr="00125D20">
          <w:rPr>
            <w:i/>
            <w:iCs/>
          </w:rPr>
          <w:t>transdisciplinary involvement</w:t>
        </w:r>
        <w:r w:rsidRPr="00125D20">
          <w:t xml:space="preserve"> is mostly </w:t>
        </w:r>
        <w:r w:rsidRPr="00125D20">
          <w:rPr>
            <w:i/>
            <w:iCs/>
          </w:rPr>
          <w:t>consultative</w:t>
        </w:r>
        <w:r w:rsidRPr="00125D20">
          <w:t xml:space="preserve"> or </w:t>
        </w:r>
        <w:r w:rsidRPr="00125D20">
          <w:rPr>
            <w:i/>
            <w:iCs/>
          </w:rPr>
          <w:t>contributory</w:t>
        </w:r>
        <w:r w:rsidRPr="00125D20">
          <w:t xml:space="preserve">. </w:t>
        </w:r>
        <w:r w:rsidRPr="00125D20">
          <w:rPr>
            <w:i/>
            <w:iCs/>
          </w:rPr>
          <w:t>Collaborative transdisciplinary</w:t>
        </w:r>
        <w:r w:rsidRPr="00125D20">
          <w:t xml:space="preserve"> involvement is more likely employed when welfare/education institutions or company/business experts are involved in the project (20 % and 22 % respectively). A </w:t>
        </w:r>
        <w:r w:rsidRPr="00125D20">
          <w:lastRenderedPageBreak/>
          <w:t>co-creation approach is rare being followed: the highest co-creative involvement belongs to projects that include individual citizens (10 %).</w:t>
        </w:r>
      </w:ins>
    </w:p>
    <w:p w14:paraId="7A0FD31F" w14:textId="77777777" w:rsidR="001679AE" w:rsidRPr="00125D20" w:rsidRDefault="001679AE" w:rsidP="001679AE">
      <w:pPr>
        <w:rPr>
          <w:ins w:id="1002" w:author="Utku B. Demir" w:date="2022-04-21T13:43:00Z"/>
        </w:rPr>
      </w:pPr>
    </w:p>
    <w:p w14:paraId="4C233AEE" w14:textId="77777777" w:rsidR="001679AE" w:rsidRDefault="001679AE" w:rsidP="001679AE">
      <w:pPr>
        <w:pStyle w:val="Caption"/>
        <w:keepNext/>
        <w:keepLines/>
        <w:rPr>
          <w:ins w:id="1003" w:author="Utku B. Demir" w:date="2022-04-21T13:43:00Z"/>
        </w:rPr>
      </w:pPr>
      <w:bookmarkStart w:id="1004" w:name="_Ref95564708"/>
      <w:bookmarkStart w:id="1005" w:name="_Toc100567216"/>
      <w:ins w:id="1006"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1004"/>
        <w:r w:rsidRPr="00125D20">
          <w:t>: Nature of transdisciplinary involvement per stakeholder group</w:t>
        </w:r>
        <w:bookmarkEnd w:id="1005"/>
      </w:ins>
    </w:p>
    <w:p w14:paraId="7E98A13C" w14:textId="77777777" w:rsidR="001679AE" w:rsidRPr="00125D20" w:rsidRDefault="001679AE" w:rsidP="001679AE">
      <w:pPr>
        <w:pStyle w:val="Caption"/>
        <w:rPr>
          <w:ins w:id="1007" w:author="Utku B. Demir" w:date="2022-04-21T13:43:00Z"/>
        </w:rPr>
      </w:pPr>
      <w:ins w:id="1008" w:author="Utku B. Demir" w:date="2022-04-21T13:43:00Z">
        <w:r w:rsidRPr="00125D20">
          <w:rPr>
            <w:noProof/>
            <w:lang w:eastAsia="de-AT"/>
          </w:rPr>
          <w:drawing>
            <wp:inline distT="0" distB="0" distL="0" distR="0" wp14:anchorId="5C943B24" wp14:editId="3DADB350">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865755"/>
                      </a:xfrm>
                      <a:prstGeom prst="rect">
                        <a:avLst/>
                      </a:prstGeom>
                    </pic:spPr>
                  </pic:pic>
                </a:graphicData>
              </a:graphic>
            </wp:inline>
          </w:drawing>
        </w:r>
      </w:ins>
    </w:p>
    <w:p w14:paraId="406E86C3" w14:textId="77777777" w:rsidR="001679AE" w:rsidRPr="00125D20" w:rsidRDefault="001679AE" w:rsidP="001679AE">
      <w:pPr>
        <w:rPr>
          <w:ins w:id="1009" w:author="Utku B. Demir" w:date="2022-04-21T13:43:00Z"/>
        </w:rPr>
      </w:pPr>
    </w:p>
    <w:p w14:paraId="6B34CC5E" w14:textId="77777777" w:rsidR="001679AE" w:rsidRPr="00125D20" w:rsidRDefault="001679AE" w:rsidP="001679AE">
      <w:pPr>
        <w:pStyle w:val="Caption"/>
        <w:keepNext/>
        <w:rPr>
          <w:ins w:id="1010" w:author="Utku B. Demir" w:date="2022-04-21T13:43:00Z"/>
        </w:rPr>
      </w:pPr>
      <w:bookmarkStart w:id="1011" w:name="_Ref100042742"/>
      <w:bookmarkStart w:id="1012" w:name="_Toc100567248"/>
      <w:ins w:id="1013"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rPr>
            <w:noProof/>
          </w:rPr>
          <w:fldChar w:fldCharType="end"/>
        </w:r>
        <w:bookmarkEnd w:id="1011"/>
        <w:r w:rsidRPr="00125D20">
          <w:t>: Nature of transdisciplinary involvement per stakeholder group</w:t>
        </w:r>
        <w:bookmarkEnd w:id="1012"/>
      </w:ins>
    </w:p>
    <w:tbl>
      <w:tblPr>
        <w:tblStyle w:val="ListTable3"/>
        <w:tblW w:w="5000" w:type="pct"/>
        <w:jc w:val="center"/>
        <w:tblLayout w:type="fixed"/>
        <w:tblLook w:val="04A0" w:firstRow="1" w:lastRow="0" w:firstColumn="1" w:lastColumn="0" w:noHBand="0" w:noVBand="1"/>
      </w:tblPr>
      <w:tblGrid>
        <w:gridCol w:w="2998"/>
        <w:gridCol w:w="758"/>
        <w:gridCol w:w="759"/>
        <w:gridCol w:w="506"/>
        <w:gridCol w:w="252"/>
        <w:gridCol w:w="758"/>
        <w:gridCol w:w="758"/>
        <w:gridCol w:w="253"/>
        <w:gridCol w:w="504"/>
        <w:gridCol w:w="758"/>
        <w:gridCol w:w="758"/>
      </w:tblGrid>
      <w:tr w:rsidR="001679AE" w:rsidRPr="00125D20" w14:paraId="50D40013"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1014" w:author="Utku B. Demir" w:date="2022-04-21T13:43:00Z"/>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639110B5" w14:textId="77777777" w:rsidR="001679AE" w:rsidRPr="00125D20" w:rsidRDefault="001679AE" w:rsidP="00B0217D">
            <w:pPr>
              <w:jc w:val="center"/>
              <w:rPr>
                <w:ins w:id="1015" w:author="Utku B. Demir" w:date="2022-04-21T13:43:00Z"/>
                <w:sz w:val="22"/>
                <w:szCs w:val="22"/>
              </w:rPr>
            </w:pPr>
            <w:ins w:id="1016" w:author="Utku B. Demir" w:date="2022-04-21T13:43:00Z">
              <w:r w:rsidRPr="00125D20">
                <w:rPr>
                  <w:sz w:val="22"/>
                  <w:szCs w:val="22"/>
                </w:rPr>
                <w:t>Involved stakeholder group</w:t>
              </w:r>
            </w:ins>
          </w:p>
        </w:tc>
        <w:tc>
          <w:tcPr>
            <w:tcW w:w="1543" w:type="dxa"/>
            <w:gridSpan w:val="2"/>
            <w:vAlign w:val="bottom"/>
            <w:hideMark/>
          </w:tcPr>
          <w:p w14:paraId="4F3AD295"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17" w:author="Utku B. Demir" w:date="2022-04-21T13:43:00Z"/>
                <w:b w:val="0"/>
                <w:bCs w:val="0"/>
                <w:sz w:val="22"/>
                <w:szCs w:val="22"/>
              </w:rPr>
            </w:pPr>
            <w:ins w:id="1018" w:author="Utku B. Demir" w:date="2022-04-21T13:43:00Z">
              <w:r w:rsidRPr="00125D20">
                <w:rPr>
                  <w:sz w:val="22"/>
                  <w:szCs w:val="22"/>
                </w:rPr>
                <w:t>consultative</w:t>
              </w:r>
              <w:r w:rsidRPr="00125D20">
                <w:rPr>
                  <w:rStyle w:val="FootnoteReference"/>
                  <w:sz w:val="22"/>
                  <w:szCs w:val="22"/>
                </w:rPr>
                <w:footnoteReference w:id="4"/>
              </w:r>
            </w:ins>
          </w:p>
        </w:tc>
        <w:tc>
          <w:tcPr>
            <w:tcW w:w="1543" w:type="dxa"/>
            <w:gridSpan w:val="3"/>
            <w:vAlign w:val="bottom"/>
            <w:hideMark/>
          </w:tcPr>
          <w:p w14:paraId="1EAD8E60"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1" w:author="Utku B. Demir" w:date="2022-04-21T13:43:00Z"/>
                <w:sz w:val="22"/>
                <w:szCs w:val="22"/>
              </w:rPr>
            </w:pPr>
            <w:ins w:id="1022" w:author="Utku B. Demir" w:date="2022-04-21T13:43:00Z">
              <w:r w:rsidRPr="00125D20">
                <w:rPr>
                  <w:sz w:val="22"/>
                  <w:szCs w:val="22"/>
                </w:rPr>
                <w:t>contributory</w:t>
              </w:r>
              <w:r w:rsidRPr="00125D20">
                <w:rPr>
                  <w:rStyle w:val="FootnoteReference"/>
                  <w:sz w:val="22"/>
                  <w:szCs w:val="22"/>
                </w:rPr>
                <w:footnoteReference w:id="5"/>
              </w:r>
            </w:ins>
          </w:p>
        </w:tc>
        <w:tc>
          <w:tcPr>
            <w:tcW w:w="1543" w:type="dxa"/>
            <w:gridSpan w:val="3"/>
            <w:vAlign w:val="bottom"/>
            <w:hideMark/>
          </w:tcPr>
          <w:p w14:paraId="033BB01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5" w:author="Utku B. Demir" w:date="2022-04-21T13:43:00Z"/>
                <w:sz w:val="22"/>
                <w:szCs w:val="22"/>
              </w:rPr>
            </w:pPr>
            <w:ins w:id="1026" w:author="Utku B. Demir" w:date="2022-04-21T13:43:00Z">
              <w:r w:rsidRPr="00125D20">
                <w:rPr>
                  <w:sz w:val="22"/>
                  <w:szCs w:val="22"/>
                </w:rPr>
                <w:t>collaborative</w:t>
              </w:r>
              <w:r w:rsidRPr="00125D20">
                <w:rPr>
                  <w:rStyle w:val="FootnoteReference"/>
                  <w:sz w:val="22"/>
                  <w:szCs w:val="22"/>
                </w:rPr>
                <w:footnoteReference w:id="6"/>
              </w:r>
            </w:ins>
          </w:p>
        </w:tc>
        <w:tc>
          <w:tcPr>
            <w:tcW w:w="1544" w:type="dxa"/>
            <w:gridSpan w:val="2"/>
            <w:vAlign w:val="bottom"/>
          </w:tcPr>
          <w:p w14:paraId="23DF83E7"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9" w:author="Utku B. Demir" w:date="2022-04-21T13:43:00Z"/>
                <w:sz w:val="22"/>
                <w:szCs w:val="22"/>
              </w:rPr>
            </w:pPr>
            <w:ins w:id="1030" w:author="Utku B. Demir" w:date="2022-04-21T13:43:00Z">
              <w:r w:rsidRPr="00125D20">
                <w:rPr>
                  <w:sz w:val="22"/>
                  <w:szCs w:val="22"/>
                </w:rPr>
                <w:t>co-created</w:t>
              </w:r>
              <w:r w:rsidRPr="00125D20">
                <w:rPr>
                  <w:rStyle w:val="FootnoteReference"/>
                  <w:sz w:val="22"/>
                  <w:szCs w:val="22"/>
                </w:rPr>
                <w:footnoteReference w:id="7"/>
              </w:r>
            </w:ins>
          </w:p>
        </w:tc>
      </w:tr>
      <w:tr w:rsidR="001679AE" w:rsidRPr="00125D20" w14:paraId="3C159A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33"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7013AA7F" w14:textId="77777777" w:rsidR="001679AE" w:rsidRPr="00125D20" w:rsidRDefault="001679AE" w:rsidP="00B0217D">
            <w:pPr>
              <w:jc w:val="center"/>
              <w:rPr>
                <w:ins w:id="1034" w:author="Utku B. Demir" w:date="2022-04-21T13:43:00Z"/>
                <w:i/>
                <w:iCs/>
                <w:sz w:val="14"/>
                <w:szCs w:val="14"/>
              </w:rPr>
            </w:pPr>
          </w:p>
        </w:tc>
        <w:tc>
          <w:tcPr>
            <w:tcW w:w="771" w:type="dxa"/>
            <w:noWrap/>
            <w:vAlign w:val="center"/>
          </w:tcPr>
          <w:p w14:paraId="3D80C2EC"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5" w:author="Utku B. Demir" w:date="2022-04-21T13:43:00Z"/>
                <w:b/>
                <w:bCs/>
                <w:sz w:val="22"/>
                <w:szCs w:val="22"/>
              </w:rPr>
            </w:pPr>
            <w:ins w:id="1036"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0FC2AA1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7" w:author="Utku B. Demir" w:date="2022-04-21T13:43:00Z"/>
                <w:b/>
                <w:bCs/>
                <w:sz w:val="20"/>
                <w:szCs w:val="20"/>
              </w:rPr>
            </w:pPr>
            <w:ins w:id="1038" w:author="Utku B. Demir" w:date="2022-04-21T13:43:00Z">
              <w:r w:rsidRPr="00125D20">
                <w:rPr>
                  <w:b/>
                  <w:bCs/>
                  <w:sz w:val="20"/>
                  <w:szCs w:val="20"/>
                </w:rPr>
                <w:t>%</w:t>
              </w:r>
            </w:ins>
          </w:p>
        </w:tc>
        <w:tc>
          <w:tcPr>
            <w:tcW w:w="771" w:type="dxa"/>
            <w:gridSpan w:val="2"/>
            <w:tcBorders>
              <w:left w:val="single" w:sz="4" w:space="0" w:color="auto"/>
            </w:tcBorders>
            <w:noWrap/>
            <w:vAlign w:val="center"/>
          </w:tcPr>
          <w:p w14:paraId="3A03B30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9" w:author="Utku B. Demir" w:date="2022-04-21T13:43:00Z"/>
                <w:b/>
                <w:bCs/>
                <w:sz w:val="22"/>
                <w:szCs w:val="22"/>
              </w:rPr>
            </w:pPr>
            <w:ins w:id="1040"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3AF7233A"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1" w:author="Utku B. Demir" w:date="2022-04-21T13:43:00Z"/>
                <w:b/>
                <w:bCs/>
                <w:sz w:val="20"/>
                <w:szCs w:val="20"/>
              </w:rPr>
            </w:pPr>
            <w:ins w:id="1042" w:author="Utku B. Demir" w:date="2022-04-21T13:43:00Z">
              <w:r w:rsidRPr="00125D20">
                <w:rPr>
                  <w:b/>
                  <w:bCs/>
                  <w:sz w:val="20"/>
                  <w:szCs w:val="20"/>
                </w:rPr>
                <w:t>%</w:t>
              </w:r>
            </w:ins>
          </w:p>
        </w:tc>
        <w:tc>
          <w:tcPr>
            <w:tcW w:w="772" w:type="dxa"/>
            <w:tcBorders>
              <w:left w:val="single" w:sz="4" w:space="0" w:color="auto"/>
              <w:right w:val="nil"/>
            </w:tcBorders>
            <w:noWrap/>
            <w:vAlign w:val="center"/>
          </w:tcPr>
          <w:p w14:paraId="360F373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3" w:author="Utku B. Demir" w:date="2022-04-21T13:43:00Z"/>
                <w:b/>
                <w:bCs/>
                <w:sz w:val="22"/>
                <w:szCs w:val="22"/>
              </w:rPr>
            </w:pPr>
            <w:ins w:id="1044" w:author="Utku B. Demir" w:date="2022-04-21T13:43:00Z">
              <w:r w:rsidRPr="00125D20">
                <w:rPr>
                  <w:b/>
                  <w:bCs/>
                  <w:sz w:val="22"/>
                  <w:szCs w:val="22"/>
                </w:rPr>
                <w:t>abs</w:t>
              </w:r>
            </w:ins>
          </w:p>
        </w:tc>
        <w:tc>
          <w:tcPr>
            <w:tcW w:w="771" w:type="dxa"/>
            <w:gridSpan w:val="2"/>
            <w:tcBorders>
              <w:left w:val="nil"/>
            </w:tcBorders>
            <w:shd w:val="clear" w:color="auto" w:fill="E7E6E6" w:themeFill="background2"/>
            <w:vAlign w:val="center"/>
          </w:tcPr>
          <w:p w14:paraId="00C54BD0"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5" w:author="Utku B. Demir" w:date="2022-04-21T13:43:00Z"/>
                <w:b/>
                <w:bCs/>
                <w:sz w:val="20"/>
                <w:szCs w:val="20"/>
              </w:rPr>
            </w:pPr>
            <w:ins w:id="1046" w:author="Utku B. Demir" w:date="2022-04-21T13:43:00Z">
              <w:r w:rsidRPr="00125D20">
                <w:rPr>
                  <w:b/>
                  <w:bCs/>
                  <w:sz w:val="20"/>
                  <w:szCs w:val="20"/>
                </w:rPr>
                <w:t>%</w:t>
              </w:r>
            </w:ins>
          </w:p>
        </w:tc>
        <w:tc>
          <w:tcPr>
            <w:tcW w:w="772" w:type="dxa"/>
            <w:tcBorders>
              <w:left w:val="nil"/>
            </w:tcBorders>
            <w:vAlign w:val="center"/>
          </w:tcPr>
          <w:p w14:paraId="2BFA2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7" w:author="Utku B. Demir" w:date="2022-04-21T13:43:00Z"/>
                <w:b/>
                <w:bCs/>
                <w:sz w:val="20"/>
                <w:szCs w:val="20"/>
              </w:rPr>
            </w:pPr>
            <w:ins w:id="1048" w:author="Utku B. Demir" w:date="2022-04-21T13:43:00Z">
              <w:r w:rsidRPr="00125D20">
                <w:rPr>
                  <w:b/>
                  <w:bCs/>
                  <w:sz w:val="22"/>
                  <w:szCs w:val="22"/>
                </w:rPr>
                <w:t>abs</w:t>
              </w:r>
            </w:ins>
          </w:p>
        </w:tc>
        <w:tc>
          <w:tcPr>
            <w:tcW w:w="772" w:type="dxa"/>
            <w:tcBorders>
              <w:left w:val="nil"/>
            </w:tcBorders>
            <w:shd w:val="clear" w:color="auto" w:fill="E7E6E6" w:themeFill="background2"/>
            <w:vAlign w:val="center"/>
          </w:tcPr>
          <w:p w14:paraId="3761C028"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9" w:author="Utku B. Demir" w:date="2022-04-21T13:43:00Z"/>
                <w:b/>
                <w:bCs/>
                <w:sz w:val="20"/>
                <w:szCs w:val="20"/>
              </w:rPr>
            </w:pPr>
            <w:ins w:id="1050" w:author="Utku B. Demir" w:date="2022-04-21T13:43:00Z">
              <w:r w:rsidRPr="00125D20">
                <w:rPr>
                  <w:b/>
                  <w:bCs/>
                  <w:sz w:val="20"/>
                  <w:szCs w:val="20"/>
                </w:rPr>
                <w:t>%</w:t>
              </w:r>
            </w:ins>
          </w:p>
        </w:tc>
      </w:tr>
      <w:tr w:rsidR="001679AE" w:rsidRPr="00125D20" w14:paraId="25B055EB" w14:textId="77777777" w:rsidTr="00B0217D">
        <w:trPr>
          <w:trHeight w:val="276"/>
          <w:jc w:val="center"/>
          <w:ins w:id="1051"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23DAF234" w14:textId="77777777" w:rsidR="001679AE" w:rsidRPr="00125D20" w:rsidRDefault="001679AE" w:rsidP="00B0217D">
            <w:pPr>
              <w:ind w:left="238"/>
              <w:rPr>
                <w:ins w:id="1052" w:author="Utku B. Demir" w:date="2022-04-21T13:43:00Z"/>
              </w:rPr>
            </w:pPr>
            <w:ins w:id="1053" w:author="Utku B. Demir" w:date="2022-04-21T13:43:00Z">
              <w:r w:rsidRPr="00125D20">
                <w:t>ACADEMIC</w:t>
              </w:r>
            </w:ins>
          </w:p>
        </w:tc>
        <w:tc>
          <w:tcPr>
            <w:tcW w:w="2057" w:type="dxa"/>
            <w:gridSpan w:val="3"/>
            <w:noWrap/>
            <w:vAlign w:val="center"/>
          </w:tcPr>
          <w:p w14:paraId="218A803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4" w:author="Utku B. Demir" w:date="2022-04-21T13:43:00Z"/>
                <w:sz w:val="18"/>
                <w:szCs w:val="18"/>
              </w:rPr>
            </w:pPr>
          </w:p>
        </w:tc>
        <w:tc>
          <w:tcPr>
            <w:tcW w:w="2058" w:type="dxa"/>
            <w:gridSpan w:val="4"/>
          </w:tcPr>
          <w:p w14:paraId="5964C6B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5" w:author="Utku B. Demir" w:date="2022-04-21T13:43:00Z"/>
                <w:sz w:val="18"/>
                <w:szCs w:val="18"/>
              </w:rPr>
            </w:pPr>
          </w:p>
        </w:tc>
        <w:tc>
          <w:tcPr>
            <w:tcW w:w="2058" w:type="dxa"/>
            <w:gridSpan w:val="3"/>
          </w:tcPr>
          <w:p w14:paraId="0A276DE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6" w:author="Utku B. Demir" w:date="2022-04-21T13:43:00Z"/>
                <w:sz w:val="18"/>
                <w:szCs w:val="18"/>
              </w:rPr>
            </w:pPr>
          </w:p>
        </w:tc>
      </w:tr>
      <w:tr w:rsidR="001679AE" w:rsidRPr="00125D20" w14:paraId="682728C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57"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8DCDCC7" w14:textId="77777777" w:rsidR="001679AE" w:rsidRPr="00125D20" w:rsidRDefault="001679AE" w:rsidP="00B0217D">
            <w:pPr>
              <w:rPr>
                <w:ins w:id="1058" w:author="Utku B. Demir" w:date="2022-04-21T13:43:00Z"/>
                <w:sz w:val="22"/>
                <w:szCs w:val="22"/>
              </w:rPr>
            </w:pPr>
            <w:ins w:id="1059" w:author="Utku B. Demir" w:date="2022-04-21T13:43:00Z">
              <w:r w:rsidRPr="00125D20">
                <w:t xml:space="preserve">researchers from other disciplines </w:t>
              </w:r>
              <w:r w:rsidRPr="00125D20">
                <w:rPr>
                  <w:b w:val="0"/>
                  <w:bCs w:val="0"/>
                  <w:sz w:val="20"/>
                  <w:szCs w:val="20"/>
                </w:rPr>
                <w:t>(n=278)</w:t>
              </w:r>
            </w:ins>
          </w:p>
        </w:tc>
        <w:tc>
          <w:tcPr>
            <w:tcW w:w="771" w:type="dxa"/>
            <w:noWrap/>
            <w:vAlign w:val="center"/>
            <w:hideMark/>
          </w:tcPr>
          <w:p w14:paraId="4C0EB84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0" w:author="Utku B. Demir" w:date="2022-04-21T13:43:00Z"/>
                <w:sz w:val="22"/>
                <w:szCs w:val="22"/>
              </w:rPr>
            </w:pPr>
            <w:ins w:id="1061" w:author="Utku B. Demir" w:date="2022-04-21T13:43:00Z">
              <w:r w:rsidRPr="00125D20">
                <w:rPr>
                  <w:sz w:val="22"/>
                  <w:szCs w:val="22"/>
                </w:rPr>
                <w:t>37</w:t>
              </w:r>
            </w:ins>
          </w:p>
        </w:tc>
        <w:tc>
          <w:tcPr>
            <w:tcW w:w="772" w:type="dxa"/>
            <w:tcBorders>
              <w:right w:val="single" w:sz="4" w:space="0" w:color="auto"/>
            </w:tcBorders>
            <w:shd w:val="clear" w:color="auto" w:fill="E7E6E6" w:themeFill="background2"/>
            <w:vAlign w:val="center"/>
          </w:tcPr>
          <w:p w14:paraId="6BC04A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2" w:author="Utku B. Demir" w:date="2022-04-21T13:43:00Z"/>
                <w:sz w:val="18"/>
                <w:szCs w:val="18"/>
              </w:rPr>
            </w:pPr>
            <w:ins w:id="1063" w:author="Utku B. Demir" w:date="2022-04-21T13:43:00Z">
              <w:r w:rsidRPr="00125D20">
                <w:rPr>
                  <w:sz w:val="18"/>
                  <w:szCs w:val="18"/>
                </w:rPr>
                <w:t>13.31</w:t>
              </w:r>
            </w:ins>
          </w:p>
        </w:tc>
        <w:tc>
          <w:tcPr>
            <w:tcW w:w="771" w:type="dxa"/>
            <w:gridSpan w:val="2"/>
            <w:tcBorders>
              <w:left w:val="single" w:sz="4" w:space="0" w:color="auto"/>
            </w:tcBorders>
            <w:noWrap/>
            <w:vAlign w:val="center"/>
            <w:hideMark/>
          </w:tcPr>
          <w:p w14:paraId="4AF88C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4" w:author="Utku B. Demir" w:date="2022-04-21T13:43:00Z"/>
                <w:sz w:val="22"/>
                <w:szCs w:val="22"/>
              </w:rPr>
            </w:pPr>
            <w:ins w:id="1065" w:author="Utku B. Demir" w:date="2022-04-21T13:43:00Z">
              <w:r w:rsidRPr="00125D20">
                <w:rPr>
                  <w:sz w:val="22"/>
                  <w:szCs w:val="22"/>
                </w:rPr>
                <w:t>57</w:t>
              </w:r>
            </w:ins>
          </w:p>
        </w:tc>
        <w:tc>
          <w:tcPr>
            <w:tcW w:w="772" w:type="dxa"/>
            <w:tcBorders>
              <w:right w:val="single" w:sz="4" w:space="0" w:color="auto"/>
            </w:tcBorders>
            <w:shd w:val="clear" w:color="auto" w:fill="E7E6E6" w:themeFill="background2"/>
            <w:vAlign w:val="center"/>
          </w:tcPr>
          <w:p w14:paraId="3C392B6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6" w:author="Utku B. Demir" w:date="2022-04-21T13:43:00Z"/>
                <w:sz w:val="18"/>
                <w:szCs w:val="18"/>
              </w:rPr>
            </w:pPr>
            <w:ins w:id="1067" w:author="Utku B. Demir" w:date="2022-04-21T13:43:00Z">
              <w:r w:rsidRPr="00125D20">
                <w:rPr>
                  <w:sz w:val="18"/>
                  <w:szCs w:val="18"/>
                </w:rPr>
                <w:t>20.50</w:t>
              </w:r>
            </w:ins>
          </w:p>
        </w:tc>
        <w:tc>
          <w:tcPr>
            <w:tcW w:w="772" w:type="dxa"/>
            <w:tcBorders>
              <w:left w:val="single" w:sz="4" w:space="0" w:color="auto"/>
              <w:right w:val="nil"/>
            </w:tcBorders>
            <w:noWrap/>
            <w:vAlign w:val="center"/>
            <w:hideMark/>
          </w:tcPr>
          <w:p w14:paraId="7842D97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8" w:author="Utku B. Demir" w:date="2022-04-21T13:43:00Z"/>
                <w:sz w:val="22"/>
                <w:szCs w:val="22"/>
              </w:rPr>
            </w:pPr>
            <w:ins w:id="1069" w:author="Utku B. Demir" w:date="2022-04-21T13:43:00Z">
              <w:r w:rsidRPr="00125D20">
                <w:rPr>
                  <w:sz w:val="22"/>
                  <w:szCs w:val="22"/>
                </w:rPr>
                <w:t>109</w:t>
              </w:r>
            </w:ins>
          </w:p>
        </w:tc>
        <w:tc>
          <w:tcPr>
            <w:tcW w:w="771" w:type="dxa"/>
            <w:gridSpan w:val="2"/>
            <w:tcBorders>
              <w:left w:val="nil"/>
              <w:right w:val="single" w:sz="4" w:space="0" w:color="auto"/>
            </w:tcBorders>
            <w:shd w:val="clear" w:color="auto" w:fill="E7E6E6" w:themeFill="background2"/>
            <w:vAlign w:val="center"/>
          </w:tcPr>
          <w:p w14:paraId="379EB72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0" w:author="Utku B. Demir" w:date="2022-04-21T13:43:00Z"/>
                <w:sz w:val="18"/>
                <w:szCs w:val="18"/>
              </w:rPr>
            </w:pPr>
            <w:ins w:id="1071" w:author="Utku B. Demir" w:date="2022-04-21T13:43:00Z">
              <w:r w:rsidRPr="00125D20">
                <w:rPr>
                  <w:sz w:val="18"/>
                  <w:szCs w:val="18"/>
                </w:rPr>
                <w:t>39.21</w:t>
              </w:r>
            </w:ins>
          </w:p>
        </w:tc>
        <w:tc>
          <w:tcPr>
            <w:tcW w:w="772" w:type="dxa"/>
            <w:tcBorders>
              <w:left w:val="single" w:sz="4" w:space="0" w:color="auto"/>
            </w:tcBorders>
            <w:vAlign w:val="center"/>
          </w:tcPr>
          <w:p w14:paraId="5EE4264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2" w:author="Utku B. Demir" w:date="2022-04-21T13:43:00Z"/>
                <w:sz w:val="22"/>
                <w:szCs w:val="22"/>
              </w:rPr>
            </w:pPr>
            <w:ins w:id="1073" w:author="Utku B. Demir" w:date="2022-04-21T13:43:00Z">
              <w:r w:rsidRPr="00125D20">
                <w:rPr>
                  <w:sz w:val="22"/>
                  <w:szCs w:val="22"/>
                </w:rPr>
                <w:t>75</w:t>
              </w:r>
            </w:ins>
          </w:p>
        </w:tc>
        <w:tc>
          <w:tcPr>
            <w:tcW w:w="772" w:type="dxa"/>
            <w:tcBorders>
              <w:left w:val="nil"/>
            </w:tcBorders>
            <w:shd w:val="clear" w:color="auto" w:fill="E7E6E6" w:themeFill="background2"/>
            <w:vAlign w:val="center"/>
          </w:tcPr>
          <w:p w14:paraId="719E7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4" w:author="Utku B. Demir" w:date="2022-04-21T13:43:00Z"/>
                <w:sz w:val="18"/>
                <w:szCs w:val="18"/>
              </w:rPr>
            </w:pPr>
            <w:ins w:id="1075" w:author="Utku B. Demir" w:date="2022-04-21T13:43:00Z">
              <w:r w:rsidRPr="00125D20">
                <w:rPr>
                  <w:sz w:val="18"/>
                  <w:szCs w:val="18"/>
                </w:rPr>
                <w:t>26.98</w:t>
              </w:r>
            </w:ins>
          </w:p>
        </w:tc>
      </w:tr>
      <w:tr w:rsidR="001679AE" w:rsidRPr="00125D20" w14:paraId="3893178A" w14:textId="77777777" w:rsidTr="00B0217D">
        <w:trPr>
          <w:trHeight w:val="276"/>
          <w:jc w:val="center"/>
          <w:ins w:id="1076"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415445D1" w14:textId="77777777" w:rsidR="001679AE" w:rsidRPr="00125D20" w:rsidRDefault="001679AE" w:rsidP="00B0217D">
            <w:pPr>
              <w:ind w:left="238"/>
              <w:rPr>
                <w:ins w:id="1077" w:author="Utku B. Demir" w:date="2022-04-21T13:43:00Z"/>
              </w:rPr>
            </w:pPr>
            <w:ins w:id="1078" w:author="Utku B. Demir" w:date="2022-04-21T13:43:00Z">
              <w:r w:rsidRPr="00125D20">
                <w:t>NON-ACADEMIC</w:t>
              </w:r>
            </w:ins>
          </w:p>
        </w:tc>
        <w:tc>
          <w:tcPr>
            <w:tcW w:w="2057" w:type="dxa"/>
            <w:gridSpan w:val="3"/>
            <w:noWrap/>
            <w:vAlign w:val="center"/>
          </w:tcPr>
          <w:p w14:paraId="59072F8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79" w:author="Utku B. Demir" w:date="2022-04-21T13:43:00Z"/>
                <w:sz w:val="22"/>
                <w:szCs w:val="22"/>
              </w:rPr>
            </w:pPr>
          </w:p>
        </w:tc>
        <w:tc>
          <w:tcPr>
            <w:tcW w:w="2058" w:type="dxa"/>
            <w:gridSpan w:val="4"/>
          </w:tcPr>
          <w:p w14:paraId="03B633C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0" w:author="Utku B. Demir" w:date="2022-04-21T13:43:00Z"/>
                <w:sz w:val="22"/>
                <w:szCs w:val="22"/>
              </w:rPr>
            </w:pPr>
          </w:p>
        </w:tc>
        <w:tc>
          <w:tcPr>
            <w:tcW w:w="2058" w:type="dxa"/>
            <w:gridSpan w:val="3"/>
          </w:tcPr>
          <w:p w14:paraId="7FECC01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1" w:author="Utku B. Demir" w:date="2022-04-21T13:43:00Z"/>
                <w:sz w:val="22"/>
                <w:szCs w:val="22"/>
              </w:rPr>
            </w:pPr>
          </w:p>
        </w:tc>
      </w:tr>
      <w:tr w:rsidR="001679AE" w:rsidRPr="00125D20" w14:paraId="43716D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82"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DFADE79" w14:textId="77777777" w:rsidR="001679AE" w:rsidRPr="00125D20" w:rsidRDefault="001679AE" w:rsidP="00B0217D">
            <w:pPr>
              <w:rPr>
                <w:ins w:id="1083" w:author="Utku B. Demir" w:date="2022-04-21T13:43:00Z"/>
                <w:sz w:val="22"/>
                <w:szCs w:val="22"/>
              </w:rPr>
            </w:pPr>
            <w:ins w:id="1084" w:author="Utku B. Demir" w:date="2022-04-21T13:43:00Z">
              <w:r w:rsidRPr="00125D20">
                <w:t xml:space="preserve">company/business representatives (incl. farmers) </w:t>
              </w:r>
              <w:r w:rsidRPr="00125D20">
                <w:rPr>
                  <w:b w:val="0"/>
                  <w:bCs w:val="0"/>
                  <w:sz w:val="20"/>
                  <w:szCs w:val="20"/>
                </w:rPr>
                <w:t>(n=80)</w:t>
              </w:r>
            </w:ins>
          </w:p>
        </w:tc>
        <w:tc>
          <w:tcPr>
            <w:tcW w:w="771" w:type="dxa"/>
            <w:noWrap/>
            <w:vAlign w:val="center"/>
            <w:hideMark/>
          </w:tcPr>
          <w:p w14:paraId="1C35C3E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5" w:author="Utku B. Demir" w:date="2022-04-21T13:43:00Z"/>
                <w:sz w:val="22"/>
                <w:szCs w:val="22"/>
              </w:rPr>
            </w:pPr>
            <w:ins w:id="1086"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55A8C61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7" w:author="Utku B. Demir" w:date="2022-04-21T13:43:00Z"/>
                <w:sz w:val="18"/>
                <w:szCs w:val="18"/>
              </w:rPr>
            </w:pPr>
            <w:ins w:id="1088" w:author="Utku B. Demir" w:date="2022-04-21T13:43:00Z">
              <w:r w:rsidRPr="00125D20">
                <w:rPr>
                  <w:sz w:val="18"/>
                  <w:szCs w:val="18"/>
                </w:rPr>
                <w:t>35.00</w:t>
              </w:r>
            </w:ins>
          </w:p>
        </w:tc>
        <w:tc>
          <w:tcPr>
            <w:tcW w:w="771" w:type="dxa"/>
            <w:gridSpan w:val="2"/>
            <w:tcBorders>
              <w:left w:val="single" w:sz="4" w:space="0" w:color="auto"/>
            </w:tcBorders>
            <w:noWrap/>
            <w:vAlign w:val="center"/>
            <w:hideMark/>
          </w:tcPr>
          <w:p w14:paraId="46C4260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9" w:author="Utku B. Demir" w:date="2022-04-21T13:43:00Z"/>
                <w:sz w:val="22"/>
                <w:szCs w:val="22"/>
              </w:rPr>
            </w:pPr>
            <w:ins w:id="1090" w:author="Utku B. Demir" w:date="2022-04-21T13:43:00Z">
              <w:r w:rsidRPr="00125D20">
                <w:rPr>
                  <w:sz w:val="22"/>
                  <w:szCs w:val="22"/>
                </w:rPr>
                <w:t>30</w:t>
              </w:r>
            </w:ins>
          </w:p>
        </w:tc>
        <w:tc>
          <w:tcPr>
            <w:tcW w:w="772" w:type="dxa"/>
            <w:tcBorders>
              <w:right w:val="single" w:sz="4" w:space="0" w:color="auto"/>
            </w:tcBorders>
            <w:shd w:val="clear" w:color="auto" w:fill="E7E6E6" w:themeFill="background2"/>
            <w:vAlign w:val="center"/>
          </w:tcPr>
          <w:p w14:paraId="6DF4249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1" w:author="Utku B. Demir" w:date="2022-04-21T13:43:00Z"/>
                <w:sz w:val="18"/>
                <w:szCs w:val="18"/>
              </w:rPr>
            </w:pPr>
            <w:ins w:id="1092" w:author="Utku B. Demir" w:date="2022-04-21T13:43:00Z">
              <w:r w:rsidRPr="00125D20">
                <w:rPr>
                  <w:sz w:val="18"/>
                  <w:szCs w:val="18"/>
                </w:rPr>
                <w:t>37.50</w:t>
              </w:r>
            </w:ins>
          </w:p>
        </w:tc>
        <w:tc>
          <w:tcPr>
            <w:tcW w:w="772" w:type="dxa"/>
            <w:tcBorders>
              <w:left w:val="single" w:sz="4" w:space="0" w:color="auto"/>
              <w:right w:val="nil"/>
            </w:tcBorders>
            <w:noWrap/>
            <w:vAlign w:val="center"/>
            <w:hideMark/>
          </w:tcPr>
          <w:p w14:paraId="4A2DE38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3" w:author="Utku B. Demir" w:date="2022-04-21T13:43:00Z"/>
                <w:sz w:val="22"/>
                <w:szCs w:val="22"/>
              </w:rPr>
            </w:pPr>
            <w:ins w:id="1094" w:author="Utku B. Demir" w:date="2022-04-21T13:43:00Z">
              <w:r w:rsidRPr="00125D20">
                <w:rPr>
                  <w:sz w:val="22"/>
                  <w:szCs w:val="22"/>
                </w:rPr>
                <w:t>16</w:t>
              </w:r>
            </w:ins>
          </w:p>
        </w:tc>
        <w:tc>
          <w:tcPr>
            <w:tcW w:w="771" w:type="dxa"/>
            <w:gridSpan w:val="2"/>
            <w:tcBorders>
              <w:left w:val="nil"/>
              <w:right w:val="single" w:sz="4" w:space="0" w:color="auto"/>
            </w:tcBorders>
            <w:shd w:val="clear" w:color="auto" w:fill="E7E6E6" w:themeFill="background2"/>
            <w:vAlign w:val="center"/>
          </w:tcPr>
          <w:p w14:paraId="5D7F28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5" w:author="Utku B. Demir" w:date="2022-04-21T13:43:00Z"/>
                <w:sz w:val="18"/>
                <w:szCs w:val="18"/>
              </w:rPr>
            </w:pPr>
            <w:ins w:id="1096" w:author="Utku B. Demir" w:date="2022-04-21T13:43:00Z">
              <w:r w:rsidRPr="00125D20">
                <w:rPr>
                  <w:sz w:val="18"/>
                  <w:szCs w:val="18"/>
                </w:rPr>
                <w:t>20.00</w:t>
              </w:r>
            </w:ins>
          </w:p>
        </w:tc>
        <w:tc>
          <w:tcPr>
            <w:tcW w:w="772" w:type="dxa"/>
            <w:tcBorders>
              <w:left w:val="single" w:sz="4" w:space="0" w:color="auto"/>
            </w:tcBorders>
            <w:vAlign w:val="center"/>
          </w:tcPr>
          <w:p w14:paraId="722FA14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7" w:author="Utku B. Demir" w:date="2022-04-21T13:43:00Z"/>
                <w:sz w:val="22"/>
                <w:szCs w:val="22"/>
              </w:rPr>
            </w:pPr>
            <w:ins w:id="1098" w:author="Utku B. Demir" w:date="2022-04-21T13:43:00Z">
              <w:r w:rsidRPr="00125D20">
                <w:rPr>
                  <w:sz w:val="22"/>
                  <w:szCs w:val="22"/>
                </w:rPr>
                <w:t>6</w:t>
              </w:r>
            </w:ins>
          </w:p>
        </w:tc>
        <w:tc>
          <w:tcPr>
            <w:tcW w:w="772" w:type="dxa"/>
            <w:tcBorders>
              <w:left w:val="nil"/>
            </w:tcBorders>
            <w:shd w:val="clear" w:color="auto" w:fill="E7E6E6" w:themeFill="background2"/>
            <w:vAlign w:val="center"/>
          </w:tcPr>
          <w:p w14:paraId="284A3F7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9" w:author="Utku B. Demir" w:date="2022-04-21T13:43:00Z"/>
                <w:sz w:val="18"/>
                <w:szCs w:val="18"/>
              </w:rPr>
            </w:pPr>
            <w:ins w:id="1100" w:author="Utku B. Demir" w:date="2022-04-21T13:43:00Z">
              <w:r w:rsidRPr="00125D20">
                <w:rPr>
                  <w:sz w:val="18"/>
                  <w:szCs w:val="18"/>
                </w:rPr>
                <w:t>7.50</w:t>
              </w:r>
            </w:ins>
          </w:p>
        </w:tc>
      </w:tr>
      <w:tr w:rsidR="001679AE" w:rsidRPr="00125D20" w14:paraId="4C23FE28" w14:textId="77777777" w:rsidTr="00B0217D">
        <w:trPr>
          <w:trHeight w:val="276"/>
          <w:jc w:val="center"/>
          <w:ins w:id="1101"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1888D10" w14:textId="77777777" w:rsidR="001679AE" w:rsidRPr="00125D20" w:rsidRDefault="001679AE" w:rsidP="00B0217D">
            <w:pPr>
              <w:rPr>
                <w:ins w:id="1102" w:author="Utku B. Demir" w:date="2022-04-21T13:43:00Z"/>
                <w:sz w:val="22"/>
                <w:szCs w:val="22"/>
              </w:rPr>
            </w:pPr>
            <w:ins w:id="1103" w:author="Utku B. Demir" w:date="2022-04-21T13:43:00Z">
              <w:r w:rsidRPr="00125D20">
                <w:t xml:space="preserve">representatives of NGOs, </w:t>
              </w:r>
              <w:proofErr w:type="gramStart"/>
              <w:r w:rsidRPr="00125D20">
                <w:t>advocacy</w:t>
              </w:r>
              <w:proofErr w:type="gramEnd"/>
              <w:r w:rsidRPr="00125D20">
                <w:t xml:space="preserve"> or other civil society groups </w:t>
              </w:r>
              <w:r w:rsidRPr="00125D20">
                <w:rPr>
                  <w:b w:val="0"/>
                  <w:bCs w:val="0"/>
                  <w:sz w:val="20"/>
                  <w:szCs w:val="20"/>
                </w:rPr>
                <w:t>(n=51)</w:t>
              </w:r>
            </w:ins>
          </w:p>
        </w:tc>
        <w:tc>
          <w:tcPr>
            <w:tcW w:w="771" w:type="dxa"/>
            <w:noWrap/>
            <w:vAlign w:val="center"/>
            <w:hideMark/>
          </w:tcPr>
          <w:p w14:paraId="1E98802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4" w:author="Utku B. Demir" w:date="2022-04-21T13:43:00Z"/>
                <w:sz w:val="22"/>
                <w:szCs w:val="22"/>
              </w:rPr>
            </w:pPr>
            <w:ins w:id="1105"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5B78E37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6" w:author="Utku B. Demir" w:date="2022-04-21T13:43:00Z"/>
                <w:sz w:val="18"/>
                <w:szCs w:val="18"/>
              </w:rPr>
            </w:pPr>
            <w:ins w:id="1107" w:author="Utku B. Demir" w:date="2022-04-21T13:43:00Z">
              <w:r w:rsidRPr="00125D20">
                <w:rPr>
                  <w:sz w:val="18"/>
                  <w:szCs w:val="18"/>
                </w:rPr>
                <w:t>50.98</w:t>
              </w:r>
            </w:ins>
          </w:p>
        </w:tc>
        <w:tc>
          <w:tcPr>
            <w:tcW w:w="771" w:type="dxa"/>
            <w:gridSpan w:val="2"/>
            <w:tcBorders>
              <w:left w:val="single" w:sz="4" w:space="0" w:color="auto"/>
            </w:tcBorders>
            <w:noWrap/>
            <w:vAlign w:val="center"/>
            <w:hideMark/>
          </w:tcPr>
          <w:p w14:paraId="47BBCFE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8" w:author="Utku B. Demir" w:date="2022-04-21T13:43:00Z"/>
                <w:sz w:val="22"/>
                <w:szCs w:val="22"/>
              </w:rPr>
            </w:pPr>
            <w:ins w:id="1109" w:author="Utku B. Demir" w:date="2022-04-21T13:43:00Z">
              <w:r w:rsidRPr="00125D20">
                <w:rPr>
                  <w:sz w:val="22"/>
                  <w:szCs w:val="22"/>
                </w:rPr>
                <w:t>17</w:t>
              </w:r>
            </w:ins>
          </w:p>
        </w:tc>
        <w:tc>
          <w:tcPr>
            <w:tcW w:w="772" w:type="dxa"/>
            <w:tcBorders>
              <w:right w:val="single" w:sz="4" w:space="0" w:color="auto"/>
            </w:tcBorders>
            <w:shd w:val="clear" w:color="auto" w:fill="E7E6E6" w:themeFill="background2"/>
            <w:vAlign w:val="center"/>
          </w:tcPr>
          <w:p w14:paraId="0B24CD0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0" w:author="Utku B. Demir" w:date="2022-04-21T13:43:00Z"/>
                <w:sz w:val="18"/>
                <w:szCs w:val="18"/>
              </w:rPr>
            </w:pPr>
            <w:ins w:id="1111" w:author="Utku B. Demir" w:date="2022-04-21T13:43:00Z">
              <w:r w:rsidRPr="00125D20">
                <w:rPr>
                  <w:sz w:val="18"/>
                  <w:szCs w:val="18"/>
                </w:rPr>
                <w:t>33.33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1DDA712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2" w:author="Utku B. Demir" w:date="2022-04-21T13:43:00Z"/>
                <w:sz w:val="22"/>
                <w:szCs w:val="22"/>
              </w:rPr>
            </w:pPr>
            <w:ins w:id="1113" w:author="Utku B. Demir" w:date="2022-04-21T13:43:00Z">
              <w:r w:rsidRPr="00125D20">
                <w:rPr>
                  <w:sz w:val="22"/>
                  <w:szCs w:val="22"/>
                </w:rPr>
                <w:t>5</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6033459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4" w:author="Utku B. Demir" w:date="2022-04-21T13:43:00Z"/>
                <w:sz w:val="18"/>
                <w:szCs w:val="18"/>
              </w:rPr>
            </w:pPr>
            <w:ins w:id="1115" w:author="Utku B. Demir" w:date="2022-04-21T13:43:00Z">
              <w:r w:rsidRPr="00125D20">
                <w:rPr>
                  <w:sz w:val="18"/>
                  <w:szCs w:val="18"/>
                </w:rPr>
                <w:t>9.80</w:t>
              </w:r>
            </w:ins>
          </w:p>
        </w:tc>
        <w:tc>
          <w:tcPr>
            <w:tcW w:w="772" w:type="dxa"/>
            <w:tcBorders>
              <w:left w:val="single" w:sz="4" w:space="0" w:color="auto"/>
            </w:tcBorders>
            <w:vAlign w:val="center"/>
          </w:tcPr>
          <w:p w14:paraId="2A02D2E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6" w:author="Utku B. Demir" w:date="2022-04-21T13:43:00Z"/>
                <w:sz w:val="22"/>
                <w:szCs w:val="22"/>
              </w:rPr>
            </w:pPr>
            <w:ins w:id="1117" w:author="Utku B. Demir" w:date="2022-04-21T13:43:00Z">
              <w:r w:rsidRPr="00125D20">
                <w:rPr>
                  <w:sz w:val="22"/>
                  <w:szCs w:val="22"/>
                </w:rPr>
                <w:t>3</w:t>
              </w:r>
            </w:ins>
          </w:p>
        </w:tc>
        <w:tc>
          <w:tcPr>
            <w:tcW w:w="772" w:type="dxa"/>
            <w:tcBorders>
              <w:left w:val="nil"/>
            </w:tcBorders>
            <w:shd w:val="clear" w:color="auto" w:fill="E7E6E6" w:themeFill="background2"/>
            <w:vAlign w:val="center"/>
          </w:tcPr>
          <w:p w14:paraId="4961E89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8" w:author="Utku B. Demir" w:date="2022-04-21T13:43:00Z"/>
                <w:sz w:val="18"/>
                <w:szCs w:val="18"/>
              </w:rPr>
            </w:pPr>
            <w:ins w:id="1119" w:author="Utku B. Demir" w:date="2022-04-21T13:43:00Z">
              <w:r w:rsidRPr="00125D20">
                <w:rPr>
                  <w:sz w:val="18"/>
                  <w:szCs w:val="18"/>
                </w:rPr>
                <w:t>5.88</w:t>
              </w:r>
            </w:ins>
          </w:p>
        </w:tc>
      </w:tr>
      <w:tr w:rsidR="001679AE" w:rsidRPr="00125D20" w14:paraId="2D1924D0"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20"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BDA2B8F" w14:textId="77777777" w:rsidR="001679AE" w:rsidRPr="00125D20" w:rsidRDefault="001679AE" w:rsidP="00B0217D">
            <w:pPr>
              <w:rPr>
                <w:ins w:id="1121" w:author="Utku B. Demir" w:date="2022-04-21T13:43:00Z"/>
                <w:sz w:val="22"/>
                <w:szCs w:val="22"/>
              </w:rPr>
            </w:pPr>
            <w:ins w:id="1122" w:author="Utku B. Demir" w:date="2022-04-21T13:43:00Z">
              <w:r w:rsidRPr="00125D20">
                <w:t xml:space="preserve">policy makers, public administrations, representatives from </w:t>
              </w:r>
              <w:r w:rsidRPr="00125D20">
                <w:lastRenderedPageBreak/>
                <w:t xml:space="preserve">governmental agencies </w:t>
              </w:r>
              <w:r w:rsidRPr="00125D20">
                <w:rPr>
                  <w:b w:val="0"/>
                  <w:bCs w:val="0"/>
                  <w:sz w:val="20"/>
                  <w:szCs w:val="20"/>
                </w:rPr>
                <w:t>(n=94)</w:t>
              </w:r>
            </w:ins>
          </w:p>
        </w:tc>
        <w:tc>
          <w:tcPr>
            <w:tcW w:w="771" w:type="dxa"/>
            <w:noWrap/>
            <w:vAlign w:val="center"/>
            <w:hideMark/>
          </w:tcPr>
          <w:p w14:paraId="1BC5DD6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3" w:author="Utku B. Demir" w:date="2022-04-21T13:43:00Z"/>
                <w:sz w:val="22"/>
                <w:szCs w:val="22"/>
              </w:rPr>
            </w:pPr>
            <w:ins w:id="1124" w:author="Utku B. Demir" w:date="2022-04-21T13:43:00Z">
              <w:r w:rsidRPr="00125D20">
                <w:rPr>
                  <w:sz w:val="22"/>
                  <w:szCs w:val="22"/>
                </w:rPr>
                <w:lastRenderedPageBreak/>
                <w:t>49</w:t>
              </w:r>
            </w:ins>
          </w:p>
        </w:tc>
        <w:tc>
          <w:tcPr>
            <w:tcW w:w="772" w:type="dxa"/>
            <w:tcBorders>
              <w:right w:val="single" w:sz="4" w:space="0" w:color="auto"/>
            </w:tcBorders>
            <w:shd w:val="clear" w:color="auto" w:fill="E7E6E6" w:themeFill="background2"/>
            <w:vAlign w:val="center"/>
          </w:tcPr>
          <w:p w14:paraId="10CC553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5" w:author="Utku B. Demir" w:date="2022-04-21T13:43:00Z"/>
                <w:sz w:val="18"/>
                <w:szCs w:val="18"/>
              </w:rPr>
            </w:pPr>
            <w:ins w:id="1126" w:author="Utku B. Demir" w:date="2022-04-21T13:43:00Z">
              <w:r w:rsidRPr="00125D20">
                <w:rPr>
                  <w:sz w:val="18"/>
                  <w:szCs w:val="18"/>
                </w:rPr>
                <w:t>52.13</w:t>
              </w:r>
            </w:ins>
          </w:p>
        </w:tc>
        <w:tc>
          <w:tcPr>
            <w:tcW w:w="771" w:type="dxa"/>
            <w:gridSpan w:val="2"/>
            <w:tcBorders>
              <w:left w:val="single" w:sz="4" w:space="0" w:color="auto"/>
            </w:tcBorders>
            <w:noWrap/>
            <w:vAlign w:val="center"/>
            <w:hideMark/>
          </w:tcPr>
          <w:p w14:paraId="09EE2F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7" w:author="Utku B. Demir" w:date="2022-04-21T13:43:00Z"/>
                <w:sz w:val="22"/>
                <w:szCs w:val="22"/>
              </w:rPr>
            </w:pPr>
            <w:ins w:id="1128" w:author="Utku B. Demir" w:date="2022-04-21T13:43:00Z">
              <w:r w:rsidRPr="00125D20">
                <w:rPr>
                  <w:sz w:val="22"/>
                  <w:szCs w:val="22"/>
                </w:rPr>
                <w:t>33</w:t>
              </w:r>
            </w:ins>
          </w:p>
        </w:tc>
        <w:tc>
          <w:tcPr>
            <w:tcW w:w="772" w:type="dxa"/>
            <w:tcBorders>
              <w:right w:val="single" w:sz="4" w:space="0" w:color="auto"/>
            </w:tcBorders>
            <w:shd w:val="clear" w:color="auto" w:fill="E7E6E6" w:themeFill="background2"/>
            <w:vAlign w:val="center"/>
          </w:tcPr>
          <w:p w14:paraId="119364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9" w:author="Utku B. Demir" w:date="2022-04-21T13:43:00Z"/>
                <w:sz w:val="18"/>
                <w:szCs w:val="18"/>
              </w:rPr>
            </w:pPr>
            <w:ins w:id="1130" w:author="Utku B. Demir" w:date="2022-04-21T13:43:00Z">
              <w:r w:rsidRPr="00125D20">
                <w:rPr>
                  <w:sz w:val="18"/>
                  <w:szCs w:val="18"/>
                </w:rPr>
                <w:t>35.11</w:t>
              </w:r>
            </w:ins>
          </w:p>
        </w:tc>
        <w:tc>
          <w:tcPr>
            <w:tcW w:w="772" w:type="dxa"/>
            <w:tcBorders>
              <w:left w:val="single" w:sz="4" w:space="0" w:color="auto"/>
              <w:right w:val="nil"/>
            </w:tcBorders>
            <w:noWrap/>
            <w:vAlign w:val="center"/>
            <w:hideMark/>
          </w:tcPr>
          <w:p w14:paraId="5E77D67C"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1" w:author="Utku B. Demir" w:date="2022-04-21T13:43:00Z"/>
                <w:sz w:val="22"/>
                <w:szCs w:val="22"/>
              </w:rPr>
            </w:pPr>
            <w:ins w:id="1132" w:author="Utku B. Demir" w:date="2022-04-21T13:43:00Z">
              <w:r w:rsidRPr="00125D20">
                <w:rPr>
                  <w:sz w:val="22"/>
                  <w:szCs w:val="22"/>
                </w:rPr>
                <w:t>7</w:t>
              </w:r>
            </w:ins>
          </w:p>
        </w:tc>
        <w:tc>
          <w:tcPr>
            <w:tcW w:w="771" w:type="dxa"/>
            <w:gridSpan w:val="2"/>
            <w:tcBorders>
              <w:left w:val="nil"/>
              <w:right w:val="single" w:sz="4" w:space="0" w:color="auto"/>
            </w:tcBorders>
            <w:shd w:val="clear" w:color="auto" w:fill="E7E6E6" w:themeFill="background2"/>
            <w:vAlign w:val="center"/>
          </w:tcPr>
          <w:p w14:paraId="366C4A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3" w:author="Utku B. Demir" w:date="2022-04-21T13:43:00Z"/>
                <w:sz w:val="18"/>
                <w:szCs w:val="18"/>
              </w:rPr>
            </w:pPr>
            <w:ins w:id="1134" w:author="Utku B. Demir" w:date="2022-04-21T13:43:00Z">
              <w:r w:rsidRPr="00125D20">
                <w:rPr>
                  <w:sz w:val="18"/>
                  <w:szCs w:val="18"/>
                </w:rPr>
                <w:t>7.45</w:t>
              </w:r>
            </w:ins>
          </w:p>
        </w:tc>
        <w:tc>
          <w:tcPr>
            <w:tcW w:w="772" w:type="dxa"/>
            <w:tcBorders>
              <w:left w:val="single" w:sz="4" w:space="0" w:color="auto"/>
            </w:tcBorders>
            <w:vAlign w:val="center"/>
          </w:tcPr>
          <w:p w14:paraId="737ADE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5" w:author="Utku B. Demir" w:date="2022-04-21T13:43:00Z"/>
                <w:sz w:val="22"/>
                <w:szCs w:val="22"/>
              </w:rPr>
            </w:pPr>
            <w:ins w:id="1136" w:author="Utku B. Demir" w:date="2022-04-21T13:43:00Z">
              <w:r w:rsidRPr="00125D20">
                <w:rPr>
                  <w:sz w:val="22"/>
                  <w:szCs w:val="22"/>
                </w:rPr>
                <w:t>5</w:t>
              </w:r>
            </w:ins>
          </w:p>
        </w:tc>
        <w:tc>
          <w:tcPr>
            <w:tcW w:w="772" w:type="dxa"/>
            <w:tcBorders>
              <w:left w:val="nil"/>
            </w:tcBorders>
            <w:shd w:val="clear" w:color="auto" w:fill="E7E6E6" w:themeFill="background2"/>
            <w:vAlign w:val="center"/>
          </w:tcPr>
          <w:p w14:paraId="4BBD029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7" w:author="Utku B. Demir" w:date="2022-04-21T13:43:00Z"/>
                <w:sz w:val="18"/>
                <w:szCs w:val="18"/>
              </w:rPr>
            </w:pPr>
            <w:ins w:id="1138" w:author="Utku B. Demir" w:date="2022-04-21T13:43:00Z">
              <w:r w:rsidRPr="00125D20">
                <w:rPr>
                  <w:sz w:val="18"/>
                  <w:szCs w:val="18"/>
                </w:rPr>
                <w:t>5.32</w:t>
              </w:r>
            </w:ins>
          </w:p>
        </w:tc>
      </w:tr>
      <w:tr w:rsidR="001679AE" w:rsidRPr="00125D20" w14:paraId="228F6B73" w14:textId="77777777" w:rsidTr="00B0217D">
        <w:trPr>
          <w:trHeight w:val="276"/>
          <w:jc w:val="center"/>
          <w:ins w:id="1139"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8A5FDC1" w14:textId="77777777" w:rsidR="001679AE" w:rsidRPr="00125D20" w:rsidRDefault="001679AE" w:rsidP="00B0217D">
            <w:pPr>
              <w:rPr>
                <w:ins w:id="1140" w:author="Utku B. Demir" w:date="2022-04-21T13:43:00Z"/>
                <w:sz w:val="22"/>
                <w:szCs w:val="22"/>
              </w:rPr>
            </w:pPr>
            <w:ins w:id="1141" w:author="Utku B. Demir" w:date="2022-04-21T13:43:00Z">
              <w:r w:rsidRPr="00125D20">
                <w:t xml:space="preserve">individual citizens (e. g. as beneficiaries, customers, or concerned persons) </w:t>
              </w:r>
              <w:r w:rsidRPr="00125D20">
                <w:rPr>
                  <w:b w:val="0"/>
                  <w:bCs w:val="0"/>
                  <w:sz w:val="20"/>
                  <w:szCs w:val="20"/>
                </w:rPr>
                <w:t>(n=82)</w:t>
              </w:r>
            </w:ins>
          </w:p>
        </w:tc>
        <w:tc>
          <w:tcPr>
            <w:tcW w:w="771" w:type="dxa"/>
            <w:noWrap/>
            <w:vAlign w:val="center"/>
            <w:hideMark/>
          </w:tcPr>
          <w:p w14:paraId="5304A5C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2" w:author="Utku B. Demir" w:date="2022-04-21T13:43:00Z"/>
                <w:sz w:val="22"/>
                <w:szCs w:val="22"/>
              </w:rPr>
            </w:pPr>
            <w:ins w:id="1143" w:author="Utku B. Demir" w:date="2022-04-21T13:43:00Z">
              <w:r w:rsidRPr="00125D20">
                <w:rPr>
                  <w:sz w:val="22"/>
                  <w:szCs w:val="22"/>
                </w:rPr>
                <w:t>41</w:t>
              </w:r>
            </w:ins>
          </w:p>
        </w:tc>
        <w:tc>
          <w:tcPr>
            <w:tcW w:w="772" w:type="dxa"/>
            <w:tcBorders>
              <w:right w:val="single" w:sz="4" w:space="0" w:color="auto"/>
            </w:tcBorders>
            <w:shd w:val="clear" w:color="auto" w:fill="E7E6E6" w:themeFill="background2"/>
            <w:vAlign w:val="center"/>
          </w:tcPr>
          <w:p w14:paraId="7459E81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4" w:author="Utku B. Demir" w:date="2022-04-21T13:43:00Z"/>
                <w:sz w:val="18"/>
                <w:szCs w:val="18"/>
              </w:rPr>
            </w:pPr>
            <w:ins w:id="1145" w:author="Utku B. Demir" w:date="2022-04-21T13:43:00Z">
              <w:r w:rsidRPr="00125D20">
                <w:rPr>
                  <w:sz w:val="18"/>
                  <w:szCs w:val="18"/>
                </w:rPr>
                <w:t>50.00</w:t>
              </w:r>
            </w:ins>
          </w:p>
        </w:tc>
        <w:tc>
          <w:tcPr>
            <w:tcW w:w="771" w:type="dxa"/>
            <w:gridSpan w:val="2"/>
            <w:tcBorders>
              <w:left w:val="single" w:sz="4" w:space="0" w:color="auto"/>
            </w:tcBorders>
            <w:noWrap/>
            <w:vAlign w:val="center"/>
            <w:hideMark/>
          </w:tcPr>
          <w:p w14:paraId="382997C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6" w:author="Utku B. Demir" w:date="2022-04-21T13:43:00Z"/>
                <w:sz w:val="22"/>
                <w:szCs w:val="22"/>
              </w:rPr>
            </w:pPr>
            <w:ins w:id="1147"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2EB10DB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8" w:author="Utku B. Demir" w:date="2022-04-21T13:43:00Z"/>
                <w:sz w:val="18"/>
                <w:szCs w:val="18"/>
              </w:rPr>
            </w:pPr>
            <w:ins w:id="1149" w:author="Utku B. Demir" w:date="2022-04-21T13:43:00Z">
              <w:r w:rsidRPr="00125D20">
                <w:rPr>
                  <w:sz w:val="18"/>
                  <w:szCs w:val="18"/>
                </w:rPr>
                <w:t>31.71</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59678CC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0" w:author="Utku B. Demir" w:date="2022-04-21T13:43:00Z"/>
                <w:sz w:val="22"/>
                <w:szCs w:val="22"/>
              </w:rPr>
            </w:pPr>
            <w:ins w:id="1151" w:author="Utku B. Demir" w:date="2022-04-21T13:43:00Z">
              <w:r w:rsidRPr="00125D20">
                <w:rPr>
                  <w:sz w:val="22"/>
                  <w:szCs w:val="22"/>
                </w:rPr>
                <w:t>7</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48FA43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2" w:author="Utku B. Demir" w:date="2022-04-21T13:43:00Z"/>
                <w:sz w:val="18"/>
                <w:szCs w:val="18"/>
              </w:rPr>
            </w:pPr>
            <w:ins w:id="1153" w:author="Utku B. Demir" w:date="2022-04-21T13:43:00Z">
              <w:r w:rsidRPr="00125D20">
                <w:rPr>
                  <w:sz w:val="18"/>
                  <w:szCs w:val="18"/>
                </w:rPr>
                <w:t>8.54</w:t>
              </w:r>
            </w:ins>
          </w:p>
        </w:tc>
        <w:tc>
          <w:tcPr>
            <w:tcW w:w="772" w:type="dxa"/>
            <w:tcBorders>
              <w:left w:val="single" w:sz="4" w:space="0" w:color="auto"/>
            </w:tcBorders>
            <w:vAlign w:val="center"/>
          </w:tcPr>
          <w:p w14:paraId="459B1B6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4" w:author="Utku B. Demir" w:date="2022-04-21T13:43:00Z"/>
                <w:sz w:val="22"/>
                <w:szCs w:val="22"/>
              </w:rPr>
            </w:pPr>
            <w:ins w:id="1155" w:author="Utku B. Demir" w:date="2022-04-21T13:43:00Z">
              <w:r w:rsidRPr="00125D20">
                <w:rPr>
                  <w:sz w:val="22"/>
                  <w:szCs w:val="22"/>
                </w:rPr>
                <w:t>8</w:t>
              </w:r>
            </w:ins>
          </w:p>
        </w:tc>
        <w:tc>
          <w:tcPr>
            <w:tcW w:w="772" w:type="dxa"/>
            <w:tcBorders>
              <w:left w:val="nil"/>
            </w:tcBorders>
            <w:shd w:val="clear" w:color="auto" w:fill="E7E6E6" w:themeFill="background2"/>
            <w:vAlign w:val="center"/>
          </w:tcPr>
          <w:p w14:paraId="6A78422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6" w:author="Utku B. Demir" w:date="2022-04-21T13:43:00Z"/>
                <w:sz w:val="18"/>
                <w:szCs w:val="18"/>
              </w:rPr>
            </w:pPr>
            <w:ins w:id="1157" w:author="Utku B. Demir" w:date="2022-04-21T13:43:00Z">
              <w:r w:rsidRPr="00125D20">
                <w:rPr>
                  <w:sz w:val="18"/>
                  <w:szCs w:val="18"/>
                </w:rPr>
                <w:t>9.76</w:t>
              </w:r>
            </w:ins>
          </w:p>
        </w:tc>
      </w:tr>
      <w:tr w:rsidR="001679AE" w:rsidRPr="00125D20" w14:paraId="431710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58"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319EFF8" w14:textId="77777777" w:rsidR="001679AE" w:rsidRPr="00125D20" w:rsidRDefault="001679AE" w:rsidP="00B0217D">
            <w:pPr>
              <w:rPr>
                <w:ins w:id="1159" w:author="Utku B. Demir" w:date="2022-04-21T13:43:00Z"/>
                <w:sz w:val="22"/>
                <w:szCs w:val="22"/>
              </w:rPr>
            </w:pPr>
            <w:ins w:id="1160" w:author="Utku B. Demir" w:date="2022-04-21T13:43:00Z">
              <w:r w:rsidRPr="00125D20">
                <w:t xml:space="preserve">media representatives (traditional media, digital media (e. g. bloggers), journalists, community-led media, etc.) </w:t>
              </w:r>
              <w:r w:rsidRPr="00125D20">
                <w:rPr>
                  <w:b w:val="0"/>
                  <w:bCs w:val="0"/>
                  <w:sz w:val="20"/>
                  <w:szCs w:val="20"/>
                </w:rPr>
                <w:t>(n=114)</w:t>
              </w:r>
            </w:ins>
          </w:p>
        </w:tc>
        <w:tc>
          <w:tcPr>
            <w:tcW w:w="771" w:type="dxa"/>
            <w:noWrap/>
            <w:vAlign w:val="center"/>
            <w:hideMark/>
          </w:tcPr>
          <w:p w14:paraId="4517EB1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1" w:author="Utku B. Demir" w:date="2022-04-21T13:43:00Z"/>
                <w:sz w:val="22"/>
                <w:szCs w:val="22"/>
              </w:rPr>
            </w:pPr>
            <w:ins w:id="1162" w:author="Utku B. Demir" w:date="2022-04-21T13:43:00Z">
              <w:r w:rsidRPr="00125D20">
                <w:rPr>
                  <w:sz w:val="22"/>
                  <w:szCs w:val="22"/>
                </w:rPr>
                <w:t>77</w:t>
              </w:r>
            </w:ins>
          </w:p>
        </w:tc>
        <w:tc>
          <w:tcPr>
            <w:tcW w:w="772" w:type="dxa"/>
            <w:tcBorders>
              <w:right w:val="single" w:sz="4" w:space="0" w:color="auto"/>
            </w:tcBorders>
            <w:shd w:val="clear" w:color="auto" w:fill="E7E6E6" w:themeFill="background2"/>
            <w:vAlign w:val="center"/>
          </w:tcPr>
          <w:p w14:paraId="41A29D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3" w:author="Utku B. Demir" w:date="2022-04-21T13:43:00Z"/>
                <w:sz w:val="18"/>
                <w:szCs w:val="18"/>
              </w:rPr>
            </w:pPr>
            <w:ins w:id="1164" w:author="Utku B. Demir" w:date="2022-04-21T13:43:00Z">
              <w:r w:rsidRPr="00125D20">
                <w:rPr>
                  <w:sz w:val="18"/>
                  <w:szCs w:val="18"/>
                </w:rPr>
                <w:t>67.54</w:t>
              </w:r>
            </w:ins>
          </w:p>
        </w:tc>
        <w:tc>
          <w:tcPr>
            <w:tcW w:w="771" w:type="dxa"/>
            <w:gridSpan w:val="2"/>
            <w:tcBorders>
              <w:left w:val="single" w:sz="4" w:space="0" w:color="auto"/>
            </w:tcBorders>
            <w:noWrap/>
            <w:vAlign w:val="center"/>
            <w:hideMark/>
          </w:tcPr>
          <w:p w14:paraId="1689061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5" w:author="Utku B. Demir" w:date="2022-04-21T13:43:00Z"/>
                <w:sz w:val="22"/>
                <w:szCs w:val="22"/>
              </w:rPr>
            </w:pPr>
            <w:ins w:id="1166"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21BC6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7" w:author="Utku B. Demir" w:date="2022-04-21T13:43:00Z"/>
                <w:sz w:val="18"/>
                <w:szCs w:val="18"/>
              </w:rPr>
            </w:pPr>
            <w:ins w:id="1168" w:author="Utku B. Demir" w:date="2022-04-21T13:43:00Z">
              <w:r w:rsidRPr="00125D20">
                <w:rPr>
                  <w:sz w:val="18"/>
                  <w:szCs w:val="18"/>
                </w:rPr>
                <w:t>24.56</w:t>
              </w:r>
            </w:ins>
          </w:p>
        </w:tc>
        <w:tc>
          <w:tcPr>
            <w:tcW w:w="772" w:type="dxa"/>
            <w:tcBorders>
              <w:left w:val="single" w:sz="4" w:space="0" w:color="auto"/>
              <w:right w:val="nil"/>
            </w:tcBorders>
            <w:noWrap/>
            <w:vAlign w:val="center"/>
            <w:hideMark/>
          </w:tcPr>
          <w:p w14:paraId="54A73F1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9" w:author="Utku B. Demir" w:date="2022-04-21T13:43:00Z"/>
                <w:sz w:val="22"/>
                <w:szCs w:val="22"/>
              </w:rPr>
            </w:pPr>
            <w:ins w:id="1170" w:author="Utku B. Demir" w:date="2022-04-21T13:43:00Z">
              <w:r w:rsidRPr="00125D20">
                <w:rPr>
                  <w:sz w:val="22"/>
                  <w:szCs w:val="22"/>
                </w:rPr>
                <w:t>8</w:t>
              </w:r>
            </w:ins>
          </w:p>
        </w:tc>
        <w:tc>
          <w:tcPr>
            <w:tcW w:w="771" w:type="dxa"/>
            <w:gridSpan w:val="2"/>
            <w:tcBorders>
              <w:left w:val="nil"/>
              <w:right w:val="single" w:sz="4" w:space="0" w:color="auto"/>
            </w:tcBorders>
            <w:shd w:val="clear" w:color="auto" w:fill="E7E6E6" w:themeFill="background2"/>
            <w:vAlign w:val="center"/>
          </w:tcPr>
          <w:p w14:paraId="2F2BC21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1" w:author="Utku B. Demir" w:date="2022-04-21T13:43:00Z"/>
                <w:sz w:val="18"/>
                <w:szCs w:val="18"/>
              </w:rPr>
            </w:pPr>
            <w:ins w:id="1172" w:author="Utku B. Demir" w:date="2022-04-21T13:43:00Z">
              <w:r w:rsidRPr="00125D20">
                <w:rPr>
                  <w:sz w:val="18"/>
                  <w:szCs w:val="18"/>
                </w:rPr>
                <w:t>7.02</w:t>
              </w:r>
            </w:ins>
          </w:p>
        </w:tc>
        <w:tc>
          <w:tcPr>
            <w:tcW w:w="772" w:type="dxa"/>
            <w:tcBorders>
              <w:left w:val="single" w:sz="4" w:space="0" w:color="auto"/>
            </w:tcBorders>
            <w:vAlign w:val="center"/>
          </w:tcPr>
          <w:p w14:paraId="3CC21F2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3" w:author="Utku B. Demir" w:date="2022-04-21T13:43:00Z"/>
                <w:sz w:val="22"/>
                <w:szCs w:val="22"/>
              </w:rPr>
            </w:pPr>
            <w:ins w:id="1174" w:author="Utku B. Demir" w:date="2022-04-21T13:43:00Z">
              <w:r w:rsidRPr="00125D20">
                <w:rPr>
                  <w:sz w:val="22"/>
                  <w:szCs w:val="22"/>
                </w:rPr>
                <w:t>1</w:t>
              </w:r>
            </w:ins>
          </w:p>
        </w:tc>
        <w:tc>
          <w:tcPr>
            <w:tcW w:w="772" w:type="dxa"/>
            <w:tcBorders>
              <w:left w:val="nil"/>
            </w:tcBorders>
            <w:shd w:val="clear" w:color="auto" w:fill="E7E6E6" w:themeFill="background2"/>
            <w:vAlign w:val="center"/>
          </w:tcPr>
          <w:p w14:paraId="7E31445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5" w:author="Utku B. Demir" w:date="2022-04-21T13:43:00Z"/>
                <w:sz w:val="18"/>
                <w:szCs w:val="18"/>
              </w:rPr>
            </w:pPr>
            <w:ins w:id="1176" w:author="Utku B. Demir" w:date="2022-04-21T13:43:00Z">
              <w:r w:rsidRPr="00125D20">
                <w:rPr>
                  <w:sz w:val="18"/>
                  <w:szCs w:val="18"/>
                </w:rPr>
                <w:t>0.88</w:t>
              </w:r>
            </w:ins>
          </w:p>
        </w:tc>
      </w:tr>
      <w:tr w:rsidR="001679AE" w:rsidRPr="00125D20" w14:paraId="70C23466" w14:textId="77777777" w:rsidTr="00B0217D">
        <w:trPr>
          <w:trHeight w:val="276"/>
          <w:jc w:val="center"/>
          <w:ins w:id="1177"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66DB0B42" w14:textId="77777777" w:rsidR="001679AE" w:rsidRPr="00125D20" w:rsidRDefault="001679AE" w:rsidP="00B0217D">
            <w:pPr>
              <w:rPr>
                <w:ins w:id="1178" w:author="Utku B. Demir" w:date="2022-04-21T13:43:00Z"/>
                <w:sz w:val="22"/>
                <w:szCs w:val="22"/>
              </w:rPr>
            </w:pPr>
            <w:ins w:id="1179" w:author="Utku B. Demir" w:date="2022-04-21T13:43:00Z">
              <w:r w:rsidRPr="00125D20">
                <w:t xml:space="preserve">representatives from welfare- or education-providing institutions (such as schools, kindergartens, hospitals, or care centres) </w:t>
              </w:r>
              <w:r w:rsidRPr="00125D20">
                <w:rPr>
                  <w:b w:val="0"/>
                  <w:bCs w:val="0"/>
                  <w:sz w:val="20"/>
                  <w:szCs w:val="20"/>
                </w:rPr>
                <w:t>(n=74)</w:t>
              </w:r>
            </w:ins>
          </w:p>
        </w:tc>
        <w:tc>
          <w:tcPr>
            <w:tcW w:w="771" w:type="dxa"/>
            <w:noWrap/>
            <w:vAlign w:val="center"/>
            <w:hideMark/>
          </w:tcPr>
          <w:p w14:paraId="7C4BD68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0" w:author="Utku B. Demir" w:date="2022-04-21T13:43:00Z"/>
                <w:sz w:val="22"/>
                <w:szCs w:val="22"/>
              </w:rPr>
            </w:pPr>
            <w:ins w:id="1181" w:author="Utku B. Demir" w:date="2022-04-21T13:43:00Z">
              <w:r w:rsidRPr="00125D20">
                <w:t>32</w:t>
              </w:r>
            </w:ins>
          </w:p>
        </w:tc>
        <w:tc>
          <w:tcPr>
            <w:tcW w:w="772" w:type="dxa"/>
            <w:tcBorders>
              <w:right w:val="single" w:sz="4" w:space="0" w:color="auto"/>
            </w:tcBorders>
            <w:shd w:val="clear" w:color="auto" w:fill="E7E6E6" w:themeFill="background2"/>
            <w:vAlign w:val="center"/>
          </w:tcPr>
          <w:p w14:paraId="0471633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2" w:author="Utku B. Demir" w:date="2022-04-21T13:43:00Z"/>
                <w:sz w:val="18"/>
                <w:szCs w:val="18"/>
              </w:rPr>
            </w:pPr>
            <w:ins w:id="1183" w:author="Utku B. Demir" w:date="2022-04-21T13:43:00Z">
              <w:r w:rsidRPr="00125D20">
                <w:rPr>
                  <w:sz w:val="18"/>
                  <w:szCs w:val="18"/>
                </w:rPr>
                <w:t>43.24</w:t>
              </w:r>
            </w:ins>
          </w:p>
        </w:tc>
        <w:tc>
          <w:tcPr>
            <w:tcW w:w="771" w:type="dxa"/>
            <w:gridSpan w:val="2"/>
            <w:tcBorders>
              <w:left w:val="single" w:sz="4" w:space="0" w:color="auto"/>
            </w:tcBorders>
            <w:noWrap/>
            <w:vAlign w:val="center"/>
            <w:hideMark/>
          </w:tcPr>
          <w:p w14:paraId="0CF8FA8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4" w:author="Utku B. Demir" w:date="2022-04-21T13:43:00Z"/>
                <w:sz w:val="22"/>
                <w:szCs w:val="22"/>
              </w:rPr>
            </w:pPr>
            <w:ins w:id="1185" w:author="Utku B. Demir" w:date="2022-04-21T13:43:00Z">
              <w:r w:rsidRPr="00125D20">
                <w:t>20</w:t>
              </w:r>
            </w:ins>
          </w:p>
        </w:tc>
        <w:tc>
          <w:tcPr>
            <w:tcW w:w="772" w:type="dxa"/>
            <w:tcBorders>
              <w:right w:val="single" w:sz="4" w:space="0" w:color="auto"/>
            </w:tcBorders>
            <w:shd w:val="clear" w:color="auto" w:fill="E7E6E6" w:themeFill="background2"/>
            <w:vAlign w:val="center"/>
          </w:tcPr>
          <w:p w14:paraId="46B0891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6" w:author="Utku B. Demir" w:date="2022-04-21T13:43:00Z"/>
                <w:sz w:val="18"/>
                <w:szCs w:val="18"/>
              </w:rPr>
            </w:pPr>
            <w:ins w:id="1187" w:author="Utku B. Demir" w:date="2022-04-21T13:43:00Z">
              <w:r w:rsidRPr="00125D20">
                <w:rPr>
                  <w:sz w:val="18"/>
                  <w:szCs w:val="18"/>
                </w:rPr>
                <w:t>27.03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7D8885C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8" w:author="Utku B. Demir" w:date="2022-04-21T13:43:00Z"/>
                <w:sz w:val="22"/>
                <w:szCs w:val="22"/>
              </w:rPr>
            </w:pPr>
            <w:ins w:id="1189" w:author="Utku B. Demir" w:date="2022-04-21T13:43:00Z">
              <w:r w:rsidRPr="00125D20">
                <w:t>16</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981339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0" w:author="Utku B. Demir" w:date="2022-04-21T13:43:00Z"/>
                <w:sz w:val="18"/>
                <w:szCs w:val="18"/>
              </w:rPr>
            </w:pPr>
            <w:ins w:id="1191" w:author="Utku B. Demir" w:date="2022-04-21T13:43:00Z">
              <w:r w:rsidRPr="00125D20">
                <w:rPr>
                  <w:sz w:val="18"/>
                  <w:szCs w:val="18"/>
                </w:rPr>
                <w:t>21.62</w:t>
              </w:r>
            </w:ins>
          </w:p>
        </w:tc>
        <w:tc>
          <w:tcPr>
            <w:tcW w:w="772" w:type="dxa"/>
            <w:tcBorders>
              <w:left w:val="single" w:sz="4" w:space="0" w:color="auto"/>
            </w:tcBorders>
            <w:vAlign w:val="center"/>
          </w:tcPr>
          <w:p w14:paraId="6CA5952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2" w:author="Utku B. Demir" w:date="2022-04-21T13:43:00Z"/>
                <w:sz w:val="18"/>
                <w:szCs w:val="18"/>
              </w:rPr>
            </w:pPr>
            <w:ins w:id="1193" w:author="Utku B. Demir" w:date="2022-04-21T13:43:00Z">
              <w:r w:rsidRPr="00125D20">
                <w:t>6</w:t>
              </w:r>
            </w:ins>
          </w:p>
        </w:tc>
        <w:tc>
          <w:tcPr>
            <w:tcW w:w="772" w:type="dxa"/>
            <w:tcBorders>
              <w:left w:val="nil"/>
            </w:tcBorders>
            <w:shd w:val="clear" w:color="auto" w:fill="E7E6E6" w:themeFill="background2"/>
            <w:vAlign w:val="center"/>
          </w:tcPr>
          <w:p w14:paraId="2757DC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4" w:author="Utku B. Demir" w:date="2022-04-21T13:43:00Z"/>
                <w:sz w:val="18"/>
                <w:szCs w:val="18"/>
              </w:rPr>
            </w:pPr>
            <w:ins w:id="1195" w:author="Utku B. Demir" w:date="2022-04-21T13:43:00Z">
              <w:r w:rsidRPr="00125D20">
                <w:rPr>
                  <w:sz w:val="18"/>
                  <w:szCs w:val="18"/>
                </w:rPr>
                <w:t>8.11</w:t>
              </w:r>
            </w:ins>
          </w:p>
        </w:tc>
      </w:tr>
    </w:tbl>
    <w:p w14:paraId="08CAAF97" w14:textId="77777777" w:rsidR="001679AE" w:rsidRDefault="001679AE" w:rsidP="00912D56">
      <w:pPr>
        <w:pStyle w:val="RTDBody"/>
      </w:pPr>
    </w:p>
    <w:p w14:paraId="0075B7E3" w14:textId="4C62A068"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 xml:space="preserve">nclusion of stakeholders in the </w:t>
      </w:r>
      <w:r>
        <w:rPr>
          <w:sz w:val="21"/>
          <w:szCs w:val="21"/>
        </w:rPr>
        <w:t>project exploitation phase</w:t>
      </w:r>
    </w:p>
    <w:p w14:paraId="372ED640" w14:textId="7710899E" w:rsidR="00F91817" w:rsidRDefault="00912D56" w:rsidP="00912D56">
      <w:pPr>
        <w:pStyle w:val="RTDBody"/>
        <w:rPr>
          <w:ins w:id="1196" w:author="Utku B. Demir" w:date="2022-04-21T16:58: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345AC36" w14:textId="77777777" w:rsidR="009E18F0" w:rsidRPr="00125D20" w:rsidRDefault="009E18F0" w:rsidP="009E18F0">
      <w:pPr>
        <w:pStyle w:val="Heading2"/>
        <w:rPr>
          <w:ins w:id="1197" w:author="Utku B. Demir" w:date="2022-04-21T16:58:00Z"/>
        </w:rPr>
      </w:pPr>
      <w:bookmarkStart w:id="1198" w:name="_Toc100567193"/>
      <w:ins w:id="1199" w:author="Utku B. Demir" w:date="2022-04-21T16:58:00Z">
        <w:r w:rsidRPr="00125D20">
          <w:t xml:space="preserve">Dissemination and </w:t>
        </w:r>
        <w:commentRangeStart w:id="1200"/>
        <w:r w:rsidRPr="00125D20">
          <w:t>Exploitation</w:t>
        </w:r>
        <w:bookmarkEnd w:id="1198"/>
        <w:commentRangeEnd w:id="1200"/>
        <w:r>
          <w:rPr>
            <w:rStyle w:val="CommentReference"/>
            <w:rFonts w:asciiTheme="minorHAnsi" w:eastAsiaTheme="minorHAnsi" w:hAnsiTheme="minorHAnsi" w:cstheme="minorBidi"/>
            <w:color w:val="auto"/>
          </w:rPr>
          <w:commentReference w:id="1200"/>
        </w:r>
        <w:r w:rsidRPr="00125D20">
          <w:t xml:space="preserve"> </w:t>
        </w:r>
      </w:ins>
    </w:p>
    <w:p w14:paraId="12EC6657" w14:textId="77777777" w:rsidR="009E18F0" w:rsidRPr="00125D20" w:rsidRDefault="009E18F0" w:rsidP="009E18F0">
      <w:pPr>
        <w:pStyle w:val="Heading3"/>
        <w:rPr>
          <w:ins w:id="1201" w:author="Utku B. Demir" w:date="2022-04-21T16:58:00Z"/>
        </w:rPr>
      </w:pPr>
      <w:bookmarkStart w:id="1202" w:name="_Toc100567194"/>
      <w:ins w:id="1203" w:author="Utku B. Demir" w:date="2022-04-21T16:58:00Z">
        <w:r w:rsidRPr="00125D20">
          <w:t>Dissemination Channels</w:t>
        </w:r>
        <w:bookmarkEnd w:id="1202"/>
      </w:ins>
    </w:p>
    <w:p w14:paraId="121EDF77" w14:textId="77777777" w:rsidR="009E18F0" w:rsidRPr="00125D20" w:rsidRDefault="009E18F0" w:rsidP="009E18F0">
      <w:pPr>
        <w:keepNext/>
        <w:keepLines/>
        <w:rPr>
          <w:ins w:id="1204" w:author="Utku B. Demir" w:date="2022-04-21T16:58:00Z"/>
        </w:rPr>
      </w:pPr>
    </w:p>
    <w:p w14:paraId="456F9320" w14:textId="77777777" w:rsidR="009E18F0" w:rsidRPr="00125D20" w:rsidRDefault="009E18F0" w:rsidP="009E18F0">
      <w:pPr>
        <w:pStyle w:val="Caption"/>
        <w:keepNext/>
        <w:rPr>
          <w:ins w:id="1205" w:author="Utku B. Demir" w:date="2022-04-21T16:58:00Z"/>
        </w:rPr>
      </w:pPr>
      <w:bookmarkStart w:id="1206" w:name="_Ref100043678"/>
      <w:bookmarkStart w:id="1207" w:name="_Toc100567226"/>
      <w:ins w:id="1208" w:author="Utku B. Demir" w:date="2022-04-21T16:58: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206"/>
        <w:r w:rsidRPr="00125D20">
          <w:t>: Distribution of dissemination channels</w:t>
        </w:r>
        <w:bookmarkEnd w:id="1207"/>
      </w:ins>
    </w:p>
    <w:p w14:paraId="646C039F" w14:textId="77777777" w:rsidR="009E18F0" w:rsidRPr="00125D20" w:rsidRDefault="009E18F0" w:rsidP="009E18F0">
      <w:pPr>
        <w:pStyle w:val="BodyText"/>
        <w:keepNext/>
        <w:rPr>
          <w:ins w:id="1209" w:author="Utku B. Demir" w:date="2022-04-21T16:58:00Z"/>
        </w:rPr>
      </w:pPr>
      <w:ins w:id="1210" w:author="Utku B. Demir" w:date="2022-04-21T16:58:00Z">
        <w:r w:rsidRPr="00125D20">
          <w:rPr>
            <w:noProof/>
            <w:lang w:eastAsia="de-AT"/>
          </w:rPr>
          <w:drawing>
            <wp:inline distT="0" distB="0" distL="0" distR="0" wp14:anchorId="537795D8" wp14:editId="2DBC599C">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ins>
    </w:p>
    <w:p w14:paraId="1ED3D22A" w14:textId="77777777" w:rsidR="009E18F0" w:rsidRPr="00125D20" w:rsidRDefault="009E18F0" w:rsidP="009E18F0">
      <w:pPr>
        <w:jc w:val="both"/>
        <w:rPr>
          <w:ins w:id="1211" w:author="Utku B. Demir" w:date="2022-04-21T16:58:00Z"/>
        </w:rPr>
      </w:pPr>
      <w:ins w:id="1212" w:author="Utku B. Demir" w:date="2022-04-21T16:58:00Z">
        <w:r w:rsidRPr="00125D20">
          <w:t xml:space="preserve">How a project disseminates its results can provide important information about the project’s character and intention. Some of the options like peer-reviewed journal publications or the dissemination on the organisations’ own website have unsurprisingly high numbers (see </w:t>
        </w:r>
        <w:r w:rsidRPr="00125D20">
          <w:fldChar w:fldCharType="begin"/>
        </w:r>
        <w:r w:rsidRPr="00125D20">
          <w:instrText xml:space="preserve"> REF _Ref100043678 \h </w:instrText>
        </w:r>
        <w:r w:rsidRPr="00125D20">
          <w:fldChar w:fldCharType="separate"/>
        </w:r>
        <w:r w:rsidRPr="00125D20">
          <w:t xml:space="preserve">Figure </w:t>
        </w:r>
        <w:r>
          <w:rPr>
            <w:noProof/>
          </w:rPr>
          <w:t>1</w:t>
        </w:r>
        <w:r w:rsidRPr="00125D20">
          <w:fldChar w:fldCharType="end"/>
        </w:r>
        <w:r w:rsidRPr="00125D20">
          <w:t xml:space="preserve">). In general, however, a wide range of dissemination channels was used, including books, traditional and social media, and </w:t>
        </w:r>
        <w:r w:rsidRPr="00125D20">
          <w:lastRenderedPageBreak/>
          <w:t xml:space="preserve">articles in professional journals for practitioners etc. Policy briefs were rated </w:t>
        </w:r>
        <w:proofErr w:type="gramStart"/>
        <w:r w:rsidRPr="00125D20">
          <w:t>lowest</w:t>
        </w:r>
        <w:proofErr w:type="gramEnd"/>
        <w:r w:rsidRPr="00125D20">
          <w:t xml:space="preserve"> but 110 projects stated to have organised events for non-academic practitioners (see </w:t>
        </w:r>
        <w:r w:rsidRPr="00125D20">
          <w:fldChar w:fldCharType="begin"/>
        </w:r>
        <w:r w:rsidRPr="00125D20">
          <w:instrText xml:space="preserve"> REF _Ref100043611 \h </w:instrText>
        </w:r>
        <w:r w:rsidRPr="00125D20">
          <w:fldChar w:fldCharType="separate"/>
        </w:r>
        <w:r w:rsidRPr="00125D20">
          <w:t xml:space="preserve">Table </w:t>
        </w:r>
        <w:r>
          <w:rPr>
            <w:noProof/>
          </w:rPr>
          <w:t>1</w:t>
        </w:r>
        <w:r w:rsidRPr="00125D20">
          <w:fldChar w:fldCharType="end"/>
        </w:r>
        <w:r w:rsidRPr="00125D20">
          <w:t>).</w:t>
        </w:r>
      </w:ins>
    </w:p>
    <w:p w14:paraId="3F326236" w14:textId="77777777" w:rsidR="009E18F0" w:rsidRPr="00125D20" w:rsidRDefault="009E18F0" w:rsidP="009E18F0">
      <w:pPr>
        <w:rPr>
          <w:ins w:id="1213" w:author="Utku B. Demir" w:date="2022-04-21T16:58:00Z"/>
        </w:rPr>
      </w:pPr>
    </w:p>
    <w:p w14:paraId="0AEE7A00" w14:textId="77777777" w:rsidR="009E18F0" w:rsidRPr="00125D20" w:rsidRDefault="009E18F0" w:rsidP="009E18F0">
      <w:pPr>
        <w:pStyle w:val="Caption"/>
        <w:keepNext/>
        <w:rPr>
          <w:ins w:id="1214" w:author="Utku B. Demir" w:date="2022-04-21T16:58:00Z"/>
        </w:rPr>
      </w:pPr>
      <w:bookmarkStart w:id="1215" w:name="_Ref100043611"/>
      <w:bookmarkStart w:id="1216" w:name="_Toc100567257"/>
      <w:ins w:id="1217" w:author="Utku B. Demir" w:date="2022-04-21T16:58: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215"/>
        <w:r w:rsidRPr="00125D20">
          <w:t>: Dissemination channels</w:t>
        </w:r>
        <w:bookmarkEnd w:id="1216"/>
      </w:ins>
    </w:p>
    <w:tbl>
      <w:tblPr>
        <w:tblStyle w:val="ListTable3"/>
        <w:tblW w:w="0" w:type="auto"/>
        <w:tblLook w:val="04A0" w:firstRow="1" w:lastRow="0" w:firstColumn="1" w:lastColumn="0" w:noHBand="0" w:noVBand="1"/>
      </w:tblPr>
      <w:tblGrid>
        <w:gridCol w:w="6090"/>
        <w:gridCol w:w="577"/>
        <w:gridCol w:w="909"/>
        <w:gridCol w:w="577"/>
        <w:gridCol w:w="909"/>
      </w:tblGrid>
      <w:tr w:rsidR="009E18F0" w:rsidRPr="00125D20" w14:paraId="1FEC3752" w14:textId="77777777" w:rsidTr="00B0217D">
        <w:trPr>
          <w:cnfStyle w:val="100000000000" w:firstRow="1" w:lastRow="0" w:firstColumn="0" w:lastColumn="0" w:oddVBand="0" w:evenVBand="0" w:oddHBand="0" w:evenHBand="0" w:firstRowFirstColumn="0" w:firstRowLastColumn="0" w:lastRowFirstColumn="0" w:lastRowLastColumn="0"/>
          <w:trHeight w:val="276"/>
          <w:ins w:id="1218" w:author="Utku B. Demir" w:date="2022-04-21T16:58:00Z"/>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79CB174E" w14:textId="77777777" w:rsidR="009E18F0" w:rsidRPr="00125D20" w:rsidRDefault="009E18F0" w:rsidP="00B0217D">
            <w:pPr>
              <w:rPr>
                <w:ins w:id="1219" w:author="Utku B. Demir" w:date="2022-04-21T16:58:00Z"/>
              </w:rPr>
            </w:pPr>
            <w:ins w:id="1220" w:author="Utku B. Demir" w:date="2022-04-21T16:58:00Z">
              <w:r w:rsidRPr="00125D20">
                <w:t>Dissemination channel</w:t>
              </w:r>
            </w:ins>
          </w:p>
        </w:tc>
        <w:tc>
          <w:tcPr>
            <w:tcW w:w="1510" w:type="dxa"/>
            <w:gridSpan w:val="2"/>
            <w:noWrap/>
            <w:vAlign w:val="bottom"/>
            <w:hideMark/>
          </w:tcPr>
          <w:p w14:paraId="7F4A0C36"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21" w:author="Utku B. Demir" w:date="2022-04-21T16:58:00Z"/>
              </w:rPr>
            </w:pPr>
            <w:ins w:id="1222" w:author="Utku B. Demir" w:date="2022-04-21T16:58:00Z">
              <w:r w:rsidRPr="00125D20">
                <w:t>no</w:t>
              </w:r>
            </w:ins>
          </w:p>
        </w:tc>
        <w:tc>
          <w:tcPr>
            <w:tcW w:w="1510" w:type="dxa"/>
            <w:gridSpan w:val="2"/>
            <w:noWrap/>
            <w:vAlign w:val="bottom"/>
            <w:hideMark/>
          </w:tcPr>
          <w:p w14:paraId="56C35DA4"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23" w:author="Utku B. Demir" w:date="2022-04-21T16:58:00Z"/>
              </w:rPr>
            </w:pPr>
            <w:ins w:id="1224" w:author="Utku B. Demir" w:date="2022-04-21T16:58:00Z">
              <w:r w:rsidRPr="00125D20">
                <w:t>yes</w:t>
              </w:r>
            </w:ins>
          </w:p>
        </w:tc>
      </w:tr>
      <w:tr w:rsidR="009E18F0" w:rsidRPr="00125D20" w14:paraId="04AB4A8D" w14:textId="77777777" w:rsidTr="00B0217D">
        <w:trPr>
          <w:cnfStyle w:val="000000100000" w:firstRow="0" w:lastRow="0" w:firstColumn="0" w:lastColumn="0" w:oddVBand="0" w:evenVBand="0" w:oddHBand="1" w:evenHBand="0" w:firstRowFirstColumn="0" w:firstRowLastColumn="0" w:lastRowFirstColumn="0" w:lastRowLastColumn="0"/>
          <w:trHeight w:val="276"/>
          <w:ins w:id="122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412F6FE" w14:textId="77777777" w:rsidR="009E18F0" w:rsidRPr="00125D20" w:rsidRDefault="009E18F0" w:rsidP="00B0217D">
            <w:pPr>
              <w:rPr>
                <w:ins w:id="1226" w:author="Utku B. Demir" w:date="2022-04-21T16:58:00Z"/>
              </w:rPr>
            </w:pPr>
          </w:p>
        </w:tc>
        <w:tc>
          <w:tcPr>
            <w:tcW w:w="585" w:type="dxa"/>
            <w:noWrap/>
            <w:hideMark/>
          </w:tcPr>
          <w:p w14:paraId="269A3C93"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27" w:author="Utku B. Demir" w:date="2022-04-21T16:58:00Z"/>
                <w:b/>
                <w:bCs/>
              </w:rPr>
            </w:pPr>
            <w:ins w:id="1228" w:author="Utku B. Demir" w:date="2022-04-21T16:58:00Z">
              <w:r w:rsidRPr="00125D20">
                <w:rPr>
                  <w:b/>
                  <w:bCs/>
                </w:rPr>
                <w:t>abs</w:t>
              </w:r>
            </w:ins>
          </w:p>
        </w:tc>
        <w:tc>
          <w:tcPr>
            <w:tcW w:w="925" w:type="dxa"/>
            <w:shd w:val="clear" w:color="auto" w:fill="E7E6E6" w:themeFill="background2"/>
            <w:noWrap/>
            <w:hideMark/>
          </w:tcPr>
          <w:p w14:paraId="0612A62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29" w:author="Utku B. Demir" w:date="2022-04-21T16:58:00Z"/>
                <w:b/>
                <w:bCs/>
              </w:rPr>
            </w:pPr>
            <w:ins w:id="1230" w:author="Utku B. Demir" w:date="2022-04-21T16:58:00Z">
              <w:r w:rsidRPr="00125D20">
                <w:rPr>
                  <w:b/>
                  <w:bCs/>
                </w:rPr>
                <w:t>%</w:t>
              </w:r>
            </w:ins>
          </w:p>
        </w:tc>
        <w:tc>
          <w:tcPr>
            <w:tcW w:w="585" w:type="dxa"/>
            <w:noWrap/>
            <w:hideMark/>
          </w:tcPr>
          <w:p w14:paraId="147BE17C"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31" w:author="Utku B. Demir" w:date="2022-04-21T16:58:00Z"/>
                <w:b/>
                <w:bCs/>
              </w:rPr>
            </w:pPr>
            <w:ins w:id="1232" w:author="Utku B. Demir" w:date="2022-04-21T16:58:00Z">
              <w:r w:rsidRPr="00125D20">
                <w:rPr>
                  <w:b/>
                  <w:bCs/>
                </w:rPr>
                <w:t>abs</w:t>
              </w:r>
            </w:ins>
          </w:p>
        </w:tc>
        <w:tc>
          <w:tcPr>
            <w:tcW w:w="925" w:type="dxa"/>
            <w:shd w:val="clear" w:color="auto" w:fill="E7E6E6" w:themeFill="background2"/>
            <w:noWrap/>
            <w:hideMark/>
          </w:tcPr>
          <w:p w14:paraId="6F860CF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33" w:author="Utku B. Demir" w:date="2022-04-21T16:58:00Z"/>
                <w:b/>
                <w:bCs/>
              </w:rPr>
            </w:pPr>
            <w:ins w:id="1234" w:author="Utku B. Demir" w:date="2022-04-21T16:58:00Z">
              <w:r w:rsidRPr="00125D20">
                <w:rPr>
                  <w:b/>
                  <w:bCs/>
                </w:rPr>
                <w:t>%</w:t>
              </w:r>
            </w:ins>
          </w:p>
        </w:tc>
      </w:tr>
      <w:tr w:rsidR="009E18F0" w:rsidRPr="00125D20" w14:paraId="64191DB1" w14:textId="77777777" w:rsidTr="00B0217D">
        <w:trPr>
          <w:trHeight w:val="276"/>
          <w:ins w:id="123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A57C456" w14:textId="77777777" w:rsidR="009E18F0" w:rsidRPr="00125D20" w:rsidRDefault="009E18F0" w:rsidP="00B0217D">
            <w:pPr>
              <w:rPr>
                <w:ins w:id="1236" w:author="Utku B. Demir" w:date="2022-04-21T16:58:00Z"/>
              </w:rPr>
            </w:pPr>
            <w:ins w:id="1237" w:author="Utku B. Demir" w:date="2022-04-21T16:58:00Z">
              <w:r w:rsidRPr="00125D20">
                <w:t xml:space="preserve">Peer reviewed journal publication </w:t>
              </w:r>
              <w:r w:rsidRPr="00125D20">
                <w:rPr>
                  <w:b w:val="0"/>
                  <w:bCs w:val="0"/>
                  <w:sz w:val="20"/>
                  <w:szCs w:val="20"/>
                </w:rPr>
                <w:t>(n=358)</w:t>
              </w:r>
            </w:ins>
          </w:p>
        </w:tc>
        <w:tc>
          <w:tcPr>
            <w:tcW w:w="585" w:type="dxa"/>
            <w:noWrap/>
            <w:vAlign w:val="center"/>
            <w:hideMark/>
          </w:tcPr>
          <w:p w14:paraId="5413EB29"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38" w:author="Utku B. Demir" w:date="2022-04-21T16:58:00Z"/>
                <w:sz w:val="22"/>
                <w:szCs w:val="22"/>
              </w:rPr>
            </w:pPr>
            <w:ins w:id="1239" w:author="Utku B. Demir" w:date="2022-04-21T16:58:00Z">
              <w:r w:rsidRPr="00125D20">
                <w:rPr>
                  <w:sz w:val="22"/>
                  <w:szCs w:val="22"/>
                </w:rPr>
                <w:t>14</w:t>
              </w:r>
            </w:ins>
          </w:p>
        </w:tc>
        <w:tc>
          <w:tcPr>
            <w:tcW w:w="925" w:type="dxa"/>
            <w:shd w:val="clear" w:color="auto" w:fill="E7E6E6" w:themeFill="background2"/>
            <w:noWrap/>
            <w:vAlign w:val="center"/>
            <w:hideMark/>
          </w:tcPr>
          <w:p w14:paraId="1B316E8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0" w:author="Utku B. Demir" w:date="2022-04-21T16:58:00Z"/>
                <w:sz w:val="18"/>
                <w:szCs w:val="18"/>
              </w:rPr>
            </w:pPr>
            <w:ins w:id="1241" w:author="Utku B. Demir" w:date="2022-04-21T16:58:00Z">
              <w:r w:rsidRPr="00125D20">
                <w:rPr>
                  <w:sz w:val="18"/>
                  <w:szCs w:val="18"/>
                </w:rPr>
                <w:t>3.91%</w:t>
              </w:r>
            </w:ins>
          </w:p>
        </w:tc>
        <w:tc>
          <w:tcPr>
            <w:tcW w:w="585" w:type="dxa"/>
            <w:noWrap/>
            <w:vAlign w:val="center"/>
            <w:hideMark/>
          </w:tcPr>
          <w:p w14:paraId="5269AA0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2" w:author="Utku B. Demir" w:date="2022-04-21T16:58:00Z"/>
                <w:sz w:val="22"/>
                <w:szCs w:val="22"/>
              </w:rPr>
            </w:pPr>
            <w:ins w:id="1243" w:author="Utku B. Demir" w:date="2022-04-21T16:58:00Z">
              <w:r w:rsidRPr="00125D20">
                <w:rPr>
                  <w:sz w:val="22"/>
                  <w:szCs w:val="22"/>
                </w:rPr>
                <w:t>344</w:t>
              </w:r>
            </w:ins>
          </w:p>
        </w:tc>
        <w:tc>
          <w:tcPr>
            <w:tcW w:w="925" w:type="dxa"/>
            <w:shd w:val="clear" w:color="auto" w:fill="E7E6E6" w:themeFill="background2"/>
            <w:noWrap/>
            <w:vAlign w:val="center"/>
            <w:hideMark/>
          </w:tcPr>
          <w:p w14:paraId="3AAB98F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4" w:author="Utku B. Demir" w:date="2022-04-21T16:58:00Z"/>
                <w:sz w:val="18"/>
                <w:szCs w:val="18"/>
              </w:rPr>
            </w:pPr>
            <w:ins w:id="1245" w:author="Utku B. Demir" w:date="2022-04-21T16:58:00Z">
              <w:r w:rsidRPr="00125D20">
                <w:rPr>
                  <w:sz w:val="18"/>
                  <w:szCs w:val="18"/>
                </w:rPr>
                <w:t>96.09%</w:t>
              </w:r>
            </w:ins>
          </w:p>
        </w:tc>
      </w:tr>
      <w:tr w:rsidR="009E18F0" w:rsidRPr="00125D20" w14:paraId="5547A40A" w14:textId="77777777" w:rsidTr="00B0217D">
        <w:trPr>
          <w:cnfStyle w:val="000000100000" w:firstRow="0" w:lastRow="0" w:firstColumn="0" w:lastColumn="0" w:oddVBand="0" w:evenVBand="0" w:oddHBand="1" w:evenHBand="0" w:firstRowFirstColumn="0" w:firstRowLastColumn="0" w:lastRowFirstColumn="0" w:lastRowLastColumn="0"/>
          <w:trHeight w:val="276"/>
          <w:ins w:id="1246"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294EBD7" w14:textId="77777777" w:rsidR="009E18F0" w:rsidRPr="00125D20" w:rsidRDefault="009E18F0" w:rsidP="00B0217D">
            <w:pPr>
              <w:rPr>
                <w:ins w:id="1247" w:author="Utku B. Demir" w:date="2022-04-21T16:58:00Z"/>
              </w:rPr>
            </w:pPr>
            <w:ins w:id="1248" w:author="Utku B. Demir" w:date="2022-04-21T16:58:00Z">
              <w:r w:rsidRPr="00125D20">
                <w:t xml:space="preserve">Monography, contribution to a book </w:t>
              </w:r>
              <w:r w:rsidRPr="00125D20">
                <w:rPr>
                  <w:b w:val="0"/>
                  <w:bCs w:val="0"/>
                  <w:sz w:val="20"/>
                  <w:szCs w:val="20"/>
                </w:rPr>
                <w:t>(n=342)</w:t>
              </w:r>
            </w:ins>
          </w:p>
        </w:tc>
        <w:tc>
          <w:tcPr>
            <w:tcW w:w="585" w:type="dxa"/>
            <w:noWrap/>
            <w:vAlign w:val="center"/>
            <w:hideMark/>
          </w:tcPr>
          <w:p w14:paraId="162857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49" w:author="Utku B. Demir" w:date="2022-04-21T16:58:00Z"/>
                <w:sz w:val="22"/>
                <w:szCs w:val="22"/>
              </w:rPr>
            </w:pPr>
            <w:ins w:id="1250" w:author="Utku B. Demir" w:date="2022-04-21T16:58:00Z">
              <w:r w:rsidRPr="00125D20">
                <w:rPr>
                  <w:sz w:val="22"/>
                  <w:szCs w:val="22"/>
                </w:rPr>
                <w:t>186</w:t>
              </w:r>
            </w:ins>
          </w:p>
        </w:tc>
        <w:tc>
          <w:tcPr>
            <w:tcW w:w="925" w:type="dxa"/>
            <w:shd w:val="clear" w:color="auto" w:fill="E7E6E6" w:themeFill="background2"/>
            <w:noWrap/>
            <w:vAlign w:val="center"/>
            <w:hideMark/>
          </w:tcPr>
          <w:p w14:paraId="24A2123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1" w:author="Utku B. Demir" w:date="2022-04-21T16:58:00Z"/>
                <w:sz w:val="18"/>
                <w:szCs w:val="18"/>
              </w:rPr>
            </w:pPr>
            <w:ins w:id="1252" w:author="Utku B. Demir" w:date="2022-04-21T16:58:00Z">
              <w:r w:rsidRPr="00125D20">
                <w:rPr>
                  <w:sz w:val="18"/>
                  <w:szCs w:val="18"/>
                </w:rPr>
                <w:t>54.39%</w:t>
              </w:r>
            </w:ins>
          </w:p>
        </w:tc>
        <w:tc>
          <w:tcPr>
            <w:tcW w:w="585" w:type="dxa"/>
            <w:noWrap/>
            <w:vAlign w:val="center"/>
            <w:hideMark/>
          </w:tcPr>
          <w:p w14:paraId="78A1309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3" w:author="Utku B. Demir" w:date="2022-04-21T16:58:00Z"/>
                <w:sz w:val="22"/>
                <w:szCs w:val="22"/>
              </w:rPr>
            </w:pPr>
            <w:ins w:id="1254" w:author="Utku B. Demir" w:date="2022-04-21T16:58:00Z">
              <w:r w:rsidRPr="00125D20">
                <w:rPr>
                  <w:sz w:val="22"/>
                  <w:szCs w:val="22"/>
                </w:rPr>
                <w:t>156</w:t>
              </w:r>
            </w:ins>
          </w:p>
        </w:tc>
        <w:tc>
          <w:tcPr>
            <w:tcW w:w="925" w:type="dxa"/>
            <w:shd w:val="clear" w:color="auto" w:fill="E7E6E6" w:themeFill="background2"/>
            <w:noWrap/>
            <w:vAlign w:val="center"/>
            <w:hideMark/>
          </w:tcPr>
          <w:p w14:paraId="5AD26A5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5" w:author="Utku B. Demir" w:date="2022-04-21T16:58:00Z"/>
                <w:sz w:val="18"/>
                <w:szCs w:val="18"/>
              </w:rPr>
            </w:pPr>
            <w:ins w:id="1256" w:author="Utku B. Demir" w:date="2022-04-21T16:58:00Z">
              <w:r w:rsidRPr="00125D20">
                <w:rPr>
                  <w:sz w:val="18"/>
                  <w:szCs w:val="18"/>
                </w:rPr>
                <w:t>45.61%</w:t>
              </w:r>
            </w:ins>
          </w:p>
        </w:tc>
      </w:tr>
      <w:tr w:rsidR="009E18F0" w:rsidRPr="00125D20" w14:paraId="0B012122" w14:textId="77777777" w:rsidTr="00B0217D">
        <w:trPr>
          <w:trHeight w:val="276"/>
          <w:ins w:id="1257"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86CF231" w14:textId="77777777" w:rsidR="009E18F0" w:rsidRPr="00125D20" w:rsidRDefault="009E18F0" w:rsidP="00B0217D">
            <w:pPr>
              <w:rPr>
                <w:ins w:id="1258" w:author="Utku B. Demir" w:date="2022-04-21T16:58:00Z"/>
              </w:rPr>
            </w:pPr>
            <w:ins w:id="1259" w:author="Utku B. Demir" w:date="2022-04-21T16:58:00Z">
              <w:r w:rsidRPr="00125D20">
                <w:t xml:space="preserve">Conference proceeding </w:t>
              </w:r>
              <w:r w:rsidRPr="00125D20">
                <w:rPr>
                  <w:b w:val="0"/>
                  <w:bCs w:val="0"/>
                  <w:sz w:val="20"/>
                  <w:szCs w:val="20"/>
                </w:rPr>
                <w:t>(n=356)</w:t>
              </w:r>
            </w:ins>
          </w:p>
        </w:tc>
        <w:tc>
          <w:tcPr>
            <w:tcW w:w="585" w:type="dxa"/>
            <w:noWrap/>
            <w:vAlign w:val="center"/>
            <w:hideMark/>
          </w:tcPr>
          <w:p w14:paraId="4694247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0" w:author="Utku B. Demir" w:date="2022-04-21T16:58:00Z"/>
                <w:sz w:val="22"/>
                <w:szCs w:val="22"/>
              </w:rPr>
            </w:pPr>
            <w:ins w:id="1261" w:author="Utku B. Demir" w:date="2022-04-21T16:58:00Z">
              <w:r w:rsidRPr="00125D20">
                <w:rPr>
                  <w:sz w:val="22"/>
                  <w:szCs w:val="22"/>
                </w:rPr>
                <w:t>52</w:t>
              </w:r>
            </w:ins>
          </w:p>
        </w:tc>
        <w:tc>
          <w:tcPr>
            <w:tcW w:w="925" w:type="dxa"/>
            <w:shd w:val="clear" w:color="auto" w:fill="E7E6E6" w:themeFill="background2"/>
            <w:noWrap/>
            <w:vAlign w:val="center"/>
            <w:hideMark/>
          </w:tcPr>
          <w:p w14:paraId="3C4864F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2" w:author="Utku B. Demir" w:date="2022-04-21T16:58:00Z"/>
                <w:sz w:val="18"/>
                <w:szCs w:val="18"/>
              </w:rPr>
            </w:pPr>
            <w:ins w:id="1263" w:author="Utku B. Demir" w:date="2022-04-21T16:58:00Z">
              <w:r w:rsidRPr="00125D20">
                <w:rPr>
                  <w:sz w:val="18"/>
                  <w:szCs w:val="18"/>
                </w:rPr>
                <w:t>14.61%</w:t>
              </w:r>
            </w:ins>
          </w:p>
        </w:tc>
        <w:tc>
          <w:tcPr>
            <w:tcW w:w="585" w:type="dxa"/>
            <w:noWrap/>
            <w:vAlign w:val="center"/>
            <w:hideMark/>
          </w:tcPr>
          <w:p w14:paraId="405723B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4" w:author="Utku B. Demir" w:date="2022-04-21T16:58:00Z"/>
                <w:sz w:val="22"/>
                <w:szCs w:val="22"/>
              </w:rPr>
            </w:pPr>
            <w:ins w:id="1265" w:author="Utku B. Demir" w:date="2022-04-21T16:58:00Z">
              <w:r w:rsidRPr="00125D20">
                <w:rPr>
                  <w:sz w:val="22"/>
                  <w:szCs w:val="22"/>
                </w:rPr>
                <w:t>304</w:t>
              </w:r>
            </w:ins>
          </w:p>
        </w:tc>
        <w:tc>
          <w:tcPr>
            <w:tcW w:w="925" w:type="dxa"/>
            <w:shd w:val="clear" w:color="auto" w:fill="E7E6E6" w:themeFill="background2"/>
            <w:noWrap/>
            <w:vAlign w:val="center"/>
            <w:hideMark/>
          </w:tcPr>
          <w:p w14:paraId="6A02DDB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6" w:author="Utku B. Demir" w:date="2022-04-21T16:58:00Z"/>
                <w:sz w:val="18"/>
                <w:szCs w:val="18"/>
              </w:rPr>
            </w:pPr>
            <w:ins w:id="1267" w:author="Utku B. Demir" w:date="2022-04-21T16:58:00Z">
              <w:r w:rsidRPr="00125D20">
                <w:rPr>
                  <w:sz w:val="18"/>
                  <w:szCs w:val="18"/>
                </w:rPr>
                <w:t>85.39%</w:t>
              </w:r>
            </w:ins>
          </w:p>
        </w:tc>
      </w:tr>
      <w:tr w:rsidR="009E18F0" w:rsidRPr="00125D20" w14:paraId="1CAA53D4" w14:textId="77777777" w:rsidTr="00B0217D">
        <w:trPr>
          <w:cnfStyle w:val="000000100000" w:firstRow="0" w:lastRow="0" w:firstColumn="0" w:lastColumn="0" w:oddVBand="0" w:evenVBand="0" w:oddHBand="1" w:evenHBand="0" w:firstRowFirstColumn="0" w:firstRowLastColumn="0" w:lastRowFirstColumn="0" w:lastRowLastColumn="0"/>
          <w:trHeight w:val="276"/>
          <w:ins w:id="1268"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560D2CB" w14:textId="77777777" w:rsidR="009E18F0" w:rsidRPr="00125D20" w:rsidRDefault="009E18F0" w:rsidP="00B0217D">
            <w:pPr>
              <w:rPr>
                <w:ins w:id="1269" w:author="Utku B. Demir" w:date="2022-04-21T16:58:00Z"/>
              </w:rPr>
            </w:pPr>
            <w:ins w:id="1270" w:author="Utku B. Demir" w:date="2022-04-21T16:58:00Z">
              <w:r w:rsidRPr="00125D20">
                <w:t xml:space="preserve">Policy brief(s) </w:t>
              </w:r>
              <w:r w:rsidRPr="00125D20">
                <w:rPr>
                  <w:b w:val="0"/>
                  <w:bCs w:val="0"/>
                  <w:sz w:val="20"/>
                  <w:szCs w:val="20"/>
                </w:rPr>
                <w:t>(n=333)</w:t>
              </w:r>
            </w:ins>
          </w:p>
        </w:tc>
        <w:tc>
          <w:tcPr>
            <w:tcW w:w="585" w:type="dxa"/>
            <w:noWrap/>
            <w:vAlign w:val="center"/>
            <w:hideMark/>
          </w:tcPr>
          <w:p w14:paraId="2E838D7D"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1" w:author="Utku B. Demir" w:date="2022-04-21T16:58:00Z"/>
                <w:sz w:val="22"/>
                <w:szCs w:val="22"/>
              </w:rPr>
            </w:pPr>
            <w:ins w:id="1272" w:author="Utku B. Demir" w:date="2022-04-21T16:58:00Z">
              <w:r w:rsidRPr="00125D20">
                <w:rPr>
                  <w:sz w:val="22"/>
                  <w:szCs w:val="22"/>
                </w:rPr>
                <w:t>301</w:t>
              </w:r>
            </w:ins>
          </w:p>
        </w:tc>
        <w:tc>
          <w:tcPr>
            <w:tcW w:w="925" w:type="dxa"/>
            <w:shd w:val="clear" w:color="auto" w:fill="E7E6E6" w:themeFill="background2"/>
            <w:noWrap/>
            <w:vAlign w:val="center"/>
            <w:hideMark/>
          </w:tcPr>
          <w:p w14:paraId="07D7C2C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3" w:author="Utku B. Demir" w:date="2022-04-21T16:58:00Z"/>
                <w:sz w:val="18"/>
                <w:szCs w:val="18"/>
              </w:rPr>
            </w:pPr>
            <w:ins w:id="1274" w:author="Utku B. Demir" w:date="2022-04-21T16:58:00Z">
              <w:r w:rsidRPr="00125D20">
                <w:rPr>
                  <w:sz w:val="18"/>
                  <w:szCs w:val="18"/>
                </w:rPr>
                <w:t>90.39%</w:t>
              </w:r>
            </w:ins>
          </w:p>
        </w:tc>
        <w:tc>
          <w:tcPr>
            <w:tcW w:w="585" w:type="dxa"/>
            <w:noWrap/>
            <w:vAlign w:val="center"/>
            <w:hideMark/>
          </w:tcPr>
          <w:p w14:paraId="7B5872B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5" w:author="Utku B. Demir" w:date="2022-04-21T16:58:00Z"/>
                <w:sz w:val="22"/>
                <w:szCs w:val="22"/>
              </w:rPr>
            </w:pPr>
            <w:ins w:id="1276" w:author="Utku B. Demir" w:date="2022-04-21T16:58:00Z">
              <w:r w:rsidRPr="00125D20">
                <w:rPr>
                  <w:sz w:val="22"/>
                  <w:szCs w:val="22"/>
                </w:rPr>
                <w:t>32</w:t>
              </w:r>
            </w:ins>
          </w:p>
        </w:tc>
        <w:tc>
          <w:tcPr>
            <w:tcW w:w="925" w:type="dxa"/>
            <w:shd w:val="clear" w:color="auto" w:fill="E7E6E6" w:themeFill="background2"/>
            <w:noWrap/>
            <w:vAlign w:val="center"/>
            <w:hideMark/>
          </w:tcPr>
          <w:p w14:paraId="0B3573D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7" w:author="Utku B. Demir" w:date="2022-04-21T16:58:00Z"/>
                <w:sz w:val="18"/>
                <w:szCs w:val="18"/>
              </w:rPr>
            </w:pPr>
            <w:ins w:id="1278" w:author="Utku B. Demir" w:date="2022-04-21T16:58:00Z">
              <w:r w:rsidRPr="00125D20">
                <w:rPr>
                  <w:sz w:val="18"/>
                  <w:szCs w:val="18"/>
                </w:rPr>
                <w:t>9.61%</w:t>
              </w:r>
            </w:ins>
          </w:p>
        </w:tc>
      </w:tr>
      <w:tr w:rsidR="009E18F0" w:rsidRPr="00125D20" w14:paraId="0356D531" w14:textId="77777777" w:rsidTr="00B0217D">
        <w:trPr>
          <w:trHeight w:val="276"/>
          <w:ins w:id="1279"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5EB97E" w14:textId="77777777" w:rsidR="009E18F0" w:rsidRPr="00125D20" w:rsidRDefault="009E18F0" w:rsidP="00B0217D">
            <w:pPr>
              <w:rPr>
                <w:ins w:id="1280" w:author="Utku B. Demir" w:date="2022-04-21T16:58:00Z"/>
              </w:rPr>
            </w:pPr>
            <w:ins w:id="1281" w:author="Utku B. Demir" w:date="2022-04-21T16:58:00Z">
              <w:r w:rsidRPr="00125D20">
                <w:t xml:space="preserve">Traditional media (TV/radio/print/etc.) </w:t>
              </w:r>
              <w:r w:rsidRPr="00125D20">
                <w:rPr>
                  <w:b w:val="0"/>
                  <w:bCs w:val="0"/>
                  <w:sz w:val="20"/>
                  <w:szCs w:val="20"/>
                </w:rPr>
                <w:t>(n=346)</w:t>
              </w:r>
            </w:ins>
          </w:p>
        </w:tc>
        <w:tc>
          <w:tcPr>
            <w:tcW w:w="585" w:type="dxa"/>
            <w:noWrap/>
            <w:vAlign w:val="center"/>
            <w:hideMark/>
          </w:tcPr>
          <w:p w14:paraId="45FEE99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2" w:author="Utku B. Demir" w:date="2022-04-21T16:58:00Z"/>
                <w:sz w:val="22"/>
                <w:szCs w:val="22"/>
              </w:rPr>
            </w:pPr>
            <w:ins w:id="1283" w:author="Utku B. Demir" w:date="2022-04-21T16:58:00Z">
              <w:r w:rsidRPr="00125D20">
                <w:rPr>
                  <w:sz w:val="22"/>
                  <w:szCs w:val="22"/>
                </w:rPr>
                <w:t>196</w:t>
              </w:r>
            </w:ins>
          </w:p>
        </w:tc>
        <w:tc>
          <w:tcPr>
            <w:tcW w:w="925" w:type="dxa"/>
            <w:shd w:val="clear" w:color="auto" w:fill="E7E6E6" w:themeFill="background2"/>
            <w:noWrap/>
            <w:vAlign w:val="center"/>
            <w:hideMark/>
          </w:tcPr>
          <w:p w14:paraId="5F5354D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4" w:author="Utku B. Demir" w:date="2022-04-21T16:58:00Z"/>
                <w:sz w:val="18"/>
                <w:szCs w:val="18"/>
              </w:rPr>
            </w:pPr>
            <w:ins w:id="1285" w:author="Utku B. Demir" w:date="2022-04-21T16:58:00Z">
              <w:r w:rsidRPr="00125D20">
                <w:rPr>
                  <w:sz w:val="18"/>
                  <w:szCs w:val="18"/>
                </w:rPr>
                <w:t>56.65%</w:t>
              </w:r>
            </w:ins>
          </w:p>
        </w:tc>
        <w:tc>
          <w:tcPr>
            <w:tcW w:w="585" w:type="dxa"/>
            <w:noWrap/>
            <w:vAlign w:val="center"/>
            <w:hideMark/>
          </w:tcPr>
          <w:p w14:paraId="1AEB7F6C"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6" w:author="Utku B. Demir" w:date="2022-04-21T16:58:00Z"/>
                <w:sz w:val="22"/>
                <w:szCs w:val="22"/>
              </w:rPr>
            </w:pPr>
            <w:ins w:id="1287" w:author="Utku B. Demir" w:date="2022-04-21T16:58:00Z">
              <w:r w:rsidRPr="00125D20">
                <w:rPr>
                  <w:sz w:val="22"/>
                  <w:szCs w:val="22"/>
                </w:rPr>
                <w:t>150</w:t>
              </w:r>
            </w:ins>
          </w:p>
        </w:tc>
        <w:tc>
          <w:tcPr>
            <w:tcW w:w="925" w:type="dxa"/>
            <w:shd w:val="clear" w:color="auto" w:fill="E7E6E6" w:themeFill="background2"/>
            <w:noWrap/>
            <w:vAlign w:val="center"/>
            <w:hideMark/>
          </w:tcPr>
          <w:p w14:paraId="578423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8" w:author="Utku B. Demir" w:date="2022-04-21T16:58:00Z"/>
                <w:sz w:val="18"/>
                <w:szCs w:val="18"/>
              </w:rPr>
            </w:pPr>
            <w:ins w:id="1289" w:author="Utku B. Demir" w:date="2022-04-21T16:58:00Z">
              <w:r w:rsidRPr="00125D20">
                <w:rPr>
                  <w:sz w:val="18"/>
                  <w:szCs w:val="18"/>
                </w:rPr>
                <w:t>43.35%</w:t>
              </w:r>
            </w:ins>
          </w:p>
        </w:tc>
      </w:tr>
      <w:tr w:rsidR="009E18F0" w:rsidRPr="00125D20" w14:paraId="43F653A7" w14:textId="77777777" w:rsidTr="00B0217D">
        <w:trPr>
          <w:cnfStyle w:val="000000100000" w:firstRow="0" w:lastRow="0" w:firstColumn="0" w:lastColumn="0" w:oddVBand="0" w:evenVBand="0" w:oddHBand="1" w:evenHBand="0" w:firstRowFirstColumn="0" w:firstRowLastColumn="0" w:lastRowFirstColumn="0" w:lastRowLastColumn="0"/>
          <w:trHeight w:val="276"/>
          <w:ins w:id="1290"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53D7126" w14:textId="77777777" w:rsidR="009E18F0" w:rsidRPr="00125D20" w:rsidRDefault="009E18F0" w:rsidP="00B0217D">
            <w:pPr>
              <w:rPr>
                <w:ins w:id="1291" w:author="Utku B. Demir" w:date="2022-04-21T16:58:00Z"/>
              </w:rPr>
            </w:pPr>
            <w:ins w:id="1292" w:author="Utku B. Demir" w:date="2022-04-21T16:58:00Z">
              <w:r w:rsidRPr="00125D20">
                <w:t xml:space="preserve">Professional journals/magazines targeting practitioners </w:t>
              </w:r>
              <w:r w:rsidRPr="00125D20">
                <w:rPr>
                  <w:b w:val="0"/>
                  <w:bCs w:val="0"/>
                  <w:sz w:val="20"/>
                  <w:szCs w:val="20"/>
                </w:rPr>
                <w:t>(n=343)</w:t>
              </w:r>
            </w:ins>
          </w:p>
        </w:tc>
        <w:tc>
          <w:tcPr>
            <w:tcW w:w="585" w:type="dxa"/>
            <w:noWrap/>
            <w:vAlign w:val="center"/>
            <w:hideMark/>
          </w:tcPr>
          <w:p w14:paraId="112A891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3" w:author="Utku B. Demir" w:date="2022-04-21T16:58:00Z"/>
                <w:sz w:val="22"/>
                <w:szCs w:val="22"/>
              </w:rPr>
            </w:pPr>
            <w:ins w:id="1294" w:author="Utku B. Demir" w:date="2022-04-21T16:58:00Z">
              <w:r w:rsidRPr="00125D20">
                <w:rPr>
                  <w:sz w:val="22"/>
                  <w:szCs w:val="22"/>
                </w:rPr>
                <w:t>198</w:t>
              </w:r>
            </w:ins>
          </w:p>
        </w:tc>
        <w:tc>
          <w:tcPr>
            <w:tcW w:w="925" w:type="dxa"/>
            <w:shd w:val="clear" w:color="auto" w:fill="E7E6E6" w:themeFill="background2"/>
            <w:noWrap/>
            <w:vAlign w:val="center"/>
            <w:hideMark/>
          </w:tcPr>
          <w:p w14:paraId="27D8DE84"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5" w:author="Utku B. Demir" w:date="2022-04-21T16:58:00Z"/>
                <w:sz w:val="18"/>
                <w:szCs w:val="18"/>
              </w:rPr>
            </w:pPr>
            <w:ins w:id="1296" w:author="Utku B. Demir" w:date="2022-04-21T16:58:00Z">
              <w:r w:rsidRPr="00125D20">
                <w:rPr>
                  <w:sz w:val="18"/>
                  <w:szCs w:val="18"/>
                </w:rPr>
                <w:t>57.73%</w:t>
              </w:r>
            </w:ins>
          </w:p>
        </w:tc>
        <w:tc>
          <w:tcPr>
            <w:tcW w:w="585" w:type="dxa"/>
            <w:noWrap/>
            <w:vAlign w:val="center"/>
            <w:hideMark/>
          </w:tcPr>
          <w:p w14:paraId="45DD2E2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7" w:author="Utku B. Demir" w:date="2022-04-21T16:58:00Z"/>
                <w:sz w:val="22"/>
                <w:szCs w:val="22"/>
              </w:rPr>
            </w:pPr>
            <w:ins w:id="1298" w:author="Utku B. Demir" w:date="2022-04-21T16:58:00Z">
              <w:r w:rsidRPr="00125D20">
                <w:rPr>
                  <w:sz w:val="22"/>
                  <w:szCs w:val="22"/>
                </w:rPr>
                <w:t>145</w:t>
              </w:r>
            </w:ins>
          </w:p>
        </w:tc>
        <w:tc>
          <w:tcPr>
            <w:tcW w:w="925" w:type="dxa"/>
            <w:shd w:val="clear" w:color="auto" w:fill="E7E6E6" w:themeFill="background2"/>
            <w:noWrap/>
            <w:vAlign w:val="center"/>
            <w:hideMark/>
          </w:tcPr>
          <w:p w14:paraId="5140F4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9" w:author="Utku B. Demir" w:date="2022-04-21T16:58:00Z"/>
                <w:sz w:val="18"/>
                <w:szCs w:val="18"/>
              </w:rPr>
            </w:pPr>
            <w:ins w:id="1300" w:author="Utku B. Demir" w:date="2022-04-21T16:58:00Z">
              <w:r w:rsidRPr="00125D20">
                <w:rPr>
                  <w:sz w:val="18"/>
                  <w:szCs w:val="18"/>
                </w:rPr>
                <w:t>42.27%</w:t>
              </w:r>
            </w:ins>
          </w:p>
        </w:tc>
      </w:tr>
      <w:tr w:rsidR="009E18F0" w:rsidRPr="00125D20" w14:paraId="11403463" w14:textId="77777777" w:rsidTr="00B0217D">
        <w:trPr>
          <w:trHeight w:val="276"/>
          <w:ins w:id="1301"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BF41538" w14:textId="77777777" w:rsidR="009E18F0" w:rsidRPr="00125D20" w:rsidRDefault="009E18F0" w:rsidP="00B0217D">
            <w:pPr>
              <w:rPr>
                <w:ins w:id="1302" w:author="Utku B. Demir" w:date="2022-04-21T16:58:00Z"/>
              </w:rPr>
            </w:pPr>
            <w:ins w:id="1303" w:author="Utku B. Demir" w:date="2022-04-21T16:58:00Z">
              <w:r w:rsidRPr="00125D20">
                <w:t xml:space="preserve">Own institutional or project website/blog </w:t>
              </w:r>
              <w:r w:rsidRPr="00125D20">
                <w:rPr>
                  <w:b w:val="0"/>
                  <w:bCs w:val="0"/>
                  <w:sz w:val="20"/>
                  <w:szCs w:val="20"/>
                </w:rPr>
                <w:t>(n=354)</w:t>
              </w:r>
            </w:ins>
          </w:p>
        </w:tc>
        <w:tc>
          <w:tcPr>
            <w:tcW w:w="585" w:type="dxa"/>
            <w:noWrap/>
            <w:vAlign w:val="center"/>
            <w:hideMark/>
          </w:tcPr>
          <w:p w14:paraId="3DDEE03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4" w:author="Utku B. Demir" w:date="2022-04-21T16:58:00Z"/>
                <w:sz w:val="22"/>
                <w:szCs w:val="22"/>
              </w:rPr>
            </w:pPr>
            <w:ins w:id="1305" w:author="Utku B. Demir" w:date="2022-04-21T16:58:00Z">
              <w:r w:rsidRPr="00125D20">
                <w:rPr>
                  <w:sz w:val="22"/>
                  <w:szCs w:val="22"/>
                </w:rPr>
                <w:t>74</w:t>
              </w:r>
            </w:ins>
          </w:p>
        </w:tc>
        <w:tc>
          <w:tcPr>
            <w:tcW w:w="925" w:type="dxa"/>
            <w:shd w:val="clear" w:color="auto" w:fill="E7E6E6" w:themeFill="background2"/>
            <w:noWrap/>
            <w:vAlign w:val="center"/>
            <w:hideMark/>
          </w:tcPr>
          <w:p w14:paraId="2A4D1DF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6" w:author="Utku B. Demir" w:date="2022-04-21T16:58:00Z"/>
                <w:sz w:val="18"/>
                <w:szCs w:val="18"/>
              </w:rPr>
            </w:pPr>
            <w:ins w:id="1307" w:author="Utku B. Demir" w:date="2022-04-21T16:58:00Z">
              <w:r w:rsidRPr="00125D20">
                <w:rPr>
                  <w:sz w:val="18"/>
                  <w:szCs w:val="18"/>
                </w:rPr>
                <w:t>20.90%</w:t>
              </w:r>
            </w:ins>
          </w:p>
        </w:tc>
        <w:tc>
          <w:tcPr>
            <w:tcW w:w="585" w:type="dxa"/>
            <w:noWrap/>
            <w:vAlign w:val="center"/>
            <w:hideMark/>
          </w:tcPr>
          <w:p w14:paraId="6B82463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8" w:author="Utku B. Demir" w:date="2022-04-21T16:58:00Z"/>
                <w:sz w:val="22"/>
                <w:szCs w:val="22"/>
              </w:rPr>
            </w:pPr>
            <w:ins w:id="1309" w:author="Utku B. Demir" w:date="2022-04-21T16:58:00Z">
              <w:r w:rsidRPr="00125D20">
                <w:rPr>
                  <w:sz w:val="22"/>
                  <w:szCs w:val="22"/>
                </w:rPr>
                <w:t>280</w:t>
              </w:r>
            </w:ins>
          </w:p>
        </w:tc>
        <w:tc>
          <w:tcPr>
            <w:tcW w:w="925" w:type="dxa"/>
            <w:shd w:val="clear" w:color="auto" w:fill="E7E6E6" w:themeFill="background2"/>
            <w:noWrap/>
            <w:vAlign w:val="center"/>
            <w:hideMark/>
          </w:tcPr>
          <w:p w14:paraId="7FCDB25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10" w:author="Utku B. Demir" w:date="2022-04-21T16:58:00Z"/>
                <w:sz w:val="18"/>
                <w:szCs w:val="18"/>
              </w:rPr>
            </w:pPr>
            <w:ins w:id="1311" w:author="Utku B. Demir" w:date="2022-04-21T16:58:00Z">
              <w:r w:rsidRPr="00125D20">
                <w:rPr>
                  <w:sz w:val="18"/>
                  <w:szCs w:val="18"/>
                </w:rPr>
                <w:t>79.10%</w:t>
              </w:r>
            </w:ins>
          </w:p>
        </w:tc>
      </w:tr>
      <w:tr w:rsidR="009E18F0" w:rsidRPr="00125D20" w14:paraId="4B2D136A" w14:textId="77777777" w:rsidTr="00B0217D">
        <w:trPr>
          <w:cnfStyle w:val="000000100000" w:firstRow="0" w:lastRow="0" w:firstColumn="0" w:lastColumn="0" w:oddVBand="0" w:evenVBand="0" w:oddHBand="1" w:evenHBand="0" w:firstRowFirstColumn="0" w:firstRowLastColumn="0" w:lastRowFirstColumn="0" w:lastRowLastColumn="0"/>
          <w:trHeight w:val="276"/>
          <w:ins w:id="1312"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67268005" w14:textId="77777777" w:rsidR="009E18F0" w:rsidRPr="00125D20" w:rsidRDefault="009E18F0" w:rsidP="00B0217D">
            <w:pPr>
              <w:rPr>
                <w:ins w:id="1313" w:author="Utku B. Demir" w:date="2022-04-21T16:58:00Z"/>
              </w:rPr>
            </w:pPr>
            <w:ins w:id="1314" w:author="Utku B. Demir" w:date="2022-04-21T16:58:00Z">
              <w:r w:rsidRPr="00125D20">
                <w:t xml:space="preserve">Social media </w:t>
              </w:r>
              <w:r w:rsidRPr="00125D20">
                <w:rPr>
                  <w:b w:val="0"/>
                  <w:bCs w:val="0"/>
                  <w:sz w:val="20"/>
                  <w:szCs w:val="20"/>
                </w:rPr>
                <w:t>(n=347)</w:t>
              </w:r>
            </w:ins>
          </w:p>
        </w:tc>
        <w:tc>
          <w:tcPr>
            <w:tcW w:w="585" w:type="dxa"/>
            <w:noWrap/>
            <w:vAlign w:val="center"/>
            <w:hideMark/>
          </w:tcPr>
          <w:p w14:paraId="4B0A39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5" w:author="Utku B. Demir" w:date="2022-04-21T16:58:00Z"/>
                <w:sz w:val="22"/>
                <w:szCs w:val="22"/>
              </w:rPr>
            </w:pPr>
            <w:ins w:id="1316" w:author="Utku B. Demir" w:date="2022-04-21T16:58:00Z">
              <w:r w:rsidRPr="00125D20">
                <w:rPr>
                  <w:sz w:val="22"/>
                  <w:szCs w:val="22"/>
                </w:rPr>
                <w:t>219</w:t>
              </w:r>
            </w:ins>
          </w:p>
        </w:tc>
        <w:tc>
          <w:tcPr>
            <w:tcW w:w="925" w:type="dxa"/>
            <w:shd w:val="clear" w:color="auto" w:fill="E7E6E6" w:themeFill="background2"/>
            <w:noWrap/>
            <w:vAlign w:val="center"/>
            <w:hideMark/>
          </w:tcPr>
          <w:p w14:paraId="62527C7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7" w:author="Utku B. Demir" w:date="2022-04-21T16:58:00Z"/>
                <w:sz w:val="18"/>
                <w:szCs w:val="18"/>
              </w:rPr>
            </w:pPr>
            <w:ins w:id="1318" w:author="Utku B. Demir" w:date="2022-04-21T16:58:00Z">
              <w:r w:rsidRPr="00125D20">
                <w:rPr>
                  <w:sz w:val="18"/>
                  <w:szCs w:val="18"/>
                </w:rPr>
                <w:t>63.11%</w:t>
              </w:r>
            </w:ins>
          </w:p>
        </w:tc>
        <w:tc>
          <w:tcPr>
            <w:tcW w:w="585" w:type="dxa"/>
            <w:noWrap/>
            <w:vAlign w:val="center"/>
            <w:hideMark/>
          </w:tcPr>
          <w:p w14:paraId="117E59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9" w:author="Utku B. Demir" w:date="2022-04-21T16:58:00Z"/>
                <w:sz w:val="22"/>
                <w:szCs w:val="22"/>
              </w:rPr>
            </w:pPr>
            <w:ins w:id="1320" w:author="Utku B. Demir" w:date="2022-04-21T16:58:00Z">
              <w:r w:rsidRPr="00125D20">
                <w:rPr>
                  <w:sz w:val="22"/>
                  <w:szCs w:val="22"/>
                </w:rPr>
                <w:t>128</w:t>
              </w:r>
            </w:ins>
          </w:p>
        </w:tc>
        <w:tc>
          <w:tcPr>
            <w:tcW w:w="925" w:type="dxa"/>
            <w:shd w:val="clear" w:color="auto" w:fill="E7E6E6" w:themeFill="background2"/>
            <w:noWrap/>
            <w:vAlign w:val="center"/>
            <w:hideMark/>
          </w:tcPr>
          <w:p w14:paraId="372CC2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21" w:author="Utku B. Demir" w:date="2022-04-21T16:58:00Z"/>
                <w:sz w:val="18"/>
                <w:szCs w:val="18"/>
              </w:rPr>
            </w:pPr>
            <w:ins w:id="1322" w:author="Utku B. Demir" w:date="2022-04-21T16:58:00Z">
              <w:r w:rsidRPr="00125D20">
                <w:rPr>
                  <w:sz w:val="18"/>
                  <w:szCs w:val="18"/>
                </w:rPr>
                <w:t>36.89%</w:t>
              </w:r>
            </w:ins>
          </w:p>
        </w:tc>
      </w:tr>
      <w:tr w:rsidR="009E18F0" w:rsidRPr="00125D20" w14:paraId="7087BE5D" w14:textId="77777777" w:rsidTr="00B0217D">
        <w:trPr>
          <w:trHeight w:val="276"/>
          <w:ins w:id="1323"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B4EAE97" w14:textId="77777777" w:rsidR="009E18F0" w:rsidRPr="00125D20" w:rsidRDefault="009E18F0" w:rsidP="00B0217D">
            <w:pPr>
              <w:rPr>
                <w:ins w:id="1324" w:author="Utku B. Demir" w:date="2022-04-21T16:58:00Z"/>
              </w:rPr>
            </w:pPr>
            <w:ins w:id="1325" w:author="Utku B. Demir" w:date="2022-04-21T16:58:00Z">
              <w:r w:rsidRPr="00125D20">
                <w:t xml:space="preserve">Online platforms (other than social media and project website/blog; e. g. data or code sharing, citizen science platforms) </w:t>
              </w:r>
              <w:r w:rsidRPr="00125D20">
                <w:rPr>
                  <w:b w:val="0"/>
                  <w:bCs w:val="0"/>
                  <w:sz w:val="20"/>
                  <w:szCs w:val="20"/>
                </w:rPr>
                <w:t>(n=343)</w:t>
              </w:r>
            </w:ins>
          </w:p>
        </w:tc>
        <w:tc>
          <w:tcPr>
            <w:tcW w:w="585" w:type="dxa"/>
            <w:noWrap/>
            <w:vAlign w:val="center"/>
            <w:hideMark/>
          </w:tcPr>
          <w:p w14:paraId="348C8B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6" w:author="Utku B. Demir" w:date="2022-04-21T16:58:00Z"/>
                <w:sz w:val="22"/>
                <w:szCs w:val="22"/>
              </w:rPr>
            </w:pPr>
            <w:ins w:id="1327" w:author="Utku B. Demir" w:date="2022-04-21T16:58:00Z">
              <w:r w:rsidRPr="00125D20">
                <w:rPr>
                  <w:sz w:val="22"/>
                  <w:szCs w:val="22"/>
                </w:rPr>
                <w:t>228</w:t>
              </w:r>
            </w:ins>
          </w:p>
        </w:tc>
        <w:tc>
          <w:tcPr>
            <w:tcW w:w="925" w:type="dxa"/>
            <w:shd w:val="clear" w:color="auto" w:fill="E7E6E6" w:themeFill="background2"/>
            <w:noWrap/>
            <w:vAlign w:val="center"/>
            <w:hideMark/>
          </w:tcPr>
          <w:p w14:paraId="0ED48E5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8" w:author="Utku B. Demir" w:date="2022-04-21T16:58:00Z"/>
                <w:sz w:val="18"/>
                <w:szCs w:val="18"/>
              </w:rPr>
            </w:pPr>
            <w:ins w:id="1329" w:author="Utku B. Demir" w:date="2022-04-21T16:58:00Z">
              <w:r w:rsidRPr="00125D20">
                <w:rPr>
                  <w:sz w:val="18"/>
                  <w:szCs w:val="18"/>
                </w:rPr>
                <w:t>66.47%</w:t>
              </w:r>
            </w:ins>
          </w:p>
        </w:tc>
        <w:tc>
          <w:tcPr>
            <w:tcW w:w="585" w:type="dxa"/>
            <w:noWrap/>
            <w:vAlign w:val="center"/>
            <w:hideMark/>
          </w:tcPr>
          <w:p w14:paraId="0B65F2C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30" w:author="Utku B. Demir" w:date="2022-04-21T16:58:00Z"/>
                <w:sz w:val="22"/>
                <w:szCs w:val="22"/>
              </w:rPr>
            </w:pPr>
            <w:ins w:id="1331" w:author="Utku B. Demir" w:date="2022-04-21T16:58:00Z">
              <w:r w:rsidRPr="00125D20">
                <w:rPr>
                  <w:sz w:val="22"/>
                  <w:szCs w:val="22"/>
                </w:rPr>
                <w:t>115</w:t>
              </w:r>
            </w:ins>
          </w:p>
        </w:tc>
        <w:tc>
          <w:tcPr>
            <w:tcW w:w="925" w:type="dxa"/>
            <w:shd w:val="clear" w:color="auto" w:fill="E7E6E6" w:themeFill="background2"/>
            <w:noWrap/>
            <w:vAlign w:val="center"/>
            <w:hideMark/>
          </w:tcPr>
          <w:p w14:paraId="611EAAB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32" w:author="Utku B. Demir" w:date="2022-04-21T16:58:00Z"/>
                <w:sz w:val="18"/>
                <w:szCs w:val="18"/>
              </w:rPr>
            </w:pPr>
            <w:ins w:id="1333" w:author="Utku B. Demir" w:date="2022-04-21T16:58:00Z">
              <w:r w:rsidRPr="00125D20">
                <w:rPr>
                  <w:sz w:val="18"/>
                  <w:szCs w:val="18"/>
                </w:rPr>
                <w:t>33.53%</w:t>
              </w:r>
            </w:ins>
          </w:p>
        </w:tc>
      </w:tr>
      <w:tr w:rsidR="009E18F0" w:rsidRPr="00125D20" w14:paraId="5818772C" w14:textId="77777777" w:rsidTr="00B0217D">
        <w:trPr>
          <w:cnfStyle w:val="000000100000" w:firstRow="0" w:lastRow="0" w:firstColumn="0" w:lastColumn="0" w:oddVBand="0" w:evenVBand="0" w:oddHBand="1" w:evenHBand="0" w:firstRowFirstColumn="0" w:firstRowLastColumn="0" w:lastRowFirstColumn="0" w:lastRowLastColumn="0"/>
          <w:trHeight w:val="276"/>
          <w:ins w:id="1334"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29EE31C" w14:textId="77777777" w:rsidR="009E18F0" w:rsidRPr="00125D20" w:rsidRDefault="009E18F0" w:rsidP="00B0217D">
            <w:pPr>
              <w:rPr>
                <w:ins w:id="1335" w:author="Utku B. Demir" w:date="2022-04-21T16:58:00Z"/>
              </w:rPr>
            </w:pPr>
            <w:ins w:id="1336" w:author="Utku B. Demir" w:date="2022-04-21T16:58:00Z">
              <w:r w:rsidRPr="00125D20">
                <w:t xml:space="preserve">(You </w:t>
              </w:r>
              <w:proofErr w:type="gramStart"/>
              <w:r w:rsidRPr="00125D20">
                <w:t>providing</w:t>
              </w:r>
              <w:proofErr w:type="gramEnd"/>
              <w:r w:rsidRPr="00125D20">
                <w:t xml:space="preserve">) consultancy (paid or unpaid) </w:t>
              </w:r>
              <w:r w:rsidRPr="00125D20">
                <w:rPr>
                  <w:b w:val="0"/>
                  <w:bCs w:val="0"/>
                  <w:sz w:val="20"/>
                  <w:szCs w:val="20"/>
                </w:rPr>
                <w:t>(n=342)</w:t>
              </w:r>
            </w:ins>
          </w:p>
        </w:tc>
        <w:tc>
          <w:tcPr>
            <w:tcW w:w="585" w:type="dxa"/>
            <w:noWrap/>
            <w:vAlign w:val="center"/>
            <w:hideMark/>
          </w:tcPr>
          <w:p w14:paraId="447B5D3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7" w:author="Utku B. Demir" w:date="2022-04-21T16:58:00Z"/>
                <w:sz w:val="22"/>
                <w:szCs w:val="22"/>
              </w:rPr>
            </w:pPr>
            <w:ins w:id="1338" w:author="Utku B. Demir" w:date="2022-04-21T16:58:00Z">
              <w:r w:rsidRPr="00125D20">
                <w:rPr>
                  <w:sz w:val="22"/>
                  <w:szCs w:val="22"/>
                </w:rPr>
                <w:t>226</w:t>
              </w:r>
            </w:ins>
          </w:p>
        </w:tc>
        <w:tc>
          <w:tcPr>
            <w:tcW w:w="925" w:type="dxa"/>
            <w:shd w:val="clear" w:color="auto" w:fill="E7E6E6" w:themeFill="background2"/>
            <w:noWrap/>
            <w:vAlign w:val="center"/>
            <w:hideMark/>
          </w:tcPr>
          <w:p w14:paraId="4BB51CF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9" w:author="Utku B. Demir" w:date="2022-04-21T16:58:00Z"/>
                <w:sz w:val="18"/>
                <w:szCs w:val="18"/>
              </w:rPr>
            </w:pPr>
            <w:ins w:id="1340" w:author="Utku B. Demir" w:date="2022-04-21T16:58:00Z">
              <w:r w:rsidRPr="00125D20">
                <w:rPr>
                  <w:sz w:val="18"/>
                  <w:szCs w:val="18"/>
                </w:rPr>
                <w:t>66.08%</w:t>
              </w:r>
            </w:ins>
          </w:p>
        </w:tc>
        <w:tc>
          <w:tcPr>
            <w:tcW w:w="585" w:type="dxa"/>
            <w:noWrap/>
            <w:vAlign w:val="center"/>
            <w:hideMark/>
          </w:tcPr>
          <w:p w14:paraId="7E24285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41" w:author="Utku B. Demir" w:date="2022-04-21T16:58:00Z"/>
                <w:sz w:val="22"/>
                <w:szCs w:val="22"/>
              </w:rPr>
            </w:pPr>
            <w:ins w:id="1342" w:author="Utku B. Demir" w:date="2022-04-21T16:58:00Z">
              <w:r w:rsidRPr="00125D20">
                <w:rPr>
                  <w:sz w:val="22"/>
                  <w:szCs w:val="22"/>
                </w:rPr>
                <w:t>116</w:t>
              </w:r>
            </w:ins>
          </w:p>
        </w:tc>
        <w:tc>
          <w:tcPr>
            <w:tcW w:w="925" w:type="dxa"/>
            <w:shd w:val="clear" w:color="auto" w:fill="E7E6E6" w:themeFill="background2"/>
            <w:noWrap/>
            <w:vAlign w:val="center"/>
            <w:hideMark/>
          </w:tcPr>
          <w:p w14:paraId="4C2C3C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43" w:author="Utku B. Demir" w:date="2022-04-21T16:58:00Z"/>
                <w:sz w:val="18"/>
                <w:szCs w:val="18"/>
              </w:rPr>
            </w:pPr>
            <w:ins w:id="1344" w:author="Utku B. Demir" w:date="2022-04-21T16:58:00Z">
              <w:r w:rsidRPr="00125D20">
                <w:rPr>
                  <w:sz w:val="18"/>
                  <w:szCs w:val="18"/>
                </w:rPr>
                <w:t>33.92%</w:t>
              </w:r>
            </w:ins>
          </w:p>
        </w:tc>
      </w:tr>
      <w:tr w:rsidR="009E18F0" w:rsidRPr="00125D20" w14:paraId="7258A4F8" w14:textId="77777777" w:rsidTr="00B0217D">
        <w:trPr>
          <w:trHeight w:val="276"/>
          <w:ins w:id="134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DA0B9F0" w14:textId="77777777" w:rsidR="009E18F0" w:rsidRPr="00125D20" w:rsidRDefault="009E18F0" w:rsidP="00B0217D">
            <w:pPr>
              <w:rPr>
                <w:ins w:id="1346" w:author="Utku B. Demir" w:date="2022-04-21T16:58:00Z"/>
              </w:rPr>
            </w:pPr>
            <w:ins w:id="1347" w:author="Utku B. Demir" w:date="2022-04-21T16:58:00Z">
              <w:r w:rsidRPr="00125D20">
                <w:t xml:space="preserve">Targeted events for (non-academic) practitioners </w:t>
              </w:r>
              <w:r w:rsidRPr="00125D20">
                <w:rPr>
                  <w:b w:val="0"/>
                  <w:bCs w:val="0"/>
                  <w:sz w:val="20"/>
                  <w:szCs w:val="20"/>
                </w:rPr>
                <w:t>(n=343)</w:t>
              </w:r>
            </w:ins>
          </w:p>
        </w:tc>
        <w:tc>
          <w:tcPr>
            <w:tcW w:w="585" w:type="dxa"/>
            <w:noWrap/>
            <w:vAlign w:val="center"/>
            <w:hideMark/>
          </w:tcPr>
          <w:p w14:paraId="5A09F5B1"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48" w:author="Utku B. Demir" w:date="2022-04-21T16:58:00Z"/>
                <w:sz w:val="22"/>
                <w:szCs w:val="22"/>
              </w:rPr>
            </w:pPr>
            <w:ins w:id="1349" w:author="Utku B. Demir" w:date="2022-04-21T16:58:00Z">
              <w:r w:rsidRPr="00125D20">
                <w:rPr>
                  <w:sz w:val="22"/>
                  <w:szCs w:val="22"/>
                </w:rPr>
                <w:t>233</w:t>
              </w:r>
            </w:ins>
          </w:p>
        </w:tc>
        <w:tc>
          <w:tcPr>
            <w:tcW w:w="925" w:type="dxa"/>
            <w:shd w:val="clear" w:color="auto" w:fill="E7E6E6" w:themeFill="background2"/>
            <w:noWrap/>
            <w:vAlign w:val="center"/>
            <w:hideMark/>
          </w:tcPr>
          <w:p w14:paraId="4B23686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0" w:author="Utku B. Demir" w:date="2022-04-21T16:58:00Z"/>
                <w:sz w:val="18"/>
                <w:szCs w:val="18"/>
              </w:rPr>
            </w:pPr>
            <w:ins w:id="1351" w:author="Utku B. Demir" w:date="2022-04-21T16:58:00Z">
              <w:r w:rsidRPr="00125D20">
                <w:rPr>
                  <w:sz w:val="18"/>
                  <w:szCs w:val="18"/>
                </w:rPr>
                <w:t>67.93%</w:t>
              </w:r>
            </w:ins>
          </w:p>
        </w:tc>
        <w:tc>
          <w:tcPr>
            <w:tcW w:w="585" w:type="dxa"/>
            <w:noWrap/>
            <w:vAlign w:val="center"/>
            <w:hideMark/>
          </w:tcPr>
          <w:p w14:paraId="2869473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2" w:author="Utku B. Demir" w:date="2022-04-21T16:58:00Z"/>
                <w:sz w:val="22"/>
                <w:szCs w:val="22"/>
              </w:rPr>
            </w:pPr>
            <w:ins w:id="1353" w:author="Utku B. Demir" w:date="2022-04-21T16:58:00Z">
              <w:r w:rsidRPr="00125D20">
                <w:rPr>
                  <w:sz w:val="22"/>
                  <w:szCs w:val="22"/>
                </w:rPr>
                <w:t>110</w:t>
              </w:r>
            </w:ins>
          </w:p>
        </w:tc>
        <w:tc>
          <w:tcPr>
            <w:tcW w:w="925" w:type="dxa"/>
            <w:shd w:val="clear" w:color="auto" w:fill="E7E6E6" w:themeFill="background2"/>
            <w:noWrap/>
            <w:vAlign w:val="center"/>
            <w:hideMark/>
          </w:tcPr>
          <w:p w14:paraId="69DD858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4" w:author="Utku B. Demir" w:date="2022-04-21T16:58:00Z"/>
                <w:sz w:val="18"/>
                <w:szCs w:val="18"/>
              </w:rPr>
            </w:pPr>
            <w:ins w:id="1355" w:author="Utku B. Demir" w:date="2022-04-21T16:58:00Z">
              <w:r w:rsidRPr="00125D20">
                <w:rPr>
                  <w:sz w:val="18"/>
                  <w:szCs w:val="18"/>
                </w:rPr>
                <w:t>32.07%</w:t>
              </w:r>
            </w:ins>
          </w:p>
        </w:tc>
      </w:tr>
      <w:tr w:rsidR="009E18F0" w:rsidRPr="00125D20" w14:paraId="0558B9A8" w14:textId="77777777" w:rsidTr="00B0217D">
        <w:trPr>
          <w:cnfStyle w:val="000000100000" w:firstRow="0" w:lastRow="0" w:firstColumn="0" w:lastColumn="0" w:oddVBand="0" w:evenVBand="0" w:oddHBand="1" w:evenHBand="0" w:firstRowFirstColumn="0" w:firstRowLastColumn="0" w:lastRowFirstColumn="0" w:lastRowLastColumn="0"/>
          <w:trHeight w:val="276"/>
          <w:ins w:id="1356"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BDB3E1" w14:textId="77777777" w:rsidR="009E18F0" w:rsidRPr="00125D20" w:rsidRDefault="009E18F0" w:rsidP="00B0217D">
            <w:pPr>
              <w:rPr>
                <w:ins w:id="1357" w:author="Utku B. Demir" w:date="2022-04-21T16:58:00Z"/>
              </w:rPr>
            </w:pPr>
            <w:ins w:id="1358" w:author="Utku B. Demir" w:date="2022-04-21T16:58:00Z">
              <w:r w:rsidRPr="00125D20">
                <w:t xml:space="preserve">General events for a non-academic public (other than practitioners) </w:t>
              </w:r>
              <w:r w:rsidRPr="00125D20">
                <w:rPr>
                  <w:b w:val="0"/>
                  <w:bCs w:val="0"/>
                  <w:sz w:val="20"/>
                  <w:szCs w:val="20"/>
                </w:rPr>
                <w:t>(n=343)</w:t>
              </w:r>
            </w:ins>
          </w:p>
        </w:tc>
        <w:tc>
          <w:tcPr>
            <w:tcW w:w="585" w:type="dxa"/>
            <w:noWrap/>
            <w:vAlign w:val="center"/>
            <w:hideMark/>
          </w:tcPr>
          <w:p w14:paraId="01AAAD43"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9" w:author="Utku B. Demir" w:date="2022-04-21T16:58:00Z"/>
                <w:sz w:val="22"/>
                <w:szCs w:val="22"/>
              </w:rPr>
            </w:pPr>
            <w:ins w:id="1360" w:author="Utku B. Demir" w:date="2022-04-21T16:58:00Z">
              <w:r w:rsidRPr="00125D20">
                <w:rPr>
                  <w:sz w:val="22"/>
                  <w:szCs w:val="22"/>
                </w:rPr>
                <w:t>207</w:t>
              </w:r>
            </w:ins>
          </w:p>
        </w:tc>
        <w:tc>
          <w:tcPr>
            <w:tcW w:w="925" w:type="dxa"/>
            <w:shd w:val="clear" w:color="auto" w:fill="E7E6E6" w:themeFill="background2"/>
            <w:noWrap/>
            <w:vAlign w:val="center"/>
            <w:hideMark/>
          </w:tcPr>
          <w:p w14:paraId="0BC593B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1" w:author="Utku B. Demir" w:date="2022-04-21T16:58:00Z"/>
                <w:sz w:val="18"/>
                <w:szCs w:val="18"/>
              </w:rPr>
            </w:pPr>
            <w:ins w:id="1362" w:author="Utku B. Demir" w:date="2022-04-21T16:58:00Z">
              <w:r w:rsidRPr="00125D20">
                <w:rPr>
                  <w:sz w:val="18"/>
                  <w:szCs w:val="18"/>
                </w:rPr>
                <w:t>60.35%</w:t>
              </w:r>
            </w:ins>
          </w:p>
        </w:tc>
        <w:tc>
          <w:tcPr>
            <w:tcW w:w="585" w:type="dxa"/>
            <w:noWrap/>
            <w:vAlign w:val="center"/>
            <w:hideMark/>
          </w:tcPr>
          <w:p w14:paraId="35C1C6E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3" w:author="Utku B. Demir" w:date="2022-04-21T16:58:00Z"/>
                <w:sz w:val="22"/>
                <w:szCs w:val="22"/>
              </w:rPr>
            </w:pPr>
            <w:ins w:id="1364" w:author="Utku B. Demir" w:date="2022-04-21T16:58:00Z">
              <w:r w:rsidRPr="00125D20">
                <w:rPr>
                  <w:sz w:val="22"/>
                  <w:szCs w:val="22"/>
                </w:rPr>
                <w:t>136</w:t>
              </w:r>
            </w:ins>
          </w:p>
        </w:tc>
        <w:tc>
          <w:tcPr>
            <w:tcW w:w="925" w:type="dxa"/>
            <w:shd w:val="clear" w:color="auto" w:fill="E7E6E6" w:themeFill="background2"/>
            <w:noWrap/>
            <w:vAlign w:val="center"/>
            <w:hideMark/>
          </w:tcPr>
          <w:p w14:paraId="65F86572"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5" w:author="Utku B. Demir" w:date="2022-04-21T16:58:00Z"/>
                <w:sz w:val="18"/>
                <w:szCs w:val="18"/>
              </w:rPr>
            </w:pPr>
            <w:ins w:id="1366" w:author="Utku B. Demir" w:date="2022-04-21T16:58:00Z">
              <w:r w:rsidRPr="00125D20">
                <w:rPr>
                  <w:sz w:val="18"/>
                  <w:szCs w:val="18"/>
                </w:rPr>
                <w:t>39.65%</w:t>
              </w:r>
            </w:ins>
          </w:p>
        </w:tc>
      </w:tr>
    </w:tbl>
    <w:p w14:paraId="37D72372" w14:textId="77777777" w:rsidR="009E18F0" w:rsidRPr="00125D20" w:rsidRDefault="009E18F0" w:rsidP="009E18F0">
      <w:pPr>
        <w:rPr>
          <w:ins w:id="1367" w:author="Utku B. Demir" w:date="2022-04-21T16:58:00Z"/>
        </w:rPr>
      </w:pPr>
    </w:p>
    <w:p w14:paraId="0A88EB5F" w14:textId="77777777" w:rsidR="009E18F0" w:rsidRDefault="009E18F0" w:rsidP="00912D56">
      <w:pPr>
        <w:pStyle w:val="RTDBody"/>
        <w:rPr>
          <w:ins w:id="1368" w:author="Utku B. Demir" w:date="2022-04-21T13:46:00Z"/>
        </w:rPr>
      </w:pPr>
    </w:p>
    <w:p w14:paraId="730AD3FB" w14:textId="77777777" w:rsidR="00F91817" w:rsidRPr="00125D20" w:rsidRDefault="00F91817" w:rsidP="00F91817">
      <w:pPr>
        <w:rPr>
          <w:ins w:id="1369" w:author="Utku B. Demir" w:date="2022-04-21T13:46:00Z"/>
          <w:rFonts w:asciiTheme="majorHAnsi" w:eastAsiaTheme="majorEastAsia" w:hAnsiTheme="majorHAnsi" w:cstheme="majorBidi"/>
          <w:b/>
          <w:bCs/>
          <w:sz w:val="28"/>
          <w:szCs w:val="28"/>
        </w:rPr>
      </w:pPr>
    </w:p>
    <w:p w14:paraId="3A63C6A2" w14:textId="77777777" w:rsidR="00F91817" w:rsidRDefault="00F91817" w:rsidP="00912D56">
      <w:pPr>
        <w:pStyle w:val="RTDBody"/>
      </w:pPr>
    </w:p>
    <w:p w14:paraId="0BD41785" w14:textId="410EFA40" w:rsidR="00912D56" w:rsidRPr="00600FE3" w:rsidRDefault="00912D56" w:rsidP="00912D56">
      <w:pPr>
        <w:pStyle w:val="RTDHeading04"/>
        <w:tabs>
          <w:tab w:val="left" w:pos="709"/>
        </w:tabs>
        <w:ind w:left="709" w:hanging="709"/>
        <w:outlineLvl w:val="1"/>
        <w:rPr>
          <w:sz w:val="22"/>
          <w:szCs w:val="22"/>
        </w:rPr>
      </w:pPr>
      <w:bookmarkStart w:id="1370" w:name="_Toc99469567"/>
      <w:r>
        <w:rPr>
          <w:sz w:val="22"/>
          <w:szCs w:val="22"/>
        </w:rPr>
        <w:t>4.4</w:t>
      </w:r>
      <w:r>
        <w:rPr>
          <w:sz w:val="22"/>
          <w:szCs w:val="22"/>
        </w:rPr>
        <w:tab/>
      </w:r>
      <w:r w:rsidRPr="00912D56">
        <w:rPr>
          <w:sz w:val="22"/>
          <w:szCs w:val="22"/>
        </w:rPr>
        <w:t>Productive interactions: Obstacles and attempted solutions</w:t>
      </w:r>
      <w:bookmarkEnd w:id="1370"/>
    </w:p>
    <w:p w14:paraId="6296FC7E" w14:textId="19223415" w:rsidR="00912D56" w:rsidRDefault="00912D56" w:rsidP="00912D56">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8F80906" w14:textId="289427D9" w:rsidR="00995AA1" w:rsidRDefault="00995AA1" w:rsidP="00995AA1">
      <w:pPr>
        <w:pStyle w:val="RTDHeading02"/>
        <w:numPr>
          <w:ilvl w:val="0"/>
          <w:numId w:val="4"/>
        </w:numPr>
        <w:ind w:left="709" w:hanging="709"/>
        <w:outlineLvl w:val="0"/>
        <w:rPr>
          <w:sz w:val="28"/>
          <w:szCs w:val="28"/>
        </w:rPr>
      </w:pPr>
      <w:bookmarkStart w:id="1371" w:name="_Toc99469568"/>
      <w:r>
        <w:rPr>
          <w:sz w:val="28"/>
          <w:szCs w:val="28"/>
        </w:rPr>
        <w:t>NEW SOCIAL PRACTICES</w:t>
      </w:r>
      <w:r w:rsidR="00954B1B">
        <w:rPr>
          <w:sz w:val="28"/>
          <w:szCs w:val="28"/>
        </w:rPr>
        <w:t>?</w:t>
      </w:r>
      <w:r>
        <w:rPr>
          <w:sz w:val="28"/>
          <w:szCs w:val="28"/>
        </w:rPr>
        <w:t xml:space="preserve"> iNTENDED OUTCOMES, </w:t>
      </w:r>
      <w:r w:rsidR="00F73C05">
        <w:rPr>
          <w:sz w:val="28"/>
          <w:szCs w:val="28"/>
        </w:rPr>
        <w:t>ACTUAL OUTCOMES AND LIMITATIONS</w:t>
      </w:r>
      <w:bookmarkEnd w:id="1371"/>
    </w:p>
    <w:p w14:paraId="0E7F2671" w14:textId="1638C2F6" w:rsidR="00995AA1" w:rsidRPr="00600FE3" w:rsidRDefault="00995AA1" w:rsidP="00995AA1">
      <w:pPr>
        <w:pStyle w:val="RTDHeading04"/>
        <w:tabs>
          <w:tab w:val="left" w:pos="709"/>
        </w:tabs>
        <w:ind w:left="709" w:hanging="709"/>
        <w:outlineLvl w:val="1"/>
        <w:rPr>
          <w:sz w:val="22"/>
          <w:szCs w:val="22"/>
        </w:rPr>
      </w:pPr>
      <w:bookmarkStart w:id="1372" w:name="_Toc99469569"/>
      <w:r>
        <w:rPr>
          <w:sz w:val="22"/>
          <w:szCs w:val="22"/>
        </w:rPr>
        <w:t>5.1</w:t>
      </w:r>
      <w:r>
        <w:rPr>
          <w:sz w:val="22"/>
          <w:szCs w:val="22"/>
        </w:rPr>
        <w:tab/>
        <w:t>Social innovation outcome orientation in SNSF projects</w:t>
      </w:r>
      <w:bookmarkEnd w:id="1372"/>
    </w:p>
    <w:p w14:paraId="3EF268CF" w14:textId="186C8455" w:rsidR="00995AA1" w:rsidRDefault="00995AA1" w:rsidP="00995AA1">
      <w:pPr>
        <w:pStyle w:val="RTDBody"/>
        <w:rPr>
          <w:ins w:id="1373" w:author="Utku B. Demir" w:date="2022-04-21T14:55: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5637B3E" w14:textId="77777777" w:rsidR="00DE2DF0" w:rsidRPr="00125D20" w:rsidRDefault="00DE2DF0" w:rsidP="00DE2DF0">
      <w:pPr>
        <w:pStyle w:val="Heading3"/>
        <w:spacing w:after="240"/>
        <w:rPr>
          <w:ins w:id="1374" w:author="Utku B. Demir" w:date="2022-04-21T14:55:00Z"/>
        </w:rPr>
      </w:pPr>
      <w:bookmarkStart w:id="1375" w:name="_Toc100567183"/>
      <w:ins w:id="1376" w:author="Utku B. Demir" w:date="2022-04-21T14:55:00Z">
        <w:r w:rsidRPr="00125D20">
          <w:lastRenderedPageBreak/>
          <w:t xml:space="preserve">Goals </w:t>
        </w:r>
        <w:proofErr w:type="gramStart"/>
        <w:r w:rsidRPr="00125D20">
          <w:t>with regard to</w:t>
        </w:r>
        <w:proofErr w:type="gramEnd"/>
        <w:r w:rsidRPr="00125D20">
          <w:t xml:space="preserve"> target groups</w:t>
        </w:r>
        <w:bookmarkEnd w:id="1375"/>
      </w:ins>
    </w:p>
    <w:p w14:paraId="147BCD12" w14:textId="77777777" w:rsidR="00DE2DF0" w:rsidRPr="00125D20" w:rsidRDefault="00DE2DF0" w:rsidP="00DE2DF0">
      <w:pPr>
        <w:pStyle w:val="Caption"/>
        <w:keepNext/>
        <w:rPr>
          <w:ins w:id="1377" w:author="Utku B. Demir" w:date="2022-04-21T14:55:00Z"/>
        </w:rPr>
      </w:pPr>
      <w:bookmarkStart w:id="1378" w:name="_Toc100567217"/>
      <w:ins w:id="1379" w:author="Utku B. Demir" w:date="2022-04-21T14:55: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r w:rsidRPr="00125D20">
          <w:t>: Distribution of target group goals</w:t>
        </w:r>
        <w:bookmarkEnd w:id="1378"/>
      </w:ins>
    </w:p>
    <w:p w14:paraId="6C76F351" w14:textId="77777777" w:rsidR="00DE2DF0" w:rsidRPr="00125D20" w:rsidRDefault="00DE2DF0" w:rsidP="00DE2DF0">
      <w:pPr>
        <w:pStyle w:val="BodyText"/>
        <w:keepNext/>
        <w:rPr>
          <w:ins w:id="1380" w:author="Utku B. Demir" w:date="2022-04-21T14:55:00Z"/>
        </w:rPr>
      </w:pPr>
      <w:commentRangeStart w:id="1381"/>
      <w:ins w:id="1382" w:author="Utku B. Demir" w:date="2022-04-21T14:55:00Z">
        <w:r w:rsidRPr="00125D20">
          <w:rPr>
            <w:noProof/>
            <w:lang w:eastAsia="de-AT"/>
          </w:rPr>
          <w:drawing>
            <wp:inline distT="0" distB="0" distL="0" distR="0" wp14:anchorId="6BF67A89" wp14:editId="69C7C930">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ins>
      <w:commentRangeEnd w:id="1381"/>
      <w:ins w:id="1383" w:author="Utku B. Demir" w:date="2022-04-22T12:18:00Z">
        <w:r w:rsidR="007A3E44">
          <w:rPr>
            <w:rStyle w:val="CommentReference"/>
            <w:lang w:val="en-GB"/>
          </w:rPr>
          <w:commentReference w:id="1381"/>
        </w:r>
      </w:ins>
    </w:p>
    <w:p w14:paraId="2A616B14" w14:textId="77777777" w:rsidR="00DE2DF0" w:rsidRPr="00125D20" w:rsidRDefault="00DE2DF0" w:rsidP="00DE2DF0">
      <w:pPr>
        <w:jc w:val="both"/>
        <w:rPr>
          <w:ins w:id="1384" w:author="Utku B. Demir" w:date="2022-04-21T14:55:00Z"/>
        </w:rPr>
      </w:pPr>
      <w:ins w:id="1385" w:author="Utku B. Demir" w:date="2022-04-21T14:55:00Z">
        <w:r w:rsidRPr="00125D20">
          <w:t xml:space="preserve">Envisioned social goals of the project can be important indicators of social innovation. Several true/false statements concerning foreseen social impact or social inclusion goals were raised to measure further aspects of </w:t>
        </w:r>
        <w:proofErr w:type="spellStart"/>
        <w:r w:rsidRPr="00125D20">
          <w:t>transdisciplinarity</w:t>
        </w:r>
        <w:proofErr w:type="spellEnd"/>
        <w:r w:rsidRPr="00125D20">
          <w:t xml:space="preserve">. </w:t>
        </w:r>
        <w:r w:rsidRPr="00125D20">
          <w:rPr>
            <w:i/>
            <w:iCs/>
          </w:rPr>
          <w:t>Aim to empower targeted or included social groups</w:t>
        </w:r>
        <w:r w:rsidRPr="00125D20">
          <w:t xml:space="preserve"> was the most frequently selected category (170 times) followed by </w:t>
        </w:r>
        <w:r w:rsidRPr="00125D20">
          <w:rPr>
            <w:i/>
            <w:iCs/>
          </w:rPr>
          <w:t>enabling diversity and exchange of different perspectives</w:t>
        </w:r>
        <w:r w:rsidRPr="00125D20">
          <w:t xml:space="preserve"> (151 times). The category </w:t>
        </w:r>
        <w:r w:rsidRPr="00125D20">
          <w:rPr>
            <w:iCs/>
          </w:rPr>
          <w:t>the</w:t>
        </w:r>
        <w:r w:rsidRPr="00125D20">
          <w:rPr>
            <w:i/>
          </w:rPr>
          <w:t xml:space="preserve"> project worked towards improving people’s lives</w:t>
        </w:r>
        <w:r w:rsidRPr="00125D20">
          <w:t xml:space="preserve"> was the least frequent selected category (55 times).</w:t>
        </w:r>
      </w:ins>
    </w:p>
    <w:p w14:paraId="7655B375" w14:textId="77777777" w:rsidR="00DE2DF0" w:rsidRPr="00125D20" w:rsidRDefault="00DE2DF0" w:rsidP="00DE2DF0">
      <w:pPr>
        <w:rPr>
          <w:ins w:id="1386" w:author="Utku B. Demir" w:date="2022-04-21T14:55:00Z"/>
        </w:rPr>
      </w:pPr>
    </w:p>
    <w:p w14:paraId="50D27D7F" w14:textId="77777777" w:rsidR="00DE2DF0" w:rsidRPr="00125D20" w:rsidRDefault="00DE2DF0" w:rsidP="00DE2DF0">
      <w:pPr>
        <w:pStyle w:val="Caption"/>
        <w:keepNext/>
        <w:rPr>
          <w:ins w:id="1387" w:author="Utku B. Demir" w:date="2022-04-21T14:55:00Z"/>
        </w:rPr>
      </w:pPr>
      <w:bookmarkStart w:id="1388" w:name="_Toc100567249"/>
      <w:ins w:id="1389" w:author="Utku B. Demir" w:date="2022-04-21T14:55: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r w:rsidRPr="00125D20">
          <w:t>: Distribution of target group goals</w:t>
        </w:r>
        <w:bookmarkEnd w:id="1388"/>
      </w:ins>
    </w:p>
    <w:tbl>
      <w:tblPr>
        <w:tblStyle w:val="ListTable3"/>
        <w:tblW w:w="0" w:type="auto"/>
        <w:tblLook w:val="04A0" w:firstRow="1" w:lastRow="0" w:firstColumn="1" w:lastColumn="0" w:noHBand="0" w:noVBand="1"/>
      </w:tblPr>
      <w:tblGrid>
        <w:gridCol w:w="5387"/>
        <w:gridCol w:w="918"/>
        <w:gridCol w:w="919"/>
        <w:gridCol w:w="919"/>
        <w:gridCol w:w="919"/>
      </w:tblGrid>
      <w:tr w:rsidR="00DE2DF0" w:rsidRPr="00125D20" w14:paraId="357CBB64" w14:textId="77777777" w:rsidTr="00B0217D">
        <w:trPr>
          <w:cnfStyle w:val="100000000000" w:firstRow="1" w:lastRow="0" w:firstColumn="0" w:lastColumn="0" w:oddVBand="0" w:evenVBand="0" w:oddHBand="0" w:evenHBand="0" w:firstRowFirstColumn="0" w:firstRowLastColumn="0" w:lastRowFirstColumn="0" w:lastRowLastColumn="0"/>
          <w:trHeight w:val="276"/>
          <w:ins w:id="1390" w:author="Utku B. Demir" w:date="2022-04-21T14:55:00Z"/>
        </w:trPr>
        <w:tc>
          <w:tcPr>
            <w:cnfStyle w:val="001000000100" w:firstRow="0" w:lastRow="0" w:firstColumn="1" w:lastColumn="0" w:oddVBand="0" w:evenVBand="0" w:oddHBand="0" w:evenHBand="0" w:firstRowFirstColumn="1" w:firstRowLastColumn="0" w:lastRowFirstColumn="0" w:lastRowLastColumn="0"/>
            <w:tcW w:w="5503" w:type="dxa"/>
            <w:noWrap/>
            <w:hideMark/>
          </w:tcPr>
          <w:p w14:paraId="362563DA" w14:textId="77777777" w:rsidR="00DE2DF0" w:rsidRPr="00125D20" w:rsidRDefault="00DE2DF0" w:rsidP="00B0217D">
            <w:pPr>
              <w:rPr>
                <w:ins w:id="1391" w:author="Utku B. Demir" w:date="2022-04-21T14:55:00Z"/>
              </w:rPr>
            </w:pPr>
            <w:ins w:id="1392" w:author="Utku B. Demir" w:date="2022-04-21T14:55:00Z">
              <w:r w:rsidRPr="00125D20">
                <w:t>Goal</w:t>
              </w:r>
            </w:ins>
          </w:p>
        </w:tc>
        <w:tc>
          <w:tcPr>
            <w:tcW w:w="934" w:type="dxa"/>
            <w:noWrap/>
            <w:hideMark/>
          </w:tcPr>
          <w:p w14:paraId="53747F8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3" w:author="Utku B. Demir" w:date="2022-04-21T14:55:00Z"/>
              </w:rPr>
            </w:pPr>
            <w:ins w:id="1394" w:author="Utku B. Demir" w:date="2022-04-21T14:55:00Z">
              <w:r w:rsidRPr="00125D20">
                <w:t>no</w:t>
              </w:r>
            </w:ins>
          </w:p>
        </w:tc>
        <w:tc>
          <w:tcPr>
            <w:tcW w:w="935" w:type="dxa"/>
            <w:noWrap/>
            <w:hideMark/>
          </w:tcPr>
          <w:p w14:paraId="374E50D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5" w:author="Utku B. Demir" w:date="2022-04-21T14:55:00Z"/>
              </w:rPr>
            </w:pPr>
          </w:p>
        </w:tc>
        <w:tc>
          <w:tcPr>
            <w:tcW w:w="935" w:type="dxa"/>
            <w:noWrap/>
            <w:hideMark/>
          </w:tcPr>
          <w:p w14:paraId="528105C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6" w:author="Utku B. Demir" w:date="2022-04-21T14:55:00Z"/>
              </w:rPr>
            </w:pPr>
            <w:ins w:id="1397" w:author="Utku B. Demir" w:date="2022-04-21T14:55:00Z">
              <w:r w:rsidRPr="00125D20">
                <w:t>yes</w:t>
              </w:r>
            </w:ins>
          </w:p>
        </w:tc>
        <w:tc>
          <w:tcPr>
            <w:tcW w:w="935" w:type="dxa"/>
            <w:noWrap/>
            <w:hideMark/>
          </w:tcPr>
          <w:p w14:paraId="3AC8694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8" w:author="Utku B. Demir" w:date="2022-04-21T14:55:00Z"/>
              </w:rPr>
            </w:pPr>
          </w:p>
        </w:tc>
      </w:tr>
      <w:tr w:rsidR="00DE2DF0" w:rsidRPr="00125D20" w14:paraId="6FEC0CD0" w14:textId="77777777" w:rsidTr="00B0217D">
        <w:trPr>
          <w:cnfStyle w:val="000000100000" w:firstRow="0" w:lastRow="0" w:firstColumn="0" w:lastColumn="0" w:oddVBand="0" w:evenVBand="0" w:oddHBand="1" w:evenHBand="0" w:firstRowFirstColumn="0" w:firstRowLastColumn="0" w:lastRowFirstColumn="0" w:lastRowLastColumn="0"/>
          <w:trHeight w:val="276"/>
          <w:ins w:id="1399"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tcPr>
          <w:p w14:paraId="0D2DADF1" w14:textId="77777777" w:rsidR="00DE2DF0" w:rsidRPr="00125D20" w:rsidRDefault="00DE2DF0" w:rsidP="00B0217D">
            <w:pPr>
              <w:rPr>
                <w:ins w:id="1400" w:author="Utku B. Demir" w:date="2022-04-21T14:55:00Z"/>
              </w:rPr>
            </w:pPr>
          </w:p>
        </w:tc>
        <w:tc>
          <w:tcPr>
            <w:tcW w:w="934" w:type="dxa"/>
            <w:noWrap/>
            <w:hideMark/>
          </w:tcPr>
          <w:p w14:paraId="2C76BC63"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1" w:author="Utku B. Demir" w:date="2022-04-21T14:55:00Z"/>
                <w:b/>
                <w:bCs/>
              </w:rPr>
            </w:pPr>
            <w:ins w:id="1402" w:author="Utku B. Demir" w:date="2022-04-21T14:55:00Z">
              <w:r w:rsidRPr="00125D20">
                <w:rPr>
                  <w:b/>
                  <w:bCs/>
                </w:rPr>
                <w:t>abs</w:t>
              </w:r>
            </w:ins>
          </w:p>
        </w:tc>
        <w:tc>
          <w:tcPr>
            <w:tcW w:w="935" w:type="dxa"/>
            <w:shd w:val="clear" w:color="auto" w:fill="E7E6E6" w:themeFill="background2"/>
            <w:noWrap/>
            <w:hideMark/>
          </w:tcPr>
          <w:p w14:paraId="6225E087"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3" w:author="Utku B. Demir" w:date="2022-04-21T14:55:00Z"/>
                <w:b/>
                <w:bCs/>
              </w:rPr>
            </w:pPr>
            <w:ins w:id="1404" w:author="Utku B. Demir" w:date="2022-04-21T14:55:00Z">
              <w:r w:rsidRPr="00125D20">
                <w:rPr>
                  <w:b/>
                  <w:bCs/>
                </w:rPr>
                <w:t>%</w:t>
              </w:r>
            </w:ins>
          </w:p>
        </w:tc>
        <w:tc>
          <w:tcPr>
            <w:tcW w:w="935" w:type="dxa"/>
            <w:noWrap/>
            <w:hideMark/>
          </w:tcPr>
          <w:p w14:paraId="62238E95"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5" w:author="Utku B. Demir" w:date="2022-04-21T14:55:00Z"/>
                <w:b/>
                <w:bCs/>
              </w:rPr>
            </w:pPr>
            <w:ins w:id="1406" w:author="Utku B. Demir" w:date="2022-04-21T14:55:00Z">
              <w:r w:rsidRPr="00125D20">
                <w:rPr>
                  <w:b/>
                  <w:bCs/>
                </w:rPr>
                <w:t>abs</w:t>
              </w:r>
            </w:ins>
          </w:p>
        </w:tc>
        <w:tc>
          <w:tcPr>
            <w:tcW w:w="935" w:type="dxa"/>
            <w:shd w:val="clear" w:color="auto" w:fill="E7E6E6" w:themeFill="background2"/>
            <w:noWrap/>
            <w:hideMark/>
          </w:tcPr>
          <w:p w14:paraId="0921C76B"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7" w:author="Utku B. Demir" w:date="2022-04-21T14:55:00Z"/>
                <w:b/>
                <w:bCs/>
              </w:rPr>
            </w:pPr>
            <w:ins w:id="1408" w:author="Utku B. Demir" w:date="2022-04-21T14:55:00Z">
              <w:r w:rsidRPr="00125D20">
                <w:rPr>
                  <w:b/>
                  <w:bCs/>
                </w:rPr>
                <w:t>%</w:t>
              </w:r>
            </w:ins>
          </w:p>
        </w:tc>
      </w:tr>
      <w:tr w:rsidR="00DE2DF0" w:rsidRPr="00125D20" w14:paraId="55F28B1F" w14:textId="77777777" w:rsidTr="00B0217D">
        <w:trPr>
          <w:trHeight w:val="276"/>
          <w:ins w:id="1409"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DB48990" w14:textId="77777777" w:rsidR="00DE2DF0" w:rsidRPr="00125D20" w:rsidRDefault="00DE2DF0" w:rsidP="00B0217D">
            <w:pPr>
              <w:rPr>
                <w:ins w:id="1410" w:author="Utku B. Demir" w:date="2022-04-21T14:55:00Z"/>
              </w:rPr>
            </w:pPr>
            <w:ins w:id="1411" w:author="Utku B. Demir" w:date="2022-04-21T14:55:00Z">
              <w:r w:rsidRPr="00125D20">
                <w:t xml:space="preserve">targeted a group of people with specific social needs </w:t>
              </w:r>
              <w:r w:rsidRPr="00125D20">
                <w:rPr>
                  <w:b w:val="0"/>
                  <w:bCs w:val="0"/>
                  <w:sz w:val="20"/>
                  <w:szCs w:val="20"/>
                </w:rPr>
                <w:t>(n= 221)</w:t>
              </w:r>
            </w:ins>
          </w:p>
        </w:tc>
        <w:tc>
          <w:tcPr>
            <w:tcW w:w="934" w:type="dxa"/>
            <w:noWrap/>
            <w:vAlign w:val="center"/>
            <w:hideMark/>
          </w:tcPr>
          <w:p w14:paraId="220E38D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2" w:author="Utku B. Demir" w:date="2022-04-21T14:55:00Z"/>
                <w:sz w:val="22"/>
                <w:szCs w:val="22"/>
              </w:rPr>
            </w:pPr>
            <w:ins w:id="1413" w:author="Utku B. Demir" w:date="2022-04-21T14:55:00Z">
              <w:r w:rsidRPr="00125D20">
                <w:rPr>
                  <w:sz w:val="22"/>
                  <w:szCs w:val="22"/>
                </w:rPr>
                <w:t>151</w:t>
              </w:r>
            </w:ins>
          </w:p>
        </w:tc>
        <w:tc>
          <w:tcPr>
            <w:tcW w:w="935" w:type="dxa"/>
            <w:shd w:val="clear" w:color="auto" w:fill="E7E6E6" w:themeFill="background2"/>
            <w:noWrap/>
            <w:vAlign w:val="center"/>
            <w:hideMark/>
          </w:tcPr>
          <w:p w14:paraId="16A7A704"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4" w:author="Utku B. Demir" w:date="2022-04-21T14:55:00Z"/>
                <w:sz w:val="18"/>
                <w:szCs w:val="18"/>
              </w:rPr>
            </w:pPr>
            <w:ins w:id="1415" w:author="Utku B. Demir" w:date="2022-04-21T14:55:00Z">
              <w:r w:rsidRPr="00125D20">
                <w:rPr>
                  <w:sz w:val="18"/>
                  <w:szCs w:val="18"/>
                </w:rPr>
                <w:t>68.33%</w:t>
              </w:r>
            </w:ins>
          </w:p>
        </w:tc>
        <w:tc>
          <w:tcPr>
            <w:tcW w:w="935" w:type="dxa"/>
            <w:noWrap/>
            <w:vAlign w:val="center"/>
            <w:hideMark/>
          </w:tcPr>
          <w:p w14:paraId="38BEF130"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6" w:author="Utku B. Demir" w:date="2022-04-21T14:55:00Z"/>
                <w:sz w:val="22"/>
                <w:szCs w:val="22"/>
              </w:rPr>
            </w:pPr>
            <w:ins w:id="1417" w:author="Utku B. Demir" w:date="2022-04-21T14:55:00Z">
              <w:r w:rsidRPr="00125D20">
                <w:rPr>
                  <w:sz w:val="22"/>
                  <w:szCs w:val="22"/>
                </w:rPr>
                <w:t>70</w:t>
              </w:r>
            </w:ins>
          </w:p>
        </w:tc>
        <w:tc>
          <w:tcPr>
            <w:tcW w:w="935" w:type="dxa"/>
            <w:shd w:val="clear" w:color="auto" w:fill="E7E6E6" w:themeFill="background2"/>
            <w:noWrap/>
            <w:vAlign w:val="center"/>
            <w:hideMark/>
          </w:tcPr>
          <w:p w14:paraId="103782C6"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8" w:author="Utku B. Demir" w:date="2022-04-21T14:55:00Z"/>
                <w:sz w:val="18"/>
                <w:szCs w:val="18"/>
              </w:rPr>
            </w:pPr>
            <w:ins w:id="1419" w:author="Utku B. Demir" w:date="2022-04-21T14:55:00Z">
              <w:r w:rsidRPr="00125D20">
                <w:rPr>
                  <w:sz w:val="18"/>
                  <w:szCs w:val="18"/>
                </w:rPr>
                <w:t>31.67%</w:t>
              </w:r>
            </w:ins>
          </w:p>
        </w:tc>
      </w:tr>
      <w:tr w:rsidR="00DE2DF0" w:rsidRPr="00125D20" w14:paraId="6CA14287" w14:textId="77777777" w:rsidTr="00B0217D">
        <w:trPr>
          <w:cnfStyle w:val="000000100000" w:firstRow="0" w:lastRow="0" w:firstColumn="0" w:lastColumn="0" w:oddVBand="0" w:evenVBand="0" w:oddHBand="1" w:evenHBand="0" w:firstRowFirstColumn="0" w:firstRowLastColumn="0" w:lastRowFirstColumn="0" w:lastRowLastColumn="0"/>
          <w:trHeight w:val="276"/>
          <w:ins w:id="1420"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BEFD0FF" w14:textId="77777777" w:rsidR="00DE2DF0" w:rsidRPr="00125D20" w:rsidRDefault="00DE2DF0" w:rsidP="00B0217D">
            <w:pPr>
              <w:rPr>
                <w:ins w:id="1421" w:author="Utku B. Demir" w:date="2022-04-21T14:55:00Z"/>
              </w:rPr>
            </w:pPr>
            <w:ins w:id="1422" w:author="Utku B. Demir" w:date="2022-04-21T14:55:00Z">
              <w:r w:rsidRPr="00125D20">
                <w:t xml:space="preserve">included socially disadvantaged or marginalised people </w:t>
              </w:r>
              <w:r w:rsidRPr="00125D20">
                <w:rPr>
                  <w:b w:val="0"/>
                  <w:bCs w:val="0"/>
                  <w:sz w:val="20"/>
                  <w:szCs w:val="20"/>
                </w:rPr>
                <w:t>(n=219)</w:t>
              </w:r>
            </w:ins>
          </w:p>
        </w:tc>
        <w:tc>
          <w:tcPr>
            <w:tcW w:w="934" w:type="dxa"/>
            <w:noWrap/>
            <w:vAlign w:val="center"/>
            <w:hideMark/>
          </w:tcPr>
          <w:p w14:paraId="3A31C2CB"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3" w:author="Utku B. Demir" w:date="2022-04-21T14:55:00Z"/>
                <w:sz w:val="22"/>
                <w:szCs w:val="22"/>
              </w:rPr>
            </w:pPr>
            <w:ins w:id="1424" w:author="Utku B. Demir" w:date="2022-04-21T14:55:00Z">
              <w:r w:rsidRPr="00125D20">
                <w:rPr>
                  <w:sz w:val="22"/>
                  <w:szCs w:val="22"/>
                </w:rPr>
                <w:t>170</w:t>
              </w:r>
            </w:ins>
          </w:p>
        </w:tc>
        <w:tc>
          <w:tcPr>
            <w:tcW w:w="935" w:type="dxa"/>
            <w:shd w:val="clear" w:color="auto" w:fill="E7E6E6" w:themeFill="background2"/>
            <w:noWrap/>
            <w:vAlign w:val="center"/>
            <w:hideMark/>
          </w:tcPr>
          <w:p w14:paraId="220ABED7"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5" w:author="Utku B. Demir" w:date="2022-04-21T14:55:00Z"/>
                <w:sz w:val="18"/>
                <w:szCs w:val="18"/>
              </w:rPr>
            </w:pPr>
            <w:ins w:id="1426" w:author="Utku B. Demir" w:date="2022-04-21T14:55:00Z">
              <w:r w:rsidRPr="00125D20">
                <w:rPr>
                  <w:sz w:val="18"/>
                  <w:szCs w:val="18"/>
                </w:rPr>
                <w:t>77.63%</w:t>
              </w:r>
            </w:ins>
          </w:p>
        </w:tc>
        <w:tc>
          <w:tcPr>
            <w:tcW w:w="935" w:type="dxa"/>
            <w:noWrap/>
            <w:vAlign w:val="center"/>
            <w:hideMark/>
          </w:tcPr>
          <w:p w14:paraId="1147F076"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7" w:author="Utku B. Demir" w:date="2022-04-21T14:55:00Z"/>
                <w:sz w:val="22"/>
                <w:szCs w:val="22"/>
              </w:rPr>
            </w:pPr>
            <w:ins w:id="1428" w:author="Utku B. Demir" w:date="2022-04-21T14:55:00Z">
              <w:r w:rsidRPr="00125D20">
                <w:rPr>
                  <w:sz w:val="22"/>
                  <w:szCs w:val="22"/>
                </w:rPr>
                <w:t>49</w:t>
              </w:r>
            </w:ins>
          </w:p>
        </w:tc>
        <w:tc>
          <w:tcPr>
            <w:tcW w:w="935" w:type="dxa"/>
            <w:shd w:val="clear" w:color="auto" w:fill="E7E6E6" w:themeFill="background2"/>
            <w:noWrap/>
            <w:vAlign w:val="center"/>
            <w:hideMark/>
          </w:tcPr>
          <w:p w14:paraId="0FE094B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9" w:author="Utku B. Demir" w:date="2022-04-21T14:55:00Z"/>
                <w:sz w:val="18"/>
                <w:szCs w:val="18"/>
              </w:rPr>
            </w:pPr>
            <w:ins w:id="1430" w:author="Utku B. Demir" w:date="2022-04-21T14:55:00Z">
              <w:r w:rsidRPr="00125D20">
                <w:rPr>
                  <w:sz w:val="18"/>
                  <w:szCs w:val="18"/>
                </w:rPr>
                <w:t>22.37%</w:t>
              </w:r>
            </w:ins>
          </w:p>
        </w:tc>
      </w:tr>
      <w:tr w:rsidR="00DE2DF0" w:rsidRPr="00125D20" w14:paraId="0A3C6362" w14:textId="77777777" w:rsidTr="00B0217D">
        <w:trPr>
          <w:trHeight w:val="276"/>
          <w:ins w:id="1431"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9A7A878" w14:textId="77777777" w:rsidR="00DE2DF0" w:rsidRPr="00125D20" w:rsidRDefault="00DE2DF0" w:rsidP="00B0217D">
            <w:pPr>
              <w:rPr>
                <w:ins w:id="1432" w:author="Utku B. Demir" w:date="2022-04-21T14:55:00Z"/>
              </w:rPr>
            </w:pPr>
            <w:ins w:id="1433" w:author="Utku B. Demir" w:date="2022-04-21T14:55:00Z">
              <w:r w:rsidRPr="00125D20">
                <w:t>worked towards improving people’s lives (n=222)</w:t>
              </w:r>
            </w:ins>
          </w:p>
        </w:tc>
        <w:tc>
          <w:tcPr>
            <w:tcW w:w="934" w:type="dxa"/>
            <w:noWrap/>
            <w:vAlign w:val="center"/>
            <w:hideMark/>
          </w:tcPr>
          <w:p w14:paraId="3FF6DD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4" w:author="Utku B. Demir" w:date="2022-04-21T14:55:00Z"/>
                <w:sz w:val="22"/>
                <w:szCs w:val="22"/>
              </w:rPr>
            </w:pPr>
            <w:ins w:id="1435" w:author="Utku B. Demir" w:date="2022-04-21T14:55:00Z">
              <w:r w:rsidRPr="00125D20">
                <w:rPr>
                  <w:sz w:val="22"/>
                  <w:szCs w:val="22"/>
                </w:rPr>
                <w:t>55</w:t>
              </w:r>
            </w:ins>
          </w:p>
        </w:tc>
        <w:tc>
          <w:tcPr>
            <w:tcW w:w="935" w:type="dxa"/>
            <w:shd w:val="clear" w:color="auto" w:fill="E7E6E6" w:themeFill="background2"/>
            <w:noWrap/>
            <w:vAlign w:val="center"/>
            <w:hideMark/>
          </w:tcPr>
          <w:p w14:paraId="7CA81C5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6" w:author="Utku B. Demir" w:date="2022-04-21T14:55:00Z"/>
                <w:sz w:val="18"/>
                <w:szCs w:val="18"/>
              </w:rPr>
            </w:pPr>
            <w:ins w:id="1437" w:author="Utku B. Demir" w:date="2022-04-21T14:55:00Z">
              <w:r w:rsidRPr="00125D20">
                <w:rPr>
                  <w:sz w:val="18"/>
                  <w:szCs w:val="18"/>
                </w:rPr>
                <w:t>24.77%</w:t>
              </w:r>
            </w:ins>
          </w:p>
        </w:tc>
        <w:tc>
          <w:tcPr>
            <w:tcW w:w="935" w:type="dxa"/>
            <w:noWrap/>
            <w:vAlign w:val="center"/>
            <w:hideMark/>
          </w:tcPr>
          <w:p w14:paraId="58546D7A"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8" w:author="Utku B. Demir" w:date="2022-04-21T14:55:00Z"/>
                <w:sz w:val="22"/>
                <w:szCs w:val="22"/>
              </w:rPr>
            </w:pPr>
            <w:ins w:id="1439" w:author="Utku B. Demir" w:date="2022-04-21T14:55:00Z">
              <w:r w:rsidRPr="00125D20">
                <w:rPr>
                  <w:sz w:val="22"/>
                  <w:szCs w:val="22"/>
                </w:rPr>
                <w:t>167</w:t>
              </w:r>
            </w:ins>
          </w:p>
        </w:tc>
        <w:tc>
          <w:tcPr>
            <w:tcW w:w="935" w:type="dxa"/>
            <w:shd w:val="clear" w:color="auto" w:fill="E7E6E6" w:themeFill="background2"/>
            <w:noWrap/>
            <w:vAlign w:val="center"/>
            <w:hideMark/>
          </w:tcPr>
          <w:p w14:paraId="39F8D7E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40" w:author="Utku B. Demir" w:date="2022-04-21T14:55:00Z"/>
                <w:sz w:val="18"/>
                <w:szCs w:val="18"/>
              </w:rPr>
            </w:pPr>
            <w:ins w:id="1441" w:author="Utku B. Demir" w:date="2022-04-21T14:55:00Z">
              <w:r w:rsidRPr="00125D20">
                <w:rPr>
                  <w:sz w:val="18"/>
                  <w:szCs w:val="18"/>
                </w:rPr>
                <w:t>75.23%</w:t>
              </w:r>
            </w:ins>
          </w:p>
        </w:tc>
      </w:tr>
      <w:tr w:rsidR="00DE2DF0" w:rsidRPr="00125D20" w14:paraId="5981A14D" w14:textId="77777777" w:rsidTr="00B0217D">
        <w:trPr>
          <w:cnfStyle w:val="000000100000" w:firstRow="0" w:lastRow="0" w:firstColumn="0" w:lastColumn="0" w:oddVBand="0" w:evenVBand="0" w:oddHBand="1" w:evenHBand="0" w:firstRowFirstColumn="0" w:firstRowLastColumn="0" w:lastRowFirstColumn="0" w:lastRowLastColumn="0"/>
          <w:trHeight w:val="276"/>
          <w:ins w:id="1442"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6829B14" w14:textId="77777777" w:rsidR="00DE2DF0" w:rsidRPr="00125D20" w:rsidRDefault="00DE2DF0" w:rsidP="00B0217D">
            <w:pPr>
              <w:rPr>
                <w:ins w:id="1443" w:author="Utku B. Demir" w:date="2022-04-21T14:55:00Z"/>
              </w:rPr>
            </w:pPr>
            <w:ins w:id="1444" w:author="Utku B. Demir" w:date="2022-04-21T14:55:00Z">
              <w:r w:rsidRPr="00125D20">
                <w:t xml:space="preserve">aimed at empowering people (in general or specific groups) </w:t>
              </w:r>
              <w:r w:rsidRPr="00125D20">
                <w:rPr>
                  <w:b w:val="0"/>
                  <w:bCs w:val="0"/>
                  <w:sz w:val="20"/>
                  <w:szCs w:val="20"/>
                </w:rPr>
                <w:t>(n=221)</w:t>
              </w:r>
            </w:ins>
          </w:p>
        </w:tc>
        <w:tc>
          <w:tcPr>
            <w:tcW w:w="934" w:type="dxa"/>
            <w:noWrap/>
            <w:vAlign w:val="center"/>
            <w:hideMark/>
          </w:tcPr>
          <w:p w14:paraId="6B843943"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5" w:author="Utku B. Demir" w:date="2022-04-21T14:55:00Z"/>
                <w:sz w:val="22"/>
                <w:szCs w:val="22"/>
              </w:rPr>
            </w:pPr>
            <w:ins w:id="1446" w:author="Utku B. Demir" w:date="2022-04-21T14:55:00Z">
              <w:r w:rsidRPr="00125D20">
                <w:rPr>
                  <w:sz w:val="22"/>
                  <w:szCs w:val="22"/>
                </w:rPr>
                <w:t>131</w:t>
              </w:r>
            </w:ins>
          </w:p>
        </w:tc>
        <w:tc>
          <w:tcPr>
            <w:tcW w:w="935" w:type="dxa"/>
            <w:shd w:val="clear" w:color="auto" w:fill="E7E6E6" w:themeFill="background2"/>
            <w:noWrap/>
            <w:vAlign w:val="center"/>
            <w:hideMark/>
          </w:tcPr>
          <w:p w14:paraId="4A95A7DD"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7" w:author="Utku B. Demir" w:date="2022-04-21T14:55:00Z"/>
                <w:sz w:val="18"/>
                <w:szCs w:val="18"/>
              </w:rPr>
            </w:pPr>
            <w:ins w:id="1448" w:author="Utku B. Demir" w:date="2022-04-21T14:55:00Z">
              <w:r w:rsidRPr="00125D20">
                <w:rPr>
                  <w:sz w:val="18"/>
                  <w:szCs w:val="18"/>
                </w:rPr>
                <w:t>59.28%</w:t>
              </w:r>
            </w:ins>
          </w:p>
        </w:tc>
        <w:tc>
          <w:tcPr>
            <w:tcW w:w="935" w:type="dxa"/>
            <w:noWrap/>
            <w:vAlign w:val="center"/>
            <w:hideMark/>
          </w:tcPr>
          <w:p w14:paraId="6A55B21C"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9" w:author="Utku B. Demir" w:date="2022-04-21T14:55:00Z"/>
                <w:sz w:val="22"/>
                <w:szCs w:val="22"/>
              </w:rPr>
            </w:pPr>
            <w:ins w:id="1450" w:author="Utku B. Demir" w:date="2022-04-21T14:55:00Z">
              <w:r w:rsidRPr="00125D20">
                <w:rPr>
                  <w:sz w:val="22"/>
                  <w:szCs w:val="22"/>
                </w:rPr>
                <w:t>90</w:t>
              </w:r>
            </w:ins>
          </w:p>
        </w:tc>
        <w:tc>
          <w:tcPr>
            <w:tcW w:w="935" w:type="dxa"/>
            <w:shd w:val="clear" w:color="auto" w:fill="E7E6E6" w:themeFill="background2"/>
            <w:noWrap/>
            <w:vAlign w:val="center"/>
            <w:hideMark/>
          </w:tcPr>
          <w:p w14:paraId="749EBA6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51" w:author="Utku B. Demir" w:date="2022-04-21T14:55:00Z"/>
                <w:sz w:val="18"/>
                <w:szCs w:val="18"/>
              </w:rPr>
            </w:pPr>
            <w:ins w:id="1452" w:author="Utku B. Demir" w:date="2022-04-21T14:55:00Z">
              <w:r w:rsidRPr="00125D20">
                <w:rPr>
                  <w:sz w:val="18"/>
                  <w:szCs w:val="18"/>
                </w:rPr>
                <w:t>40.72%</w:t>
              </w:r>
            </w:ins>
          </w:p>
        </w:tc>
      </w:tr>
      <w:tr w:rsidR="00DE2DF0" w:rsidRPr="00125D20" w14:paraId="44AE2FBA" w14:textId="77777777" w:rsidTr="00B0217D">
        <w:trPr>
          <w:trHeight w:val="276"/>
          <w:ins w:id="1453"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84913DA" w14:textId="77777777" w:rsidR="00DE2DF0" w:rsidRPr="00125D20" w:rsidRDefault="00DE2DF0" w:rsidP="00B0217D">
            <w:pPr>
              <w:rPr>
                <w:ins w:id="1454" w:author="Utku B. Demir" w:date="2022-04-21T14:55:00Z"/>
              </w:rPr>
            </w:pPr>
            <w:ins w:id="1455" w:author="Utku B. Demir" w:date="2022-04-21T14:55:00Z">
              <w:r w:rsidRPr="00125D20">
                <w:t xml:space="preserve">enabled diversity and exchange of different perspectives </w:t>
              </w:r>
              <w:r w:rsidRPr="00125D20">
                <w:rPr>
                  <w:b w:val="0"/>
                  <w:bCs w:val="0"/>
                  <w:sz w:val="20"/>
                  <w:szCs w:val="20"/>
                </w:rPr>
                <w:t>(n=221)</w:t>
              </w:r>
            </w:ins>
          </w:p>
        </w:tc>
        <w:tc>
          <w:tcPr>
            <w:tcW w:w="934" w:type="dxa"/>
            <w:noWrap/>
            <w:vAlign w:val="center"/>
            <w:hideMark/>
          </w:tcPr>
          <w:p w14:paraId="068B7D7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6" w:author="Utku B. Demir" w:date="2022-04-21T14:55:00Z"/>
                <w:sz w:val="22"/>
                <w:szCs w:val="22"/>
              </w:rPr>
            </w:pPr>
            <w:ins w:id="1457" w:author="Utku B. Demir" w:date="2022-04-21T14:55:00Z">
              <w:r w:rsidRPr="00125D20">
                <w:rPr>
                  <w:sz w:val="22"/>
                  <w:szCs w:val="22"/>
                </w:rPr>
                <w:t>108</w:t>
              </w:r>
            </w:ins>
          </w:p>
        </w:tc>
        <w:tc>
          <w:tcPr>
            <w:tcW w:w="935" w:type="dxa"/>
            <w:shd w:val="clear" w:color="auto" w:fill="E7E6E6" w:themeFill="background2"/>
            <w:noWrap/>
            <w:vAlign w:val="center"/>
            <w:hideMark/>
          </w:tcPr>
          <w:p w14:paraId="305A28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8" w:author="Utku B. Demir" w:date="2022-04-21T14:55:00Z"/>
                <w:sz w:val="18"/>
                <w:szCs w:val="18"/>
              </w:rPr>
            </w:pPr>
            <w:ins w:id="1459" w:author="Utku B. Demir" w:date="2022-04-21T14:55:00Z">
              <w:r w:rsidRPr="00125D20">
                <w:rPr>
                  <w:sz w:val="18"/>
                  <w:szCs w:val="18"/>
                </w:rPr>
                <w:t>48.87%</w:t>
              </w:r>
            </w:ins>
          </w:p>
        </w:tc>
        <w:tc>
          <w:tcPr>
            <w:tcW w:w="935" w:type="dxa"/>
            <w:noWrap/>
            <w:vAlign w:val="center"/>
            <w:hideMark/>
          </w:tcPr>
          <w:p w14:paraId="0DDC6578"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60" w:author="Utku B. Demir" w:date="2022-04-21T14:55:00Z"/>
                <w:sz w:val="22"/>
                <w:szCs w:val="22"/>
              </w:rPr>
            </w:pPr>
            <w:ins w:id="1461" w:author="Utku B. Demir" w:date="2022-04-21T14:55:00Z">
              <w:r w:rsidRPr="00125D20">
                <w:rPr>
                  <w:sz w:val="22"/>
                  <w:szCs w:val="22"/>
                </w:rPr>
                <w:t>113</w:t>
              </w:r>
            </w:ins>
          </w:p>
        </w:tc>
        <w:tc>
          <w:tcPr>
            <w:tcW w:w="935" w:type="dxa"/>
            <w:shd w:val="clear" w:color="auto" w:fill="E7E6E6" w:themeFill="background2"/>
            <w:noWrap/>
            <w:vAlign w:val="center"/>
            <w:hideMark/>
          </w:tcPr>
          <w:p w14:paraId="5B2D5F05"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62" w:author="Utku B. Demir" w:date="2022-04-21T14:55:00Z"/>
                <w:sz w:val="18"/>
                <w:szCs w:val="18"/>
              </w:rPr>
            </w:pPr>
            <w:ins w:id="1463" w:author="Utku B. Demir" w:date="2022-04-21T14:55:00Z">
              <w:r w:rsidRPr="00125D20">
                <w:rPr>
                  <w:sz w:val="18"/>
                  <w:szCs w:val="18"/>
                </w:rPr>
                <w:t>51.13%</w:t>
              </w:r>
            </w:ins>
          </w:p>
        </w:tc>
      </w:tr>
    </w:tbl>
    <w:p w14:paraId="161D6063" w14:textId="77777777" w:rsidR="00DE2DF0" w:rsidRDefault="00DE2DF0" w:rsidP="00995AA1">
      <w:pPr>
        <w:pStyle w:val="RTDBody"/>
        <w:rPr>
          <w:ins w:id="1464" w:author="Utku B. Demir" w:date="2022-04-21T13:49:00Z"/>
        </w:rPr>
      </w:pPr>
    </w:p>
    <w:p w14:paraId="0A6EF28D" w14:textId="77777777" w:rsidR="002D127D" w:rsidRPr="00125D20" w:rsidRDefault="002D127D" w:rsidP="002D127D">
      <w:pPr>
        <w:pStyle w:val="Heading3"/>
        <w:rPr>
          <w:ins w:id="1465" w:author="Utku B. Demir" w:date="2022-04-21T13:49:00Z"/>
        </w:rPr>
      </w:pPr>
      <w:bookmarkStart w:id="1466" w:name="_Toc100567190"/>
      <w:ins w:id="1467" w:author="Utku B. Demir" w:date="2022-04-21T13:49:00Z">
        <w:r w:rsidRPr="00125D20">
          <w:t>Intended Effects</w:t>
        </w:r>
        <w:bookmarkEnd w:id="1466"/>
      </w:ins>
    </w:p>
    <w:p w14:paraId="5D5BB51B" w14:textId="77777777" w:rsidR="002D127D" w:rsidRPr="00125D20" w:rsidRDefault="002D127D" w:rsidP="002D127D">
      <w:pPr>
        <w:pStyle w:val="BodyText"/>
        <w:jc w:val="both"/>
        <w:rPr>
          <w:ins w:id="1468" w:author="Utku B. Demir" w:date="2022-04-21T13:49:00Z"/>
        </w:rPr>
      </w:pPr>
      <w:ins w:id="1469" w:author="Utku B. Demir" w:date="2022-04-21T13:49:00Z">
        <w:r w:rsidRPr="00125D20">
          <w:t>In the online survey, we inquired about intended changes to investigate potential project outcomes, both in the long and short term. We differentiated four categories of effects: (</w:t>
        </w:r>
        <w:proofErr w:type="spellStart"/>
        <w:r w:rsidRPr="00125D20">
          <w:t>i</w:t>
        </w:r>
        <w:proofErr w:type="spellEnd"/>
        <w:r w:rsidRPr="00125D20">
          <w:t xml:space="preserve">) improving understanding as most generic effect of scientific research; (ii) raising awareness of an issue; (iii) changing attitude, which has a normative change connotation, and (iv) changing </w:t>
        </w:r>
        <w:proofErr w:type="spellStart"/>
        <w:r w:rsidRPr="00125D20">
          <w:t>behaviour</w:t>
        </w:r>
        <w:proofErr w:type="spellEnd"/>
        <w:r w:rsidRPr="00125D20">
          <w:t>, which has an action-oriented connotation.</w:t>
        </w:r>
      </w:ins>
    </w:p>
    <w:p w14:paraId="223FBB41" w14:textId="77777777" w:rsidR="002D127D" w:rsidRPr="00125D20" w:rsidRDefault="002D127D" w:rsidP="002D127D">
      <w:pPr>
        <w:pStyle w:val="BodyText"/>
        <w:jc w:val="both"/>
        <w:rPr>
          <w:ins w:id="1470" w:author="Utku B. Demir" w:date="2022-04-21T13:49:00Z"/>
        </w:rPr>
      </w:pPr>
      <w:ins w:id="1471" w:author="Utku B. Demir" w:date="2022-04-21T13:49:00Z">
        <w:r w:rsidRPr="00125D20">
          <w:rPr>
            <w:i/>
            <w:iCs/>
          </w:rPr>
          <w:t>Improving the understanding</w:t>
        </w:r>
        <w:r w:rsidRPr="00125D20">
          <w:t xml:space="preserve"> as well as </w:t>
        </w:r>
        <w:r w:rsidRPr="00125D20">
          <w:rPr>
            <w:i/>
            <w:iCs/>
          </w:rPr>
          <w:t>raising awareness</w:t>
        </w:r>
        <w:r w:rsidRPr="00125D20">
          <w:t xml:space="preserve"> in the general population is by far the most frequently selected category (79 and 50 times respectively; cf. </w:t>
        </w:r>
        <w:r w:rsidRPr="00125D20">
          <w:fldChar w:fldCharType="begin"/>
        </w:r>
        <w:r w:rsidRPr="00125D20">
          <w:instrText xml:space="preserve"> REF _Ref100043382 \h </w:instrText>
        </w:r>
        <w:r w:rsidRPr="00125D20">
          <w:fldChar w:fldCharType="separate"/>
        </w:r>
        <w:r w:rsidRPr="00125D20">
          <w:t xml:space="preserve">Figure </w:t>
        </w:r>
        <w:r>
          <w:rPr>
            <w:noProof/>
          </w:rPr>
          <w:t>1</w:t>
        </w:r>
        <w:r w:rsidRPr="00125D20">
          <w:fldChar w:fldCharType="end"/>
        </w:r>
        <w:r w:rsidRPr="00125D20">
          <w:t xml:space="preserve"> and </w:t>
        </w:r>
        <w:r w:rsidRPr="00125D20">
          <w:fldChar w:fldCharType="begin"/>
        </w:r>
        <w:r w:rsidRPr="00125D20">
          <w:instrText xml:space="preserve"> REF _Ref100043402 \h </w:instrText>
        </w:r>
        <w:r w:rsidRPr="00125D20">
          <w:fldChar w:fldCharType="separate"/>
        </w:r>
        <w:r w:rsidRPr="00125D20">
          <w:t xml:space="preserve">Table </w:t>
        </w:r>
        <w:r>
          <w:rPr>
            <w:noProof/>
          </w:rPr>
          <w:t>1</w:t>
        </w:r>
        <w:r w:rsidRPr="00125D20">
          <w:fldChar w:fldCharType="end"/>
        </w:r>
        <w:r w:rsidRPr="00125D20">
          <w:t xml:space="preserve">). Other arguably stronger types of changes (attitude and </w:t>
        </w:r>
        <w:proofErr w:type="spellStart"/>
        <w:r w:rsidRPr="00125D20">
          <w:t>behaviour</w:t>
        </w:r>
        <w:proofErr w:type="spellEnd"/>
        <w:r w:rsidRPr="00125D20">
          <w:t xml:space="preserve">) are occurring relatively less frequent among </w:t>
        </w:r>
        <w:proofErr w:type="gramStart"/>
        <w:r w:rsidRPr="00125D20">
          <w:t>all of</w:t>
        </w:r>
        <w:proofErr w:type="gramEnd"/>
        <w:r w:rsidRPr="00125D20">
          <w:t xml:space="preserve"> </w:t>
        </w:r>
        <w:r w:rsidRPr="00125D20">
          <w:lastRenderedPageBreak/>
          <w:t xml:space="preserve">the defined societal actor categories. However, 31 respondents noted that the intended effect (or one of the intended effects) of their research project was a </w:t>
        </w:r>
        <w:proofErr w:type="spellStart"/>
        <w:r w:rsidRPr="00125D20">
          <w:t>behavioural</w:t>
        </w:r>
        <w:proofErr w:type="spellEnd"/>
        <w:r w:rsidRPr="00125D20">
          <w:t xml:space="preserve"> change among policymakers and/or public administration.</w:t>
        </w:r>
      </w:ins>
    </w:p>
    <w:p w14:paraId="01FF7C6B" w14:textId="77777777" w:rsidR="002D127D" w:rsidRPr="00125D20" w:rsidRDefault="002D127D" w:rsidP="002D127D">
      <w:pPr>
        <w:pStyle w:val="BodyText"/>
        <w:jc w:val="both"/>
        <w:rPr>
          <w:ins w:id="1472" w:author="Utku B. Demir" w:date="2022-04-21T13:49:00Z"/>
        </w:rPr>
      </w:pPr>
    </w:p>
    <w:p w14:paraId="4154B324" w14:textId="77777777" w:rsidR="002D127D" w:rsidRPr="00125D20" w:rsidRDefault="002D127D" w:rsidP="002D127D">
      <w:pPr>
        <w:pStyle w:val="Caption"/>
        <w:keepNext/>
        <w:keepLines/>
        <w:rPr>
          <w:ins w:id="1473" w:author="Utku B. Demir" w:date="2022-04-21T13:49:00Z"/>
        </w:rPr>
      </w:pPr>
      <w:bookmarkStart w:id="1474" w:name="_Ref100043382"/>
      <w:bookmarkStart w:id="1475" w:name="_Toc100567222"/>
      <w:ins w:id="1476" w:author="Utku B. Demir" w:date="2022-04-21T13:49: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474"/>
        <w:r w:rsidRPr="00125D20">
          <w:t>: Distribution of intended change</w:t>
        </w:r>
        <w:bookmarkEnd w:id="1475"/>
      </w:ins>
    </w:p>
    <w:p w14:paraId="6969549A" w14:textId="77777777" w:rsidR="002D127D" w:rsidRDefault="002D127D" w:rsidP="002D127D">
      <w:pPr>
        <w:pStyle w:val="BodyText"/>
        <w:rPr>
          <w:ins w:id="1477" w:author="Utku B. Demir" w:date="2022-04-21T13:49:00Z"/>
        </w:rPr>
      </w:pPr>
      <w:commentRangeStart w:id="1478"/>
      <w:ins w:id="1479" w:author="Utku B. Demir" w:date="2022-04-21T13:49:00Z">
        <w:r w:rsidRPr="00125D20">
          <w:rPr>
            <w:noProof/>
          </w:rPr>
          <w:drawing>
            <wp:inline distT="0" distB="0" distL="0" distR="0" wp14:anchorId="5F8D4154" wp14:editId="49102183">
              <wp:extent cx="5731510" cy="1913890"/>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3890"/>
                      </a:xfrm>
                      <a:prstGeom prst="rect">
                        <a:avLst/>
                      </a:prstGeom>
                    </pic:spPr>
                  </pic:pic>
                </a:graphicData>
              </a:graphic>
            </wp:inline>
          </w:drawing>
        </w:r>
      </w:ins>
      <w:commentRangeEnd w:id="1478"/>
      <w:ins w:id="1480" w:author="Utku B. Demir" w:date="2022-04-22T12:23:00Z">
        <w:r w:rsidR="00BF6A82">
          <w:rPr>
            <w:rStyle w:val="CommentReference"/>
            <w:lang w:val="en-GB"/>
          </w:rPr>
          <w:commentReference w:id="1478"/>
        </w:r>
      </w:ins>
    </w:p>
    <w:p w14:paraId="08DF97B4" w14:textId="77777777" w:rsidR="002D127D" w:rsidRPr="00125D20" w:rsidRDefault="002D127D" w:rsidP="002D127D">
      <w:pPr>
        <w:pStyle w:val="BodyText"/>
        <w:rPr>
          <w:ins w:id="1481" w:author="Utku B. Demir" w:date="2022-04-21T13:49:00Z"/>
        </w:rPr>
      </w:pPr>
    </w:p>
    <w:p w14:paraId="04CB7C42" w14:textId="77777777" w:rsidR="002D127D" w:rsidRPr="00125D20" w:rsidRDefault="002D127D" w:rsidP="002D127D">
      <w:pPr>
        <w:pStyle w:val="Caption"/>
        <w:keepNext/>
        <w:rPr>
          <w:ins w:id="1482" w:author="Utku B. Demir" w:date="2022-04-21T13:49:00Z"/>
        </w:rPr>
      </w:pPr>
      <w:bookmarkStart w:id="1483" w:name="_Ref100043402"/>
      <w:bookmarkStart w:id="1484" w:name="_Toc100567253"/>
      <w:ins w:id="1485" w:author="Utku B. Demir" w:date="2022-04-21T13:49: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483"/>
        <w:r w:rsidRPr="00125D20">
          <w:t>: Distribution of intended change</w:t>
        </w:r>
        <w:bookmarkEnd w:id="1484"/>
      </w:ins>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2D127D" w:rsidRPr="00125D20" w14:paraId="5511C382" w14:textId="77777777" w:rsidTr="00B0217D">
        <w:trPr>
          <w:cnfStyle w:val="100000000000" w:firstRow="1" w:lastRow="0" w:firstColumn="0" w:lastColumn="0" w:oddVBand="0" w:evenVBand="0" w:oddHBand="0" w:evenHBand="0" w:firstRowFirstColumn="0" w:firstRowLastColumn="0" w:lastRowFirstColumn="0" w:lastRowLastColumn="0"/>
          <w:trHeight w:val="276"/>
          <w:ins w:id="1486" w:author="Utku B. Demir" w:date="2022-04-21T13:49:00Z"/>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0D6A955F" w14:textId="77777777" w:rsidR="002D127D" w:rsidRPr="00125D20" w:rsidRDefault="002D127D" w:rsidP="00B0217D">
            <w:pPr>
              <w:pStyle w:val="BodyText"/>
              <w:rPr>
                <w:ins w:id="1487" w:author="Utku B. Demir" w:date="2022-04-21T13:49:00Z"/>
              </w:rPr>
            </w:pPr>
          </w:p>
        </w:tc>
        <w:tc>
          <w:tcPr>
            <w:tcW w:w="3805" w:type="pct"/>
            <w:gridSpan w:val="10"/>
            <w:tcBorders>
              <w:left w:val="single" w:sz="4" w:space="0" w:color="FFFFFF" w:themeColor="background1"/>
            </w:tcBorders>
            <w:noWrap/>
            <w:vAlign w:val="bottom"/>
          </w:tcPr>
          <w:p w14:paraId="4CF10320" w14:textId="77777777" w:rsidR="002D127D" w:rsidRPr="00125D20" w:rsidRDefault="002D127D" w:rsidP="00B0217D">
            <w:pPr>
              <w:pStyle w:val="BodyText"/>
              <w:jc w:val="center"/>
              <w:cnfStyle w:val="100000000000" w:firstRow="1" w:lastRow="0" w:firstColumn="0" w:lastColumn="0" w:oddVBand="0" w:evenVBand="0" w:oddHBand="0" w:evenHBand="0" w:firstRowFirstColumn="0" w:firstRowLastColumn="0" w:lastRowFirstColumn="0" w:lastRowLastColumn="0"/>
              <w:rPr>
                <w:ins w:id="1488" w:author="Utku B. Demir" w:date="2022-04-21T13:49:00Z"/>
              </w:rPr>
            </w:pPr>
            <w:ins w:id="1489" w:author="Utku B. Demir" w:date="2022-04-21T13:49:00Z">
              <w:r w:rsidRPr="00125D20">
                <w:t>Changing …</w:t>
              </w:r>
            </w:ins>
          </w:p>
        </w:tc>
      </w:tr>
      <w:tr w:rsidR="002D127D" w:rsidRPr="00125D20" w14:paraId="161544D5" w14:textId="77777777" w:rsidTr="00B0217D">
        <w:trPr>
          <w:cnfStyle w:val="000000100000" w:firstRow="0" w:lastRow="0" w:firstColumn="0" w:lastColumn="0" w:oddVBand="0" w:evenVBand="0" w:oddHBand="1" w:evenHBand="0" w:firstRowFirstColumn="0" w:firstRowLastColumn="0" w:lastRowFirstColumn="0" w:lastRowLastColumn="0"/>
          <w:trHeight w:val="276"/>
          <w:ins w:id="149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258626BF" w14:textId="77777777" w:rsidR="002D127D" w:rsidRPr="00125D20" w:rsidRDefault="002D127D" w:rsidP="00B0217D">
            <w:pPr>
              <w:pStyle w:val="BodyText"/>
              <w:rPr>
                <w:ins w:id="1491" w:author="Utku B. Demir" w:date="2022-04-21T13:49:00Z"/>
              </w:rPr>
            </w:pPr>
            <w:ins w:id="1492" w:author="Utku B. Demir" w:date="2022-04-21T13:49:00Z">
              <w:r w:rsidRPr="00125D20">
                <w:t>Target audience</w:t>
              </w:r>
            </w:ins>
          </w:p>
        </w:tc>
        <w:tc>
          <w:tcPr>
            <w:tcW w:w="761" w:type="pct"/>
            <w:gridSpan w:val="2"/>
            <w:tcBorders>
              <w:left w:val="single" w:sz="4" w:space="0" w:color="FFFFFF" w:themeColor="background1"/>
            </w:tcBorders>
            <w:shd w:val="clear" w:color="auto" w:fill="000000" w:themeFill="text1"/>
            <w:noWrap/>
            <w:hideMark/>
          </w:tcPr>
          <w:p w14:paraId="26894308"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3" w:author="Utku B. Demir" w:date="2022-04-21T13:49:00Z"/>
                <w:b/>
                <w:bCs/>
              </w:rPr>
            </w:pPr>
            <w:ins w:id="1494" w:author="Utku B. Demir" w:date="2022-04-21T13:49:00Z">
              <w:r w:rsidRPr="00125D20">
                <w:rPr>
                  <w:b/>
                  <w:bCs/>
                </w:rPr>
                <w:t>under</w:t>
              </w:r>
              <w:r w:rsidRPr="00125D20">
                <w:rPr>
                  <w:b/>
                  <w:bCs/>
                </w:rPr>
                <w:softHyphen/>
                <w:t>standing</w:t>
              </w:r>
            </w:ins>
          </w:p>
        </w:tc>
        <w:tc>
          <w:tcPr>
            <w:tcW w:w="761" w:type="pct"/>
            <w:gridSpan w:val="2"/>
            <w:shd w:val="clear" w:color="auto" w:fill="000000" w:themeFill="text1"/>
            <w:noWrap/>
            <w:hideMark/>
          </w:tcPr>
          <w:p w14:paraId="7ADD54FB"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5" w:author="Utku B. Demir" w:date="2022-04-21T13:49:00Z"/>
                <w:b/>
                <w:bCs/>
              </w:rPr>
            </w:pPr>
            <w:ins w:id="1496" w:author="Utku B. Demir" w:date="2022-04-21T13:49:00Z">
              <w:r w:rsidRPr="00125D20">
                <w:rPr>
                  <w:b/>
                  <w:bCs/>
                </w:rPr>
                <w:t>awareness</w:t>
              </w:r>
            </w:ins>
          </w:p>
        </w:tc>
        <w:tc>
          <w:tcPr>
            <w:tcW w:w="761" w:type="pct"/>
            <w:gridSpan w:val="2"/>
            <w:shd w:val="clear" w:color="auto" w:fill="000000" w:themeFill="text1"/>
            <w:noWrap/>
            <w:hideMark/>
          </w:tcPr>
          <w:p w14:paraId="1812218A"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7" w:author="Utku B. Demir" w:date="2022-04-21T13:49:00Z"/>
                <w:b/>
                <w:bCs/>
              </w:rPr>
            </w:pPr>
            <w:ins w:id="1498" w:author="Utku B. Demir" w:date="2022-04-21T13:49:00Z">
              <w:r w:rsidRPr="00125D20">
                <w:rPr>
                  <w:b/>
                  <w:bCs/>
                </w:rPr>
                <w:t>attitude</w:t>
              </w:r>
            </w:ins>
          </w:p>
        </w:tc>
        <w:tc>
          <w:tcPr>
            <w:tcW w:w="761" w:type="pct"/>
            <w:gridSpan w:val="2"/>
            <w:shd w:val="clear" w:color="auto" w:fill="000000" w:themeFill="text1"/>
            <w:noWrap/>
            <w:hideMark/>
          </w:tcPr>
          <w:p w14:paraId="0A9D6475"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9" w:author="Utku B. Demir" w:date="2022-04-21T13:49:00Z"/>
                <w:b/>
                <w:bCs/>
              </w:rPr>
            </w:pPr>
            <w:proofErr w:type="spellStart"/>
            <w:ins w:id="1500" w:author="Utku B. Demir" w:date="2022-04-21T13:49:00Z">
              <w:r w:rsidRPr="00125D20">
                <w:rPr>
                  <w:b/>
                  <w:bCs/>
                </w:rPr>
                <w:t>behaviour</w:t>
              </w:r>
              <w:proofErr w:type="spellEnd"/>
            </w:ins>
          </w:p>
        </w:tc>
        <w:tc>
          <w:tcPr>
            <w:tcW w:w="761" w:type="pct"/>
            <w:gridSpan w:val="2"/>
            <w:shd w:val="clear" w:color="auto" w:fill="000000" w:themeFill="text1"/>
            <w:noWrap/>
            <w:hideMark/>
          </w:tcPr>
          <w:p w14:paraId="53238E41"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01" w:author="Utku B. Demir" w:date="2022-04-21T13:49:00Z"/>
                <w:b/>
                <w:bCs/>
              </w:rPr>
            </w:pPr>
            <w:ins w:id="1502" w:author="Utku B. Demir" w:date="2022-04-21T13:49:00Z">
              <w:r w:rsidRPr="00125D20">
                <w:rPr>
                  <w:b/>
                  <w:bCs/>
                </w:rPr>
                <w:t>other</w:t>
              </w:r>
            </w:ins>
          </w:p>
        </w:tc>
      </w:tr>
      <w:tr w:rsidR="002D127D" w:rsidRPr="00125D20" w14:paraId="6D460677" w14:textId="77777777" w:rsidTr="00B0217D">
        <w:trPr>
          <w:trHeight w:val="276"/>
          <w:ins w:id="1503"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48FE6476" w14:textId="77777777" w:rsidR="002D127D" w:rsidRPr="00125D20" w:rsidRDefault="002D127D" w:rsidP="00B0217D">
            <w:pPr>
              <w:pStyle w:val="BodyText"/>
              <w:spacing w:after="0"/>
              <w:jc w:val="center"/>
              <w:rPr>
                <w:ins w:id="1504" w:author="Utku B. Demir" w:date="2022-04-21T13:49:00Z"/>
              </w:rPr>
            </w:pPr>
          </w:p>
        </w:tc>
        <w:tc>
          <w:tcPr>
            <w:tcW w:w="380" w:type="pct"/>
            <w:tcBorders>
              <w:top w:val="nil"/>
              <w:left w:val="single" w:sz="4" w:space="0" w:color="auto"/>
              <w:bottom w:val="single" w:sz="4" w:space="0" w:color="000000" w:themeColor="text1"/>
            </w:tcBorders>
            <w:noWrap/>
            <w:vAlign w:val="bottom"/>
            <w:hideMark/>
          </w:tcPr>
          <w:p w14:paraId="6260EED6"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5" w:author="Utku B. Demir" w:date="2022-04-21T13:49:00Z"/>
                <w:b/>
                <w:bCs/>
              </w:rPr>
            </w:pPr>
            <w:ins w:id="1506"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3BB77E21"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7" w:author="Utku B. Demir" w:date="2022-04-21T13:49:00Z"/>
                <w:b/>
                <w:bCs/>
              </w:rPr>
            </w:pPr>
            <w:ins w:id="1508" w:author="Utku B. Demir" w:date="2022-04-21T13:49:00Z">
              <w:r w:rsidRPr="00125D20">
                <w:rPr>
                  <w:b/>
                  <w:bCs/>
                </w:rPr>
                <w:t>%</w:t>
              </w:r>
            </w:ins>
          </w:p>
        </w:tc>
        <w:tc>
          <w:tcPr>
            <w:tcW w:w="380" w:type="pct"/>
            <w:tcBorders>
              <w:left w:val="single" w:sz="4" w:space="0" w:color="auto"/>
            </w:tcBorders>
            <w:noWrap/>
            <w:vAlign w:val="bottom"/>
            <w:hideMark/>
          </w:tcPr>
          <w:p w14:paraId="096E918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9" w:author="Utku B. Demir" w:date="2022-04-21T13:49:00Z"/>
                <w:b/>
                <w:bCs/>
              </w:rPr>
            </w:pPr>
            <w:ins w:id="1510"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1D1C43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1" w:author="Utku B. Demir" w:date="2022-04-21T13:49:00Z"/>
                <w:b/>
                <w:bCs/>
              </w:rPr>
            </w:pPr>
            <w:ins w:id="1512" w:author="Utku B. Demir" w:date="2022-04-21T13:49:00Z">
              <w:r w:rsidRPr="00125D20">
                <w:rPr>
                  <w:b/>
                  <w:bCs/>
                </w:rPr>
                <w:t>%</w:t>
              </w:r>
            </w:ins>
          </w:p>
        </w:tc>
        <w:tc>
          <w:tcPr>
            <w:tcW w:w="381" w:type="pct"/>
            <w:tcBorders>
              <w:left w:val="single" w:sz="4" w:space="0" w:color="auto"/>
            </w:tcBorders>
            <w:noWrap/>
            <w:vAlign w:val="bottom"/>
            <w:hideMark/>
          </w:tcPr>
          <w:p w14:paraId="1760E8C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3" w:author="Utku B. Demir" w:date="2022-04-21T13:49:00Z"/>
                <w:b/>
                <w:bCs/>
              </w:rPr>
            </w:pPr>
            <w:ins w:id="1514"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BCE7400"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5" w:author="Utku B. Demir" w:date="2022-04-21T13:49:00Z"/>
                <w:b/>
                <w:bCs/>
              </w:rPr>
            </w:pPr>
            <w:ins w:id="1516" w:author="Utku B. Demir" w:date="2022-04-21T13:49:00Z">
              <w:r w:rsidRPr="00125D20">
                <w:rPr>
                  <w:b/>
                  <w:bCs/>
                </w:rPr>
                <w:t>%</w:t>
              </w:r>
            </w:ins>
          </w:p>
        </w:tc>
        <w:tc>
          <w:tcPr>
            <w:tcW w:w="380" w:type="pct"/>
            <w:tcBorders>
              <w:left w:val="single" w:sz="4" w:space="0" w:color="auto"/>
            </w:tcBorders>
            <w:noWrap/>
            <w:vAlign w:val="bottom"/>
            <w:hideMark/>
          </w:tcPr>
          <w:p w14:paraId="3A452B2C"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7" w:author="Utku B. Demir" w:date="2022-04-21T13:49:00Z"/>
                <w:b/>
                <w:bCs/>
              </w:rPr>
            </w:pPr>
            <w:ins w:id="1518"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0A96048A"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9" w:author="Utku B. Demir" w:date="2022-04-21T13:49:00Z"/>
                <w:b/>
                <w:bCs/>
              </w:rPr>
            </w:pPr>
            <w:ins w:id="1520" w:author="Utku B. Demir" w:date="2022-04-21T13:49:00Z">
              <w:r w:rsidRPr="00125D20">
                <w:rPr>
                  <w:b/>
                  <w:bCs/>
                </w:rPr>
                <w:t>%</w:t>
              </w:r>
            </w:ins>
          </w:p>
        </w:tc>
        <w:tc>
          <w:tcPr>
            <w:tcW w:w="380" w:type="pct"/>
            <w:tcBorders>
              <w:left w:val="single" w:sz="4" w:space="0" w:color="auto"/>
            </w:tcBorders>
            <w:noWrap/>
            <w:vAlign w:val="bottom"/>
            <w:hideMark/>
          </w:tcPr>
          <w:p w14:paraId="3838D589"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21" w:author="Utku B. Demir" w:date="2022-04-21T13:49:00Z"/>
                <w:b/>
                <w:bCs/>
              </w:rPr>
            </w:pPr>
            <w:ins w:id="1522" w:author="Utku B. Demir" w:date="2022-04-21T13:49:00Z">
              <w:r w:rsidRPr="00125D20">
                <w:rPr>
                  <w:b/>
                  <w:bCs/>
                </w:rPr>
                <w:t>abs</w:t>
              </w:r>
            </w:ins>
          </w:p>
        </w:tc>
        <w:tc>
          <w:tcPr>
            <w:tcW w:w="381" w:type="pct"/>
            <w:shd w:val="clear" w:color="auto" w:fill="D9D9D9" w:themeFill="background1" w:themeFillShade="D9"/>
            <w:noWrap/>
            <w:vAlign w:val="bottom"/>
            <w:hideMark/>
          </w:tcPr>
          <w:p w14:paraId="7764B37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23" w:author="Utku B. Demir" w:date="2022-04-21T13:49:00Z"/>
                <w:b/>
                <w:bCs/>
              </w:rPr>
            </w:pPr>
            <w:ins w:id="1524" w:author="Utku B. Demir" w:date="2022-04-21T13:49:00Z">
              <w:r w:rsidRPr="00125D20">
                <w:rPr>
                  <w:b/>
                  <w:bCs/>
                </w:rPr>
                <w:t>%</w:t>
              </w:r>
            </w:ins>
          </w:p>
        </w:tc>
      </w:tr>
      <w:tr w:rsidR="002D127D" w:rsidRPr="00125D20" w14:paraId="00A73798" w14:textId="77777777" w:rsidTr="00B0217D">
        <w:trPr>
          <w:cnfStyle w:val="000000100000" w:firstRow="0" w:lastRow="0" w:firstColumn="0" w:lastColumn="0" w:oddVBand="0" w:evenVBand="0" w:oddHBand="1" w:evenHBand="0" w:firstRowFirstColumn="0" w:firstRowLastColumn="0" w:lastRowFirstColumn="0" w:lastRowLastColumn="0"/>
          <w:trHeight w:val="276"/>
          <w:ins w:id="1525"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272F772" w14:textId="77777777" w:rsidR="002D127D" w:rsidRPr="00125D20" w:rsidRDefault="002D127D" w:rsidP="00B0217D">
            <w:pPr>
              <w:pStyle w:val="BodyText"/>
              <w:spacing w:beforeLines="20" w:before="48" w:afterLines="20" w:after="48"/>
              <w:rPr>
                <w:ins w:id="1526" w:author="Utku B. Demir" w:date="2022-04-21T13:49:00Z"/>
              </w:rPr>
            </w:pPr>
            <w:ins w:id="1527" w:author="Utku B. Demir" w:date="2022-04-21T13:49:00Z">
              <w:r w:rsidRPr="00125D20">
                <w:t xml:space="preserve">the general population </w:t>
              </w:r>
              <w:r w:rsidRPr="00125D20">
                <w:rPr>
                  <w:b w:val="0"/>
                  <w:bCs w:val="0"/>
                </w:rPr>
                <w:t>(n=170)</w:t>
              </w:r>
            </w:ins>
          </w:p>
        </w:tc>
        <w:tc>
          <w:tcPr>
            <w:tcW w:w="380" w:type="pct"/>
            <w:tcBorders>
              <w:left w:val="single" w:sz="4" w:space="0" w:color="auto"/>
            </w:tcBorders>
            <w:noWrap/>
            <w:vAlign w:val="center"/>
            <w:hideMark/>
          </w:tcPr>
          <w:p w14:paraId="7F8B9FC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28" w:author="Utku B. Demir" w:date="2022-04-21T13:49:00Z"/>
                <w:rFonts w:cstheme="minorHAnsi"/>
                <w:sz w:val="20"/>
                <w:szCs w:val="20"/>
              </w:rPr>
            </w:pPr>
            <w:ins w:id="1529" w:author="Utku B. Demir" w:date="2022-04-21T13:49:00Z">
              <w:r w:rsidRPr="00125D20">
                <w:rPr>
                  <w:rFonts w:cstheme="minorHAnsi"/>
                  <w:sz w:val="20"/>
                  <w:szCs w:val="20"/>
                </w:rPr>
                <w:t>79</w:t>
              </w:r>
            </w:ins>
          </w:p>
        </w:tc>
        <w:tc>
          <w:tcPr>
            <w:tcW w:w="380" w:type="pct"/>
            <w:tcBorders>
              <w:right w:val="single" w:sz="4" w:space="0" w:color="auto"/>
            </w:tcBorders>
            <w:shd w:val="clear" w:color="auto" w:fill="D9D9D9" w:themeFill="background1" w:themeFillShade="D9"/>
            <w:noWrap/>
            <w:vAlign w:val="center"/>
            <w:hideMark/>
          </w:tcPr>
          <w:p w14:paraId="2A7CE36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0" w:author="Utku B. Demir" w:date="2022-04-21T13:49:00Z"/>
                <w:rFonts w:cstheme="minorHAnsi"/>
                <w:sz w:val="16"/>
                <w:szCs w:val="16"/>
              </w:rPr>
            </w:pPr>
            <w:ins w:id="1531" w:author="Utku B. Demir" w:date="2022-04-21T13:49:00Z">
              <w:r w:rsidRPr="00125D20">
                <w:rPr>
                  <w:rFonts w:cstheme="minorHAnsi"/>
                  <w:sz w:val="16"/>
                  <w:szCs w:val="16"/>
                </w:rPr>
                <w:t>46.47%</w:t>
              </w:r>
            </w:ins>
          </w:p>
        </w:tc>
        <w:tc>
          <w:tcPr>
            <w:tcW w:w="380" w:type="pct"/>
            <w:tcBorders>
              <w:left w:val="single" w:sz="4" w:space="0" w:color="auto"/>
            </w:tcBorders>
            <w:noWrap/>
            <w:vAlign w:val="center"/>
            <w:hideMark/>
          </w:tcPr>
          <w:p w14:paraId="142C4E5E"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2" w:author="Utku B. Demir" w:date="2022-04-21T13:49:00Z"/>
                <w:rFonts w:cstheme="minorHAnsi"/>
                <w:sz w:val="16"/>
                <w:szCs w:val="16"/>
              </w:rPr>
            </w:pPr>
            <w:ins w:id="1533" w:author="Utku B. Demir" w:date="2022-04-21T13:49:00Z">
              <w:r w:rsidRPr="00125D20">
                <w:rPr>
                  <w:rFonts w:cstheme="minorHAnsi"/>
                  <w:sz w:val="16"/>
                  <w:szCs w:val="16"/>
                </w:rPr>
                <w:t>50</w:t>
              </w:r>
            </w:ins>
          </w:p>
        </w:tc>
        <w:tc>
          <w:tcPr>
            <w:tcW w:w="380" w:type="pct"/>
            <w:tcBorders>
              <w:right w:val="single" w:sz="4" w:space="0" w:color="auto"/>
            </w:tcBorders>
            <w:shd w:val="clear" w:color="auto" w:fill="D9D9D9" w:themeFill="background1" w:themeFillShade="D9"/>
            <w:noWrap/>
            <w:vAlign w:val="center"/>
            <w:hideMark/>
          </w:tcPr>
          <w:p w14:paraId="02C73A3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4" w:author="Utku B. Demir" w:date="2022-04-21T13:49:00Z"/>
                <w:rFonts w:cstheme="minorHAnsi"/>
                <w:sz w:val="16"/>
                <w:szCs w:val="16"/>
              </w:rPr>
            </w:pPr>
            <w:ins w:id="1535" w:author="Utku B. Demir" w:date="2022-04-21T13:49:00Z">
              <w:r w:rsidRPr="00125D20">
                <w:rPr>
                  <w:rFonts w:cstheme="minorHAnsi"/>
                  <w:sz w:val="16"/>
                  <w:szCs w:val="16"/>
                </w:rPr>
                <w:t>29.41%</w:t>
              </w:r>
            </w:ins>
          </w:p>
        </w:tc>
        <w:tc>
          <w:tcPr>
            <w:tcW w:w="381" w:type="pct"/>
            <w:tcBorders>
              <w:left w:val="single" w:sz="4" w:space="0" w:color="auto"/>
            </w:tcBorders>
            <w:noWrap/>
            <w:vAlign w:val="center"/>
            <w:hideMark/>
          </w:tcPr>
          <w:p w14:paraId="301180E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6" w:author="Utku B. Demir" w:date="2022-04-21T13:49:00Z"/>
                <w:rFonts w:cstheme="minorHAnsi"/>
                <w:sz w:val="20"/>
                <w:szCs w:val="20"/>
              </w:rPr>
            </w:pPr>
            <w:ins w:id="1537"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2A8A58B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8" w:author="Utku B. Demir" w:date="2022-04-21T13:49:00Z"/>
                <w:rFonts w:cstheme="minorHAnsi"/>
                <w:sz w:val="16"/>
                <w:szCs w:val="16"/>
              </w:rPr>
            </w:pPr>
            <w:ins w:id="1539" w:author="Utku B. Demir" w:date="2022-04-21T13:49:00Z">
              <w:r w:rsidRPr="00125D20">
                <w:rPr>
                  <w:rFonts w:cstheme="minorHAnsi"/>
                  <w:sz w:val="16"/>
                  <w:szCs w:val="16"/>
                </w:rPr>
                <w:t>5.88%</w:t>
              </w:r>
            </w:ins>
          </w:p>
        </w:tc>
        <w:tc>
          <w:tcPr>
            <w:tcW w:w="380" w:type="pct"/>
            <w:tcBorders>
              <w:left w:val="single" w:sz="4" w:space="0" w:color="auto"/>
            </w:tcBorders>
            <w:noWrap/>
            <w:vAlign w:val="center"/>
            <w:hideMark/>
          </w:tcPr>
          <w:p w14:paraId="187928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0" w:author="Utku B. Demir" w:date="2022-04-21T13:49:00Z"/>
                <w:rFonts w:cstheme="minorHAnsi"/>
                <w:sz w:val="20"/>
                <w:szCs w:val="20"/>
              </w:rPr>
            </w:pPr>
            <w:ins w:id="1541"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7B1BA0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2" w:author="Utku B. Demir" w:date="2022-04-21T13:49:00Z"/>
                <w:rFonts w:cstheme="minorHAnsi"/>
                <w:sz w:val="16"/>
                <w:szCs w:val="16"/>
              </w:rPr>
            </w:pPr>
            <w:ins w:id="1543" w:author="Utku B. Demir" w:date="2022-04-21T13:49:00Z">
              <w:r w:rsidRPr="00125D20">
                <w:rPr>
                  <w:rFonts w:cstheme="minorHAnsi"/>
                  <w:sz w:val="16"/>
                  <w:szCs w:val="16"/>
                </w:rPr>
                <w:t>8.82%</w:t>
              </w:r>
            </w:ins>
          </w:p>
        </w:tc>
        <w:tc>
          <w:tcPr>
            <w:tcW w:w="380" w:type="pct"/>
            <w:tcBorders>
              <w:left w:val="single" w:sz="4" w:space="0" w:color="auto"/>
            </w:tcBorders>
            <w:noWrap/>
            <w:vAlign w:val="center"/>
            <w:hideMark/>
          </w:tcPr>
          <w:p w14:paraId="6DED805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4" w:author="Utku B. Demir" w:date="2022-04-21T13:49:00Z"/>
                <w:rFonts w:cstheme="minorHAnsi"/>
                <w:sz w:val="20"/>
                <w:szCs w:val="20"/>
              </w:rPr>
            </w:pPr>
            <w:ins w:id="1545" w:author="Utku B. Demir" w:date="2022-04-21T13:49:00Z">
              <w:r w:rsidRPr="00125D20">
                <w:rPr>
                  <w:rFonts w:cstheme="minorHAnsi"/>
                  <w:sz w:val="20"/>
                  <w:szCs w:val="20"/>
                </w:rPr>
                <w:t>16</w:t>
              </w:r>
            </w:ins>
          </w:p>
        </w:tc>
        <w:tc>
          <w:tcPr>
            <w:tcW w:w="381" w:type="pct"/>
            <w:shd w:val="clear" w:color="auto" w:fill="D9D9D9" w:themeFill="background1" w:themeFillShade="D9"/>
            <w:noWrap/>
            <w:vAlign w:val="center"/>
            <w:hideMark/>
          </w:tcPr>
          <w:p w14:paraId="4B61C3F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6" w:author="Utku B. Demir" w:date="2022-04-21T13:49:00Z"/>
                <w:rFonts w:cstheme="minorHAnsi"/>
                <w:sz w:val="16"/>
                <w:szCs w:val="16"/>
              </w:rPr>
            </w:pPr>
            <w:ins w:id="1547" w:author="Utku B. Demir" w:date="2022-04-21T13:49:00Z">
              <w:r w:rsidRPr="00125D20">
                <w:rPr>
                  <w:rFonts w:cstheme="minorHAnsi"/>
                  <w:sz w:val="16"/>
                  <w:szCs w:val="16"/>
                </w:rPr>
                <w:t>9.41%</w:t>
              </w:r>
            </w:ins>
          </w:p>
        </w:tc>
      </w:tr>
      <w:tr w:rsidR="002D127D" w:rsidRPr="00125D20" w14:paraId="7CF694BC" w14:textId="77777777" w:rsidTr="00B0217D">
        <w:trPr>
          <w:trHeight w:val="276"/>
          <w:ins w:id="1548"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A0C6E6E" w14:textId="77777777" w:rsidR="002D127D" w:rsidRPr="00125D20" w:rsidRDefault="002D127D" w:rsidP="00B0217D">
            <w:pPr>
              <w:pStyle w:val="BodyText"/>
              <w:spacing w:beforeLines="20" w:before="48" w:afterLines="20" w:after="48"/>
              <w:rPr>
                <w:ins w:id="1549" w:author="Utku B. Demir" w:date="2022-04-21T13:49:00Z"/>
              </w:rPr>
            </w:pPr>
            <w:ins w:id="1550" w:author="Utku B. Demir" w:date="2022-04-21T13:49:00Z">
              <w:r w:rsidRPr="00125D20">
                <w:t xml:space="preserve">businesses </w:t>
              </w:r>
              <w:r w:rsidRPr="00125D20">
                <w:rPr>
                  <w:b w:val="0"/>
                  <w:bCs w:val="0"/>
                </w:rPr>
                <w:t>(n=100)</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39F52B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1" w:author="Utku B. Demir" w:date="2022-04-21T13:49:00Z"/>
                <w:rFonts w:cstheme="minorHAnsi"/>
                <w:sz w:val="20"/>
                <w:szCs w:val="20"/>
              </w:rPr>
            </w:pPr>
            <w:ins w:id="1552" w:author="Utku B. Demir" w:date="2022-04-21T13:49:00Z">
              <w:r w:rsidRPr="00125D20">
                <w:rPr>
                  <w:rFonts w:cstheme="minorHAnsi"/>
                  <w:sz w:val="20"/>
                  <w:szCs w:val="20"/>
                </w:rPr>
                <w:t>29</w:t>
              </w:r>
            </w:ins>
          </w:p>
        </w:tc>
        <w:tc>
          <w:tcPr>
            <w:tcW w:w="380" w:type="pct"/>
            <w:tcBorders>
              <w:right w:val="single" w:sz="4" w:space="0" w:color="auto"/>
            </w:tcBorders>
            <w:shd w:val="clear" w:color="auto" w:fill="D9D9D9" w:themeFill="background1" w:themeFillShade="D9"/>
            <w:noWrap/>
            <w:vAlign w:val="center"/>
            <w:hideMark/>
          </w:tcPr>
          <w:p w14:paraId="0DA14BB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3" w:author="Utku B. Demir" w:date="2022-04-21T13:49:00Z"/>
                <w:rFonts w:cstheme="minorHAnsi"/>
                <w:sz w:val="16"/>
                <w:szCs w:val="16"/>
              </w:rPr>
            </w:pPr>
            <w:ins w:id="1554" w:author="Utku B. Demir" w:date="2022-04-21T13:49:00Z">
              <w:r w:rsidRPr="00125D20">
                <w:rPr>
                  <w:rFonts w:cstheme="minorHAnsi"/>
                  <w:sz w:val="16"/>
                  <w:szCs w:val="16"/>
                </w:rPr>
                <w:t>29.00%</w:t>
              </w:r>
            </w:ins>
          </w:p>
        </w:tc>
        <w:tc>
          <w:tcPr>
            <w:tcW w:w="380" w:type="pct"/>
            <w:tcBorders>
              <w:left w:val="single" w:sz="4" w:space="0" w:color="auto"/>
            </w:tcBorders>
            <w:noWrap/>
            <w:vAlign w:val="center"/>
            <w:hideMark/>
          </w:tcPr>
          <w:p w14:paraId="7FE37084"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5" w:author="Utku B. Demir" w:date="2022-04-21T13:49:00Z"/>
                <w:rFonts w:cstheme="minorHAnsi"/>
                <w:sz w:val="16"/>
                <w:szCs w:val="16"/>
              </w:rPr>
            </w:pPr>
            <w:ins w:id="1556" w:author="Utku B. Demir" w:date="2022-04-21T13:49:00Z">
              <w:r w:rsidRPr="00125D20">
                <w:rPr>
                  <w:rFonts w:cstheme="minorHAnsi"/>
                  <w:sz w:val="16"/>
                  <w:szCs w:val="16"/>
                </w:rPr>
                <w:t>29</w:t>
              </w:r>
            </w:ins>
          </w:p>
        </w:tc>
        <w:tc>
          <w:tcPr>
            <w:tcW w:w="380" w:type="pct"/>
            <w:tcBorders>
              <w:right w:val="single" w:sz="4" w:space="0" w:color="auto"/>
            </w:tcBorders>
            <w:shd w:val="clear" w:color="auto" w:fill="D9D9D9" w:themeFill="background1" w:themeFillShade="D9"/>
            <w:noWrap/>
            <w:vAlign w:val="center"/>
            <w:hideMark/>
          </w:tcPr>
          <w:p w14:paraId="5360768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7" w:author="Utku B. Demir" w:date="2022-04-21T13:49:00Z"/>
                <w:rFonts w:cstheme="minorHAnsi"/>
                <w:sz w:val="16"/>
                <w:szCs w:val="16"/>
              </w:rPr>
            </w:pPr>
            <w:ins w:id="1558" w:author="Utku B. Demir" w:date="2022-04-21T13:49:00Z">
              <w:r w:rsidRPr="00125D20">
                <w:rPr>
                  <w:rFonts w:cstheme="minorHAnsi"/>
                  <w:sz w:val="16"/>
                  <w:szCs w:val="16"/>
                </w:rPr>
                <w:t>29.00%</w:t>
              </w:r>
            </w:ins>
          </w:p>
        </w:tc>
        <w:tc>
          <w:tcPr>
            <w:tcW w:w="381" w:type="pct"/>
            <w:tcBorders>
              <w:left w:val="single" w:sz="4" w:space="0" w:color="auto"/>
            </w:tcBorders>
            <w:noWrap/>
            <w:vAlign w:val="center"/>
            <w:hideMark/>
          </w:tcPr>
          <w:p w14:paraId="36AF2B20"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9" w:author="Utku B. Demir" w:date="2022-04-21T13:49:00Z"/>
                <w:rFonts w:cstheme="minorHAnsi"/>
                <w:sz w:val="20"/>
                <w:szCs w:val="20"/>
              </w:rPr>
            </w:pPr>
            <w:ins w:id="1560"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791632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1" w:author="Utku B. Demir" w:date="2022-04-21T13:49:00Z"/>
                <w:rFonts w:cstheme="minorHAnsi"/>
                <w:sz w:val="16"/>
                <w:szCs w:val="16"/>
              </w:rPr>
            </w:pPr>
            <w:ins w:id="1562" w:author="Utku B. Demir" w:date="2022-04-21T13:49:00Z">
              <w:r w:rsidRPr="00125D20">
                <w:rPr>
                  <w:rFonts w:cstheme="minorHAnsi"/>
                  <w:sz w:val="16"/>
                  <w:szCs w:val="16"/>
                </w:rPr>
                <w:t>12.00%</w:t>
              </w:r>
            </w:ins>
          </w:p>
        </w:tc>
        <w:tc>
          <w:tcPr>
            <w:tcW w:w="380" w:type="pct"/>
            <w:tcBorders>
              <w:left w:val="single" w:sz="4" w:space="0" w:color="auto"/>
            </w:tcBorders>
            <w:noWrap/>
            <w:vAlign w:val="center"/>
            <w:hideMark/>
          </w:tcPr>
          <w:p w14:paraId="639E59CF"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3" w:author="Utku B. Demir" w:date="2022-04-21T13:49:00Z"/>
                <w:rFonts w:cstheme="minorHAnsi"/>
                <w:sz w:val="20"/>
                <w:szCs w:val="20"/>
              </w:rPr>
            </w:pPr>
            <w:ins w:id="1564" w:author="Utku B. Demir" w:date="2022-04-21T13:49:00Z">
              <w:r w:rsidRPr="00125D20">
                <w:rPr>
                  <w:rFonts w:cstheme="minorHAnsi"/>
                  <w:sz w:val="20"/>
                  <w:szCs w:val="20"/>
                </w:rPr>
                <w:t>18</w:t>
              </w:r>
            </w:ins>
          </w:p>
        </w:tc>
        <w:tc>
          <w:tcPr>
            <w:tcW w:w="380" w:type="pct"/>
            <w:tcBorders>
              <w:right w:val="single" w:sz="4" w:space="0" w:color="auto"/>
            </w:tcBorders>
            <w:shd w:val="clear" w:color="auto" w:fill="D9D9D9" w:themeFill="background1" w:themeFillShade="D9"/>
            <w:noWrap/>
            <w:vAlign w:val="center"/>
            <w:hideMark/>
          </w:tcPr>
          <w:p w14:paraId="4CE84D8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5" w:author="Utku B. Demir" w:date="2022-04-21T13:49:00Z"/>
                <w:rFonts w:cstheme="minorHAnsi"/>
                <w:sz w:val="16"/>
                <w:szCs w:val="16"/>
              </w:rPr>
            </w:pPr>
            <w:ins w:id="1566" w:author="Utku B. Demir" w:date="2022-04-21T13:49:00Z">
              <w:r w:rsidRPr="00125D20">
                <w:rPr>
                  <w:rFonts w:cstheme="minorHAnsi"/>
                  <w:sz w:val="16"/>
                  <w:szCs w:val="16"/>
                </w:rPr>
                <w:t>18.00%</w:t>
              </w:r>
            </w:ins>
          </w:p>
        </w:tc>
        <w:tc>
          <w:tcPr>
            <w:tcW w:w="380" w:type="pct"/>
            <w:tcBorders>
              <w:left w:val="single" w:sz="4" w:space="0" w:color="auto"/>
            </w:tcBorders>
            <w:noWrap/>
            <w:vAlign w:val="center"/>
            <w:hideMark/>
          </w:tcPr>
          <w:p w14:paraId="06F2895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7" w:author="Utku B. Demir" w:date="2022-04-21T13:49:00Z"/>
                <w:rFonts w:cstheme="minorHAnsi"/>
                <w:sz w:val="20"/>
                <w:szCs w:val="20"/>
              </w:rPr>
            </w:pPr>
            <w:ins w:id="1568"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218B6D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9" w:author="Utku B. Demir" w:date="2022-04-21T13:49:00Z"/>
                <w:rFonts w:cstheme="minorHAnsi"/>
                <w:sz w:val="16"/>
                <w:szCs w:val="16"/>
              </w:rPr>
            </w:pPr>
            <w:ins w:id="1570" w:author="Utku B. Demir" w:date="2022-04-21T13:49:00Z">
              <w:r w:rsidRPr="00125D20">
                <w:rPr>
                  <w:rFonts w:cstheme="minorHAnsi"/>
                  <w:sz w:val="16"/>
                  <w:szCs w:val="16"/>
                </w:rPr>
                <w:t>12.00%</w:t>
              </w:r>
            </w:ins>
          </w:p>
        </w:tc>
      </w:tr>
      <w:tr w:rsidR="002D127D" w:rsidRPr="00125D20" w14:paraId="7A766918" w14:textId="77777777" w:rsidTr="00B0217D">
        <w:trPr>
          <w:cnfStyle w:val="000000100000" w:firstRow="0" w:lastRow="0" w:firstColumn="0" w:lastColumn="0" w:oddVBand="0" w:evenVBand="0" w:oddHBand="1" w:evenHBand="0" w:firstRowFirstColumn="0" w:firstRowLastColumn="0" w:lastRowFirstColumn="0" w:lastRowLastColumn="0"/>
          <w:trHeight w:val="276"/>
          <w:ins w:id="1571"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1AB4DA53" w14:textId="77777777" w:rsidR="002D127D" w:rsidRPr="00125D20" w:rsidRDefault="002D127D" w:rsidP="00B0217D">
            <w:pPr>
              <w:pStyle w:val="BodyText"/>
              <w:spacing w:beforeLines="20" w:before="48" w:afterLines="20" w:after="48"/>
              <w:rPr>
                <w:ins w:id="1572" w:author="Utku B. Demir" w:date="2022-04-21T13:49:00Z"/>
              </w:rPr>
            </w:pPr>
            <w:ins w:id="1573" w:author="Utku B. Demir" w:date="2022-04-21T13:49:00Z">
              <w:r w:rsidRPr="00125D20">
                <w:t xml:space="preserve">specific social groups </w:t>
              </w:r>
              <w:r w:rsidRPr="00125D20">
                <w:rPr>
                  <w:b w:val="0"/>
                  <w:bCs w:val="0"/>
                </w:rPr>
                <w:t>(n=73)</w:t>
              </w:r>
            </w:ins>
          </w:p>
        </w:tc>
        <w:tc>
          <w:tcPr>
            <w:tcW w:w="380" w:type="pct"/>
            <w:tcBorders>
              <w:left w:val="single" w:sz="4" w:space="0" w:color="auto"/>
            </w:tcBorders>
            <w:noWrap/>
            <w:vAlign w:val="center"/>
            <w:hideMark/>
          </w:tcPr>
          <w:p w14:paraId="2728568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4" w:author="Utku B. Demir" w:date="2022-04-21T13:49:00Z"/>
                <w:rFonts w:cstheme="minorHAnsi"/>
                <w:sz w:val="20"/>
                <w:szCs w:val="20"/>
              </w:rPr>
            </w:pPr>
            <w:ins w:id="1575" w:author="Utku B. Demir" w:date="2022-04-21T13:49:00Z">
              <w:r w:rsidRPr="00125D20">
                <w:rPr>
                  <w:rFonts w:cstheme="minorHAnsi"/>
                  <w:sz w:val="20"/>
                  <w:szCs w:val="20"/>
                </w:rPr>
                <w:t>22</w:t>
              </w:r>
            </w:ins>
          </w:p>
        </w:tc>
        <w:tc>
          <w:tcPr>
            <w:tcW w:w="380" w:type="pct"/>
            <w:tcBorders>
              <w:right w:val="single" w:sz="4" w:space="0" w:color="auto"/>
            </w:tcBorders>
            <w:shd w:val="clear" w:color="auto" w:fill="D9D9D9" w:themeFill="background1" w:themeFillShade="D9"/>
            <w:noWrap/>
            <w:vAlign w:val="center"/>
            <w:hideMark/>
          </w:tcPr>
          <w:p w14:paraId="518C51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6" w:author="Utku B. Demir" w:date="2022-04-21T13:49:00Z"/>
                <w:rFonts w:cstheme="minorHAnsi"/>
                <w:sz w:val="16"/>
                <w:szCs w:val="16"/>
              </w:rPr>
            </w:pPr>
            <w:ins w:id="1577" w:author="Utku B. Demir" w:date="2022-04-21T13:49:00Z">
              <w:r w:rsidRPr="00125D20">
                <w:rPr>
                  <w:rFonts w:cstheme="minorHAnsi"/>
                  <w:sz w:val="16"/>
                  <w:szCs w:val="16"/>
                </w:rPr>
                <w:t>30.14%</w:t>
              </w:r>
            </w:ins>
          </w:p>
        </w:tc>
        <w:tc>
          <w:tcPr>
            <w:tcW w:w="380" w:type="pct"/>
            <w:tcBorders>
              <w:left w:val="single" w:sz="4" w:space="0" w:color="auto"/>
            </w:tcBorders>
            <w:noWrap/>
            <w:vAlign w:val="center"/>
            <w:hideMark/>
          </w:tcPr>
          <w:p w14:paraId="0F239BF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8" w:author="Utku B. Demir" w:date="2022-04-21T13:49:00Z"/>
                <w:rFonts w:cstheme="minorHAnsi"/>
                <w:sz w:val="16"/>
                <w:szCs w:val="16"/>
              </w:rPr>
            </w:pPr>
            <w:ins w:id="1579" w:author="Utku B. Demir" w:date="2022-04-21T13:49:00Z">
              <w:r w:rsidRPr="00125D20">
                <w:rPr>
                  <w:rFonts w:cstheme="minorHAnsi"/>
                  <w:sz w:val="16"/>
                  <w:szCs w:val="16"/>
                </w:rPr>
                <w:t>19</w:t>
              </w:r>
            </w:ins>
          </w:p>
        </w:tc>
        <w:tc>
          <w:tcPr>
            <w:tcW w:w="380" w:type="pct"/>
            <w:tcBorders>
              <w:right w:val="single" w:sz="4" w:space="0" w:color="auto"/>
            </w:tcBorders>
            <w:shd w:val="clear" w:color="auto" w:fill="D9D9D9" w:themeFill="background1" w:themeFillShade="D9"/>
            <w:noWrap/>
            <w:vAlign w:val="center"/>
            <w:hideMark/>
          </w:tcPr>
          <w:p w14:paraId="6423722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0" w:author="Utku B. Demir" w:date="2022-04-21T13:49:00Z"/>
                <w:rFonts w:cstheme="minorHAnsi"/>
                <w:sz w:val="16"/>
                <w:szCs w:val="16"/>
              </w:rPr>
            </w:pPr>
            <w:ins w:id="1581" w:author="Utku B. Demir" w:date="2022-04-21T13:49:00Z">
              <w:r w:rsidRPr="00125D20">
                <w:rPr>
                  <w:rFonts w:cstheme="minorHAnsi"/>
                  <w:sz w:val="16"/>
                  <w:szCs w:val="16"/>
                </w:rPr>
                <w:t>26.03%</w:t>
              </w:r>
            </w:ins>
          </w:p>
        </w:tc>
        <w:tc>
          <w:tcPr>
            <w:tcW w:w="381" w:type="pct"/>
            <w:tcBorders>
              <w:left w:val="single" w:sz="4" w:space="0" w:color="auto"/>
            </w:tcBorders>
            <w:noWrap/>
            <w:vAlign w:val="center"/>
            <w:hideMark/>
          </w:tcPr>
          <w:p w14:paraId="3EE0169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2" w:author="Utku B. Demir" w:date="2022-04-21T13:49:00Z"/>
                <w:rFonts w:cstheme="minorHAnsi"/>
                <w:sz w:val="20"/>
                <w:szCs w:val="20"/>
              </w:rPr>
            </w:pPr>
            <w:ins w:id="1583"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35CE99E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4" w:author="Utku B. Demir" w:date="2022-04-21T13:49:00Z"/>
                <w:rFonts w:cstheme="minorHAnsi"/>
                <w:sz w:val="16"/>
                <w:szCs w:val="16"/>
              </w:rPr>
            </w:pPr>
            <w:ins w:id="1585" w:author="Utku B. Demir" w:date="2022-04-21T13:49:00Z">
              <w:r w:rsidRPr="00125D20">
                <w:rPr>
                  <w:rFonts w:cstheme="minorHAnsi"/>
                  <w:sz w:val="16"/>
                  <w:szCs w:val="16"/>
                </w:rPr>
                <w:t>16.44%</w:t>
              </w:r>
            </w:ins>
          </w:p>
        </w:tc>
        <w:tc>
          <w:tcPr>
            <w:tcW w:w="380" w:type="pct"/>
            <w:tcBorders>
              <w:left w:val="single" w:sz="4" w:space="0" w:color="auto"/>
            </w:tcBorders>
            <w:noWrap/>
            <w:vAlign w:val="center"/>
            <w:hideMark/>
          </w:tcPr>
          <w:p w14:paraId="51F436D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6" w:author="Utku B. Demir" w:date="2022-04-21T13:49:00Z"/>
                <w:rFonts w:cstheme="minorHAnsi"/>
                <w:sz w:val="20"/>
                <w:szCs w:val="20"/>
              </w:rPr>
            </w:pPr>
            <w:ins w:id="1587"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20E7FDB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8" w:author="Utku B. Demir" w:date="2022-04-21T13:49:00Z"/>
                <w:rFonts w:cstheme="minorHAnsi"/>
                <w:sz w:val="16"/>
                <w:szCs w:val="16"/>
              </w:rPr>
            </w:pPr>
            <w:ins w:id="1589" w:author="Utku B. Demir" w:date="2022-04-21T13:49:00Z">
              <w:r w:rsidRPr="00125D20">
                <w:rPr>
                  <w:rFonts w:cstheme="minorHAnsi"/>
                  <w:sz w:val="16"/>
                  <w:szCs w:val="16"/>
                </w:rPr>
                <w:t>20.55%</w:t>
              </w:r>
            </w:ins>
          </w:p>
        </w:tc>
        <w:tc>
          <w:tcPr>
            <w:tcW w:w="380" w:type="pct"/>
            <w:tcBorders>
              <w:left w:val="single" w:sz="4" w:space="0" w:color="auto"/>
            </w:tcBorders>
            <w:noWrap/>
            <w:vAlign w:val="center"/>
            <w:hideMark/>
          </w:tcPr>
          <w:p w14:paraId="7EFC3C4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90" w:author="Utku B. Demir" w:date="2022-04-21T13:49:00Z"/>
                <w:rFonts w:cstheme="minorHAnsi"/>
                <w:sz w:val="20"/>
                <w:szCs w:val="20"/>
              </w:rPr>
            </w:pPr>
            <w:ins w:id="1591"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2DA051F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92" w:author="Utku B. Demir" w:date="2022-04-21T13:49:00Z"/>
                <w:rFonts w:cstheme="minorHAnsi"/>
                <w:sz w:val="16"/>
                <w:szCs w:val="16"/>
              </w:rPr>
            </w:pPr>
            <w:ins w:id="1593" w:author="Utku B. Demir" w:date="2022-04-21T13:49:00Z">
              <w:r w:rsidRPr="00125D20">
                <w:rPr>
                  <w:rFonts w:cstheme="minorHAnsi"/>
                  <w:sz w:val="16"/>
                  <w:szCs w:val="16"/>
                </w:rPr>
                <w:t>6.85%</w:t>
              </w:r>
            </w:ins>
          </w:p>
        </w:tc>
      </w:tr>
      <w:tr w:rsidR="002D127D" w:rsidRPr="00125D20" w14:paraId="7EF4882D" w14:textId="77777777" w:rsidTr="00B0217D">
        <w:trPr>
          <w:trHeight w:val="276"/>
          <w:ins w:id="1594"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BAAA62C" w14:textId="77777777" w:rsidR="002D127D" w:rsidRPr="00125D20" w:rsidRDefault="002D127D" w:rsidP="00B0217D">
            <w:pPr>
              <w:pStyle w:val="BodyText"/>
              <w:spacing w:beforeLines="20" w:before="48" w:afterLines="20" w:after="48"/>
              <w:rPr>
                <w:ins w:id="1595" w:author="Utku B. Demir" w:date="2022-04-21T13:49:00Z"/>
              </w:rPr>
            </w:pPr>
            <w:ins w:id="1596" w:author="Utku B. Demir" w:date="2022-04-21T13:49:00Z">
              <w:r w:rsidRPr="00125D20">
                <w:t xml:space="preserve">welfare- and education-providing institutions </w:t>
              </w:r>
              <w:r w:rsidRPr="00125D20">
                <w:rPr>
                  <w:b w:val="0"/>
                  <w:bCs w:val="0"/>
                </w:rPr>
                <w:t>(n=93)</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4CB5A18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7" w:author="Utku B. Demir" w:date="2022-04-21T13:49:00Z"/>
                <w:rFonts w:cstheme="minorHAnsi"/>
                <w:sz w:val="20"/>
                <w:szCs w:val="20"/>
              </w:rPr>
            </w:pPr>
            <w:ins w:id="1598" w:author="Utku B. Demir" w:date="2022-04-21T13:49:00Z">
              <w:r w:rsidRPr="00125D20">
                <w:rPr>
                  <w:rFonts w:cstheme="minorHAnsi"/>
                  <w:sz w:val="20"/>
                  <w:szCs w:val="20"/>
                </w:rPr>
                <w:t>35</w:t>
              </w:r>
            </w:ins>
          </w:p>
        </w:tc>
        <w:tc>
          <w:tcPr>
            <w:tcW w:w="380" w:type="pct"/>
            <w:tcBorders>
              <w:right w:val="single" w:sz="4" w:space="0" w:color="auto"/>
            </w:tcBorders>
            <w:shd w:val="clear" w:color="auto" w:fill="D9D9D9" w:themeFill="background1" w:themeFillShade="D9"/>
            <w:noWrap/>
            <w:vAlign w:val="center"/>
            <w:hideMark/>
          </w:tcPr>
          <w:p w14:paraId="6F03879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9" w:author="Utku B. Demir" w:date="2022-04-21T13:49:00Z"/>
                <w:rFonts w:cstheme="minorHAnsi"/>
                <w:sz w:val="16"/>
                <w:szCs w:val="16"/>
              </w:rPr>
            </w:pPr>
            <w:ins w:id="1600" w:author="Utku B. Demir" w:date="2022-04-21T13:49:00Z">
              <w:r w:rsidRPr="00125D20">
                <w:rPr>
                  <w:rFonts w:cstheme="minorHAnsi"/>
                  <w:sz w:val="16"/>
                  <w:szCs w:val="16"/>
                </w:rPr>
                <w:t>37.63%</w:t>
              </w:r>
            </w:ins>
          </w:p>
        </w:tc>
        <w:tc>
          <w:tcPr>
            <w:tcW w:w="380" w:type="pct"/>
            <w:tcBorders>
              <w:left w:val="single" w:sz="4" w:space="0" w:color="auto"/>
            </w:tcBorders>
            <w:noWrap/>
            <w:vAlign w:val="center"/>
            <w:hideMark/>
          </w:tcPr>
          <w:p w14:paraId="7574D4B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1" w:author="Utku B. Demir" w:date="2022-04-21T13:49:00Z"/>
                <w:rFonts w:cstheme="minorHAnsi"/>
                <w:sz w:val="16"/>
                <w:szCs w:val="16"/>
              </w:rPr>
            </w:pPr>
            <w:ins w:id="1602" w:author="Utku B. Demir" w:date="2022-04-21T13:49:00Z">
              <w:r w:rsidRPr="00125D20">
                <w:rPr>
                  <w:rFonts w:cstheme="minorHAnsi"/>
                  <w:sz w:val="16"/>
                  <w:szCs w:val="16"/>
                </w:rPr>
                <w:t>24</w:t>
              </w:r>
            </w:ins>
          </w:p>
        </w:tc>
        <w:tc>
          <w:tcPr>
            <w:tcW w:w="380" w:type="pct"/>
            <w:tcBorders>
              <w:right w:val="single" w:sz="4" w:space="0" w:color="auto"/>
            </w:tcBorders>
            <w:shd w:val="clear" w:color="auto" w:fill="D9D9D9" w:themeFill="background1" w:themeFillShade="D9"/>
            <w:noWrap/>
            <w:vAlign w:val="center"/>
            <w:hideMark/>
          </w:tcPr>
          <w:p w14:paraId="1E1140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3" w:author="Utku B. Demir" w:date="2022-04-21T13:49:00Z"/>
                <w:rFonts w:cstheme="minorHAnsi"/>
                <w:sz w:val="16"/>
                <w:szCs w:val="16"/>
              </w:rPr>
            </w:pPr>
            <w:ins w:id="1604" w:author="Utku B. Demir" w:date="2022-04-21T13:49:00Z">
              <w:r w:rsidRPr="00125D20">
                <w:rPr>
                  <w:rFonts w:cstheme="minorHAnsi"/>
                  <w:sz w:val="16"/>
                  <w:szCs w:val="16"/>
                </w:rPr>
                <w:t>25.81%</w:t>
              </w:r>
            </w:ins>
          </w:p>
        </w:tc>
        <w:tc>
          <w:tcPr>
            <w:tcW w:w="381" w:type="pct"/>
            <w:tcBorders>
              <w:left w:val="single" w:sz="4" w:space="0" w:color="auto"/>
            </w:tcBorders>
            <w:noWrap/>
            <w:vAlign w:val="center"/>
            <w:hideMark/>
          </w:tcPr>
          <w:p w14:paraId="16F2CDD5"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5" w:author="Utku B. Demir" w:date="2022-04-21T13:49:00Z"/>
                <w:rFonts w:cstheme="minorHAnsi"/>
                <w:sz w:val="20"/>
                <w:szCs w:val="20"/>
              </w:rPr>
            </w:pPr>
            <w:ins w:id="1606"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7BCF32E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7" w:author="Utku B. Demir" w:date="2022-04-21T13:49:00Z"/>
                <w:rFonts w:cstheme="minorHAnsi"/>
                <w:sz w:val="16"/>
                <w:szCs w:val="16"/>
              </w:rPr>
            </w:pPr>
            <w:ins w:id="1608" w:author="Utku B. Demir" w:date="2022-04-21T13:49:00Z">
              <w:r w:rsidRPr="00125D20">
                <w:rPr>
                  <w:rFonts w:cstheme="minorHAnsi"/>
                  <w:sz w:val="16"/>
                  <w:szCs w:val="16"/>
                </w:rPr>
                <w:t>10.75%</w:t>
              </w:r>
            </w:ins>
          </w:p>
        </w:tc>
        <w:tc>
          <w:tcPr>
            <w:tcW w:w="380" w:type="pct"/>
            <w:tcBorders>
              <w:left w:val="single" w:sz="4" w:space="0" w:color="auto"/>
            </w:tcBorders>
            <w:noWrap/>
            <w:vAlign w:val="center"/>
            <w:hideMark/>
          </w:tcPr>
          <w:p w14:paraId="56E0AF8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9" w:author="Utku B. Demir" w:date="2022-04-21T13:49:00Z"/>
                <w:rFonts w:cstheme="minorHAnsi"/>
                <w:sz w:val="20"/>
                <w:szCs w:val="20"/>
              </w:rPr>
            </w:pPr>
            <w:ins w:id="1610" w:author="Utku B. Demir" w:date="2022-04-21T13:49:00Z">
              <w:r w:rsidRPr="00125D20">
                <w:rPr>
                  <w:rFonts w:cstheme="minorHAnsi"/>
                  <w:sz w:val="20"/>
                  <w:szCs w:val="20"/>
                </w:rPr>
                <w:t>17</w:t>
              </w:r>
            </w:ins>
          </w:p>
        </w:tc>
        <w:tc>
          <w:tcPr>
            <w:tcW w:w="380" w:type="pct"/>
            <w:tcBorders>
              <w:right w:val="single" w:sz="4" w:space="0" w:color="auto"/>
            </w:tcBorders>
            <w:shd w:val="clear" w:color="auto" w:fill="D9D9D9" w:themeFill="background1" w:themeFillShade="D9"/>
            <w:noWrap/>
            <w:vAlign w:val="center"/>
            <w:hideMark/>
          </w:tcPr>
          <w:p w14:paraId="04BB496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1" w:author="Utku B. Demir" w:date="2022-04-21T13:49:00Z"/>
                <w:rFonts w:cstheme="minorHAnsi"/>
                <w:sz w:val="16"/>
                <w:szCs w:val="16"/>
              </w:rPr>
            </w:pPr>
            <w:ins w:id="1612" w:author="Utku B. Demir" w:date="2022-04-21T13:49:00Z">
              <w:r w:rsidRPr="00125D20">
                <w:rPr>
                  <w:rFonts w:cstheme="minorHAnsi"/>
                  <w:sz w:val="16"/>
                  <w:szCs w:val="16"/>
                </w:rPr>
                <w:t>18.28%</w:t>
              </w:r>
            </w:ins>
          </w:p>
        </w:tc>
        <w:tc>
          <w:tcPr>
            <w:tcW w:w="380" w:type="pct"/>
            <w:tcBorders>
              <w:left w:val="single" w:sz="4" w:space="0" w:color="auto"/>
            </w:tcBorders>
            <w:noWrap/>
            <w:vAlign w:val="center"/>
            <w:hideMark/>
          </w:tcPr>
          <w:p w14:paraId="1FFCC3F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3" w:author="Utku B. Demir" w:date="2022-04-21T13:49:00Z"/>
                <w:rFonts w:cstheme="minorHAnsi"/>
                <w:sz w:val="20"/>
                <w:szCs w:val="20"/>
              </w:rPr>
            </w:pPr>
            <w:ins w:id="1614" w:author="Utku B. Demir" w:date="2022-04-21T13:49:00Z">
              <w:r w:rsidRPr="00125D20">
                <w:rPr>
                  <w:rFonts w:cstheme="minorHAnsi"/>
                  <w:sz w:val="20"/>
                  <w:szCs w:val="20"/>
                </w:rPr>
                <w:t>7</w:t>
              </w:r>
            </w:ins>
          </w:p>
        </w:tc>
        <w:tc>
          <w:tcPr>
            <w:tcW w:w="381" w:type="pct"/>
            <w:shd w:val="clear" w:color="auto" w:fill="D9D9D9" w:themeFill="background1" w:themeFillShade="D9"/>
            <w:noWrap/>
            <w:vAlign w:val="center"/>
            <w:hideMark/>
          </w:tcPr>
          <w:p w14:paraId="3EF6039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5" w:author="Utku B. Demir" w:date="2022-04-21T13:49:00Z"/>
                <w:rFonts w:cstheme="minorHAnsi"/>
                <w:sz w:val="16"/>
                <w:szCs w:val="16"/>
              </w:rPr>
            </w:pPr>
            <w:ins w:id="1616" w:author="Utku B. Demir" w:date="2022-04-21T13:49:00Z">
              <w:r w:rsidRPr="00125D20">
                <w:rPr>
                  <w:rFonts w:cstheme="minorHAnsi"/>
                  <w:sz w:val="16"/>
                  <w:szCs w:val="16"/>
                </w:rPr>
                <w:t>7.53%</w:t>
              </w:r>
            </w:ins>
          </w:p>
        </w:tc>
      </w:tr>
      <w:tr w:rsidR="002D127D" w:rsidRPr="00125D20" w14:paraId="132CA834" w14:textId="77777777" w:rsidTr="00B0217D">
        <w:trPr>
          <w:cnfStyle w:val="000000100000" w:firstRow="0" w:lastRow="0" w:firstColumn="0" w:lastColumn="0" w:oddVBand="0" w:evenVBand="0" w:oddHBand="1" w:evenHBand="0" w:firstRowFirstColumn="0" w:firstRowLastColumn="0" w:lastRowFirstColumn="0" w:lastRowLastColumn="0"/>
          <w:trHeight w:val="276"/>
          <w:ins w:id="1617"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6191BC4" w14:textId="77777777" w:rsidR="002D127D" w:rsidRPr="00125D20" w:rsidRDefault="002D127D" w:rsidP="00B0217D">
            <w:pPr>
              <w:pStyle w:val="BodyText"/>
              <w:spacing w:beforeLines="20" w:before="48" w:afterLines="20" w:after="48"/>
              <w:rPr>
                <w:ins w:id="1618" w:author="Utku B. Demir" w:date="2022-04-21T13:49:00Z"/>
              </w:rPr>
            </w:pPr>
            <w:ins w:id="1619" w:author="Utku B. Demir" w:date="2022-04-21T13:49:00Z">
              <w:r w:rsidRPr="00125D20">
                <w:t xml:space="preserve">NGOs, </w:t>
              </w:r>
              <w:proofErr w:type="gramStart"/>
              <w:r w:rsidRPr="00125D20">
                <w:t>advocacy</w:t>
              </w:r>
              <w:proofErr w:type="gramEnd"/>
              <w:r w:rsidRPr="00125D20">
                <w:t xml:space="preserve"> or other civil society groups </w:t>
              </w:r>
              <w:r w:rsidRPr="00125D20">
                <w:rPr>
                  <w:b w:val="0"/>
                  <w:bCs w:val="0"/>
                </w:rPr>
                <w:t>(n=53)</w:t>
              </w:r>
            </w:ins>
          </w:p>
        </w:tc>
        <w:tc>
          <w:tcPr>
            <w:tcW w:w="380" w:type="pct"/>
            <w:tcBorders>
              <w:left w:val="single" w:sz="4" w:space="0" w:color="auto"/>
            </w:tcBorders>
            <w:noWrap/>
            <w:vAlign w:val="center"/>
            <w:hideMark/>
          </w:tcPr>
          <w:p w14:paraId="0C4AD39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0" w:author="Utku B. Demir" w:date="2022-04-21T13:49:00Z"/>
                <w:rFonts w:cstheme="minorHAnsi"/>
                <w:sz w:val="20"/>
                <w:szCs w:val="20"/>
              </w:rPr>
            </w:pPr>
            <w:ins w:id="1621" w:author="Utku B. Demir" w:date="2022-04-21T13:49:00Z">
              <w:r w:rsidRPr="00125D20">
                <w:rPr>
                  <w:rFonts w:cstheme="minorHAnsi"/>
                  <w:sz w:val="20"/>
                  <w:szCs w:val="20"/>
                </w:rPr>
                <w:t>13</w:t>
              </w:r>
            </w:ins>
          </w:p>
        </w:tc>
        <w:tc>
          <w:tcPr>
            <w:tcW w:w="380" w:type="pct"/>
            <w:tcBorders>
              <w:right w:val="single" w:sz="4" w:space="0" w:color="auto"/>
            </w:tcBorders>
            <w:shd w:val="clear" w:color="auto" w:fill="D9D9D9" w:themeFill="background1" w:themeFillShade="D9"/>
            <w:noWrap/>
            <w:vAlign w:val="center"/>
            <w:hideMark/>
          </w:tcPr>
          <w:p w14:paraId="2DA43A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2" w:author="Utku B. Demir" w:date="2022-04-21T13:49:00Z"/>
                <w:rFonts w:cstheme="minorHAnsi"/>
                <w:sz w:val="16"/>
                <w:szCs w:val="16"/>
              </w:rPr>
            </w:pPr>
            <w:ins w:id="1623" w:author="Utku B. Demir" w:date="2022-04-21T13:49:00Z">
              <w:r w:rsidRPr="00125D20">
                <w:rPr>
                  <w:rFonts w:cstheme="minorHAnsi"/>
                  <w:sz w:val="16"/>
                  <w:szCs w:val="16"/>
                </w:rPr>
                <w:t>24.53%</w:t>
              </w:r>
            </w:ins>
          </w:p>
        </w:tc>
        <w:tc>
          <w:tcPr>
            <w:tcW w:w="380" w:type="pct"/>
            <w:tcBorders>
              <w:left w:val="single" w:sz="4" w:space="0" w:color="auto"/>
            </w:tcBorders>
            <w:noWrap/>
            <w:vAlign w:val="center"/>
            <w:hideMark/>
          </w:tcPr>
          <w:p w14:paraId="1059710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4" w:author="Utku B. Demir" w:date="2022-04-21T13:49:00Z"/>
                <w:rFonts w:cstheme="minorHAnsi"/>
                <w:sz w:val="16"/>
                <w:szCs w:val="16"/>
              </w:rPr>
            </w:pPr>
            <w:ins w:id="1625" w:author="Utku B. Demir" w:date="2022-04-21T13:49:00Z">
              <w:r w:rsidRPr="00125D20">
                <w:rPr>
                  <w:rFonts w:cstheme="minorHAnsi"/>
                  <w:sz w:val="16"/>
                  <w:szCs w:val="16"/>
                </w:rPr>
                <w:t>20</w:t>
              </w:r>
            </w:ins>
          </w:p>
        </w:tc>
        <w:tc>
          <w:tcPr>
            <w:tcW w:w="380" w:type="pct"/>
            <w:tcBorders>
              <w:right w:val="single" w:sz="4" w:space="0" w:color="auto"/>
            </w:tcBorders>
            <w:shd w:val="clear" w:color="auto" w:fill="D9D9D9" w:themeFill="background1" w:themeFillShade="D9"/>
            <w:noWrap/>
            <w:vAlign w:val="center"/>
            <w:hideMark/>
          </w:tcPr>
          <w:p w14:paraId="5252AD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6" w:author="Utku B. Demir" w:date="2022-04-21T13:49:00Z"/>
                <w:rFonts w:cstheme="minorHAnsi"/>
                <w:sz w:val="16"/>
                <w:szCs w:val="16"/>
              </w:rPr>
            </w:pPr>
            <w:ins w:id="1627" w:author="Utku B. Demir" w:date="2022-04-21T13:49:00Z">
              <w:r w:rsidRPr="00125D20">
                <w:rPr>
                  <w:rFonts w:cstheme="minorHAnsi"/>
                  <w:sz w:val="16"/>
                  <w:szCs w:val="16"/>
                </w:rPr>
                <w:t>37.74%</w:t>
              </w:r>
            </w:ins>
          </w:p>
        </w:tc>
        <w:tc>
          <w:tcPr>
            <w:tcW w:w="381" w:type="pct"/>
            <w:tcBorders>
              <w:left w:val="single" w:sz="4" w:space="0" w:color="auto"/>
            </w:tcBorders>
            <w:noWrap/>
            <w:vAlign w:val="center"/>
            <w:hideMark/>
          </w:tcPr>
          <w:p w14:paraId="48E5666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8" w:author="Utku B. Demir" w:date="2022-04-21T13:49:00Z"/>
                <w:rFonts w:cstheme="minorHAnsi"/>
                <w:sz w:val="20"/>
                <w:szCs w:val="20"/>
              </w:rPr>
            </w:pPr>
            <w:ins w:id="1629" w:author="Utku B. Demir" w:date="2022-04-21T13:49:00Z">
              <w:r w:rsidRPr="00125D20">
                <w:rPr>
                  <w:rFonts w:cstheme="minorHAnsi"/>
                  <w:sz w:val="20"/>
                  <w:szCs w:val="20"/>
                </w:rPr>
                <w:t>5</w:t>
              </w:r>
            </w:ins>
          </w:p>
        </w:tc>
        <w:tc>
          <w:tcPr>
            <w:tcW w:w="380" w:type="pct"/>
            <w:tcBorders>
              <w:right w:val="single" w:sz="4" w:space="0" w:color="auto"/>
            </w:tcBorders>
            <w:shd w:val="clear" w:color="auto" w:fill="D9D9D9" w:themeFill="background1" w:themeFillShade="D9"/>
            <w:noWrap/>
            <w:vAlign w:val="center"/>
            <w:hideMark/>
          </w:tcPr>
          <w:p w14:paraId="239588A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0" w:author="Utku B. Demir" w:date="2022-04-21T13:49:00Z"/>
                <w:rFonts w:cstheme="minorHAnsi"/>
                <w:sz w:val="16"/>
                <w:szCs w:val="16"/>
              </w:rPr>
            </w:pPr>
            <w:ins w:id="1631" w:author="Utku B. Demir" w:date="2022-04-21T13:49:00Z">
              <w:r w:rsidRPr="00125D20">
                <w:rPr>
                  <w:rFonts w:cstheme="minorHAnsi"/>
                  <w:sz w:val="16"/>
                  <w:szCs w:val="16"/>
                </w:rPr>
                <w:t>9.43%</w:t>
              </w:r>
            </w:ins>
          </w:p>
        </w:tc>
        <w:tc>
          <w:tcPr>
            <w:tcW w:w="380" w:type="pct"/>
            <w:tcBorders>
              <w:left w:val="single" w:sz="4" w:space="0" w:color="auto"/>
            </w:tcBorders>
            <w:noWrap/>
            <w:vAlign w:val="center"/>
            <w:hideMark/>
          </w:tcPr>
          <w:p w14:paraId="3AA955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2" w:author="Utku B. Demir" w:date="2022-04-21T13:49:00Z"/>
                <w:rFonts w:cstheme="minorHAnsi"/>
                <w:sz w:val="20"/>
                <w:szCs w:val="20"/>
              </w:rPr>
            </w:pPr>
            <w:ins w:id="1633"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0D36652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4" w:author="Utku B. Demir" w:date="2022-04-21T13:49:00Z"/>
                <w:rFonts w:cstheme="minorHAnsi"/>
                <w:sz w:val="16"/>
                <w:szCs w:val="16"/>
              </w:rPr>
            </w:pPr>
            <w:ins w:id="1635" w:author="Utku B. Demir" w:date="2022-04-21T13:49:00Z">
              <w:r w:rsidRPr="00125D20">
                <w:rPr>
                  <w:rFonts w:cstheme="minorHAnsi"/>
                  <w:sz w:val="16"/>
                  <w:szCs w:val="16"/>
                </w:rPr>
                <w:t>22.64%</w:t>
              </w:r>
            </w:ins>
          </w:p>
        </w:tc>
        <w:tc>
          <w:tcPr>
            <w:tcW w:w="380" w:type="pct"/>
            <w:tcBorders>
              <w:left w:val="single" w:sz="4" w:space="0" w:color="auto"/>
            </w:tcBorders>
            <w:noWrap/>
            <w:vAlign w:val="center"/>
            <w:hideMark/>
          </w:tcPr>
          <w:p w14:paraId="7AD2C0D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6" w:author="Utku B. Demir" w:date="2022-04-21T13:49:00Z"/>
                <w:rFonts w:cstheme="minorHAnsi"/>
                <w:sz w:val="20"/>
                <w:szCs w:val="20"/>
              </w:rPr>
            </w:pPr>
            <w:ins w:id="1637" w:author="Utku B. Demir" w:date="2022-04-21T13:49:00Z">
              <w:r w:rsidRPr="00125D20">
                <w:rPr>
                  <w:rFonts w:cstheme="minorHAnsi"/>
                  <w:sz w:val="20"/>
                  <w:szCs w:val="20"/>
                </w:rPr>
                <w:t>3</w:t>
              </w:r>
            </w:ins>
          </w:p>
        </w:tc>
        <w:tc>
          <w:tcPr>
            <w:tcW w:w="381" w:type="pct"/>
            <w:shd w:val="clear" w:color="auto" w:fill="D9D9D9" w:themeFill="background1" w:themeFillShade="D9"/>
            <w:noWrap/>
            <w:vAlign w:val="center"/>
            <w:hideMark/>
          </w:tcPr>
          <w:p w14:paraId="023DAD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8" w:author="Utku B. Demir" w:date="2022-04-21T13:49:00Z"/>
                <w:rFonts w:cstheme="minorHAnsi"/>
                <w:sz w:val="16"/>
                <w:szCs w:val="16"/>
              </w:rPr>
            </w:pPr>
            <w:ins w:id="1639" w:author="Utku B. Demir" w:date="2022-04-21T13:49:00Z">
              <w:r w:rsidRPr="00125D20">
                <w:rPr>
                  <w:rFonts w:cstheme="minorHAnsi"/>
                  <w:sz w:val="16"/>
                  <w:szCs w:val="16"/>
                </w:rPr>
                <w:t>5.66%</w:t>
              </w:r>
            </w:ins>
          </w:p>
        </w:tc>
      </w:tr>
      <w:tr w:rsidR="002D127D" w:rsidRPr="00125D20" w14:paraId="4FA7101F" w14:textId="77777777" w:rsidTr="00B0217D">
        <w:trPr>
          <w:trHeight w:val="1357"/>
          <w:ins w:id="164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33D8399" w14:textId="77777777" w:rsidR="002D127D" w:rsidRPr="00125D20" w:rsidRDefault="002D127D" w:rsidP="00B0217D">
            <w:pPr>
              <w:pStyle w:val="BodyText"/>
              <w:spacing w:beforeLines="20" w:before="48" w:afterLines="20" w:after="48"/>
              <w:rPr>
                <w:ins w:id="1641" w:author="Utku B. Demir" w:date="2022-04-21T13:49:00Z"/>
              </w:rPr>
            </w:pPr>
            <w:proofErr w:type="gramStart"/>
            <w:ins w:id="1642" w:author="Utku B. Demir" w:date="2022-04-21T13:49:00Z">
              <w:r w:rsidRPr="00125D20">
                <w:t>policy-making</w:t>
              </w:r>
              <w:proofErr w:type="gramEnd"/>
              <w:r w:rsidRPr="00125D20">
                <w:t xml:space="preserve">, public administration, governmental agencies </w:t>
              </w:r>
              <w:r w:rsidRPr="00125D20">
                <w:rPr>
                  <w:b w:val="0"/>
                  <w:bCs w:val="0"/>
                </w:rPr>
                <w:t>(n=117)</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59EE519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3" w:author="Utku B. Demir" w:date="2022-04-21T13:49:00Z"/>
                <w:rFonts w:cstheme="minorHAnsi"/>
                <w:sz w:val="20"/>
                <w:szCs w:val="20"/>
              </w:rPr>
            </w:pPr>
            <w:ins w:id="1644" w:author="Utku B. Demir" w:date="2022-04-21T13:49:00Z">
              <w:r w:rsidRPr="00125D20">
                <w:rPr>
                  <w:rFonts w:cstheme="minorHAnsi"/>
                  <w:sz w:val="20"/>
                  <w:szCs w:val="20"/>
                </w:rPr>
                <w:t>33</w:t>
              </w:r>
            </w:ins>
          </w:p>
        </w:tc>
        <w:tc>
          <w:tcPr>
            <w:tcW w:w="380" w:type="pct"/>
            <w:tcBorders>
              <w:right w:val="single" w:sz="4" w:space="0" w:color="auto"/>
            </w:tcBorders>
            <w:shd w:val="clear" w:color="auto" w:fill="D9D9D9" w:themeFill="background1" w:themeFillShade="D9"/>
            <w:noWrap/>
            <w:vAlign w:val="center"/>
            <w:hideMark/>
          </w:tcPr>
          <w:p w14:paraId="26BD9D0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5" w:author="Utku B. Demir" w:date="2022-04-21T13:49:00Z"/>
                <w:rFonts w:cstheme="minorHAnsi"/>
                <w:sz w:val="16"/>
                <w:szCs w:val="16"/>
              </w:rPr>
            </w:pPr>
            <w:ins w:id="1646" w:author="Utku B. Demir" w:date="2022-04-21T13:49:00Z">
              <w:r w:rsidRPr="00125D20">
                <w:rPr>
                  <w:rFonts w:cstheme="minorHAnsi"/>
                  <w:sz w:val="16"/>
                  <w:szCs w:val="16"/>
                </w:rPr>
                <w:t>28.21%</w:t>
              </w:r>
            </w:ins>
          </w:p>
        </w:tc>
        <w:tc>
          <w:tcPr>
            <w:tcW w:w="380" w:type="pct"/>
            <w:tcBorders>
              <w:left w:val="single" w:sz="4" w:space="0" w:color="auto"/>
            </w:tcBorders>
            <w:noWrap/>
            <w:vAlign w:val="center"/>
            <w:hideMark/>
          </w:tcPr>
          <w:p w14:paraId="533DB05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7" w:author="Utku B. Demir" w:date="2022-04-21T13:49:00Z"/>
                <w:rFonts w:cstheme="minorHAnsi"/>
                <w:sz w:val="16"/>
                <w:szCs w:val="16"/>
              </w:rPr>
            </w:pPr>
            <w:ins w:id="1648" w:author="Utku B. Demir" w:date="2022-04-21T13:49:00Z">
              <w:r w:rsidRPr="00125D20">
                <w:rPr>
                  <w:rFonts w:cstheme="minorHAnsi"/>
                  <w:sz w:val="16"/>
                  <w:szCs w:val="16"/>
                </w:rPr>
                <w:t>33</w:t>
              </w:r>
            </w:ins>
          </w:p>
        </w:tc>
        <w:tc>
          <w:tcPr>
            <w:tcW w:w="380" w:type="pct"/>
            <w:tcBorders>
              <w:right w:val="single" w:sz="4" w:space="0" w:color="auto"/>
            </w:tcBorders>
            <w:shd w:val="clear" w:color="auto" w:fill="D9D9D9" w:themeFill="background1" w:themeFillShade="D9"/>
            <w:noWrap/>
            <w:vAlign w:val="center"/>
            <w:hideMark/>
          </w:tcPr>
          <w:p w14:paraId="00A3E10A"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9" w:author="Utku B. Demir" w:date="2022-04-21T13:49:00Z"/>
                <w:rFonts w:cstheme="minorHAnsi"/>
                <w:sz w:val="16"/>
                <w:szCs w:val="16"/>
              </w:rPr>
            </w:pPr>
            <w:ins w:id="1650" w:author="Utku B. Demir" w:date="2022-04-21T13:49:00Z">
              <w:r w:rsidRPr="00125D20">
                <w:rPr>
                  <w:rFonts w:cstheme="minorHAnsi"/>
                  <w:sz w:val="16"/>
                  <w:szCs w:val="16"/>
                </w:rPr>
                <w:t>28.21%</w:t>
              </w:r>
            </w:ins>
          </w:p>
        </w:tc>
        <w:tc>
          <w:tcPr>
            <w:tcW w:w="381" w:type="pct"/>
            <w:tcBorders>
              <w:left w:val="single" w:sz="4" w:space="0" w:color="auto"/>
            </w:tcBorders>
            <w:noWrap/>
            <w:vAlign w:val="center"/>
            <w:hideMark/>
          </w:tcPr>
          <w:p w14:paraId="29FCFCC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1" w:author="Utku B. Demir" w:date="2022-04-21T13:49:00Z"/>
                <w:rFonts w:cstheme="minorHAnsi"/>
                <w:sz w:val="20"/>
                <w:szCs w:val="20"/>
              </w:rPr>
            </w:pPr>
            <w:ins w:id="1652"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6979FDF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3" w:author="Utku B. Demir" w:date="2022-04-21T13:49:00Z"/>
                <w:rFonts w:cstheme="minorHAnsi"/>
                <w:sz w:val="16"/>
                <w:szCs w:val="16"/>
              </w:rPr>
            </w:pPr>
            <w:ins w:id="1654" w:author="Utku B. Demir" w:date="2022-04-21T13:49:00Z">
              <w:r w:rsidRPr="00125D20">
                <w:rPr>
                  <w:rFonts w:cstheme="minorHAnsi"/>
                  <w:sz w:val="16"/>
                  <w:szCs w:val="16"/>
                </w:rPr>
                <w:t>12.82%</w:t>
              </w:r>
            </w:ins>
          </w:p>
        </w:tc>
        <w:tc>
          <w:tcPr>
            <w:tcW w:w="380" w:type="pct"/>
            <w:tcBorders>
              <w:left w:val="single" w:sz="4" w:space="0" w:color="auto"/>
            </w:tcBorders>
            <w:noWrap/>
            <w:vAlign w:val="center"/>
            <w:hideMark/>
          </w:tcPr>
          <w:p w14:paraId="0811B1E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5" w:author="Utku B. Demir" w:date="2022-04-21T13:49:00Z"/>
                <w:rFonts w:cstheme="minorHAnsi"/>
                <w:sz w:val="20"/>
                <w:szCs w:val="20"/>
              </w:rPr>
            </w:pPr>
            <w:ins w:id="1656" w:author="Utku B. Demir" w:date="2022-04-21T13:49:00Z">
              <w:r w:rsidRPr="00125D20">
                <w:rPr>
                  <w:rFonts w:cstheme="minorHAnsi"/>
                  <w:sz w:val="20"/>
                  <w:szCs w:val="20"/>
                </w:rPr>
                <w:t>31</w:t>
              </w:r>
            </w:ins>
          </w:p>
        </w:tc>
        <w:tc>
          <w:tcPr>
            <w:tcW w:w="380" w:type="pct"/>
            <w:tcBorders>
              <w:right w:val="single" w:sz="4" w:space="0" w:color="auto"/>
            </w:tcBorders>
            <w:shd w:val="clear" w:color="auto" w:fill="D9D9D9" w:themeFill="background1" w:themeFillShade="D9"/>
            <w:noWrap/>
            <w:vAlign w:val="center"/>
            <w:hideMark/>
          </w:tcPr>
          <w:p w14:paraId="29E1FA8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7" w:author="Utku B. Demir" w:date="2022-04-21T13:49:00Z"/>
                <w:rFonts w:cstheme="minorHAnsi"/>
                <w:sz w:val="16"/>
                <w:szCs w:val="16"/>
              </w:rPr>
            </w:pPr>
            <w:ins w:id="1658" w:author="Utku B. Demir" w:date="2022-04-21T13:49:00Z">
              <w:r w:rsidRPr="00125D20">
                <w:rPr>
                  <w:rFonts w:cstheme="minorHAnsi"/>
                  <w:sz w:val="16"/>
                  <w:szCs w:val="16"/>
                </w:rPr>
                <w:t>26.50%</w:t>
              </w:r>
            </w:ins>
          </w:p>
        </w:tc>
        <w:tc>
          <w:tcPr>
            <w:tcW w:w="380" w:type="pct"/>
            <w:tcBorders>
              <w:left w:val="single" w:sz="4" w:space="0" w:color="auto"/>
            </w:tcBorders>
            <w:noWrap/>
            <w:vAlign w:val="center"/>
            <w:hideMark/>
          </w:tcPr>
          <w:p w14:paraId="5D54D53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9" w:author="Utku B. Demir" w:date="2022-04-21T13:49:00Z"/>
                <w:rFonts w:cstheme="minorHAnsi"/>
                <w:sz w:val="20"/>
                <w:szCs w:val="20"/>
              </w:rPr>
            </w:pPr>
            <w:ins w:id="1660"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1A83DC4C"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61" w:author="Utku B. Demir" w:date="2022-04-21T13:49:00Z"/>
                <w:rFonts w:cstheme="minorHAnsi"/>
                <w:sz w:val="16"/>
                <w:szCs w:val="16"/>
              </w:rPr>
            </w:pPr>
            <w:ins w:id="1662" w:author="Utku B. Demir" w:date="2022-04-21T13:49:00Z">
              <w:r w:rsidRPr="00125D20">
                <w:rPr>
                  <w:rFonts w:cstheme="minorHAnsi"/>
                  <w:sz w:val="16"/>
                  <w:szCs w:val="16"/>
                </w:rPr>
                <w:t>4.27%</w:t>
              </w:r>
            </w:ins>
          </w:p>
        </w:tc>
      </w:tr>
      <w:tr w:rsidR="002D127D" w:rsidRPr="00125D20" w14:paraId="101B540E" w14:textId="77777777" w:rsidTr="00B0217D">
        <w:trPr>
          <w:cnfStyle w:val="000000100000" w:firstRow="0" w:lastRow="0" w:firstColumn="0" w:lastColumn="0" w:oddVBand="0" w:evenVBand="0" w:oddHBand="1" w:evenHBand="0" w:firstRowFirstColumn="0" w:firstRowLastColumn="0" w:lastRowFirstColumn="0" w:lastRowLastColumn="0"/>
          <w:trHeight w:val="276"/>
          <w:ins w:id="1663"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7225E29" w14:textId="77777777" w:rsidR="002D127D" w:rsidRPr="00125D20" w:rsidRDefault="002D127D" w:rsidP="00B0217D">
            <w:pPr>
              <w:pStyle w:val="BodyText"/>
              <w:spacing w:beforeLines="20" w:before="48" w:afterLines="20" w:after="48"/>
              <w:rPr>
                <w:ins w:id="1664" w:author="Utku B. Demir" w:date="2022-04-21T13:49:00Z"/>
              </w:rPr>
            </w:pPr>
            <w:ins w:id="1665" w:author="Utku B. Demir" w:date="2022-04-21T13:49:00Z">
              <w:r w:rsidRPr="00125D20">
                <w:lastRenderedPageBreak/>
                <w:t xml:space="preserve">academia </w:t>
              </w:r>
              <w:r w:rsidRPr="00125D20">
                <w:rPr>
                  <w:b w:val="0"/>
                  <w:bCs w:val="0"/>
                </w:rPr>
                <w:t>(n=312)</w:t>
              </w:r>
            </w:ins>
          </w:p>
        </w:tc>
        <w:tc>
          <w:tcPr>
            <w:tcW w:w="380" w:type="pct"/>
            <w:tcBorders>
              <w:left w:val="single" w:sz="4" w:space="0" w:color="auto"/>
            </w:tcBorders>
            <w:noWrap/>
            <w:vAlign w:val="center"/>
            <w:hideMark/>
          </w:tcPr>
          <w:p w14:paraId="5C83301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6" w:author="Utku B. Demir" w:date="2022-04-21T13:49:00Z"/>
                <w:rFonts w:cstheme="minorHAnsi"/>
                <w:sz w:val="20"/>
                <w:szCs w:val="20"/>
              </w:rPr>
            </w:pPr>
            <w:ins w:id="1667" w:author="Utku B. Demir" w:date="2022-04-21T13:49:00Z">
              <w:r w:rsidRPr="00125D20">
                <w:rPr>
                  <w:rFonts w:cstheme="minorHAnsi"/>
                  <w:sz w:val="20"/>
                  <w:szCs w:val="20"/>
                </w:rPr>
                <w:t>219</w:t>
              </w:r>
            </w:ins>
          </w:p>
        </w:tc>
        <w:tc>
          <w:tcPr>
            <w:tcW w:w="380" w:type="pct"/>
            <w:tcBorders>
              <w:right w:val="single" w:sz="4" w:space="0" w:color="auto"/>
            </w:tcBorders>
            <w:shd w:val="clear" w:color="auto" w:fill="D9D9D9" w:themeFill="background1" w:themeFillShade="D9"/>
            <w:noWrap/>
            <w:vAlign w:val="center"/>
            <w:hideMark/>
          </w:tcPr>
          <w:p w14:paraId="2FD9FE5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8" w:author="Utku B. Demir" w:date="2022-04-21T13:49:00Z"/>
                <w:rFonts w:cstheme="minorHAnsi"/>
                <w:sz w:val="16"/>
                <w:szCs w:val="16"/>
              </w:rPr>
            </w:pPr>
            <w:ins w:id="1669" w:author="Utku B. Demir" w:date="2022-04-21T13:49:00Z">
              <w:r w:rsidRPr="00125D20">
                <w:rPr>
                  <w:rFonts w:cstheme="minorHAnsi"/>
                  <w:sz w:val="16"/>
                  <w:szCs w:val="16"/>
                </w:rPr>
                <w:t>70.19%</w:t>
              </w:r>
            </w:ins>
          </w:p>
        </w:tc>
        <w:tc>
          <w:tcPr>
            <w:tcW w:w="380" w:type="pct"/>
            <w:tcBorders>
              <w:left w:val="single" w:sz="4" w:space="0" w:color="auto"/>
            </w:tcBorders>
            <w:noWrap/>
            <w:vAlign w:val="center"/>
            <w:hideMark/>
          </w:tcPr>
          <w:p w14:paraId="58FE0FD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0" w:author="Utku B. Demir" w:date="2022-04-21T13:49:00Z"/>
                <w:rFonts w:cstheme="minorHAnsi"/>
                <w:sz w:val="16"/>
                <w:szCs w:val="16"/>
              </w:rPr>
            </w:pPr>
            <w:ins w:id="1671" w:author="Utku B. Demir" w:date="2022-04-21T13:49:00Z">
              <w:r w:rsidRPr="00125D20">
                <w:rPr>
                  <w:rFonts w:cstheme="minorHAnsi"/>
                  <w:sz w:val="16"/>
                  <w:szCs w:val="16"/>
                </w:rPr>
                <w:t>32</w:t>
              </w:r>
            </w:ins>
          </w:p>
        </w:tc>
        <w:tc>
          <w:tcPr>
            <w:tcW w:w="380" w:type="pct"/>
            <w:tcBorders>
              <w:right w:val="single" w:sz="4" w:space="0" w:color="auto"/>
            </w:tcBorders>
            <w:shd w:val="clear" w:color="auto" w:fill="D9D9D9" w:themeFill="background1" w:themeFillShade="D9"/>
            <w:noWrap/>
            <w:vAlign w:val="center"/>
            <w:hideMark/>
          </w:tcPr>
          <w:p w14:paraId="25B37218"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2" w:author="Utku B. Demir" w:date="2022-04-21T13:49:00Z"/>
                <w:rFonts w:cstheme="minorHAnsi"/>
                <w:sz w:val="16"/>
                <w:szCs w:val="16"/>
              </w:rPr>
            </w:pPr>
            <w:ins w:id="1673" w:author="Utku B. Demir" w:date="2022-04-21T13:49:00Z">
              <w:r w:rsidRPr="00125D20">
                <w:rPr>
                  <w:rFonts w:cstheme="minorHAnsi"/>
                  <w:sz w:val="16"/>
                  <w:szCs w:val="16"/>
                </w:rPr>
                <w:t>10.26%</w:t>
              </w:r>
            </w:ins>
          </w:p>
        </w:tc>
        <w:tc>
          <w:tcPr>
            <w:tcW w:w="381" w:type="pct"/>
            <w:tcBorders>
              <w:left w:val="single" w:sz="4" w:space="0" w:color="auto"/>
            </w:tcBorders>
            <w:noWrap/>
            <w:vAlign w:val="center"/>
            <w:hideMark/>
          </w:tcPr>
          <w:p w14:paraId="702CD0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4" w:author="Utku B. Demir" w:date="2022-04-21T13:49:00Z"/>
                <w:rFonts w:cstheme="minorHAnsi"/>
                <w:sz w:val="20"/>
                <w:szCs w:val="20"/>
              </w:rPr>
            </w:pPr>
            <w:ins w:id="1675" w:author="Utku B. Demir" w:date="2022-04-21T13:49:00Z">
              <w:r w:rsidRPr="00125D20">
                <w:rPr>
                  <w:rFonts w:cstheme="minorHAnsi"/>
                  <w:sz w:val="20"/>
                  <w:szCs w:val="20"/>
                </w:rPr>
                <w:t>21</w:t>
              </w:r>
            </w:ins>
          </w:p>
        </w:tc>
        <w:tc>
          <w:tcPr>
            <w:tcW w:w="380" w:type="pct"/>
            <w:tcBorders>
              <w:right w:val="single" w:sz="4" w:space="0" w:color="auto"/>
            </w:tcBorders>
            <w:shd w:val="clear" w:color="auto" w:fill="D9D9D9" w:themeFill="background1" w:themeFillShade="D9"/>
            <w:noWrap/>
            <w:vAlign w:val="center"/>
            <w:hideMark/>
          </w:tcPr>
          <w:p w14:paraId="023EC0D6"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6" w:author="Utku B. Demir" w:date="2022-04-21T13:49:00Z"/>
                <w:rFonts w:cstheme="minorHAnsi"/>
                <w:sz w:val="16"/>
                <w:szCs w:val="16"/>
              </w:rPr>
            </w:pPr>
            <w:ins w:id="1677" w:author="Utku B. Demir" w:date="2022-04-21T13:49:00Z">
              <w:r w:rsidRPr="00125D20">
                <w:rPr>
                  <w:rFonts w:cstheme="minorHAnsi"/>
                  <w:sz w:val="16"/>
                  <w:szCs w:val="16"/>
                </w:rPr>
                <w:t>6.73%</w:t>
              </w:r>
            </w:ins>
          </w:p>
        </w:tc>
        <w:tc>
          <w:tcPr>
            <w:tcW w:w="380" w:type="pct"/>
            <w:tcBorders>
              <w:left w:val="single" w:sz="4" w:space="0" w:color="auto"/>
            </w:tcBorders>
            <w:noWrap/>
            <w:vAlign w:val="center"/>
            <w:hideMark/>
          </w:tcPr>
          <w:p w14:paraId="3C78763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8" w:author="Utku B. Demir" w:date="2022-04-21T13:49:00Z"/>
                <w:rFonts w:cstheme="minorHAnsi"/>
                <w:sz w:val="20"/>
                <w:szCs w:val="20"/>
              </w:rPr>
            </w:pPr>
            <w:ins w:id="1679" w:author="Utku B. Demir" w:date="2022-04-21T13:49:00Z">
              <w:r w:rsidRPr="00125D20">
                <w:rPr>
                  <w:rFonts w:cstheme="minorHAnsi"/>
                  <w:sz w:val="20"/>
                  <w:szCs w:val="20"/>
                </w:rPr>
                <w:t>28</w:t>
              </w:r>
            </w:ins>
          </w:p>
        </w:tc>
        <w:tc>
          <w:tcPr>
            <w:tcW w:w="380" w:type="pct"/>
            <w:tcBorders>
              <w:right w:val="single" w:sz="4" w:space="0" w:color="auto"/>
            </w:tcBorders>
            <w:shd w:val="clear" w:color="auto" w:fill="D9D9D9" w:themeFill="background1" w:themeFillShade="D9"/>
            <w:noWrap/>
            <w:vAlign w:val="center"/>
            <w:hideMark/>
          </w:tcPr>
          <w:p w14:paraId="745CA0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0" w:author="Utku B. Demir" w:date="2022-04-21T13:49:00Z"/>
                <w:rFonts w:cstheme="minorHAnsi"/>
                <w:sz w:val="16"/>
                <w:szCs w:val="16"/>
              </w:rPr>
            </w:pPr>
            <w:ins w:id="1681" w:author="Utku B. Demir" w:date="2022-04-21T13:49:00Z">
              <w:r w:rsidRPr="00125D20">
                <w:rPr>
                  <w:rFonts w:cstheme="minorHAnsi"/>
                  <w:sz w:val="16"/>
                  <w:szCs w:val="16"/>
                </w:rPr>
                <w:t>8.97%</w:t>
              </w:r>
            </w:ins>
          </w:p>
        </w:tc>
        <w:tc>
          <w:tcPr>
            <w:tcW w:w="380" w:type="pct"/>
            <w:tcBorders>
              <w:left w:val="single" w:sz="4" w:space="0" w:color="auto"/>
            </w:tcBorders>
            <w:noWrap/>
            <w:vAlign w:val="center"/>
            <w:hideMark/>
          </w:tcPr>
          <w:p w14:paraId="2094DA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2" w:author="Utku B. Demir" w:date="2022-04-21T13:49:00Z"/>
                <w:rFonts w:cstheme="minorHAnsi"/>
                <w:sz w:val="20"/>
                <w:szCs w:val="20"/>
              </w:rPr>
            </w:pPr>
            <w:ins w:id="1683"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0997657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4" w:author="Utku B. Demir" w:date="2022-04-21T13:49:00Z"/>
                <w:rFonts w:cstheme="minorHAnsi"/>
                <w:sz w:val="16"/>
                <w:szCs w:val="16"/>
              </w:rPr>
            </w:pPr>
            <w:ins w:id="1685" w:author="Utku B. Demir" w:date="2022-04-21T13:49:00Z">
              <w:r w:rsidRPr="00125D20">
                <w:rPr>
                  <w:rFonts w:cstheme="minorHAnsi"/>
                  <w:sz w:val="16"/>
                  <w:szCs w:val="16"/>
                </w:rPr>
                <w:t>3.85%</w:t>
              </w:r>
            </w:ins>
          </w:p>
        </w:tc>
      </w:tr>
    </w:tbl>
    <w:p w14:paraId="037452D0" w14:textId="77777777" w:rsidR="002D127D" w:rsidRPr="00125D20" w:rsidRDefault="002D127D" w:rsidP="002D127D">
      <w:pPr>
        <w:pStyle w:val="BodyText"/>
        <w:rPr>
          <w:ins w:id="1686" w:author="Utku B. Demir" w:date="2022-04-21T13:49:00Z"/>
        </w:rPr>
      </w:pPr>
    </w:p>
    <w:p w14:paraId="2099B21B" w14:textId="77777777" w:rsidR="002D127D" w:rsidRPr="00125D20" w:rsidRDefault="002D127D" w:rsidP="002D127D">
      <w:pPr>
        <w:pStyle w:val="BodyText"/>
        <w:rPr>
          <w:ins w:id="1687" w:author="Utku B. Demir" w:date="2022-04-21T13:49:00Z"/>
        </w:rPr>
      </w:pPr>
    </w:p>
    <w:p w14:paraId="435286A8" w14:textId="77777777" w:rsidR="002D127D" w:rsidRDefault="002D127D" w:rsidP="002D127D">
      <w:pPr>
        <w:pStyle w:val="BodyText"/>
        <w:rPr>
          <w:ins w:id="1688" w:author="Utku B. Demir" w:date="2022-04-21T13:49:00Z"/>
        </w:rPr>
      </w:pPr>
    </w:p>
    <w:p w14:paraId="5004B47F" w14:textId="77777777" w:rsidR="002D127D" w:rsidRPr="00125D20" w:rsidRDefault="002D127D" w:rsidP="002D127D">
      <w:pPr>
        <w:pStyle w:val="BodyText"/>
        <w:rPr>
          <w:ins w:id="1689" w:author="Utku B. Demir" w:date="2022-04-21T13:49:00Z"/>
        </w:rPr>
      </w:pPr>
    </w:p>
    <w:p w14:paraId="437DB224" w14:textId="77777777" w:rsidR="002D127D" w:rsidRDefault="002D127D" w:rsidP="00995AA1">
      <w:pPr>
        <w:pStyle w:val="RTDBody"/>
      </w:pPr>
    </w:p>
    <w:p w14:paraId="6435A3F2" w14:textId="321286E2" w:rsidR="00995AA1" w:rsidRPr="00600FE3" w:rsidRDefault="00995AA1" w:rsidP="00995AA1">
      <w:pPr>
        <w:pStyle w:val="RTDHeading04"/>
        <w:tabs>
          <w:tab w:val="left" w:pos="709"/>
        </w:tabs>
        <w:ind w:left="709" w:hanging="709"/>
        <w:outlineLvl w:val="1"/>
        <w:rPr>
          <w:sz w:val="22"/>
          <w:szCs w:val="22"/>
        </w:rPr>
      </w:pPr>
      <w:bookmarkStart w:id="1690" w:name="_Toc99469570"/>
      <w:r>
        <w:rPr>
          <w:sz w:val="22"/>
          <w:szCs w:val="22"/>
        </w:rPr>
        <w:t>5.2</w:t>
      </w:r>
      <w:r>
        <w:rPr>
          <w:sz w:val="22"/>
          <w:szCs w:val="22"/>
        </w:rPr>
        <w:tab/>
      </w:r>
      <w:r w:rsidR="00F73C05">
        <w:rPr>
          <w:sz w:val="22"/>
          <w:szCs w:val="22"/>
        </w:rPr>
        <w:t>Actual outcomes and limitations</w:t>
      </w:r>
      <w:bookmarkEnd w:id="1690"/>
    </w:p>
    <w:p w14:paraId="78DF7545" w14:textId="081775C7" w:rsidR="00995AA1" w:rsidRDefault="00995AA1" w:rsidP="00995AA1">
      <w:pPr>
        <w:pStyle w:val="RTDBody"/>
        <w:rPr>
          <w:ins w:id="1691" w:author="Utku B. Demir" w:date="2022-04-21T13:47: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9E92828" w14:textId="77777777" w:rsidR="004775CB" w:rsidRPr="00125D20" w:rsidRDefault="004775CB" w:rsidP="00951DE2">
      <w:pPr>
        <w:pStyle w:val="RTDHeading05"/>
        <w:rPr>
          <w:ins w:id="1692" w:author="Utku B. Demir" w:date="2022-04-21T13:47:00Z"/>
        </w:rPr>
        <w:pPrChange w:id="1693" w:author="Utku B. Demir" w:date="2022-04-21T14:59:00Z">
          <w:pPr>
            <w:pStyle w:val="Heading3"/>
          </w:pPr>
        </w:pPrChange>
      </w:pPr>
      <w:bookmarkStart w:id="1694" w:name="_Toc100567189"/>
      <w:ins w:id="1695" w:author="Utku B. Demir" w:date="2022-04-21T13:47:00Z">
        <w:r w:rsidRPr="00125D20">
          <w:t>Direct contributions to target group(s)</w:t>
        </w:r>
        <w:bookmarkEnd w:id="1694"/>
      </w:ins>
    </w:p>
    <w:p w14:paraId="50B64EFC" w14:textId="77777777" w:rsidR="004775CB" w:rsidRDefault="004775CB" w:rsidP="004775CB">
      <w:pPr>
        <w:pStyle w:val="BodyText"/>
        <w:jc w:val="both"/>
        <w:rPr>
          <w:ins w:id="1696" w:author="Utku B. Demir" w:date="2022-04-21T13:47:00Z"/>
        </w:rPr>
      </w:pPr>
      <w:ins w:id="1697" w:author="Utku B. Demir" w:date="2022-04-21T13:47:00Z">
        <w:r w:rsidRPr="00125D20">
          <w:t xml:space="preserve">Research projects funded by SNSF rarely contribute directly to new services, products, or processes. Although </w:t>
        </w:r>
        <w:proofErr w:type="gramStart"/>
        <w:r w:rsidRPr="00125D20">
          <w:t>the majority of</w:t>
        </w:r>
        <w:proofErr w:type="gramEnd"/>
        <w:r w:rsidRPr="00125D20">
          <w:t xml:space="preserve"> respondents marked 3 or lower on a 0-10 scale for all of the specific categories (see </w:t>
        </w:r>
        <w:r w:rsidRPr="00125D20">
          <w:fldChar w:fldCharType="begin"/>
        </w:r>
        <w:r w:rsidRPr="00125D20">
          <w:instrText xml:space="preserve"> REF _Ref100043181 \h </w:instrText>
        </w:r>
        <w:r w:rsidRPr="00125D20">
          <w:fldChar w:fldCharType="separate"/>
        </w:r>
        <w:r w:rsidRPr="00125D20">
          <w:t xml:space="preserve">Figure </w:t>
        </w:r>
        <w:r>
          <w:rPr>
            <w:noProof/>
          </w:rPr>
          <w:t>1</w:t>
        </w:r>
        <w:r w:rsidRPr="00125D20">
          <w:fldChar w:fldCharType="end"/>
        </w:r>
        <w:r w:rsidRPr="00125D20">
          <w:t xml:space="preserve">), ~ 40 % of the respondents noted that their project results somewhat directly contributed to new/better products and services for the general population. 18 % of respondents even stated to have strongly contributed to benefit the general population (cf. </w:t>
        </w:r>
        <w:r w:rsidRPr="00125D20">
          <w:fldChar w:fldCharType="begin"/>
        </w:r>
        <w:r w:rsidRPr="00125D20">
          <w:instrText xml:space="preserve"> REF _Ref100043206 \h </w:instrText>
        </w:r>
        <w:r w:rsidRPr="00125D20">
          <w:fldChar w:fldCharType="separate"/>
        </w:r>
        <w:r w:rsidRPr="00125D20">
          <w:t xml:space="preserve">Table </w:t>
        </w:r>
        <w:r>
          <w:rPr>
            <w:noProof/>
          </w:rPr>
          <w:t>1</w:t>
        </w:r>
        <w:r w:rsidRPr="00125D20">
          <w:fldChar w:fldCharType="end"/>
        </w:r>
        <w:r w:rsidRPr="00125D20">
          <w:t>).</w:t>
        </w:r>
      </w:ins>
    </w:p>
    <w:p w14:paraId="7D010C2F" w14:textId="77777777" w:rsidR="004775CB" w:rsidRPr="00125D20" w:rsidRDefault="004775CB" w:rsidP="004775CB">
      <w:pPr>
        <w:pStyle w:val="BodyText"/>
        <w:jc w:val="both"/>
        <w:rPr>
          <w:ins w:id="1698" w:author="Utku B. Demir" w:date="2022-04-21T13:47:00Z"/>
        </w:rPr>
      </w:pPr>
    </w:p>
    <w:p w14:paraId="2C3D63D5" w14:textId="77777777" w:rsidR="004775CB" w:rsidRPr="00125D20" w:rsidRDefault="004775CB" w:rsidP="004775CB">
      <w:pPr>
        <w:jc w:val="both"/>
        <w:rPr>
          <w:ins w:id="1699" w:author="Utku B. Demir" w:date="2022-04-21T13:47:00Z"/>
        </w:rPr>
      </w:pPr>
      <w:ins w:id="1700" w:author="Utku B. Demir" w:date="2022-04-21T13:47:00Z">
        <w:r w:rsidRPr="00125D20">
          <w:t>Our definition of SI encompasses outcome-orientation, both tangible and non-tangible. 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ins>
    </w:p>
    <w:p w14:paraId="4A2BA67D" w14:textId="77777777" w:rsidR="004775CB" w:rsidRDefault="004775CB" w:rsidP="004775CB">
      <w:pPr>
        <w:rPr>
          <w:ins w:id="1701" w:author="Utku B. Demir" w:date="2022-04-21T13:47:00Z"/>
        </w:rPr>
      </w:pPr>
    </w:p>
    <w:p w14:paraId="079EE786" w14:textId="77777777" w:rsidR="004775CB" w:rsidRPr="00125D20" w:rsidRDefault="004775CB" w:rsidP="004775CB">
      <w:pPr>
        <w:rPr>
          <w:ins w:id="1702" w:author="Utku B. Demir" w:date="2022-04-21T13:47:00Z"/>
        </w:rPr>
      </w:pPr>
    </w:p>
    <w:p w14:paraId="7624B88C" w14:textId="77777777" w:rsidR="004775CB" w:rsidRPr="00125D20" w:rsidRDefault="004775CB" w:rsidP="004775CB">
      <w:pPr>
        <w:pStyle w:val="Caption"/>
        <w:keepNext/>
        <w:rPr>
          <w:ins w:id="1703" w:author="Utku B. Demir" w:date="2022-04-21T13:47:00Z"/>
        </w:rPr>
      </w:pPr>
      <w:bookmarkStart w:id="1704" w:name="_Ref100043181"/>
      <w:bookmarkStart w:id="1705" w:name="_Toc100567221"/>
      <w:ins w:id="1706"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704"/>
        <w:r w:rsidRPr="00125D20">
          <w:t>: Direct contribution to target group(s)</w:t>
        </w:r>
        <w:bookmarkEnd w:id="1705"/>
      </w:ins>
    </w:p>
    <w:p w14:paraId="79C8CDE3" w14:textId="77777777" w:rsidR="004775CB" w:rsidRPr="00125D20" w:rsidRDefault="004775CB" w:rsidP="004775CB">
      <w:pPr>
        <w:pStyle w:val="BodyText"/>
        <w:rPr>
          <w:ins w:id="1707" w:author="Utku B. Demir" w:date="2022-04-21T13:47:00Z"/>
        </w:rPr>
      </w:pPr>
      <w:ins w:id="1708" w:author="Utku B. Demir" w:date="2022-04-21T13:47:00Z">
        <w:r w:rsidRPr="00125D20">
          <w:rPr>
            <w:noProof/>
            <w:lang w:eastAsia="de-AT"/>
          </w:rPr>
          <w:drawing>
            <wp:inline distT="0" distB="0" distL="0" distR="0" wp14:anchorId="786E61B1" wp14:editId="3DA6B3C5">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2865755"/>
                      </a:xfrm>
                      <a:prstGeom prst="rect">
                        <a:avLst/>
                      </a:prstGeom>
                    </pic:spPr>
                  </pic:pic>
                </a:graphicData>
              </a:graphic>
            </wp:inline>
          </w:drawing>
        </w:r>
      </w:ins>
    </w:p>
    <w:p w14:paraId="278F878F" w14:textId="77777777" w:rsidR="004775CB" w:rsidRDefault="004775CB" w:rsidP="004775CB">
      <w:pPr>
        <w:pStyle w:val="BodyText"/>
        <w:rPr>
          <w:ins w:id="1709" w:author="Utku B. Demir" w:date="2022-04-21T13:47:00Z"/>
        </w:rPr>
      </w:pPr>
    </w:p>
    <w:p w14:paraId="485049CC" w14:textId="77777777" w:rsidR="004775CB" w:rsidRDefault="004775CB" w:rsidP="004775CB">
      <w:pPr>
        <w:pStyle w:val="BodyText"/>
        <w:rPr>
          <w:ins w:id="1710" w:author="Utku B. Demir" w:date="2022-04-21T13:47:00Z"/>
        </w:rPr>
      </w:pPr>
    </w:p>
    <w:p w14:paraId="4B2BF093" w14:textId="77777777" w:rsidR="004775CB" w:rsidRPr="00125D20" w:rsidRDefault="004775CB" w:rsidP="004775CB">
      <w:pPr>
        <w:pStyle w:val="BodyText"/>
        <w:rPr>
          <w:ins w:id="1711" w:author="Utku B. Demir" w:date="2022-04-21T13:47:00Z"/>
        </w:rPr>
      </w:pPr>
    </w:p>
    <w:p w14:paraId="6FB90C98" w14:textId="77777777" w:rsidR="004775CB" w:rsidRPr="00125D20" w:rsidRDefault="004775CB" w:rsidP="004775CB">
      <w:pPr>
        <w:pStyle w:val="BodyText"/>
        <w:rPr>
          <w:ins w:id="1712" w:author="Utku B. Demir" w:date="2022-04-21T13:47:00Z"/>
        </w:rPr>
      </w:pPr>
    </w:p>
    <w:p w14:paraId="29251137" w14:textId="77777777" w:rsidR="004775CB" w:rsidRPr="00125D20" w:rsidRDefault="004775CB" w:rsidP="004775CB">
      <w:pPr>
        <w:pStyle w:val="Caption"/>
        <w:keepNext/>
        <w:rPr>
          <w:ins w:id="1713" w:author="Utku B. Demir" w:date="2022-04-21T13:47:00Z"/>
        </w:rPr>
      </w:pPr>
      <w:bookmarkStart w:id="1714" w:name="_Ref100043206"/>
      <w:bookmarkStart w:id="1715" w:name="_Toc100567252"/>
      <w:ins w:id="1716"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714"/>
        <w:r w:rsidRPr="00125D20">
          <w:t>: Direct contribution to target group(s)</w:t>
        </w:r>
        <w:bookmarkEnd w:id="1715"/>
      </w:ins>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4775CB" w:rsidRPr="00125D20" w14:paraId="356A97F4" w14:textId="77777777" w:rsidTr="00B0217D">
        <w:trPr>
          <w:cnfStyle w:val="100000000000" w:firstRow="1" w:lastRow="0" w:firstColumn="0" w:lastColumn="0" w:oddVBand="0" w:evenVBand="0" w:oddHBand="0" w:evenHBand="0" w:firstRowFirstColumn="0" w:firstRowLastColumn="0" w:lastRowFirstColumn="0" w:lastRowLastColumn="0"/>
          <w:trHeight w:val="276"/>
          <w:ins w:id="1717" w:author="Utku B. Demir" w:date="2022-04-21T13:47:00Z"/>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0E123756" w14:textId="77777777" w:rsidR="004775CB" w:rsidRPr="00125D20" w:rsidRDefault="004775CB" w:rsidP="00B0217D">
            <w:pPr>
              <w:pStyle w:val="BodyText"/>
              <w:jc w:val="center"/>
              <w:rPr>
                <w:ins w:id="1718" w:author="Utku B. Demir" w:date="2022-04-21T13:47:00Z"/>
                <w:sz w:val="22"/>
                <w:szCs w:val="22"/>
              </w:rPr>
            </w:pPr>
          </w:p>
        </w:tc>
        <w:tc>
          <w:tcPr>
            <w:tcW w:w="1188" w:type="dxa"/>
            <w:gridSpan w:val="2"/>
            <w:noWrap/>
            <w:vAlign w:val="bottom"/>
            <w:hideMark/>
          </w:tcPr>
          <w:p w14:paraId="6BE1953D"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19" w:author="Utku B. Demir" w:date="2022-04-21T13:47:00Z"/>
                <w:sz w:val="22"/>
                <w:szCs w:val="22"/>
              </w:rPr>
            </w:pPr>
            <w:ins w:id="1720" w:author="Utku B. Demir" w:date="2022-04-21T13:47:00Z">
              <w:r w:rsidRPr="00125D20">
                <w:rPr>
                  <w:sz w:val="22"/>
                  <w:szCs w:val="22"/>
                </w:rPr>
                <w:t>the general population (n=355)</w:t>
              </w:r>
            </w:ins>
          </w:p>
        </w:tc>
        <w:tc>
          <w:tcPr>
            <w:tcW w:w="1188" w:type="dxa"/>
            <w:gridSpan w:val="2"/>
            <w:noWrap/>
            <w:vAlign w:val="bottom"/>
            <w:hideMark/>
          </w:tcPr>
          <w:p w14:paraId="48272B70"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1" w:author="Utku B. Demir" w:date="2022-04-21T13:47:00Z"/>
                <w:sz w:val="22"/>
                <w:szCs w:val="22"/>
              </w:rPr>
            </w:pPr>
            <w:ins w:id="1722" w:author="Utku B. Demir" w:date="2022-04-21T13:47:00Z">
              <w:r w:rsidRPr="00125D20">
                <w:rPr>
                  <w:sz w:val="22"/>
                  <w:szCs w:val="22"/>
                </w:rPr>
                <w:t>busi</w:t>
              </w:r>
              <w:r w:rsidRPr="00125D20">
                <w:rPr>
                  <w:sz w:val="22"/>
                  <w:szCs w:val="22"/>
                </w:rPr>
                <w:softHyphen/>
                <w:t>nesses (n=352)</w:t>
              </w:r>
            </w:ins>
          </w:p>
        </w:tc>
        <w:tc>
          <w:tcPr>
            <w:tcW w:w="1188" w:type="dxa"/>
            <w:gridSpan w:val="2"/>
            <w:noWrap/>
            <w:vAlign w:val="bottom"/>
            <w:hideMark/>
          </w:tcPr>
          <w:p w14:paraId="21BA3F48"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3" w:author="Utku B. Demir" w:date="2022-04-21T13:47:00Z"/>
                <w:sz w:val="22"/>
                <w:szCs w:val="22"/>
              </w:rPr>
            </w:pPr>
            <w:ins w:id="1724" w:author="Utku B. Demir" w:date="2022-04-21T13:47:00Z">
              <w:r w:rsidRPr="00125D20">
                <w:rPr>
                  <w:sz w:val="22"/>
                  <w:szCs w:val="22"/>
                </w:rPr>
                <w:t>specific social groups</w:t>
              </w:r>
              <w:r w:rsidRPr="00125D20">
                <w:rPr>
                  <w:rStyle w:val="FootnoteReference"/>
                  <w:sz w:val="22"/>
                  <w:szCs w:val="22"/>
                </w:rPr>
                <w:footnoteReference w:id="8"/>
              </w:r>
              <w:r w:rsidRPr="00125D20">
                <w:rPr>
                  <w:sz w:val="22"/>
                  <w:szCs w:val="22"/>
                </w:rPr>
                <w:t xml:space="preserve"> (n=353)</w:t>
              </w:r>
            </w:ins>
          </w:p>
        </w:tc>
        <w:tc>
          <w:tcPr>
            <w:tcW w:w="1188" w:type="dxa"/>
            <w:gridSpan w:val="2"/>
            <w:noWrap/>
            <w:vAlign w:val="bottom"/>
            <w:hideMark/>
          </w:tcPr>
          <w:p w14:paraId="011A6D99"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7" w:author="Utku B. Demir" w:date="2022-04-21T13:47:00Z"/>
                <w:sz w:val="22"/>
                <w:szCs w:val="22"/>
              </w:rPr>
            </w:pPr>
            <w:ins w:id="1728" w:author="Utku B. Demir" w:date="2022-04-21T13:47:00Z">
              <w:r w:rsidRPr="00125D20">
                <w:rPr>
                  <w:sz w:val="22"/>
                  <w:szCs w:val="22"/>
                </w:rPr>
                <w:t>welfare- and education-providing institutions</w:t>
              </w:r>
              <w:r w:rsidRPr="00125D20">
                <w:rPr>
                  <w:rStyle w:val="FootnoteReference"/>
                  <w:sz w:val="22"/>
                  <w:szCs w:val="22"/>
                </w:rPr>
                <w:footnoteReference w:id="9"/>
              </w:r>
              <w:r w:rsidRPr="00125D20">
                <w:rPr>
                  <w:sz w:val="22"/>
                  <w:szCs w:val="22"/>
                </w:rPr>
                <w:t xml:space="preserve"> (n=354)</w:t>
              </w:r>
            </w:ins>
          </w:p>
        </w:tc>
        <w:tc>
          <w:tcPr>
            <w:tcW w:w="1188" w:type="dxa"/>
            <w:gridSpan w:val="2"/>
            <w:noWrap/>
            <w:vAlign w:val="bottom"/>
            <w:hideMark/>
          </w:tcPr>
          <w:p w14:paraId="6DEB4226"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1" w:author="Utku B. Demir" w:date="2022-04-21T13:47:00Z"/>
                <w:sz w:val="22"/>
                <w:szCs w:val="22"/>
              </w:rPr>
            </w:pPr>
            <w:ins w:id="1732" w:author="Utku B. Demir" w:date="2022-04-21T13:47:00Z">
              <w:r w:rsidRPr="00125D20">
                <w:rPr>
                  <w:sz w:val="22"/>
                  <w:szCs w:val="22"/>
                </w:rPr>
                <w:t xml:space="preserve">NGOs, </w:t>
              </w:r>
              <w:proofErr w:type="gramStart"/>
              <w:r w:rsidRPr="00125D20">
                <w:rPr>
                  <w:sz w:val="22"/>
                  <w:szCs w:val="22"/>
                </w:rPr>
                <w:t>advocacy</w:t>
              </w:r>
              <w:proofErr w:type="gramEnd"/>
              <w:r w:rsidRPr="00125D20">
                <w:rPr>
                  <w:sz w:val="22"/>
                  <w:szCs w:val="22"/>
                </w:rPr>
                <w:t xml:space="preserve"> or other civil society groups (n=347)</w:t>
              </w:r>
            </w:ins>
          </w:p>
        </w:tc>
        <w:tc>
          <w:tcPr>
            <w:tcW w:w="1188" w:type="dxa"/>
            <w:gridSpan w:val="2"/>
            <w:noWrap/>
            <w:vAlign w:val="bottom"/>
            <w:hideMark/>
          </w:tcPr>
          <w:p w14:paraId="7555952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3" w:author="Utku B. Demir" w:date="2022-04-21T13:47:00Z"/>
                <w:sz w:val="22"/>
                <w:szCs w:val="22"/>
              </w:rPr>
            </w:pPr>
            <w:proofErr w:type="gramStart"/>
            <w:ins w:id="1734" w:author="Utku B. Demir" w:date="2022-04-21T13:47:00Z">
              <w:r w:rsidRPr="00125D20">
                <w:rPr>
                  <w:sz w:val="22"/>
                  <w:szCs w:val="22"/>
                </w:rPr>
                <w:t>policy-making</w:t>
              </w:r>
              <w:proofErr w:type="gramEnd"/>
              <w:r w:rsidRPr="00125D20">
                <w:rPr>
                  <w:sz w:val="22"/>
                  <w:szCs w:val="22"/>
                </w:rPr>
                <w:t>, public admini</w:t>
              </w:r>
              <w:r w:rsidRPr="00125D20">
                <w:rPr>
                  <w:sz w:val="22"/>
                  <w:szCs w:val="22"/>
                </w:rPr>
                <w:softHyphen/>
                <w:t>stration, govern</w:t>
              </w:r>
              <w:r w:rsidRPr="00125D20">
                <w:rPr>
                  <w:sz w:val="22"/>
                  <w:szCs w:val="22"/>
                </w:rPr>
                <w:softHyphen/>
                <w:t>mental agencies (n=354)</w:t>
              </w:r>
            </w:ins>
          </w:p>
        </w:tc>
        <w:tc>
          <w:tcPr>
            <w:tcW w:w="1188" w:type="dxa"/>
            <w:gridSpan w:val="2"/>
            <w:noWrap/>
            <w:vAlign w:val="bottom"/>
            <w:hideMark/>
          </w:tcPr>
          <w:p w14:paraId="6F47ED61"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5" w:author="Utku B. Demir" w:date="2022-04-21T13:47:00Z"/>
                <w:sz w:val="22"/>
                <w:szCs w:val="22"/>
              </w:rPr>
            </w:pPr>
            <w:ins w:id="1736" w:author="Utku B. Demir" w:date="2022-04-21T13:47:00Z">
              <w:r w:rsidRPr="00125D20">
                <w:rPr>
                  <w:sz w:val="22"/>
                  <w:szCs w:val="22"/>
                </w:rPr>
                <w:t>academia (n=357)</w:t>
              </w:r>
            </w:ins>
          </w:p>
        </w:tc>
      </w:tr>
      <w:tr w:rsidR="004775CB" w:rsidRPr="00125D20" w14:paraId="36E56E46" w14:textId="77777777" w:rsidTr="00B0217D">
        <w:trPr>
          <w:cnfStyle w:val="000000100000" w:firstRow="0" w:lastRow="0" w:firstColumn="0" w:lastColumn="0" w:oddVBand="0" w:evenVBand="0" w:oddHBand="1" w:evenHBand="0" w:firstRowFirstColumn="0" w:firstRowLastColumn="0" w:lastRowFirstColumn="0" w:lastRowLastColumn="0"/>
          <w:trHeight w:val="276"/>
          <w:ins w:id="173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55542CE7" w14:textId="77777777" w:rsidR="004775CB" w:rsidRPr="00125D20" w:rsidRDefault="004775CB" w:rsidP="00B0217D">
            <w:pPr>
              <w:pStyle w:val="BodyText"/>
              <w:spacing w:beforeLines="60" w:before="144" w:afterLines="60" w:after="144"/>
              <w:rPr>
                <w:ins w:id="1738" w:author="Utku B. Demir" w:date="2022-04-21T13:47:00Z"/>
                <w:sz w:val="22"/>
                <w:szCs w:val="22"/>
              </w:rPr>
            </w:pPr>
            <w:ins w:id="1739" w:author="Utku B. Demir" w:date="2022-04-21T13:47:00Z">
              <w:r w:rsidRPr="00125D20">
                <w:rPr>
                  <w:sz w:val="22"/>
                  <w:szCs w:val="22"/>
                </w:rPr>
                <w:t>re</w:t>
              </w:r>
              <w:r w:rsidRPr="00125D20">
                <w:rPr>
                  <w:sz w:val="22"/>
                  <w:szCs w:val="22"/>
                </w:rPr>
                <w:softHyphen/>
                <w:t>sponse</w:t>
              </w:r>
            </w:ins>
          </w:p>
        </w:tc>
        <w:tc>
          <w:tcPr>
            <w:tcW w:w="594" w:type="dxa"/>
            <w:noWrap/>
            <w:vAlign w:val="bottom"/>
            <w:hideMark/>
          </w:tcPr>
          <w:p w14:paraId="194B7BC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0" w:author="Utku B. Demir" w:date="2022-04-21T13:47:00Z"/>
                <w:b/>
                <w:bCs/>
                <w:sz w:val="18"/>
                <w:szCs w:val="18"/>
              </w:rPr>
            </w:pPr>
            <w:ins w:id="1741"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7FD83D4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2" w:author="Utku B. Demir" w:date="2022-04-21T13:47:00Z"/>
                <w:b/>
                <w:bCs/>
                <w:sz w:val="16"/>
                <w:szCs w:val="16"/>
              </w:rPr>
            </w:pPr>
            <w:ins w:id="1743" w:author="Utku B. Demir" w:date="2022-04-21T13:47:00Z">
              <w:r w:rsidRPr="00125D20">
                <w:rPr>
                  <w:b/>
                  <w:bCs/>
                  <w:sz w:val="16"/>
                  <w:szCs w:val="16"/>
                </w:rPr>
                <w:t>%</w:t>
              </w:r>
            </w:ins>
          </w:p>
        </w:tc>
        <w:tc>
          <w:tcPr>
            <w:tcW w:w="594" w:type="dxa"/>
            <w:noWrap/>
            <w:vAlign w:val="bottom"/>
            <w:hideMark/>
          </w:tcPr>
          <w:p w14:paraId="25B4EC7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4" w:author="Utku B. Demir" w:date="2022-04-21T13:47:00Z"/>
                <w:b/>
                <w:bCs/>
                <w:sz w:val="18"/>
                <w:szCs w:val="18"/>
              </w:rPr>
            </w:pPr>
            <w:ins w:id="1745"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28E1941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6" w:author="Utku B. Demir" w:date="2022-04-21T13:47:00Z"/>
                <w:b/>
                <w:bCs/>
                <w:sz w:val="16"/>
                <w:szCs w:val="16"/>
              </w:rPr>
            </w:pPr>
            <w:ins w:id="1747" w:author="Utku B. Demir" w:date="2022-04-21T13:47:00Z">
              <w:r w:rsidRPr="00125D20">
                <w:rPr>
                  <w:b/>
                  <w:bCs/>
                  <w:sz w:val="16"/>
                  <w:szCs w:val="16"/>
                </w:rPr>
                <w:t>%</w:t>
              </w:r>
            </w:ins>
          </w:p>
        </w:tc>
        <w:tc>
          <w:tcPr>
            <w:tcW w:w="594" w:type="dxa"/>
            <w:noWrap/>
            <w:vAlign w:val="bottom"/>
            <w:hideMark/>
          </w:tcPr>
          <w:p w14:paraId="70FAE28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8" w:author="Utku B. Demir" w:date="2022-04-21T13:47:00Z"/>
                <w:b/>
                <w:bCs/>
                <w:sz w:val="18"/>
                <w:szCs w:val="18"/>
              </w:rPr>
            </w:pPr>
            <w:ins w:id="1749"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3D28E98"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0" w:author="Utku B. Demir" w:date="2022-04-21T13:47:00Z"/>
                <w:b/>
                <w:bCs/>
                <w:sz w:val="16"/>
                <w:szCs w:val="16"/>
              </w:rPr>
            </w:pPr>
            <w:ins w:id="1751" w:author="Utku B. Demir" w:date="2022-04-21T13:47:00Z">
              <w:r w:rsidRPr="00125D20">
                <w:rPr>
                  <w:b/>
                  <w:bCs/>
                  <w:sz w:val="16"/>
                  <w:szCs w:val="16"/>
                </w:rPr>
                <w:t>%</w:t>
              </w:r>
            </w:ins>
          </w:p>
        </w:tc>
        <w:tc>
          <w:tcPr>
            <w:tcW w:w="594" w:type="dxa"/>
            <w:noWrap/>
            <w:vAlign w:val="bottom"/>
            <w:hideMark/>
          </w:tcPr>
          <w:p w14:paraId="1FB546CC"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2" w:author="Utku B. Demir" w:date="2022-04-21T13:47:00Z"/>
                <w:b/>
                <w:bCs/>
                <w:sz w:val="18"/>
                <w:szCs w:val="18"/>
              </w:rPr>
            </w:pPr>
            <w:ins w:id="1753"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0869B0F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4" w:author="Utku B. Demir" w:date="2022-04-21T13:47:00Z"/>
                <w:b/>
                <w:bCs/>
                <w:sz w:val="16"/>
                <w:szCs w:val="16"/>
              </w:rPr>
            </w:pPr>
            <w:ins w:id="1755" w:author="Utku B. Demir" w:date="2022-04-21T13:47:00Z">
              <w:r w:rsidRPr="00125D20">
                <w:rPr>
                  <w:b/>
                  <w:bCs/>
                  <w:sz w:val="16"/>
                  <w:szCs w:val="16"/>
                </w:rPr>
                <w:t>%</w:t>
              </w:r>
            </w:ins>
          </w:p>
        </w:tc>
        <w:tc>
          <w:tcPr>
            <w:tcW w:w="594" w:type="dxa"/>
            <w:noWrap/>
            <w:vAlign w:val="bottom"/>
            <w:hideMark/>
          </w:tcPr>
          <w:p w14:paraId="59B6B7B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6" w:author="Utku B. Demir" w:date="2022-04-21T13:47:00Z"/>
                <w:b/>
                <w:bCs/>
                <w:sz w:val="18"/>
                <w:szCs w:val="18"/>
              </w:rPr>
            </w:pPr>
            <w:ins w:id="1757"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51B1D179"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8" w:author="Utku B. Demir" w:date="2022-04-21T13:47:00Z"/>
                <w:b/>
                <w:bCs/>
                <w:sz w:val="16"/>
                <w:szCs w:val="16"/>
              </w:rPr>
            </w:pPr>
            <w:ins w:id="1759" w:author="Utku B. Demir" w:date="2022-04-21T13:47:00Z">
              <w:r w:rsidRPr="00125D20">
                <w:rPr>
                  <w:b/>
                  <w:bCs/>
                  <w:sz w:val="16"/>
                  <w:szCs w:val="16"/>
                </w:rPr>
                <w:t>%</w:t>
              </w:r>
            </w:ins>
          </w:p>
        </w:tc>
        <w:tc>
          <w:tcPr>
            <w:tcW w:w="594" w:type="dxa"/>
            <w:noWrap/>
            <w:vAlign w:val="bottom"/>
            <w:hideMark/>
          </w:tcPr>
          <w:p w14:paraId="2DBDF66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0" w:author="Utku B. Demir" w:date="2022-04-21T13:47:00Z"/>
                <w:b/>
                <w:bCs/>
                <w:sz w:val="18"/>
                <w:szCs w:val="18"/>
              </w:rPr>
            </w:pPr>
            <w:ins w:id="1761"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BA3D43E"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2" w:author="Utku B. Demir" w:date="2022-04-21T13:47:00Z"/>
                <w:b/>
                <w:bCs/>
                <w:sz w:val="16"/>
                <w:szCs w:val="16"/>
              </w:rPr>
            </w:pPr>
            <w:ins w:id="1763" w:author="Utku B. Demir" w:date="2022-04-21T13:47:00Z">
              <w:r w:rsidRPr="00125D20">
                <w:rPr>
                  <w:b/>
                  <w:bCs/>
                  <w:sz w:val="16"/>
                  <w:szCs w:val="16"/>
                </w:rPr>
                <w:t>%</w:t>
              </w:r>
            </w:ins>
          </w:p>
        </w:tc>
        <w:tc>
          <w:tcPr>
            <w:tcW w:w="594" w:type="dxa"/>
            <w:noWrap/>
            <w:vAlign w:val="bottom"/>
            <w:hideMark/>
          </w:tcPr>
          <w:p w14:paraId="0712392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4" w:author="Utku B. Demir" w:date="2022-04-21T13:47:00Z"/>
                <w:b/>
                <w:bCs/>
                <w:sz w:val="18"/>
                <w:szCs w:val="18"/>
              </w:rPr>
            </w:pPr>
            <w:ins w:id="1765"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1272C9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6" w:author="Utku B. Demir" w:date="2022-04-21T13:47:00Z"/>
                <w:b/>
                <w:bCs/>
                <w:sz w:val="16"/>
                <w:szCs w:val="16"/>
              </w:rPr>
            </w:pPr>
            <w:ins w:id="1767" w:author="Utku B. Demir" w:date="2022-04-21T13:47:00Z">
              <w:r w:rsidRPr="00125D20">
                <w:rPr>
                  <w:b/>
                  <w:bCs/>
                  <w:sz w:val="16"/>
                  <w:szCs w:val="16"/>
                </w:rPr>
                <w:t>%</w:t>
              </w:r>
            </w:ins>
          </w:p>
        </w:tc>
      </w:tr>
      <w:tr w:rsidR="004775CB" w:rsidRPr="00125D20" w14:paraId="4A214533" w14:textId="77777777" w:rsidTr="00B0217D">
        <w:trPr>
          <w:trHeight w:val="276"/>
          <w:ins w:id="1768"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AC444BB" w14:textId="77777777" w:rsidR="004775CB" w:rsidRPr="00125D20" w:rsidRDefault="004775CB" w:rsidP="00B0217D">
            <w:pPr>
              <w:pStyle w:val="BodyText"/>
              <w:spacing w:beforeLines="20" w:before="48" w:afterLines="20" w:after="48"/>
              <w:jc w:val="center"/>
              <w:rPr>
                <w:ins w:id="1769" w:author="Utku B. Demir" w:date="2022-04-21T13:47:00Z"/>
                <w:sz w:val="22"/>
                <w:szCs w:val="22"/>
              </w:rPr>
            </w:pPr>
            <w:ins w:id="1770" w:author="Utku B. Demir" w:date="2022-04-21T13:47:00Z">
              <w:r w:rsidRPr="00125D20">
                <w:rPr>
                  <w:sz w:val="22"/>
                  <w:szCs w:val="22"/>
                </w:rPr>
                <w:t>0</w:t>
              </w:r>
            </w:ins>
          </w:p>
        </w:tc>
        <w:tc>
          <w:tcPr>
            <w:tcW w:w="594" w:type="dxa"/>
            <w:noWrap/>
            <w:vAlign w:val="center"/>
            <w:hideMark/>
          </w:tcPr>
          <w:p w14:paraId="768D707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1" w:author="Utku B. Demir" w:date="2022-04-21T13:47:00Z"/>
                <w:rFonts w:cstheme="minorHAnsi"/>
                <w:sz w:val="18"/>
                <w:szCs w:val="18"/>
              </w:rPr>
            </w:pPr>
            <w:ins w:id="1772" w:author="Utku B. Demir" w:date="2022-04-21T13:47:00Z">
              <w:r w:rsidRPr="00125D20">
                <w:rPr>
                  <w:rFonts w:cstheme="minorHAnsi"/>
                  <w:sz w:val="18"/>
                  <w:szCs w:val="18"/>
                </w:rPr>
                <w:t>116</w:t>
              </w:r>
            </w:ins>
          </w:p>
        </w:tc>
        <w:tc>
          <w:tcPr>
            <w:tcW w:w="594" w:type="dxa"/>
            <w:shd w:val="clear" w:color="auto" w:fill="D9D9D9" w:themeFill="background1" w:themeFillShade="D9"/>
            <w:noWrap/>
            <w:vAlign w:val="center"/>
            <w:hideMark/>
          </w:tcPr>
          <w:p w14:paraId="2B21018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3" w:author="Utku B. Demir" w:date="2022-04-21T13:47:00Z"/>
                <w:rFonts w:cstheme="minorHAnsi"/>
                <w:sz w:val="16"/>
                <w:szCs w:val="16"/>
              </w:rPr>
            </w:pPr>
            <w:ins w:id="1774" w:author="Utku B. Demir" w:date="2022-04-21T13:47:00Z">
              <w:r w:rsidRPr="00125D20">
                <w:rPr>
                  <w:rFonts w:cstheme="minorHAnsi"/>
                  <w:sz w:val="16"/>
                  <w:szCs w:val="16"/>
                </w:rPr>
                <w:t>32.68</w:t>
              </w:r>
            </w:ins>
          </w:p>
        </w:tc>
        <w:tc>
          <w:tcPr>
            <w:tcW w:w="594" w:type="dxa"/>
            <w:noWrap/>
            <w:vAlign w:val="center"/>
            <w:hideMark/>
          </w:tcPr>
          <w:p w14:paraId="2C43EE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5" w:author="Utku B. Demir" w:date="2022-04-21T13:47:00Z"/>
                <w:rFonts w:cstheme="minorHAnsi"/>
                <w:sz w:val="18"/>
                <w:szCs w:val="18"/>
              </w:rPr>
            </w:pPr>
            <w:ins w:id="1776" w:author="Utku B. Demir" w:date="2022-04-21T13:47:00Z">
              <w:r w:rsidRPr="00125D20">
                <w:rPr>
                  <w:rFonts w:cstheme="minorHAnsi"/>
                  <w:sz w:val="18"/>
                  <w:szCs w:val="18"/>
                </w:rPr>
                <w:t>177</w:t>
              </w:r>
            </w:ins>
          </w:p>
        </w:tc>
        <w:tc>
          <w:tcPr>
            <w:tcW w:w="594" w:type="dxa"/>
            <w:shd w:val="clear" w:color="auto" w:fill="D9D9D9" w:themeFill="background1" w:themeFillShade="D9"/>
            <w:noWrap/>
            <w:vAlign w:val="center"/>
            <w:hideMark/>
          </w:tcPr>
          <w:p w14:paraId="45311ED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7" w:author="Utku B. Demir" w:date="2022-04-21T13:47:00Z"/>
                <w:rFonts w:cstheme="minorHAnsi"/>
                <w:sz w:val="16"/>
                <w:szCs w:val="16"/>
              </w:rPr>
            </w:pPr>
            <w:ins w:id="1778" w:author="Utku B. Demir" w:date="2022-04-21T13:47:00Z">
              <w:r w:rsidRPr="00125D20">
                <w:rPr>
                  <w:rFonts w:cstheme="minorHAnsi"/>
                  <w:sz w:val="16"/>
                  <w:szCs w:val="16"/>
                </w:rPr>
                <w:t>50.28</w:t>
              </w:r>
            </w:ins>
          </w:p>
        </w:tc>
        <w:tc>
          <w:tcPr>
            <w:tcW w:w="594" w:type="dxa"/>
            <w:noWrap/>
            <w:vAlign w:val="center"/>
            <w:hideMark/>
          </w:tcPr>
          <w:p w14:paraId="0878C87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9" w:author="Utku B. Demir" w:date="2022-04-21T13:47:00Z"/>
                <w:rFonts w:cstheme="minorHAnsi"/>
                <w:sz w:val="18"/>
                <w:szCs w:val="18"/>
              </w:rPr>
            </w:pPr>
            <w:ins w:id="1780" w:author="Utku B. Demir" w:date="2022-04-21T13:47:00Z">
              <w:r w:rsidRPr="00125D20">
                <w:rPr>
                  <w:rFonts w:cstheme="minorHAnsi"/>
                  <w:sz w:val="18"/>
                  <w:szCs w:val="18"/>
                </w:rPr>
                <w:t>223</w:t>
              </w:r>
            </w:ins>
          </w:p>
        </w:tc>
        <w:tc>
          <w:tcPr>
            <w:tcW w:w="594" w:type="dxa"/>
            <w:shd w:val="clear" w:color="auto" w:fill="D9D9D9" w:themeFill="background1" w:themeFillShade="D9"/>
            <w:noWrap/>
            <w:vAlign w:val="center"/>
            <w:hideMark/>
          </w:tcPr>
          <w:p w14:paraId="1CAE629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1" w:author="Utku B. Demir" w:date="2022-04-21T13:47:00Z"/>
                <w:rFonts w:cstheme="minorHAnsi"/>
                <w:sz w:val="16"/>
                <w:szCs w:val="16"/>
              </w:rPr>
            </w:pPr>
            <w:ins w:id="1782" w:author="Utku B. Demir" w:date="2022-04-21T13:47:00Z">
              <w:r w:rsidRPr="00125D20">
                <w:rPr>
                  <w:rFonts w:cstheme="minorHAnsi"/>
                  <w:sz w:val="16"/>
                  <w:szCs w:val="16"/>
                </w:rPr>
                <w:t>63.17</w:t>
              </w:r>
            </w:ins>
          </w:p>
        </w:tc>
        <w:tc>
          <w:tcPr>
            <w:tcW w:w="594" w:type="dxa"/>
            <w:noWrap/>
            <w:vAlign w:val="center"/>
            <w:hideMark/>
          </w:tcPr>
          <w:p w14:paraId="6908A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3" w:author="Utku B. Demir" w:date="2022-04-21T13:47:00Z"/>
                <w:rFonts w:cstheme="minorHAnsi"/>
                <w:sz w:val="18"/>
                <w:szCs w:val="18"/>
              </w:rPr>
            </w:pPr>
            <w:ins w:id="1784" w:author="Utku B. Demir" w:date="2022-04-21T13:47:00Z">
              <w:r w:rsidRPr="00125D20">
                <w:rPr>
                  <w:rFonts w:cstheme="minorHAnsi"/>
                  <w:sz w:val="18"/>
                  <w:szCs w:val="18"/>
                </w:rPr>
                <w:t>200</w:t>
              </w:r>
            </w:ins>
          </w:p>
        </w:tc>
        <w:tc>
          <w:tcPr>
            <w:tcW w:w="594" w:type="dxa"/>
            <w:shd w:val="clear" w:color="auto" w:fill="D9D9D9" w:themeFill="background1" w:themeFillShade="D9"/>
            <w:noWrap/>
            <w:vAlign w:val="center"/>
            <w:hideMark/>
          </w:tcPr>
          <w:p w14:paraId="0BB682C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5" w:author="Utku B. Demir" w:date="2022-04-21T13:47:00Z"/>
                <w:rFonts w:cstheme="minorHAnsi"/>
                <w:sz w:val="16"/>
                <w:szCs w:val="16"/>
              </w:rPr>
            </w:pPr>
            <w:ins w:id="1786" w:author="Utku B. Demir" w:date="2022-04-21T13:47:00Z">
              <w:r w:rsidRPr="00125D20">
                <w:rPr>
                  <w:rFonts w:cstheme="minorHAnsi"/>
                  <w:sz w:val="16"/>
                  <w:szCs w:val="16"/>
                </w:rPr>
                <w:t>56.50</w:t>
              </w:r>
            </w:ins>
          </w:p>
        </w:tc>
        <w:tc>
          <w:tcPr>
            <w:tcW w:w="594" w:type="dxa"/>
            <w:noWrap/>
            <w:vAlign w:val="center"/>
            <w:hideMark/>
          </w:tcPr>
          <w:p w14:paraId="73C3B95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7" w:author="Utku B. Demir" w:date="2022-04-21T13:47:00Z"/>
                <w:rFonts w:cstheme="minorHAnsi"/>
                <w:sz w:val="18"/>
                <w:szCs w:val="18"/>
              </w:rPr>
            </w:pPr>
            <w:ins w:id="1788" w:author="Utku B. Demir" w:date="2022-04-21T13:47:00Z">
              <w:r w:rsidRPr="00125D20">
                <w:rPr>
                  <w:rFonts w:cstheme="minorHAnsi"/>
                  <w:sz w:val="18"/>
                  <w:szCs w:val="18"/>
                </w:rPr>
                <w:t>241</w:t>
              </w:r>
            </w:ins>
          </w:p>
        </w:tc>
        <w:tc>
          <w:tcPr>
            <w:tcW w:w="594" w:type="dxa"/>
            <w:shd w:val="clear" w:color="auto" w:fill="D9D9D9" w:themeFill="background1" w:themeFillShade="D9"/>
            <w:noWrap/>
            <w:vAlign w:val="center"/>
            <w:hideMark/>
          </w:tcPr>
          <w:p w14:paraId="36A9855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9" w:author="Utku B. Demir" w:date="2022-04-21T13:47:00Z"/>
                <w:rFonts w:cstheme="minorHAnsi"/>
                <w:sz w:val="16"/>
                <w:szCs w:val="16"/>
              </w:rPr>
            </w:pPr>
            <w:ins w:id="1790" w:author="Utku B. Demir" w:date="2022-04-21T13:47:00Z">
              <w:r w:rsidRPr="00125D20">
                <w:rPr>
                  <w:rFonts w:cstheme="minorHAnsi"/>
                  <w:sz w:val="16"/>
                  <w:szCs w:val="16"/>
                </w:rPr>
                <w:t>69.45</w:t>
              </w:r>
            </w:ins>
          </w:p>
        </w:tc>
        <w:tc>
          <w:tcPr>
            <w:tcW w:w="594" w:type="dxa"/>
            <w:noWrap/>
            <w:vAlign w:val="center"/>
            <w:hideMark/>
          </w:tcPr>
          <w:p w14:paraId="206DFCF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1" w:author="Utku B. Demir" w:date="2022-04-21T13:47:00Z"/>
                <w:rFonts w:cstheme="minorHAnsi"/>
                <w:sz w:val="18"/>
                <w:szCs w:val="18"/>
              </w:rPr>
            </w:pPr>
            <w:ins w:id="1792" w:author="Utku B. Demir" w:date="2022-04-21T13:47:00Z">
              <w:r w:rsidRPr="00125D20">
                <w:rPr>
                  <w:rFonts w:cstheme="minorHAnsi"/>
                  <w:sz w:val="18"/>
                  <w:szCs w:val="18"/>
                </w:rPr>
                <w:t>185</w:t>
              </w:r>
            </w:ins>
          </w:p>
        </w:tc>
        <w:tc>
          <w:tcPr>
            <w:tcW w:w="594" w:type="dxa"/>
            <w:shd w:val="clear" w:color="auto" w:fill="D9D9D9" w:themeFill="background1" w:themeFillShade="D9"/>
            <w:noWrap/>
            <w:vAlign w:val="center"/>
            <w:hideMark/>
          </w:tcPr>
          <w:p w14:paraId="368DF10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3" w:author="Utku B. Demir" w:date="2022-04-21T13:47:00Z"/>
                <w:rFonts w:cstheme="minorHAnsi"/>
                <w:sz w:val="16"/>
                <w:szCs w:val="16"/>
              </w:rPr>
            </w:pPr>
            <w:ins w:id="1794" w:author="Utku B. Demir" w:date="2022-04-21T13:47:00Z">
              <w:r w:rsidRPr="00125D20">
                <w:rPr>
                  <w:rFonts w:cstheme="minorHAnsi"/>
                  <w:sz w:val="16"/>
                  <w:szCs w:val="16"/>
                </w:rPr>
                <w:t>52.26</w:t>
              </w:r>
            </w:ins>
          </w:p>
        </w:tc>
        <w:tc>
          <w:tcPr>
            <w:tcW w:w="594" w:type="dxa"/>
            <w:noWrap/>
            <w:vAlign w:val="center"/>
            <w:hideMark/>
          </w:tcPr>
          <w:p w14:paraId="7E63C7C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5" w:author="Utku B. Demir" w:date="2022-04-21T13:47:00Z"/>
                <w:rFonts w:cstheme="minorHAnsi"/>
                <w:sz w:val="18"/>
                <w:szCs w:val="18"/>
              </w:rPr>
            </w:pPr>
            <w:ins w:id="1796" w:author="Utku B. Demir" w:date="2022-04-21T13:47:00Z">
              <w:r w:rsidRPr="00125D20">
                <w:rPr>
                  <w:rFonts w:cstheme="minorHAnsi"/>
                  <w:sz w:val="18"/>
                  <w:szCs w:val="18"/>
                </w:rPr>
                <w:t>29</w:t>
              </w:r>
            </w:ins>
          </w:p>
        </w:tc>
        <w:tc>
          <w:tcPr>
            <w:tcW w:w="594" w:type="dxa"/>
            <w:shd w:val="clear" w:color="auto" w:fill="D9D9D9" w:themeFill="background1" w:themeFillShade="D9"/>
            <w:noWrap/>
            <w:vAlign w:val="center"/>
            <w:hideMark/>
          </w:tcPr>
          <w:p w14:paraId="54F4B06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7" w:author="Utku B. Demir" w:date="2022-04-21T13:47:00Z"/>
                <w:rFonts w:cstheme="minorHAnsi"/>
                <w:sz w:val="16"/>
                <w:szCs w:val="16"/>
              </w:rPr>
            </w:pPr>
            <w:ins w:id="1798" w:author="Utku B. Demir" w:date="2022-04-21T13:47:00Z">
              <w:r w:rsidRPr="00125D20">
                <w:rPr>
                  <w:rFonts w:cstheme="minorHAnsi"/>
                  <w:sz w:val="16"/>
                  <w:szCs w:val="16"/>
                </w:rPr>
                <w:t>8.12</w:t>
              </w:r>
            </w:ins>
          </w:p>
        </w:tc>
      </w:tr>
      <w:tr w:rsidR="004775CB" w:rsidRPr="00125D20" w14:paraId="3D24F18C" w14:textId="77777777" w:rsidTr="00B0217D">
        <w:trPr>
          <w:cnfStyle w:val="000000100000" w:firstRow="0" w:lastRow="0" w:firstColumn="0" w:lastColumn="0" w:oddVBand="0" w:evenVBand="0" w:oddHBand="1" w:evenHBand="0" w:firstRowFirstColumn="0" w:firstRowLastColumn="0" w:lastRowFirstColumn="0" w:lastRowLastColumn="0"/>
          <w:trHeight w:val="276"/>
          <w:ins w:id="1799"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9689C2D" w14:textId="77777777" w:rsidR="004775CB" w:rsidRPr="00125D20" w:rsidRDefault="004775CB" w:rsidP="00B0217D">
            <w:pPr>
              <w:pStyle w:val="BodyText"/>
              <w:spacing w:beforeLines="20" w:before="48" w:afterLines="20" w:after="48"/>
              <w:jc w:val="center"/>
              <w:rPr>
                <w:ins w:id="1800" w:author="Utku B. Demir" w:date="2022-04-21T13:47:00Z"/>
                <w:sz w:val="22"/>
                <w:szCs w:val="22"/>
              </w:rPr>
            </w:pPr>
            <w:ins w:id="1801" w:author="Utku B. Demir" w:date="2022-04-21T13:47:00Z">
              <w:r w:rsidRPr="00125D20">
                <w:rPr>
                  <w:sz w:val="22"/>
                  <w:szCs w:val="22"/>
                </w:rPr>
                <w:t>1</w:t>
              </w:r>
            </w:ins>
          </w:p>
        </w:tc>
        <w:tc>
          <w:tcPr>
            <w:tcW w:w="594" w:type="dxa"/>
            <w:noWrap/>
            <w:vAlign w:val="center"/>
            <w:hideMark/>
          </w:tcPr>
          <w:p w14:paraId="3D3C64B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2" w:author="Utku B. Demir" w:date="2022-04-21T13:47:00Z"/>
                <w:rFonts w:cstheme="minorHAnsi"/>
                <w:sz w:val="18"/>
                <w:szCs w:val="18"/>
              </w:rPr>
            </w:pPr>
            <w:ins w:id="1803"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50F03F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4" w:author="Utku B. Demir" w:date="2022-04-21T13:47:00Z"/>
                <w:rFonts w:cstheme="minorHAnsi"/>
                <w:sz w:val="16"/>
                <w:szCs w:val="16"/>
              </w:rPr>
            </w:pPr>
            <w:ins w:id="1805" w:author="Utku B. Demir" w:date="2022-04-21T13:47:00Z">
              <w:r w:rsidRPr="00125D20">
                <w:rPr>
                  <w:rFonts w:cstheme="minorHAnsi"/>
                  <w:sz w:val="16"/>
                  <w:szCs w:val="16"/>
                </w:rPr>
                <w:t>7.32</w:t>
              </w:r>
            </w:ins>
          </w:p>
        </w:tc>
        <w:tc>
          <w:tcPr>
            <w:tcW w:w="594" w:type="dxa"/>
            <w:noWrap/>
            <w:vAlign w:val="center"/>
            <w:hideMark/>
          </w:tcPr>
          <w:p w14:paraId="2BAFEAF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6" w:author="Utku B. Demir" w:date="2022-04-21T13:47:00Z"/>
                <w:rFonts w:cstheme="minorHAnsi"/>
                <w:sz w:val="18"/>
                <w:szCs w:val="18"/>
              </w:rPr>
            </w:pPr>
            <w:ins w:id="1807"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16D672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8" w:author="Utku B. Demir" w:date="2022-04-21T13:47:00Z"/>
                <w:rFonts w:cstheme="minorHAnsi"/>
                <w:sz w:val="16"/>
                <w:szCs w:val="16"/>
              </w:rPr>
            </w:pPr>
            <w:ins w:id="1809" w:author="Utku B. Demir" w:date="2022-04-21T13:47:00Z">
              <w:r w:rsidRPr="00125D20">
                <w:rPr>
                  <w:rFonts w:cstheme="minorHAnsi"/>
                  <w:sz w:val="16"/>
                  <w:szCs w:val="16"/>
                </w:rPr>
                <w:t>9.09</w:t>
              </w:r>
            </w:ins>
          </w:p>
        </w:tc>
        <w:tc>
          <w:tcPr>
            <w:tcW w:w="594" w:type="dxa"/>
            <w:noWrap/>
            <w:vAlign w:val="center"/>
            <w:hideMark/>
          </w:tcPr>
          <w:p w14:paraId="3BF0B8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0" w:author="Utku B. Demir" w:date="2022-04-21T13:47:00Z"/>
                <w:rFonts w:cstheme="minorHAnsi"/>
                <w:sz w:val="18"/>
                <w:szCs w:val="18"/>
              </w:rPr>
            </w:pPr>
            <w:ins w:id="1811" w:author="Utku B. Demir" w:date="2022-04-21T13:47:00Z">
              <w:r w:rsidRPr="00125D20">
                <w:rPr>
                  <w:rFonts w:cstheme="minorHAnsi"/>
                  <w:sz w:val="18"/>
                  <w:szCs w:val="18"/>
                </w:rPr>
                <w:t>30</w:t>
              </w:r>
            </w:ins>
          </w:p>
        </w:tc>
        <w:tc>
          <w:tcPr>
            <w:tcW w:w="594" w:type="dxa"/>
            <w:shd w:val="clear" w:color="auto" w:fill="D9D9D9" w:themeFill="background1" w:themeFillShade="D9"/>
            <w:noWrap/>
            <w:vAlign w:val="center"/>
            <w:hideMark/>
          </w:tcPr>
          <w:p w14:paraId="1CD89A3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2" w:author="Utku B. Demir" w:date="2022-04-21T13:47:00Z"/>
                <w:rFonts w:cstheme="minorHAnsi"/>
                <w:sz w:val="16"/>
                <w:szCs w:val="16"/>
              </w:rPr>
            </w:pPr>
            <w:ins w:id="1813" w:author="Utku B. Demir" w:date="2022-04-21T13:47:00Z">
              <w:r w:rsidRPr="00125D20">
                <w:rPr>
                  <w:rFonts w:cstheme="minorHAnsi"/>
                  <w:sz w:val="16"/>
                  <w:szCs w:val="16"/>
                </w:rPr>
                <w:t>8.50</w:t>
              </w:r>
            </w:ins>
          </w:p>
        </w:tc>
        <w:tc>
          <w:tcPr>
            <w:tcW w:w="594" w:type="dxa"/>
            <w:noWrap/>
            <w:vAlign w:val="center"/>
            <w:hideMark/>
          </w:tcPr>
          <w:p w14:paraId="3CA0B6E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4" w:author="Utku B. Demir" w:date="2022-04-21T13:47:00Z"/>
                <w:rFonts w:cstheme="minorHAnsi"/>
                <w:sz w:val="18"/>
                <w:szCs w:val="18"/>
              </w:rPr>
            </w:pPr>
            <w:ins w:id="1815"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7C947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6" w:author="Utku B. Demir" w:date="2022-04-21T13:47:00Z"/>
                <w:rFonts w:cstheme="minorHAnsi"/>
                <w:sz w:val="16"/>
                <w:szCs w:val="16"/>
              </w:rPr>
            </w:pPr>
            <w:ins w:id="1817" w:author="Utku B. Demir" w:date="2022-04-21T13:47:00Z">
              <w:r w:rsidRPr="00125D20">
                <w:rPr>
                  <w:rFonts w:cstheme="minorHAnsi"/>
                  <w:sz w:val="16"/>
                  <w:szCs w:val="16"/>
                </w:rPr>
                <w:t>9.04</w:t>
              </w:r>
            </w:ins>
          </w:p>
        </w:tc>
        <w:tc>
          <w:tcPr>
            <w:tcW w:w="594" w:type="dxa"/>
            <w:noWrap/>
            <w:vAlign w:val="center"/>
            <w:hideMark/>
          </w:tcPr>
          <w:p w14:paraId="67B767C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8" w:author="Utku B. Demir" w:date="2022-04-21T13:47:00Z"/>
                <w:rFonts w:cstheme="minorHAnsi"/>
                <w:sz w:val="18"/>
                <w:szCs w:val="18"/>
              </w:rPr>
            </w:pPr>
            <w:ins w:id="1819"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0215AC6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0" w:author="Utku B. Demir" w:date="2022-04-21T13:47:00Z"/>
                <w:rFonts w:cstheme="minorHAnsi"/>
                <w:sz w:val="16"/>
                <w:szCs w:val="16"/>
              </w:rPr>
            </w:pPr>
            <w:ins w:id="1821" w:author="Utku B. Demir" w:date="2022-04-21T13:47:00Z">
              <w:r w:rsidRPr="00125D20">
                <w:rPr>
                  <w:rFonts w:cstheme="minorHAnsi"/>
                  <w:sz w:val="16"/>
                  <w:szCs w:val="16"/>
                </w:rPr>
                <w:t>7.78</w:t>
              </w:r>
            </w:ins>
          </w:p>
        </w:tc>
        <w:tc>
          <w:tcPr>
            <w:tcW w:w="594" w:type="dxa"/>
            <w:noWrap/>
            <w:vAlign w:val="center"/>
            <w:hideMark/>
          </w:tcPr>
          <w:p w14:paraId="1483436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2" w:author="Utku B. Demir" w:date="2022-04-21T13:47:00Z"/>
                <w:rFonts w:cstheme="minorHAnsi"/>
                <w:sz w:val="18"/>
                <w:szCs w:val="18"/>
              </w:rPr>
            </w:pPr>
            <w:ins w:id="1823"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0ABDC6C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4" w:author="Utku B. Demir" w:date="2022-04-21T13:47:00Z"/>
                <w:rFonts w:cstheme="minorHAnsi"/>
                <w:sz w:val="16"/>
                <w:szCs w:val="16"/>
              </w:rPr>
            </w:pPr>
            <w:ins w:id="1825" w:author="Utku B. Demir" w:date="2022-04-21T13:47:00Z">
              <w:r w:rsidRPr="00125D20">
                <w:rPr>
                  <w:rFonts w:cstheme="minorHAnsi"/>
                  <w:sz w:val="16"/>
                  <w:szCs w:val="16"/>
                </w:rPr>
                <w:t>7.34</w:t>
              </w:r>
            </w:ins>
          </w:p>
        </w:tc>
        <w:tc>
          <w:tcPr>
            <w:tcW w:w="594" w:type="dxa"/>
            <w:noWrap/>
            <w:vAlign w:val="center"/>
            <w:hideMark/>
          </w:tcPr>
          <w:p w14:paraId="2D7F6A2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6" w:author="Utku B. Demir" w:date="2022-04-21T13:47:00Z"/>
                <w:rFonts w:cstheme="minorHAnsi"/>
                <w:sz w:val="18"/>
                <w:szCs w:val="18"/>
              </w:rPr>
            </w:pPr>
            <w:ins w:id="1827"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0C192EC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8" w:author="Utku B. Demir" w:date="2022-04-21T13:47:00Z"/>
                <w:rFonts w:cstheme="minorHAnsi"/>
                <w:sz w:val="16"/>
                <w:szCs w:val="16"/>
              </w:rPr>
            </w:pPr>
            <w:ins w:id="1829" w:author="Utku B. Demir" w:date="2022-04-21T13:47:00Z">
              <w:r w:rsidRPr="00125D20">
                <w:rPr>
                  <w:rFonts w:cstheme="minorHAnsi"/>
                  <w:sz w:val="16"/>
                  <w:szCs w:val="16"/>
                </w:rPr>
                <w:t>0.84</w:t>
              </w:r>
            </w:ins>
          </w:p>
        </w:tc>
      </w:tr>
      <w:tr w:rsidR="004775CB" w:rsidRPr="00125D20" w14:paraId="55D14874" w14:textId="77777777" w:rsidTr="00B0217D">
        <w:trPr>
          <w:trHeight w:val="276"/>
          <w:ins w:id="1830"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D534C7E" w14:textId="77777777" w:rsidR="004775CB" w:rsidRPr="00125D20" w:rsidRDefault="004775CB" w:rsidP="00B0217D">
            <w:pPr>
              <w:pStyle w:val="BodyText"/>
              <w:spacing w:beforeLines="20" w:before="48" w:afterLines="20" w:after="48"/>
              <w:jc w:val="center"/>
              <w:rPr>
                <w:ins w:id="1831" w:author="Utku B. Demir" w:date="2022-04-21T13:47:00Z"/>
                <w:sz w:val="22"/>
                <w:szCs w:val="22"/>
              </w:rPr>
            </w:pPr>
            <w:ins w:id="1832" w:author="Utku B. Demir" w:date="2022-04-21T13:47:00Z">
              <w:r w:rsidRPr="00125D20">
                <w:rPr>
                  <w:sz w:val="22"/>
                  <w:szCs w:val="22"/>
                </w:rPr>
                <w:t>2</w:t>
              </w:r>
            </w:ins>
          </w:p>
        </w:tc>
        <w:tc>
          <w:tcPr>
            <w:tcW w:w="594" w:type="dxa"/>
            <w:noWrap/>
            <w:vAlign w:val="center"/>
            <w:hideMark/>
          </w:tcPr>
          <w:p w14:paraId="0FAA664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3" w:author="Utku B. Demir" w:date="2022-04-21T13:47:00Z"/>
                <w:rFonts w:cstheme="minorHAnsi"/>
                <w:sz w:val="18"/>
                <w:szCs w:val="18"/>
              </w:rPr>
            </w:pPr>
            <w:ins w:id="1834" w:author="Utku B. Demir" w:date="2022-04-21T13:47:00Z">
              <w:r w:rsidRPr="00125D20">
                <w:rPr>
                  <w:rFonts w:cstheme="minorHAnsi"/>
                  <w:sz w:val="18"/>
                  <w:szCs w:val="18"/>
                </w:rPr>
                <w:t>39</w:t>
              </w:r>
            </w:ins>
          </w:p>
        </w:tc>
        <w:tc>
          <w:tcPr>
            <w:tcW w:w="594" w:type="dxa"/>
            <w:shd w:val="clear" w:color="auto" w:fill="D9D9D9" w:themeFill="background1" w:themeFillShade="D9"/>
            <w:noWrap/>
            <w:vAlign w:val="center"/>
            <w:hideMark/>
          </w:tcPr>
          <w:p w14:paraId="17235A5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5" w:author="Utku B. Demir" w:date="2022-04-21T13:47:00Z"/>
                <w:rFonts w:cstheme="minorHAnsi"/>
                <w:sz w:val="16"/>
                <w:szCs w:val="16"/>
              </w:rPr>
            </w:pPr>
            <w:ins w:id="1836" w:author="Utku B. Demir" w:date="2022-04-21T13:47:00Z">
              <w:r w:rsidRPr="00125D20">
                <w:rPr>
                  <w:rFonts w:cstheme="minorHAnsi"/>
                  <w:sz w:val="16"/>
                  <w:szCs w:val="16"/>
                </w:rPr>
                <w:t>10.99</w:t>
              </w:r>
            </w:ins>
          </w:p>
        </w:tc>
        <w:tc>
          <w:tcPr>
            <w:tcW w:w="594" w:type="dxa"/>
            <w:noWrap/>
            <w:vAlign w:val="center"/>
            <w:hideMark/>
          </w:tcPr>
          <w:p w14:paraId="424E52B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7" w:author="Utku B. Demir" w:date="2022-04-21T13:47:00Z"/>
                <w:rFonts w:cstheme="minorHAnsi"/>
                <w:sz w:val="18"/>
                <w:szCs w:val="18"/>
              </w:rPr>
            </w:pPr>
            <w:ins w:id="1838" w:author="Utku B. Demir" w:date="2022-04-21T13:47:00Z">
              <w:r w:rsidRPr="00125D20">
                <w:rPr>
                  <w:rFonts w:cstheme="minorHAnsi"/>
                  <w:sz w:val="18"/>
                  <w:szCs w:val="18"/>
                </w:rPr>
                <w:t>36</w:t>
              </w:r>
            </w:ins>
          </w:p>
        </w:tc>
        <w:tc>
          <w:tcPr>
            <w:tcW w:w="594" w:type="dxa"/>
            <w:shd w:val="clear" w:color="auto" w:fill="D9D9D9" w:themeFill="background1" w:themeFillShade="D9"/>
            <w:noWrap/>
            <w:vAlign w:val="center"/>
            <w:hideMark/>
          </w:tcPr>
          <w:p w14:paraId="51C8016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9" w:author="Utku B. Demir" w:date="2022-04-21T13:47:00Z"/>
                <w:rFonts w:cstheme="minorHAnsi"/>
                <w:sz w:val="16"/>
                <w:szCs w:val="16"/>
              </w:rPr>
            </w:pPr>
            <w:ins w:id="1840" w:author="Utku B. Demir" w:date="2022-04-21T13:47:00Z">
              <w:r w:rsidRPr="00125D20">
                <w:rPr>
                  <w:rFonts w:cstheme="minorHAnsi"/>
                  <w:sz w:val="16"/>
                  <w:szCs w:val="16"/>
                </w:rPr>
                <w:t>10.23</w:t>
              </w:r>
            </w:ins>
          </w:p>
        </w:tc>
        <w:tc>
          <w:tcPr>
            <w:tcW w:w="594" w:type="dxa"/>
            <w:noWrap/>
            <w:vAlign w:val="center"/>
            <w:hideMark/>
          </w:tcPr>
          <w:p w14:paraId="00EAE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1" w:author="Utku B. Demir" w:date="2022-04-21T13:47:00Z"/>
                <w:rFonts w:cstheme="minorHAnsi"/>
                <w:sz w:val="18"/>
                <w:szCs w:val="18"/>
              </w:rPr>
            </w:pPr>
            <w:ins w:id="1842"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4E67970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3" w:author="Utku B. Demir" w:date="2022-04-21T13:47:00Z"/>
                <w:rFonts w:cstheme="minorHAnsi"/>
                <w:sz w:val="16"/>
                <w:szCs w:val="16"/>
              </w:rPr>
            </w:pPr>
            <w:ins w:id="1844" w:author="Utku B. Demir" w:date="2022-04-21T13:47:00Z">
              <w:r w:rsidRPr="00125D20">
                <w:rPr>
                  <w:rFonts w:cstheme="minorHAnsi"/>
                  <w:sz w:val="16"/>
                  <w:szCs w:val="16"/>
                </w:rPr>
                <w:t>6.80</w:t>
              </w:r>
            </w:ins>
          </w:p>
        </w:tc>
        <w:tc>
          <w:tcPr>
            <w:tcW w:w="594" w:type="dxa"/>
            <w:noWrap/>
            <w:vAlign w:val="center"/>
            <w:hideMark/>
          </w:tcPr>
          <w:p w14:paraId="771944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5" w:author="Utku B. Demir" w:date="2022-04-21T13:47:00Z"/>
                <w:rFonts w:cstheme="minorHAnsi"/>
                <w:sz w:val="18"/>
                <w:szCs w:val="18"/>
              </w:rPr>
            </w:pPr>
            <w:ins w:id="1846"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1F7340A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7" w:author="Utku B. Demir" w:date="2022-04-21T13:47:00Z"/>
                <w:rFonts w:cstheme="minorHAnsi"/>
                <w:sz w:val="16"/>
                <w:szCs w:val="16"/>
              </w:rPr>
            </w:pPr>
            <w:ins w:id="1848" w:author="Utku B. Demir" w:date="2022-04-21T13:47:00Z">
              <w:r w:rsidRPr="00125D20">
                <w:rPr>
                  <w:rFonts w:cstheme="minorHAnsi"/>
                  <w:sz w:val="16"/>
                  <w:szCs w:val="16"/>
                </w:rPr>
                <w:t>5.93</w:t>
              </w:r>
            </w:ins>
          </w:p>
        </w:tc>
        <w:tc>
          <w:tcPr>
            <w:tcW w:w="594" w:type="dxa"/>
            <w:noWrap/>
            <w:vAlign w:val="center"/>
            <w:hideMark/>
          </w:tcPr>
          <w:p w14:paraId="238512D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9" w:author="Utku B. Demir" w:date="2022-04-21T13:47:00Z"/>
                <w:rFonts w:cstheme="minorHAnsi"/>
                <w:sz w:val="18"/>
                <w:szCs w:val="18"/>
              </w:rPr>
            </w:pPr>
            <w:ins w:id="1850"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43300AA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1" w:author="Utku B. Demir" w:date="2022-04-21T13:47:00Z"/>
                <w:rFonts w:cstheme="minorHAnsi"/>
                <w:sz w:val="16"/>
                <w:szCs w:val="16"/>
              </w:rPr>
            </w:pPr>
            <w:ins w:id="1852" w:author="Utku B. Demir" w:date="2022-04-21T13:47:00Z">
              <w:r w:rsidRPr="00125D20">
                <w:rPr>
                  <w:rFonts w:cstheme="minorHAnsi"/>
                  <w:sz w:val="16"/>
                  <w:szCs w:val="16"/>
                </w:rPr>
                <w:t>6.34</w:t>
              </w:r>
            </w:ins>
          </w:p>
        </w:tc>
        <w:tc>
          <w:tcPr>
            <w:tcW w:w="594" w:type="dxa"/>
            <w:noWrap/>
            <w:vAlign w:val="center"/>
            <w:hideMark/>
          </w:tcPr>
          <w:p w14:paraId="2515BF5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3" w:author="Utku B. Demir" w:date="2022-04-21T13:47:00Z"/>
                <w:rFonts w:cstheme="minorHAnsi"/>
                <w:sz w:val="18"/>
                <w:szCs w:val="18"/>
              </w:rPr>
            </w:pPr>
            <w:ins w:id="1854" w:author="Utku B. Demir" w:date="2022-04-21T13:47:00Z">
              <w:r w:rsidRPr="00125D20">
                <w:rPr>
                  <w:rFonts w:cstheme="minorHAnsi"/>
                  <w:sz w:val="18"/>
                  <w:szCs w:val="18"/>
                </w:rPr>
                <w:t>25</w:t>
              </w:r>
            </w:ins>
          </w:p>
        </w:tc>
        <w:tc>
          <w:tcPr>
            <w:tcW w:w="594" w:type="dxa"/>
            <w:shd w:val="clear" w:color="auto" w:fill="D9D9D9" w:themeFill="background1" w:themeFillShade="D9"/>
            <w:noWrap/>
            <w:vAlign w:val="center"/>
            <w:hideMark/>
          </w:tcPr>
          <w:p w14:paraId="4E5A9DE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5" w:author="Utku B. Demir" w:date="2022-04-21T13:47:00Z"/>
                <w:rFonts w:cstheme="minorHAnsi"/>
                <w:sz w:val="16"/>
                <w:szCs w:val="16"/>
              </w:rPr>
            </w:pPr>
            <w:ins w:id="1856" w:author="Utku B. Demir" w:date="2022-04-21T13:47:00Z">
              <w:r w:rsidRPr="00125D20">
                <w:rPr>
                  <w:rFonts w:cstheme="minorHAnsi"/>
                  <w:sz w:val="16"/>
                  <w:szCs w:val="16"/>
                </w:rPr>
                <w:t>7.06</w:t>
              </w:r>
            </w:ins>
          </w:p>
        </w:tc>
        <w:tc>
          <w:tcPr>
            <w:tcW w:w="594" w:type="dxa"/>
            <w:noWrap/>
            <w:vAlign w:val="center"/>
            <w:hideMark/>
          </w:tcPr>
          <w:p w14:paraId="0567DE2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7" w:author="Utku B. Demir" w:date="2022-04-21T13:47:00Z"/>
                <w:rFonts w:cstheme="minorHAnsi"/>
                <w:sz w:val="18"/>
                <w:szCs w:val="18"/>
              </w:rPr>
            </w:pPr>
            <w:ins w:id="1858"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7CC2BC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9" w:author="Utku B. Demir" w:date="2022-04-21T13:47:00Z"/>
                <w:rFonts w:cstheme="minorHAnsi"/>
                <w:sz w:val="16"/>
                <w:szCs w:val="16"/>
              </w:rPr>
            </w:pPr>
            <w:ins w:id="1860" w:author="Utku B. Demir" w:date="2022-04-21T13:47:00Z">
              <w:r w:rsidRPr="00125D20">
                <w:rPr>
                  <w:rFonts w:cstheme="minorHAnsi"/>
                  <w:sz w:val="16"/>
                  <w:szCs w:val="16"/>
                </w:rPr>
                <w:t>2.24</w:t>
              </w:r>
            </w:ins>
          </w:p>
        </w:tc>
      </w:tr>
      <w:tr w:rsidR="004775CB" w:rsidRPr="00125D20" w14:paraId="09FCDD84" w14:textId="77777777" w:rsidTr="00B0217D">
        <w:trPr>
          <w:cnfStyle w:val="000000100000" w:firstRow="0" w:lastRow="0" w:firstColumn="0" w:lastColumn="0" w:oddVBand="0" w:evenVBand="0" w:oddHBand="1" w:evenHBand="0" w:firstRowFirstColumn="0" w:firstRowLastColumn="0" w:lastRowFirstColumn="0" w:lastRowLastColumn="0"/>
          <w:trHeight w:val="276"/>
          <w:ins w:id="1861"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8D57776" w14:textId="77777777" w:rsidR="004775CB" w:rsidRPr="00125D20" w:rsidRDefault="004775CB" w:rsidP="00B0217D">
            <w:pPr>
              <w:pStyle w:val="BodyText"/>
              <w:spacing w:beforeLines="20" w:before="48" w:afterLines="20" w:after="48"/>
              <w:jc w:val="center"/>
              <w:rPr>
                <w:ins w:id="1862" w:author="Utku B. Demir" w:date="2022-04-21T13:47:00Z"/>
                <w:sz w:val="22"/>
                <w:szCs w:val="22"/>
              </w:rPr>
            </w:pPr>
            <w:ins w:id="1863" w:author="Utku B. Demir" w:date="2022-04-21T13:47:00Z">
              <w:r w:rsidRPr="00125D20">
                <w:rPr>
                  <w:sz w:val="22"/>
                  <w:szCs w:val="22"/>
                </w:rPr>
                <w:t>3</w:t>
              </w:r>
            </w:ins>
          </w:p>
        </w:tc>
        <w:tc>
          <w:tcPr>
            <w:tcW w:w="594" w:type="dxa"/>
            <w:noWrap/>
            <w:vAlign w:val="center"/>
            <w:hideMark/>
          </w:tcPr>
          <w:p w14:paraId="1054C4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4" w:author="Utku B. Demir" w:date="2022-04-21T13:47:00Z"/>
                <w:rFonts w:cstheme="minorHAnsi"/>
                <w:sz w:val="18"/>
                <w:szCs w:val="18"/>
              </w:rPr>
            </w:pPr>
            <w:ins w:id="1865" w:author="Utku B. Demir" w:date="2022-04-21T13:47:00Z">
              <w:r w:rsidRPr="00125D20">
                <w:rPr>
                  <w:rFonts w:cstheme="minorHAnsi"/>
                  <w:sz w:val="18"/>
                  <w:szCs w:val="18"/>
                </w:rPr>
                <w:t>33</w:t>
              </w:r>
            </w:ins>
          </w:p>
        </w:tc>
        <w:tc>
          <w:tcPr>
            <w:tcW w:w="594" w:type="dxa"/>
            <w:shd w:val="clear" w:color="auto" w:fill="D9D9D9" w:themeFill="background1" w:themeFillShade="D9"/>
            <w:noWrap/>
            <w:vAlign w:val="center"/>
            <w:hideMark/>
          </w:tcPr>
          <w:p w14:paraId="1EF8E7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6" w:author="Utku B. Demir" w:date="2022-04-21T13:47:00Z"/>
                <w:rFonts w:cstheme="minorHAnsi"/>
                <w:sz w:val="16"/>
                <w:szCs w:val="16"/>
              </w:rPr>
            </w:pPr>
            <w:ins w:id="1867" w:author="Utku B. Demir" w:date="2022-04-21T13:47:00Z">
              <w:r w:rsidRPr="00125D20">
                <w:rPr>
                  <w:rFonts w:cstheme="minorHAnsi"/>
                  <w:sz w:val="16"/>
                  <w:szCs w:val="16"/>
                </w:rPr>
                <w:t>9.30</w:t>
              </w:r>
            </w:ins>
          </w:p>
        </w:tc>
        <w:tc>
          <w:tcPr>
            <w:tcW w:w="594" w:type="dxa"/>
            <w:noWrap/>
            <w:vAlign w:val="center"/>
            <w:hideMark/>
          </w:tcPr>
          <w:p w14:paraId="4DD6BC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8" w:author="Utku B. Demir" w:date="2022-04-21T13:47:00Z"/>
                <w:rFonts w:cstheme="minorHAnsi"/>
                <w:sz w:val="18"/>
                <w:szCs w:val="18"/>
              </w:rPr>
            </w:pPr>
            <w:ins w:id="1869"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41FFA78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0" w:author="Utku B. Demir" w:date="2022-04-21T13:47:00Z"/>
                <w:rFonts w:cstheme="minorHAnsi"/>
                <w:sz w:val="16"/>
                <w:szCs w:val="16"/>
              </w:rPr>
            </w:pPr>
            <w:ins w:id="1871" w:author="Utku B. Demir" w:date="2022-04-21T13:47:00Z">
              <w:r w:rsidRPr="00125D20">
                <w:rPr>
                  <w:rFonts w:cstheme="minorHAnsi"/>
                  <w:sz w:val="16"/>
                  <w:szCs w:val="16"/>
                </w:rPr>
                <w:t>7.67</w:t>
              </w:r>
            </w:ins>
          </w:p>
        </w:tc>
        <w:tc>
          <w:tcPr>
            <w:tcW w:w="594" w:type="dxa"/>
            <w:noWrap/>
            <w:vAlign w:val="center"/>
            <w:hideMark/>
          </w:tcPr>
          <w:p w14:paraId="07CBCC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2" w:author="Utku B. Demir" w:date="2022-04-21T13:47:00Z"/>
                <w:rFonts w:cstheme="minorHAnsi"/>
                <w:sz w:val="18"/>
                <w:szCs w:val="18"/>
              </w:rPr>
            </w:pPr>
            <w:ins w:id="1873"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305FE3E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4" w:author="Utku B. Demir" w:date="2022-04-21T13:47:00Z"/>
                <w:rFonts w:cstheme="minorHAnsi"/>
                <w:sz w:val="16"/>
                <w:szCs w:val="16"/>
              </w:rPr>
            </w:pPr>
            <w:ins w:id="1875" w:author="Utku B. Demir" w:date="2022-04-21T13:47:00Z">
              <w:r w:rsidRPr="00125D20">
                <w:rPr>
                  <w:rFonts w:cstheme="minorHAnsi"/>
                  <w:sz w:val="16"/>
                  <w:szCs w:val="16"/>
                </w:rPr>
                <w:t>3.68</w:t>
              </w:r>
            </w:ins>
          </w:p>
        </w:tc>
        <w:tc>
          <w:tcPr>
            <w:tcW w:w="594" w:type="dxa"/>
            <w:noWrap/>
            <w:vAlign w:val="center"/>
            <w:hideMark/>
          </w:tcPr>
          <w:p w14:paraId="69B7760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6" w:author="Utku B. Demir" w:date="2022-04-21T13:47:00Z"/>
                <w:rFonts w:cstheme="minorHAnsi"/>
                <w:sz w:val="18"/>
                <w:szCs w:val="18"/>
              </w:rPr>
            </w:pPr>
            <w:ins w:id="1877"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3E36D0B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8" w:author="Utku B. Demir" w:date="2022-04-21T13:47:00Z"/>
                <w:rFonts w:cstheme="minorHAnsi"/>
                <w:sz w:val="16"/>
                <w:szCs w:val="16"/>
              </w:rPr>
            </w:pPr>
            <w:ins w:id="1879" w:author="Utku B. Demir" w:date="2022-04-21T13:47:00Z">
              <w:r w:rsidRPr="00125D20">
                <w:rPr>
                  <w:rFonts w:cstheme="minorHAnsi"/>
                  <w:sz w:val="16"/>
                  <w:szCs w:val="16"/>
                </w:rPr>
                <w:t>6.21</w:t>
              </w:r>
            </w:ins>
          </w:p>
        </w:tc>
        <w:tc>
          <w:tcPr>
            <w:tcW w:w="594" w:type="dxa"/>
            <w:noWrap/>
            <w:vAlign w:val="center"/>
            <w:hideMark/>
          </w:tcPr>
          <w:p w14:paraId="57F1D9D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0" w:author="Utku B. Demir" w:date="2022-04-21T13:47:00Z"/>
                <w:rFonts w:cstheme="minorHAnsi"/>
                <w:sz w:val="18"/>
                <w:szCs w:val="18"/>
              </w:rPr>
            </w:pPr>
            <w:ins w:id="1881"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743EF3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2" w:author="Utku B. Demir" w:date="2022-04-21T13:47:00Z"/>
                <w:rFonts w:cstheme="minorHAnsi"/>
                <w:sz w:val="16"/>
                <w:szCs w:val="16"/>
              </w:rPr>
            </w:pPr>
            <w:ins w:id="1883" w:author="Utku B. Demir" w:date="2022-04-21T13:47:00Z">
              <w:r w:rsidRPr="00125D20">
                <w:rPr>
                  <w:rFonts w:cstheme="minorHAnsi"/>
                  <w:sz w:val="16"/>
                  <w:szCs w:val="16"/>
                </w:rPr>
                <w:t>4.61</w:t>
              </w:r>
            </w:ins>
          </w:p>
        </w:tc>
        <w:tc>
          <w:tcPr>
            <w:tcW w:w="594" w:type="dxa"/>
            <w:noWrap/>
            <w:vAlign w:val="center"/>
            <w:hideMark/>
          </w:tcPr>
          <w:p w14:paraId="2E0BC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4" w:author="Utku B. Demir" w:date="2022-04-21T13:47:00Z"/>
                <w:rFonts w:cstheme="minorHAnsi"/>
                <w:sz w:val="18"/>
                <w:szCs w:val="18"/>
              </w:rPr>
            </w:pPr>
            <w:ins w:id="1885"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15EF34B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6" w:author="Utku B. Demir" w:date="2022-04-21T13:47:00Z"/>
                <w:rFonts w:cstheme="minorHAnsi"/>
                <w:sz w:val="16"/>
                <w:szCs w:val="16"/>
              </w:rPr>
            </w:pPr>
            <w:ins w:id="1887" w:author="Utku B. Demir" w:date="2022-04-21T13:47:00Z">
              <w:r w:rsidRPr="00125D20">
                <w:rPr>
                  <w:rFonts w:cstheme="minorHAnsi"/>
                  <w:sz w:val="16"/>
                  <w:szCs w:val="16"/>
                </w:rPr>
                <w:t>6.21</w:t>
              </w:r>
            </w:ins>
          </w:p>
        </w:tc>
        <w:tc>
          <w:tcPr>
            <w:tcW w:w="594" w:type="dxa"/>
            <w:noWrap/>
            <w:vAlign w:val="center"/>
            <w:hideMark/>
          </w:tcPr>
          <w:p w14:paraId="14C6CF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8" w:author="Utku B. Demir" w:date="2022-04-21T13:47:00Z"/>
                <w:rFonts w:cstheme="minorHAnsi"/>
                <w:sz w:val="18"/>
                <w:szCs w:val="18"/>
              </w:rPr>
            </w:pPr>
            <w:ins w:id="1889"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2A25DF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90" w:author="Utku B. Demir" w:date="2022-04-21T13:47:00Z"/>
                <w:rFonts w:cstheme="minorHAnsi"/>
                <w:sz w:val="16"/>
                <w:szCs w:val="16"/>
              </w:rPr>
            </w:pPr>
            <w:ins w:id="1891" w:author="Utku B. Demir" w:date="2022-04-21T13:47:00Z">
              <w:r w:rsidRPr="00125D20">
                <w:rPr>
                  <w:rFonts w:cstheme="minorHAnsi"/>
                  <w:sz w:val="16"/>
                  <w:szCs w:val="16"/>
                </w:rPr>
                <w:t>2.24</w:t>
              </w:r>
            </w:ins>
          </w:p>
        </w:tc>
      </w:tr>
      <w:tr w:rsidR="004775CB" w:rsidRPr="00125D20" w14:paraId="13BDE44C" w14:textId="77777777" w:rsidTr="00B0217D">
        <w:trPr>
          <w:trHeight w:val="276"/>
          <w:ins w:id="1892"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4CACF85" w14:textId="77777777" w:rsidR="004775CB" w:rsidRPr="00125D20" w:rsidRDefault="004775CB" w:rsidP="00B0217D">
            <w:pPr>
              <w:pStyle w:val="BodyText"/>
              <w:spacing w:beforeLines="20" w:before="48" w:afterLines="20" w:after="48"/>
              <w:jc w:val="center"/>
              <w:rPr>
                <w:ins w:id="1893" w:author="Utku B. Demir" w:date="2022-04-21T13:47:00Z"/>
                <w:sz w:val="22"/>
                <w:szCs w:val="22"/>
              </w:rPr>
            </w:pPr>
            <w:ins w:id="1894" w:author="Utku B. Demir" w:date="2022-04-21T13:47:00Z">
              <w:r w:rsidRPr="00125D20">
                <w:rPr>
                  <w:sz w:val="22"/>
                  <w:szCs w:val="22"/>
                </w:rPr>
                <w:lastRenderedPageBreak/>
                <w:t>4</w:t>
              </w:r>
            </w:ins>
          </w:p>
        </w:tc>
        <w:tc>
          <w:tcPr>
            <w:tcW w:w="594" w:type="dxa"/>
            <w:noWrap/>
            <w:vAlign w:val="center"/>
            <w:hideMark/>
          </w:tcPr>
          <w:p w14:paraId="3387EE7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5" w:author="Utku B. Demir" w:date="2022-04-21T13:47:00Z"/>
                <w:rFonts w:cstheme="minorHAnsi"/>
                <w:sz w:val="18"/>
                <w:szCs w:val="18"/>
              </w:rPr>
            </w:pPr>
            <w:ins w:id="1896" w:author="Utku B. Demir" w:date="2022-04-21T13:47:00Z">
              <w:r w:rsidRPr="00125D20">
                <w:rPr>
                  <w:rFonts w:cstheme="minorHAnsi"/>
                  <w:sz w:val="18"/>
                  <w:szCs w:val="18"/>
                </w:rPr>
                <w:t>15</w:t>
              </w:r>
            </w:ins>
          </w:p>
        </w:tc>
        <w:tc>
          <w:tcPr>
            <w:tcW w:w="594" w:type="dxa"/>
            <w:shd w:val="clear" w:color="auto" w:fill="D9D9D9" w:themeFill="background1" w:themeFillShade="D9"/>
            <w:noWrap/>
            <w:vAlign w:val="center"/>
            <w:hideMark/>
          </w:tcPr>
          <w:p w14:paraId="00D535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7" w:author="Utku B. Demir" w:date="2022-04-21T13:47:00Z"/>
                <w:rFonts w:cstheme="minorHAnsi"/>
                <w:sz w:val="16"/>
                <w:szCs w:val="16"/>
              </w:rPr>
            </w:pPr>
            <w:ins w:id="1898" w:author="Utku B. Demir" w:date="2022-04-21T13:47:00Z">
              <w:r w:rsidRPr="00125D20">
                <w:rPr>
                  <w:rFonts w:cstheme="minorHAnsi"/>
                  <w:sz w:val="16"/>
                  <w:szCs w:val="16"/>
                </w:rPr>
                <w:t>4.23</w:t>
              </w:r>
            </w:ins>
          </w:p>
        </w:tc>
        <w:tc>
          <w:tcPr>
            <w:tcW w:w="594" w:type="dxa"/>
            <w:noWrap/>
            <w:vAlign w:val="center"/>
            <w:hideMark/>
          </w:tcPr>
          <w:p w14:paraId="0E615F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9" w:author="Utku B. Demir" w:date="2022-04-21T13:47:00Z"/>
                <w:rFonts w:cstheme="minorHAnsi"/>
                <w:sz w:val="18"/>
                <w:szCs w:val="18"/>
              </w:rPr>
            </w:pPr>
            <w:ins w:id="1900"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8A3711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1" w:author="Utku B. Demir" w:date="2022-04-21T13:47:00Z"/>
                <w:rFonts w:cstheme="minorHAnsi"/>
                <w:sz w:val="16"/>
                <w:szCs w:val="16"/>
              </w:rPr>
            </w:pPr>
            <w:ins w:id="1902" w:author="Utku B. Demir" w:date="2022-04-21T13:47:00Z">
              <w:r w:rsidRPr="00125D20">
                <w:rPr>
                  <w:rFonts w:cstheme="minorHAnsi"/>
                  <w:sz w:val="16"/>
                  <w:szCs w:val="16"/>
                </w:rPr>
                <w:t>3.69</w:t>
              </w:r>
            </w:ins>
          </w:p>
        </w:tc>
        <w:tc>
          <w:tcPr>
            <w:tcW w:w="594" w:type="dxa"/>
            <w:noWrap/>
            <w:vAlign w:val="center"/>
            <w:hideMark/>
          </w:tcPr>
          <w:p w14:paraId="4137507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3" w:author="Utku B. Demir" w:date="2022-04-21T13:47:00Z"/>
                <w:rFonts w:cstheme="minorHAnsi"/>
                <w:sz w:val="18"/>
                <w:szCs w:val="18"/>
              </w:rPr>
            </w:pPr>
            <w:ins w:id="1904"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0217E9F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5" w:author="Utku B. Demir" w:date="2022-04-21T13:47:00Z"/>
                <w:rFonts w:cstheme="minorHAnsi"/>
                <w:sz w:val="16"/>
                <w:szCs w:val="16"/>
              </w:rPr>
            </w:pPr>
            <w:ins w:id="1906" w:author="Utku B. Demir" w:date="2022-04-21T13:47:00Z">
              <w:r w:rsidRPr="00125D20">
                <w:rPr>
                  <w:rFonts w:cstheme="minorHAnsi"/>
                  <w:sz w:val="16"/>
                  <w:szCs w:val="16"/>
                </w:rPr>
                <w:t>2.27</w:t>
              </w:r>
            </w:ins>
          </w:p>
        </w:tc>
        <w:tc>
          <w:tcPr>
            <w:tcW w:w="594" w:type="dxa"/>
            <w:noWrap/>
            <w:vAlign w:val="center"/>
            <w:hideMark/>
          </w:tcPr>
          <w:p w14:paraId="6A7743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7" w:author="Utku B. Demir" w:date="2022-04-21T13:47:00Z"/>
                <w:rFonts w:cstheme="minorHAnsi"/>
                <w:sz w:val="18"/>
                <w:szCs w:val="18"/>
              </w:rPr>
            </w:pPr>
            <w:ins w:id="1908"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C5ED9D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9" w:author="Utku B. Demir" w:date="2022-04-21T13:47:00Z"/>
                <w:rFonts w:cstheme="minorHAnsi"/>
                <w:sz w:val="16"/>
                <w:szCs w:val="16"/>
              </w:rPr>
            </w:pPr>
            <w:ins w:id="1910" w:author="Utku B. Demir" w:date="2022-04-21T13:47:00Z">
              <w:r w:rsidRPr="00125D20">
                <w:rPr>
                  <w:rFonts w:cstheme="minorHAnsi"/>
                  <w:sz w:val="16"/>
                  <w:szCs w:val="16"/>
                </w:rPr>
                <w:t>3.67</w:t>
              </w:r>
            </w:ins>
          </w:p>
        </w:tc>
        <w:tc>
          <w:tcPr>
            <w:tcW w:w="594" w:type="dxa"/>
            <w:noWrap/>
            <w:vAlign w:val="center"/>
            <w:hideMark/>
          </w:tcPr>
          <w:p w14:paraId="5DD8D6C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1" w:author="Utku B. Demir" w:date="2022-04-21T13:47:00Z"/>
                <w:rFonts w:cstheme="minorHAnsi"/>
                <w:sz w:val="18"/>
                <w:szCs w:val="18"/>
              </w:rPr>
            </w:pPr>
            <w:ins w:id="1912"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62B4E59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3" w:author="Utku B. Demir" w:date="2022-04-21T13:47:00Z"/>
                <w:rFonts w:cstheme="minorHAnsi"/>
                <w:sz w:val="16"/>
                <w:szCs w:val="16"/>
              </w:rPr>
            </w:pPr>
            <w:ins w:id="1914" w:author="Utku B. Demir" w:date="2022-04-21T13:47:00Z">
              <w:r w:rsidRPr="00125D20">
                <w:rPr>
                  <w:rFonts w:cstheme="minorHAnsi"/>
                  <w:sz w:val="16"/>
                  <w:szCs w:val="16"/>
                </w:rPr>
                <w:t>2.02</w:t>
              </w:r>
            </w:ins>
          </w:p>
        </w:tc>
        <w:tc>
          <w:tcPr>
            <w:tcW w:w="594" w:type="dxa"/>
            <w:noWrap/>
            <w:vAlign w:val="center"/>
            <w:hideMark/>
          </w:tcPr>
          <w:p w14:paraId="50D996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5" w:author="Utku B. Demir" w:date="2022-04-21T13:47:00Z"/>
                <w:rFonts w:cstheme="minorHAnsi"/>
                <w:sz w:val="18"/>
                <w:szCs w:val="18"/>
              </w:rPr>
            </w:pPr>
            <w:ins w:id="1916"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467EA76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7" w:author="Utku B. Demir" w:date="2022-04-21T13:47:00Z"/>
                <w:rFonts w:cstheme="minorHAnsi"/>
                <w:sz w:val="16"/>
                <w:szCs w:val="16"/>
              </w:rPr>
            </w:pPr>
            <w:ins w:id="1918" w:author="Utku B. Demir" w:date="2022-04-21T13:47:00Z">
              <w:r w:rsidRPr="00125D20">
                <w:rPr>
                  <w:rFonts w:cstheme="minorHAnsi"/>
                  <w:sz w:val="16"/>
                  <w:szCs w:val="16"/>
                </w:rPr>
                <w:t>3.11</w:t>
              </w:r>
            </w:ins>
          </w:p>
        </w:tc>
        <w:tc>
          <w:tcPr>
            <w:tcW w:w="594" w:type="dxa"/>
            <w:noWrap/>
            <w:vAlign w:val="center"/>
            <w:hideMark/>
          </w:tcPr>
          <w:p w14:paraId="03E82C6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9" w:author="Utku B. Demir" w:date="2022-04-21T13:47:00Z"/>
                <w:rFonts w:cstheme="minorHAnsi"/>
                <w:sz w:val="18"/>
                <w:szCs w:val="18"/>
              </w:rPr>
            </w:pPr>
            <w:ins w:id="1920"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FD128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21" w:author="Utku B. Demir" w:date="2022-04-21T13:47:00Z"/>
                <w:rFonts w:cstheme="minorHAnsi"/>
                <w:sz w:val="16"/>
                <w:szCs w:val="16"/>
              </w:rPr>
            </w:pPr>
            <w:ins w:id="1922" w:author="Utku B. Demir" w:date="2022-04-21T13:47:00Z">
              <w:r w:rsidRPr="00125D20">
                <w:rPr>
                  <w:rFonts w:cstheme="minorHAnsi"/>
                  <w:sz w:val="16"/>
                  <w:szCs w:val="16"/>
                </w:rPr>
                <w:t>2.80</w:t>
              </w:r>
            </w:ins>
          </w:p>
        </w:tc>
      </w:tr>
      <w:tr w:rsidR="004775CB" w:rsidRPr="00125D20" w14:paraId="52D7DBE6" w14:textId="77777777" w:rsidTr="00B0217D">
        <w:trPr>
          <w:cnfStyle w:val="000000100000" w:firstRow="0" w:lastRow="0" w:firstColumn="0" w:lastColumn="0" w:oddVBand="0" w:evenVBand="0" w:oddHBand="1" w:evenHBand="0" w:firstRowFirstColumn="0" w:firstRowLastColumn="0" w:lastRowFirstColumn="0" w:lastRowLastColumn="0"/>
          <w:trHeight w:val="276"/>
          <w:ins w:id="1923"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6EC0442" w14:textId="77777777" w:rsidR="004775CB" w:rsidRPr="00125D20" w:rsidRDefault="004775CB" w:rsidP="00B0217D">
            <w:pPr>
              <w:pStyle w:val="BodyText"/>
              <w:spacing w:beforeLines="20" w:before="48" w:afterLines="20" w:after="48"/>
              <w:jc w:val="center"/>
              <w:rPr>
                <w:ins w:id="1924" w:author="Utku B. Demir" w:date="2022-04-21T13:47:00Z"/>
                <w:sz w:val="22"/>
                <w:szCs w:val="22"/>
              </w:rPr>
            </w:pPr>
            <w:ins w:id="1925" w:author="Utku B. Demir" w:date="2022-04-21T13:47:00Z">
              <w:r w:rsidRPr="00125D20">
                <w:rPr>
                  <w:sz w:val="22"/>
                  <w:szCs w:val="22"/>
                </w:rPr>
                <w:t>5</w:t>
              </w:r>
            </w:ins>
          </w:p>
        </w:tc>
        <w:tc>
          <w:tcPr>
            <w:tcW w:w="594" w:type="dxa"/>
            <w:noWrap/>
            <w:vAlign w:val="center"/>
            <w:hideMark/>
          </w:tcPr>
          <w:p w14:paraId="576C513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6" w:author="Utku B. Demir" w:date="2022-04-21T13:47:00Z"/>
                <w:rFonts w:cstheme="minorHAnsi"/>
                <w:sz w:val="18"/>
                <w:szCs w:val="18"/>
              </w:rPr>
            </w:pPr>
            <w:ins w:id="1927" w:author="Utku B. Demir" w:date="2022-04-21T13:47:00Z">
              <w:r w:rsidRPr="00125D20">
                <w:rPr>
                  <w:rFonts w:cstheme="minorHAnsi"/>
                  <w:sz w:val="18"/>
                  <w:szCs w:val="18"/>
                </w:rPr>
                <w:t>40</w:t>
              </w:r>
            </w:ins>
          </w:p>
        </w:tc>
        <w:tc>
          <w:tcPr>
            <w:tcW w:w="594" w:type="dxa"/>
            <w:shd w:val="clear" w:color="auto" w:fill="D9D9D9" w:themeFill="background1" w:themeFillShade="D9"/>
            <w:noWrap/>
            <w:vAlign w:val="center"/>
            <w:hideMark/>
          </w:tcPr>
          <w:p w14:paraId="71745A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8" w:author="Utku B. Demir" w:date="2022-04-21T13:47:00Z"/>
                <w:rFonts w:cstheme="minorHAnsi"/>
                <w:sz w:val="16"/>
                <w:szCs w:val="16"/>
              </w:rPr>
            </w:pPr>
            <w:ins w:id="1929" w:author="Utku B. Demir" w:date="2022-04-21T13:47:00Z">
              <w:r w:rsidRPr="00125D20">
                <w:rPr>
                  <w:rFonts w:cstheme="minorHAnsi"/>
                  <w:sz w:val="16"/>
                  <w:szCs w:val="16"/>
                </w:rPr>
                <w:t>11.27</w:t>
              </w:r>
            </w:ins>
          </w:p>
        </w:tc>
        <w:tc>
          <w:tcPr>
            <w:tcW w:w="594" w:type="dxa"/>
            <w:noWrap/>
            <w:vAlign w:val="center"/>
            <w:hideMark/>
          </w:tcPr>
          <w:p w14:paraId="17C306E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0" w:author="Utku B. Demir" w:date="2022-04-21T13:47:00Z"/>
                <w:rFonts w:cstheme="minorHAnsi"/>
                <w:sz w:val="18"/>
                <w:szCs w:val="18"/>
              </w:rPr>
            </w:pPr>
            <w:ins w:id="1931"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2FEC95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2" w:author="Utku B. Demir" w:date="2022-04-21T13:47:00Z"/>
                <w:rFonts w:cstheme="minorHAnsi"/>
                <w:sz w:val="16"/>
                <w:szCs w:val="16"/>
              </w:rPr>
            </w:pPr>
            <w:ins w:id="1933" w:author="Utku B. Demir" w:date="2022-04-21T13:47:00Z">
              <w:r w:rsidRPr="00125D20">
                <w:rPr>
                  <w:rFonts w:cstheme="minorHAnsi"/>
                  <w:sz w:val="16"/>
                  <w:szCs w:val="16"/>
                </w:rPr>
                <w:t>6.82</w:t>
              </w:r>
            </w:ins>
          </w:p>
        </w:tc>
        <w:tc>
          <w:tcPr>
            <w:tcW w:w="594" w:type="dxa"/>
            <w:noWrap/>
            <w:vAlign w:val="center"/>
            <w:hideMark/>
          </w:tcPr>
          <w:p w14:paraId="2232F11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4" w:author="Utku B. Demir" w:date="2022-04-21T13:47:00Z"/>
                <w:rFonts w:cstheme="minorHAnsi"/>
                <w:sz w:val="18"/>
                <w:szCs w:val="18"/>
              </w:rPr>
            </w:pPr>
            <w:ins w:id="1935"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175793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6" w:author="Utku B. Demir" w:date="2022-04-21T13:47:00Z"/>
                <w:rFonts w:cstheme="minorHAnsi"/>
                <w:sz w:val="16"/>
                <w:szCs w:val="16"/>
              </w:rPr>
            </w:pPr>
            <w:ins w:id="1937" w:author="Utku B. Demir" w:date="2022-04-21T13:47:00Z">
              <w:r w:rsidRPr="00125D20">
                <w:rPr>
                  <w:rFonts w:cstheme="minorHAnsi"/>
                  <w:sz w:val="16"/>
                  <w:szCs w:val="16"/>
                </w:rPr>
                <w:t>3.68</w:t>
              </w:r>
            </w:ins>
          </w:p>
        </w:tc>
        <w:tc>
          <w:tcPr>
            <w:tcW w:w="594" w:type="dxa"/>
            <w:noWrap/>
            <w:vAlign w:val="center"/>
            <w:hideMark/>
          </w:tcPr>
          <w:p w14:paraId="15CE5C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8" w:author="Utku B. Demir" w:date="2022-04-21T13:47:00Z"/>
                <w:rFonts w:cstheme="minorHAnsi"/>
                <w:sz w:val="18"/>
                <w:szCs w:val="18"/>
              </w:rPr>
            </w:pPr>
            <w:ins w:id="1939" w:author="Utku B. Demir" w:date="2022-04-21T13:47:00Z">
              <w:r w:rsidRPr="00125D20">
                <w:rPr>
                  <w:rFonts w:cstheme="minorHAnsi"/>
                  <w:sz w:val="18"/>
                  <w:szCs w:val="18"/>
                </w:rPr>
                <w:t>12</w:t>
              </w:r>
            </w:ins>
          </w:p>
        </w:tc>
        <w:tc>
          <w:tcPr>
            <w:tcW w:w="594" w:type="dxa"/>
            <w:shd w:val="clear" w:color="auto" w:fill="D9D9D9" w:themeFill="background1" w:themeFillShade="D9"/>
            <w:noWrap/>
            <w:vAlign w:val="center"/>
            <w:hideMark/>
          </w:tcPr>
          <w:p w14:paraId="28C2F8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0" w:author="Utku B. Demir" w:date="2022-04-21T13:47:00Z"/>
                <w:rFonts w:cstheme="minorHAnsi"/>
                <w:sz w:val="16"/>
                <w:szCs w:val="16"/>
              </w:rPr>
            </w:pPr>
            <w:ins w:id="1941" w:author="Utku B. Demir" w:date="2022-04-21T13:47:00Z">
              <w:r w:rsidRPr="00125D20">
                <w:rPr>
                  <w:rFonts w:cstheme="minorHAnsi"/>
                  <w:sz w:val="16"/>
                  <w:szCs w:val="16"/>
                </w:rPr>
                <w:t>3.39</w:t>
              </w:r>
            </w:ins>
          </w:p>
        </w:tc>
        <w:tc>
          <w:tcPr>
            <w:tcW w:w="594" w:type="dxa"/>
            <w:noWrap/>
            <w:vAlign w:val="center"/>
            <w:hideMark/>
          </w:tcPr>
          <w:p w14:paraId="5ABF6D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2" w:author="Utku B. Demir" w:date="2022-04-21T13:47:00Z"/>
                <w:rFonts w:cstheme="minorHAnsi"/>
                <w:sz w:val="18"/>
                <w:szCs w:val="18"/>
              </w:rPr>
            </w:pPr>
            <w:ins w:id="1943"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E4B6D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4" w:author="Utku B. Demir" w:date="2022-04-21T13:47:00Z"/>
                <w:rFonts w:cstheme="minorHAnsi"/>
                <w:sz w:val="16"/>
                <w:szCs w:val="16"/>
              </w:rPr>
            </w:pPr>
            <w:ins w:id="1945" w:author="Utku B. Demir" w:date="2022-04-21T13:47:00Z">
              <w:r w:rsidRPr="00125D20">
                <w:rPr>
                  <w:rFonts w:cstheme="minorHAnsi"/>
                  <w:sz w:val="16"/>
                  <w:szCs w:val="16"/>
                </w:rPr>
                <w:t>2.88</w:t>
              </w:r>
            </w:ins>
          </w:p>
        </w:tc>
        <w:tc>
          <w:tcPr>
            <w:tcW w:w="594" w:type="dxa"/>
            <w:noWrap/>
            <w:vAlign w:val="center"/>
            <w:hideMark/>
          </w:tcPr>
          <w:p w14:paraId="6D46BCE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6" w:author="Utku B. Demir" w:date="2022-04-21T13:47:00Z"/>
                <w:rFonts w:cstheme="minorHAnsi"/>
                <w:sz w:val="18"/>
                <w:szCs w:val="18"/>
              </w:rPr>
            </w:pPr>
            <w:ins w:id="1947" w:author="Utku B. Demir" w:date="2022-04-21T13:47:00Z">
              <w:r w:rsidRPr="00125D20">
                <w:rPr>
                  <w:rFonts w:cstheme="minorHAnsi"/>
                  <w:sz w:val="18"/>
                  <w:szCs w:val="18"/>
                </w:rPr>
                <w:t>20</w:t>
              </w:r>
            </w:ins>
          </w:p>
        </w:tc>
        <w:tc>
          <w:tcPr>
            <w:tcW w:w="594" w:type="dxa"/>
            <w:shd w:val="clear" w:color="auto" w:fill="D9D9D9" w:themeFill="background1" w:themeFillShade="D9"/>
            <w:noWrap/>
            <w:vAlign w:val="center"/>
            <w:hideMark/>
          </w:tcPr>
          <w:p w14:paraId="4DCACF1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8" w:author="Utku B. Demir" w:date="2022-04-21T13:47:00Z"/>
                <w:rFonts w:cstheme="minorHAnsi"/>
                <w:sz w:val="16"/>
                <w:szCs w:val="16"/>
              </w:rPr>
            </w:pPr>
            <w:ins w:id="1949" w:author="Utku B. Demir" w:date="2022-04-21T13:47:00Z">
              <w:r w:rsidRPr="00125D20">
                <w:rPr>
                  <w:rFonts w:cstheme="minorHAnsi"/>
                  <w:sz w:val="16"/>
                  <w:szCs w:val="16"/>
                </w:rPr>
                <w:t>5.65</w:t>
              </w:r>
            </w:ins>
          </w:p>
        </w:tc>
        <w:tc>
          <w:tcPr>
            <w:tcW w:w="594" w:type="dxa"/>
            <w:noWrap/>
            <w:vAlign w:val="center"/>
            <w:hideMark/>
          </w:tcPr>
          <w:p w14:paraId="7877EDC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50" w:author="Utku B. Demir" w:date="2022-04-21T13:47:00Z"/>
                <w:rFonts w:cstheme="minorHAnsi"/>
                <w:sz w:val="18"/>
                <w:szCs w:val="18"/>
              </w:rPr>
            </w:pPr>
            <w:ins w:id="1951"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2BEA33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52" w:author="Utku B. Demir" w:date="2022-04-21T13:47:00Z"/>
                <w:rFonts w:cstheme="minorHAnsi"/>
                <w:sz w:val="16"/>
                <w:szCs w:val="16"/>
              </w:rPr>
            </w:pPr>
            <w:ins w:id="1953" w:author="Utku B. Demir" w:date="2022-04-21T13:47:00Z">
              <w:r w:rsidRPr="00125D20">
                <w:rPr>
                  <w:rFonts w:cstheme="minorHAnsi"/>
                  <w:sz w:val="16"/>
                  <w:szCs w:val="16"/>
                </w:rPr>
                <w:t>7.56</w:t>
              </w:r>
            </w:ins>
          </w:p>
        </w:tc>
      </w:tr>
      <w:tr w:rsidR="004775CB" w:rsidRPr="00125D20" w14:paraId="031C4609" w14:textId="77777777" w:rsidTr="00B0217D">
        <w:trPr>
          <w:trHeight w:val="276"/>
          <w:ins w:id="1954"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E1BF29A" w14:textId="77777777" w:rsidR="004775CB" w:rsidRPr="00125D20" w:rsidRDefault="004775CB" w:rsidP="00B0217D">
            <w:pPr>
              <w:pStyle w:val="BodyText"/>
              <w:spacing w:beforeLines="20" w:before="48" w:afterLines="20" w:after="48"/>
              <w:jc w:val="center"/>
              <w:rPr>
                <w:ins w:id="1955" w:author="Utku B. Demir" w:date="2022-04-21T13:47:00Z"/>
                <w:sz w:val="22"/>
                <w:szCs w:val="22"/>
              </w:rPr>
            </w:pPr>
            <w:ins w:id="1956" w:author="Utku B. Demir" w:date="2022-04-21T13:47:00Z">
              <w:r w:rsidRPr="00125D20">
                <w:rPr>
                  <w:sz w:val="22"/>
                  <w:szCs w:val="22"/>
                </w:rPr>
                <w:t>6</w:t>
              </w:r>
            </w:ins>
          </w:p>
        </w:tc>
        <w:tc>
          <w:tcPr>
            <w:tcW w:w="594" w:type="dxa"/>
            <w:noWrap/>
            <w:vAlign w:val="center"/>
            <w:hideMark/>
          </w:tcPr>
          <w:p w14:paraId="5136D4F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7" w:author="Utku B. Demir" w:date="2022-04-21T13:47:00Z"/>
                <w:rFonts w:cstheme="minorHAnsi"/>
                <w:sz w:val="18"/>
                <w:szCs w:val="18"/>
              </w:rPr>
            </w:pPr>
            <w:ins w:id="1958"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3F93D09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9" w:author="Utku B. Demir" w:date="2022-04-21T13:47:00Z"/>
                <w:rFonts w:cstheme="minorHAnsi"/>
                <w:sz w:val="16"/>
                <w:szCs w:val="16"/>
              </w:rPr>
            </w:pPr>
            <w:ins w:id="1960" w:author="Utku B. Demir" w:date="2022-04-21T13:47:00Z">
              <w:r w:rsidRPr="00125D20">
                <w:rPr>
                  <w:rFonts w:cstheme="minorHAnsi"/>
                  <w:sz w:val="16"/>
                  <w:szCs w:val="16"/>
                </w:rPr>
                <w:t>5.92</w:t>
              </w:r>
            </w:ins>
          </w:p>
        </w:tc>
        <w:tc>
          <w:tcPr>
            <w:tcW w:w="594" w:type="dxa"/>
            <w:noWrap/>
            <w:vAlign w:val="center"/>
            <w:hideMark/>
          </w:tcPr>
          <w:p w14:paraId="24B6A6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1" w:author="Utku B. Demir" w:date="2022-04-21T13:47:00Z"/>
                <w:rFonts w:cstheme="minorHAnsi"/>
                <w:sz w:val="18"/>
                <w:szCs w:val="18"/>
              </w:rPr>
            </w:pPr>
            <w:ins w:id="1962"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0E2B92D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3" w:author="Utku B. Demir" w:date="2022-04-21T13:47:00Z"/>
                <w:rFonts w:cstheme="minorHAnsi"/>
                <w:sz w:val="16"/>
                <w:szCs w:val="16"/>
              </w:rPr>
            </w:pPr>
            <w:ins w:id="1964" w:author="Utku B. Demir" w:date="2022-04-21T13:47:00Z">
              <w:r w:rsidRPr="00125D20">
                <w:rPr>
                  <w:rFonts w:cstheme="minorHAnsi"/>
                  <w:sz w:val="16"/>
                  <w:szCs w:val="16"/>
                </w:rPr>
                <w:t>1.14</w:t>
              </w:r>
            </w:ins>
          </w:p>
        </w:tc>
        <w:tc>
          <w:tcPr>
            <w:tcW w:w="594" w:type="dxa"/>
            <w:noWrap/>
            <w:vAlign w:val="center"/>
            <w:hideMark/>
          </w:tcPr>
          <w:p w14:paraId="38AC60C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5" w:author="Utku B. Demir" w:date="2022-04-21T13:47:00Z"/>
                <w:rFonts w:cstheme="minorHAnsi"/>
                <w:sz w:val="18"/>
                <w:szCs w:val="18"/>
              </w:rPr>
            </w:pPr>
            <w:ins w:id="1966"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480967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7" w:author="Utku B. Demir" w:date="2022-04-21T13:47:00Z"/>
                <w:rFonts w:cstheme="minorHAnsi"/>
                <w:sz w:val="16"/>
                <w:szCs w:val="16"/>
              </w:rPr>
            </w:pPr>
            <w:ins w:id="1968" w:author="Utku B. Demir" w:date="2022-04-21T13:47:00Z">
              <w:r w:rsidRPr="00125D20">
                <w:rPr>
                  <w:rFonts w:cstheme="minorHAnsi"/>
                  <w:sz w:val="16"/>
                  <w:szCs w:val="16"/>
                </w:rPr>
                <w:t>2.83</w:t>
              </w:r>
            </w:ins>
          </w:p>
        </w:tc>
        <w:tc>
          <w:tcPr>
            <w:tcW w:w="594" w:type="dxa"/>
            <w:noWrap/>
            <w:vAlign w:val="center"/>
            <w:hideMark/>
          </w:tcPr>
          <w:p w14:paraId="2BD9E50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9" w:author="Utku B. Demir" w:date="2022-04-21T13:47:00Z"/>
                <w:rFonts w:cstheme="minorHAnsi"/>
                <w:sz w:val="18"/>
                <w:szCs w:val="18"/>
              </w:rPr>
            </w:pPr>
            <w:ins w:id="1970"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61333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1" w:author="Utku B. Demir" w:date="2022-04-21T13:47:00Z"/>
                <w:rFonts w:cstheme="minorHAnsi"/>
                <w:sz w:val="16"/>
                <w:szCs w:val="16"/>
              </w:rPr>
            </w:pPr>
            <w:ins w:id="1972" w:author="Utku B. Demir" w:date="2022-04-21T13:47:00Z">
              <w:r w:rsidRPr="00125D20">
                <w:rPr>
                  <w:rFonts w:cstheme="minorHAnsi"/>
                  <w:sz w:val="16"/>
                  <w:szCs w:val="16"/>
                </w:rPr>
                <w:t>3.11</w:t>
              </w:r>
            </w:ins>
          </w:p>
        </w:tc>
        <w:tc>
          <w:tcPr>
            <w:tcW w:w="594" w:type="dxa"/>
            <w:noWrap/>
            <w:vAlign w:val="center"/>
            <w:hideMark/>
          </w:tcPr>
          <w:p w14:paraId="05B0F58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3" w:author="Utku B. Demir" w:date="2022-04-21T13:47:00Z"/>
                <w:rFonts w:cstheme="minorHAnsi"/>
                <w:sz w:val="18"/>
                <w:szCs w:val="18"/>
              </w:rPr>
            </w:pPr>
            <w:ins w:id="1974"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70C7AFC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5" w:author="Utku B. Demir" w:date="2022-04-21T13:47:00Z"/>
                <w:rFonts w:cstheme="minorHAnsi"/>
                <w:sz w:val="16"/>
                <w:szCs w:val="16"/>
              </w:rPr>
            </w:pPr>
            <w:ins w:id="1976" w:author="Utku B. Demir" w:date="2022-04-21T13:47:00Z">
              <w:r w:rsidRPr="00125D20">
                <w:rPr>
                  <w:rFonts w:cstheme="minorHAnsi"/>
                  <w:sz w:val="16"/>
                  <w:szCs w:val="16"/>
                </w:rPr>
                <w:t>1.15</w:t>
              </w:r>
            </w:ins>
          </w:p>
        </w:tc>
        <w:tc>
          <w:tcPr>
            <w:tcW w:w="594" w:type="dxa"/>
            <w:noWrap/>
            <w:vAlign w:val="center"/>
            <w:hideMark/>
          </w:tcPr>
          <w:p w14:paraId="37AE610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7" w:author="Utku B. Demir" w:date="2022-04-21T13:47:00Z"/>
                <w:rFonts w:cstheme="minorHAnsi"/>
                <w:sz w:val="18"/>
                <w:szCs w:val="18"/>
              </w:rPr>
            </w:pPr>
            <w:ins w:id="1978"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37CDCC6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9" w:author="Utku B. Demir" w:date="2022-04-21T13:47:00Z"/>
                <w:rFonts w:cstheme="minorHAnsi"/>
                <w:sz w:val="16"/>
                <w:szCs w:val="16"/>
              </w:rPr>
            </w:pPr>
            <w:ins w:id="1980" w:author="Utku B. Demir" w:date="2022-04-21T13:47:00Z">
              <w:r w:rsidRPr="00125D20">
                <w:rPr>
                  <w:rFonts w:cstheme="minorHAnsi"/>
                  <w:sz w:val="16"/>
                  <w:szCs w:val="16"/>
                </w:rPr>
                <w:t>1.69</w:t>
              </w:r>
            </w:ins>
          </w:p>
        </w:tc>
        <w:tc>
          <w:tcPr>
            <w:tcW w:w="594" w:type="dxa"/>
            <w:noWrap/>
            <w:vAlign w:val="center"/>
            <w:hideMark/>
          </w:tcPr>
          <w:p w14:paraId="6D28148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81" w:author="Utku B. Demir" w:date="2022-04-21T13:47:00Z"/>
                <w:rFonts w:cstheme="minorHAnsi"/>
                <w:sz w:val="18"/>
                <w:szCs w:val="18"/>
              </w:rPr>
            </w:pPr>
            <w:ins w:id="1982"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35A7D82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83" w:author="Utku B. Demir" w:date="2022-04-21T13:47:00Z"/>
                <w:rFonts w:cstheme="minorHAnsi"/>
                <w:sz w:val="16"/>
                <w:szCs w:val="16"/>
              </w:rPr>
            </w:pPr>
            <w:ins w:id="1984" w:author="Utku B. Demir" w:date="2022-04-21T13:47:00Z">
              <w:r w:rsidRPr="00125D20">
                <w:rPr>
                  <w:rFonts w:cstheme="minorHAnsi"/>
                  <w:sz w:val="16"/>
                  <w:szCs w:val="16"/>
                </w:rPr>
                <w:t>4.48</w:t>
              </w:r>
            </w:ins>
          </w:p>
        </w:tc>
      </w:tr>
      <w:tr w:rsidR="004775CB" w:rsidRPr="00125D20" w14:paraId="5D60F78E" w14:textId="77777777" w:rsidTr="00B0217D">
        <w:trPr>
          <w:cnfStyle w:val="000000100000" w:firstRow="0" w:lastRow="0" w:firstColumn="0" w:lastColumn="0" w:oddVBand="0" w:evenVBand="0" w:oddHBand="1" w:evenHBand="0" w:firstRowFirstColumn="0" w:firstRowLastColumn="0" w:lastRowFirstColumn="0" w:lastRowLastColumn="0"/>
          <w:trHeight w:val="276"/>
          <w:ins w:id="1985"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EB77007" w14:textId="77777777" w:rsidR="004775CB" w:rsidRPr="00125D20" w:rsidRDefault="004775CB" w:rsidP="00B0217D">
            <w:pPr>
              <w:pStyle w:val="BodyText"/>
              <w:spacing w:beforeLines="20" w:before="48" w:afterLines="20" w:after="48"/>
              <w:jc w:val="center"/>
              <w:rPr>
                <w:ins w:id="1986" w:author="Utku B. Demir" w:date="2022-04-21T13:47:00Z"/>
                <w:sz w:val="22"/>
                <w:szCs w:val="22"/>
              </w:rPr>
            </w:pPr>
            <w:ins w:id="1987" w:author="Utku B. Demir" w:date="2022-04-21T13:47:00Z">
              <w:r w:rsidRPr="00125D20">
                <w:rPr>
                  <w:sz w:val="22"/>
                  <w:szCs w:val="22"/>
                </w:rPr>
                <w:t>7</w:t>
              </w:r>
            </w:ins>
          </w:p>
        </w:tc>
        <w:tc>
          <w:tcPr>
            <w:tcW w:w="594" w:type="dxa"/>
            <w:noWrap/>
            <w:vAlign w:val="center"/>
            <w:hideMark/>
          </w:tcPr>
          <w:p w14:paraId="0E51B5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8" w:author="Utku B. Demir" w:date="2022-04-21T13:47:00Z"/>
                <w:rFonts w:cstheme="minorHAnsi"/>
                <w:sz w:val="18"/>
                <w:szCs w:val="18"/>
              </w:rPr>
            </w:pPr>
            <w:ins w:id="1989"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6FAEE07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0" w:author="Utku B. Demir" w:date="2022-04-21T13:47:00Z"/>
                <w:rFonts w:cstheme="minorHAnsi"/>
                <w:sz w:val="16"/>
                <w:szCs w:val="16"/>
              </w:rPr>
            </w:pPr>
            <w:ins w:id="1991" w:author="Utku B. Demir" w:date="2022-04-21T13:47:00Z">
              <w:r w:rsidRPr="00125D20">
                <w:rPr>
                  <w:rFonts w:cstheme="minorHAnsi"/>
                  <w:sz w:val="16"/>
                  <w:szCs w:val="16"/>
                </w:rPr>
                <w:t>5.92</w:t>
              </w:r>
            </w:ins>
          </w:p>
        </w:tc>
        <w:tc>
          <w:tcPr>
            <w:tcW w:w="594" w:type="dxa"/>
            <w:noWrap/>
            <w:vAlign w:val="center"/>
            <w:hideMark/>
          </w:tcPr>
          <w:p w14:paraId="22E684A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2" w:author="Utku B. Demir" w:date="2022-04-21T13:47:00Z"/>
                <w:rFonts w:cstheme="minorHAnsi"/>
                <w:sz w:val="18"/>
                <w:szCs w:val="18"/>
              </w:rPr>
            </w:pPr>
            <w:ins w:id="1993"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007B0C4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4" w:author="Utku B. Demir" w:date="2022-04-21T13:47:00Z"/>
                <w:rFonts w:cstheme="minorHAnsi"/>
                <w:sz w:val="16"/>
                <w:szCs w:val="16"/>
              </w:rPr>
            </w:pPr>
            <w:ins w:id="1995" w:author="Utku B. Demir" w:date="2022-04-21T13:47:00Z">
              <w:r w:rsidRPr="00125D20">
                <w:rPr>
                  <w:rFonts w:cstheme="minorHAnsi"/>
                  <w:sz w:val="16"/>
                  <w:szCs w:val="16"/>
                </w:rPr>
                <w:t>2.56</w:t>
              </w:r>
            </w:ins>
          </w:p>
        </w:tc>
        <w:tc>
          <w:tcPr>
            <w:tcW w:w="594" w:type="dxa"/>
            <w:noWrap/>
            <w:vAlign w:val="center"/>
            <w:hideMark/>
          </w:tcPr>
          <w:p w14:paraId="0B93AA7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6" w:author="Utku B. Demir" w:date="2022-04-21T13:47:00Z"/>
                <w:rFonts w:cstheme="minorHAnsi"/>
                <w:sz w:val="18"/>
                <w:szCs w:val="18"/>
              </w:rPr>
            </w:pPr>
            <w:ins w:id="1997"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3AFF251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8" w:author="Utku B. Demir" w:date="2022-04-21T13:47:00Z"/>
                <w:rFonts w:cstheme="minorHAnsi"/>
                <w:sz w:val="16"/>
                <w:szCs w:val="16"/>
              </w:rPr>
            </w:pPr>
            <w:ins w:id="1999" w:author="Utku B. Demir" w:date="2022-04-21T13:47:00Z">
              <w:r w:rsidRPr="00125D20">
                <w:rPr>
                  <w:rFonts w:cstheme="minorHAnsi"/>
                  <w:sz w:val="16"/>
                  <w:szCs w:val="16"/>
                </w:rPr>
                <w:t>3.12</w:t>
              </w:r>
            </w:ins>
          </w:p>
        </w:tc>
        <w:tc>
          <w:tcPr>
            <w:tcW w:w="594" w:type="dxa"/>
            <w:noWrap/>
            <w:vAlign w:val="center"/>
            <w:hideMark/>
          </w:tcPr>
          <w:p w14:paraId="693EDFD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0" w:author="Utku B. Demir" w:date="2022-04-21T13:47:00Z"/>
                <w:rFonts w:cstheme="minorHAnsi"/>
                <w:sz w:val="18"/>
                <w:szCs w:val="18"/>
              </w:rPr>
            </w:pPr>
            <w:ins w:id="2001"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2C1E6C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2" w:author="Utku B. Demir" w:date="2022-04-21T13:47:00Z"/>
                <w:rFonts w:cstheme="minorHAnsi"/>
                <w:sz w:val="16"/>
                <w:szCs w:val="16"/>
              </w:rPr>
            </w:pPr>
            <w:ins w:id="2003" w:author="Utku B. Demir" w:date="2022-04-21T13:47:00Z">
              <w:r w:rsidRPr="00125D20">
                <w:rPr>
                  <w:rFonts w:cstheme="minorHAnsi"/>
                  <w:sz w:val="16"/>
                  <w:szCs w:val="16"/>
                </w:rPr>
                <w:t>3.95</w:t>
              </w:r>
            </w:ins>
          </w:p>
        </w:tc>
        <w:tc>
          <w:tcPr>
            <w:tcW w:w="594" w:type="dxa"/>
            <w:noWrap/>
            <w:vAlign w:val="center"/>
            <w:hideMark/>
          </w:tcPr>
          <w:p w14:paraId="2647E1A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4" w:author="Utku B. Demir" w:date="2022-04-21T13:47:00Z"/>
                <w:rFonts w:cstheme="minorHAnsi"/>
                <w:sz w:val="18"/>
                <w:szCs w:val="18"/>
              </w:rPr>
            </w:pPr>
            <w:ins w:id="2005"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2EA7AE6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6" w:author="Utku B. Demir" w:date="2022-04-21T13:47:00Z"/>
                <w:rFonts w:cstheme="minorHAnsi"/>
                <w:sz w:val="16"/>
                <w:szCs w:val="16"/>
              </w:rPr>
            </w:pPr>
            <w:ins w:id="2007" w:author="Utku B. Demir" w:date="2022-04-21T13:47:00Z">
              <w:r w:rsidRPr="00125D20">
                <w:rPr>
                  <w:rFonts w:cstheme="minorHAnsi"/>
                  <w:sz w:val="16"/>
                  <w:szCs w:val="16"/>
                </w:rPr>
                <w:t>2.59</w:t>
              </w:r>
            </w:ins>
          </w:p>
        </w:tc>
        <w:tc>
          <w:tcPr>
            <w:tcW w:w="594" w:type="dxa"/>
            <w:noWrap/>
            <w:vAlign w:val="center"/>
            <w:hideMark/>
          </w:tcPr>
          <w:p w14:paraId="71DAD2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8" w:author="Utku B. Demir" w:date="2022-04-21T13:47:00Z"/>
                <w:rFonts w:cstheme="minorHAnsi"/>
                <w:sz w:val="18"/>
                <w:szCs w:val="18"/>
              </w:rPr>
            </w:pPr>
            <w:ins w:id="2009"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2CD48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0" w:author="Utku B. Demir" w:date="2022-04-21T13:47:00Z"/>
                <w:rFonts w:cstheme="minorHAnsi"/>
                <w:sz w:val="16"/>
                <w:szCs w:val="16"/>
              </w:rPr>
            </w:pPr>
            <w:ins w:id="2011" w:author="Utku B. Demir" w:date="2022-04-21T13:47:00Z">
              <w:r w:rsidRPr="00125D20">
                <w:rPr>
                  <w:rFonts w:cstheme="minorHAnsi"/>
                  <w:sz w:val="16"/>
                  <w:szCs w:val="16"/>
                </w:rPr>
                <w:t>6.21</w:t>
              </w:r>
            </w:ins>
          </w:p>
        </w:tc>
        <w:tc>
          <w:tcPr>
            <w:tcW w:w="594" w:type="dxa"/>
            <w:noWrap/>
            <w:vAlign w:val="center"/>
            <w:hideMark/>
          </w:tcPr>
          <w:p w14:paraId="487028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2" w:author="Utku B. Demir" w:date="2022-04-21T13:47:00Z"/>
                <w:rFonts w:cstheme="minorHAnsi"/>
                <w:sz w:val="18"/>
                <w:szCs w:val="18"/>
              </w:rPr>
            </w:pPr>
            <w:ins w:id="2013" w:author="Utku B. Demir" w:date="2022-04-21T13:47:00Z">
              <w:r w:rsidRPr="00125D20">
                <w:rPr>
                  <w:rFonts w:cstheme="minorHAnsi"/>
                  <w:sz w:val="18"/>
                  <w:szCs w:val="18"/>
                </w:rPr>
                <w:t>46</w:t>
              </w:r>
            </w:ins>
          </w:p>
        </w:tc>
        <w:tc>
          <w:tcPr>
            <w:tcW w:w="594" w:type="dxa"/>
            <w:shd w:val="clear" w:color="auto" w:fill="D9D9D9" w:themeFill="background1" w:themeFillShade="D9"/>
            <w:noWrap/>
            <w:vAlign w:val="center"/>
            <w:hideMark/>
          </w:tcPr>
          <w:p w14:paraId="11C5692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4" w:author="Utku B. Demir" w:date="2022-04-21T13:47:00Z"/>
                <w:rFonts w:cstheme="minorHAnsi"/>
                <w:sz w:val="16"/>
                <w:szCs w:val="16"/>
              </w:rPr>
            </w:pPr>
            <w:ins w:id="2015" w:author="Utku B. Demir" w:date="2022-04-21T13:47:00Z">
              <w:r w:rsidRPr="00125D20">
                <w:rPr>
                  <w:rFonts w:cstheme="minorHAnsi"/>
                  <w:sz w:val="16"/>
                  <w:szCs w:val="16"/>
                </w:rPr>
                <w:t>12.89</w:t>
              </w:r>
            </w:ins>
          </w:p>
        </w:tc>
      </w:tr>
      <w:tr w:rsidR="004775CB" w:rsidRPr="00125D20" w14:paraId="48647A0B" w14:textId="77777777" w:rsidTr="00B0217D">
        <w:trPr>
          <w:trHeight w:val="276"/>
          <w:ins w:id="2016"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C05E75D" w14:textId="77777777" w:rsidR="004775CB" w:rsidRPr="00125D20" w:rsidRDefault="004775CB" w:rsidP="00B0217D">
            <w:pPr>
              <w:pStyle w:val="BodyText"/>
              <w:spacing w:beforeLines="20" w:before="48" w:afterLines="20" w:after="48"/>
              <w:jc w:val="center"/>
              <w:rPr>
                <w:ins w:id="2017" w:author="Utku B. Demir" w:date="2022-04-21T13:47:00Z"/>
                <w:sz w:val="22"/>
                <w:szCs w:val="22"/>
              </w:rPr>
            </w:pPr>
            <w:ins w:id="2018" w:author="Utku B. Demir" w:date="2022-04-21T13:47:00Z">
              <w:r w:rsidRPr="00125D20">
                <w:rPr>
                  <w:sz w:val="22"/>
                  <w:szCs w:val="22"/>
                </w:rPr>
                <w:t>8</w:t>
              </w:r>
            </w:ins>
          </w:p>
        </w:tc>
        <w:tc>
          <w:tcPr>
            <w:tcW w:w="594" w:type="dxa"/>
            <w:noWrap/>
            <w:vAlign w:val="center"/>
            <w:hideMark/>
          </w:tcPr>
          <w:p w14:paraId="3989C06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9" w:author="Utku B. Demir" w:date="2022-04-21T13:47:00Z"/>
                <w:rFonts w:cstheme="minorHAnsi"/>
                <w:sz w:val="18"/>
                <w:szCs w:val="18"/>
              </w:rPr>
            </w:pPr>
            <w:ins w:id="2020"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4A67B7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1" w:author="Utku B. Demir" w:date="2022-04-21T13:47:00Z"/>
                <w:rFonts w:cstheme="minorHAnsi"/>
                <w:sz w:val="16"/>
                <w:szCs w:val="16"/>
              </w:rPr>
            </w:pPr>
            <w:ins w:id="2022" w:author="Utku B. Demir" w:date="2022-04-21T13:47:00Z">
              <w:r w:rsidRPr="00125D20">
                <w:rPr>
                  <w:rFonts w:cstheme="minorHAnsi"/>
                  <w:sz w:val="16"/>
                  <w:szCs w:val="16"/>
                </w:rPr>
                <w:t>6.20</w:t>
              </w:r>
            </w:ins>
          </w:p>
        </w:tc>
        <w:tc>
          <w:tcPr>
            <w:tcW w:w="594" w:type="dxa"/>
            <w:noWrap/>
            <w:vAlign w:val="center"/>
            <w:hideMark/>
          </w:tcPr>
          <w:p w14:paraId="31DC6F5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3" w:author="Utku B. Demir" w:date="2022-04-21T13:47:00Z"/>
                <w:rFonts w:cstheme="minorHAnsi"/>
                <w:sz w:val="18"/>
                <w:szCs w:val="18"/>
              </w:rPr>
            </w:pPr>
            <w:ins w:id="2024"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70A7F2B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5" w:author="Utku B. Demir" w:date="2022-04-21T13:47:00Z"/>
                <w:rFonts w:cstheme="minorHAnsi"/>
                <w:sz w:val="16"/>
                <w:szCs w:val="16"/>
              </w:rPr>
            </w:pPr>
            <w:ins w:id="2026" w:author="Utku B. Demir" w:date="2022-04-21T13:47:00Z">
              <w:r w:rsidRPr="00125D20">
                <w:rPr>
                  <w:rFonts w:cstheme="minorHAnsi"/>
                  <w:sz w:val="16"/>
                  <w:szCs w:val="16"/>
                </w:rPr>
                <w:t>3.13</w:t>
              </w:r>
            </w:ins>
          </w:p>
        </w:tc>
        <w:tc>
          <w:tcPr>
            <w:tcW w:w="594" w:type="dxa"/>
            <w:noWrap/>
            <w:vAlign w:val="center"/>
            <w:hideMark/>
          </w:tcPr>
          <w:p w14:paraId="7616F9F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7" w:author="Utku B. Demir" w:date="2022-04-21T13:47:00Z"/>
                <w:rFonts w:cstheme="minorHAnsi"/>
                <w:sz w:val="18"/>
                <w:szCs w:val="18"/>
              </w:rPr>
            </w:pPr>
            <w:ins w:id="2028"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6A81895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9" w:author="Utku B. Demir" w:date="2022-04-21T13:47:00Z"/>
                <w:rFonts w:cstheme="minorHAnsi"/>
                <w:sz w:val="16"/>
                <w:szCs w:val="16"/>
              </w:rPr>
            </w:pPr>
            <w:ins w:id="2030" w:author="Utku B. Demir" w:date="2022-04-21T13:47:00Z">
              <w:r w:rsidRPr="00125D20">
                <w:rPr>
                  <w:rFonts w:cstheme="minorHAnsi"/>
                  <w:sz w:val="16"/>
                  <w:szCs w:val="16"/>
                </w:rPr>
                <w:t>2.83</w:t>
              </w:r>
            </w:ins>
          </w:p>
        </w:tc>
        <w:tc>
          <w:tcPr>
            <w:tcW w:w="594" w:type="dxa"/>
            <w:noWrap/>
            <w:vAlign w:val="center"/>
            <w:hideMark/>
          </w:tcPr>
          <w:p w14:paraId="067FE4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1" w:author="Utku B. Demir" w:date="2022-04-21T13:47:00Z"/>
                <w:rFonts w:cstheme="minorHAnsi"/>
                <w:sz w:val="18"/>
                <w:szCs w:val="18"/>
              </w:rPr>
            </w:pPr>
            <w:ins w:id="2032"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7367CDD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3" w:author="Utku B. Demir" w:date="2022-04-21T13:47:00Z"/>
                <w:rFonts w:cstheme="minorHAnsi"/>
                <w:sz w:val="16"/>
                <w:szCs w:val="16"/>
              </w:rPr>
            </w:pPr>
            <w:ins w:id="2034" w:author="Utku B. Demir" w:date="2022-04-21T13:47:00Z">
              <w:r w:rsidRPr="00125D20">
                <w:rPr>
                  <w:rFonts w:cstheme="minorHAnsi"/>
                  <w:sz w:val="16"/>
                  <w:szCs w:val="16"/>
                </w:rPr>
                <w:t>3.95</w:t>
              </w:r>
            </w:ins>
          </w:p>
        </w:tc>
        <w:tc>
          <w:tcPr>
            <w:tcW w:w="594" w:type="dxa"/>
            <w:noWrap/>
            <w:vAlign w:val="center"/>
            <w:hideMark/>
          </w:tcPr>
          <w:p w14:paraId="7050DB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5" w:author="Utku B. Demir" w:date="2022-04-21T13:47:00Z"/>
                <w:rFonts w:cstheme="minorHAnsi"/>
                <w:sz w:val="18"/>
                <w:szCs w:val="18"/>
              </w:rPr>
            </w:pPr>
            <w:ins w:id="2036"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68FE6C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7" w:author="Utku B. Demir" w:date="2022-04-21T13:47:00Z"/>
                <w:rFonts w:cstheme="minorHAnsi"/>
                <w:sz w:val="16"/>
                <w:szCs w:val="16"/>
              </w:rPr>
            </w:pPr>
            <w:ins w:id="2038" w:author="Utku B. Demir" w:date="2022-04-21T13:47:00Z">
              <w:r w:rsidRPr="00125D20">
                <w:rPr>
                  <w:rFonts w:cstheme="minorHAnsi"/>
                  <w:sz w:val="16"/>
                  <w:szCs w:val="16"/>
                </w:rPr>
                <w:t>0.86</w:t>
              </w:r>
            </w:ins>
          </w:p>
        </w:tc>
        <w:tc>
          <w:tcPr>
            <w:tcW w:w="594" w:type="dxa"/>
            <w:noWrap/>
            <w:vAlign w:val="center"/>
            <w:hideMark/>
          </w:tcPr>
          <w:p w14:paraId="039F6D6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9" w:author="Utku B. Demir" w:date="2022-04-21T13:47:00Z"/>
                <w:rFonts w:cstheme="minorHAnsi"/>
                <w:sz w:val="18"/>
                <w:szCs w:val="18"/>
              </w:rPr>
            </w:pPr>
            <w:ins w:id="2040" w:author="Utku B. Demir" w:date="2022-04-21T13:47:00Z">
              <w:r w:rsidRPr="00125D20">
                <w:rPr>
                  <w:rFonts w:cstheme="minorHAnsi"/>
                  <w:sz w:val="18"/>
                  <w:szCs w:val="18"/>
                </w:rPr>
                <w:t>19</w:t>
              </w:r>
            </w:ins>
          </w:p>
        </w:tc>
        <w:tc>
          <w:tcPr>
            <w:tcW w:w="594" w:type="dxa"/>
            <w:shd w:val="clear" w:color="auto" w:fill="D9D9D9" w:themeFill="background1" w:themeFillShade="D9"/>
            <w:noWrap/>
            <w:vAlign w:val="center"/>
            <w:hideMark/>
          </w:tcPr>
          <w:p w14:paraId="1634C5D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1" w:author="Utku B. Demir" w:date="2022-04-21T13:47:00Z"/>
                <w:rFonts w:cstheme="minorHAnsi"/>
                <w:sz w:val="16"/>
                <w:szCs w:val="16"/>
              </w:rPr>
            </w:pPr>
            <w:ins w:id="2042" w:author="Utku B. Demir" w:date="2022-04-21T13:47:00Z">
              <w:r w:rsidRPr="00125D20">
                <w:rPr>
                  <w:rFonts w:cstheme="minorHAnsi"/>
                  <w:sz w:val="16"/>
                  <w:szCs w:val="16"/>
                </w:rPr>
                <w:t>5.37</w:t>
              </w:r>
            </w:ins>
          </w:p>
        </w:tc>
        <w:tc>
          <w:tcPr>
            <w:tcW w:w="594" w:type="dxa"/>
            <w:noWrap/>
            <w:vAlign w:val="center"/>
            <w:hideMark/>
          </w:tcPr>
          <w:p w14:paraId="019760A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3" w:author="Utku B. Demir" w:date="2022-04-21T13:47:00Z"/>
                <w:rFonts w:cstheme="minorHAnsi"/>
                <w:sz w:val="18"/>
                <w:szCs w:val="18"/>
              </w:rPr>
            </w:pPr>
            <w:ins w:id="2044" w:author="Utku B. Demir" w:date="2022-04-21T13:47:00Z">
              <w:r w:rsidRPr="00125D20">
                <w:rPr>
                  <w:rFonts w:cstheme="minorHAnsi"/>
                  <w:sz w:val="18"/>
                  <w:szCs w:val="18"/>
                </w:rPr>
                <w:t>59</w:t>
              </w:r>
            </w:ins>
          </w:p>
        </w:tc>
        <w:tc>
          <w:tcPr>
            <w:tcW w:w="594" w:type="dxa"/>
            <w:shd w:val="clear" w:color="auto" w:fill="D9D9D9" w:themeFill="background1" w:themeFillShade="D9"/>
            <w:noWrap/>
            <w:vAlign w:val="center"/>
            <w:hideMark/>
          </w:tcPr>
          <w:p w14:paraId="2764282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5" w:author="Utku B. Demir" w:date="2022-04-21T13:47:00Z"/>
                <w:rFonts w:cstheme="minorHAnsi"/>
                <w:sz w:val="16"/>
                <w:szCs w:val="16"/>
              </w:rPr>
            </w:pPr>
            <w:ins w:id="2046" w:author="Utku B. Demir" w:date="2022-04-21T13:47:00Z">
              <w:r w:rsidRPr="00125D20">
                <w:rPr>
                  <w:rFonts w:cstheme="minorHAnsi"/>
                  <w:sz w:val="16"/>
                  <w:szCs w:val="16"/>
                </w:rPr>
                <w:t>16.53</w:t>
              </w:r>
            </w:ins>
          </w:p>
        </w:tc>
      </w:tr>
      <w:tr w:rsidR="004775CB" w:rsidRPr="00125D20" w14:paraId="7461DAA1" w14:textId="77777777" w:rsidTr="00B0217D">
        <w:trPr>
          <w:cnfStyle w:val="000000100000" w:firstRow="0" w:lastRow="0" w:firstColumn="0" w:lastColumn="0" w:oddVBand="0" w:evenVBand="0" w:oddHBand="1" w:evenHBand="0" w:firstRowFirstColumn="0" w:firstRowLastColumn="0" w:lastRowFirstColumn="0" w:lastRowLastColumn="0"/>
          <w:trHeight w:val="276"/>
          <w:ins w:id="204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1AAC73B" w14:textId="77777777" w:rsidR="004775CB" w:rsidRPr="00125D20" w:rsidRDefault="004775CB" w:rsidP="00B0217D">
            <w:pPr>
              <w:pStyle w:val="BodyText"/>
              <w:spacing w:beforeLines="20" w:before="48" w:afterLines="20" w:after="48"/>
              <w:jc w:val="center"/>
              <w:rPr>
                <w:ins w:id="2048" w:author="Utku B. Demir" w:date="2022-04-21T13:47:00Z"/>
                <w:sz w:val="22"/>
                <w:szCs w:val="22"/>
              </w:rPr>
            </w:pPr>
            <w:ins w:id="2049" w:author="Utku B. Demir" w:date="2022-04-21T13:47:00Z">
              <w:r w:rsidRPr="00125D20">
                <w:rPr>
                  <w:sz w:val="22"/>
                  <w:szCs w:val="22"/>
                </w:rPr>
                <w:t>9</w:t>
              </w:r>
            </w:ins>
          </w:p>
        </w:tc>
        <w:tc>
          <w:tcPr>
            <w:tcW w:w="594" w:type="dxa"/>
            <w:noWrap/>
            <w:vAlign w:val="center"/>
            <w:hideMark/>
          </w:tcPr>
          <w:p w14:paraId="1FAA12A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0" w:author="Utku B. Demir" w:date="2022-04-21T13:47:00Z"/>
                <w:rFonts w:cstheme="minorHAnsi"/>
                <w:sz w:val="18"/>
                <w:szCs w:val="18"/>
              </w:rPr>
            </w:pPr>
            <w:ins w:id="2051"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5A9B54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2" w:author="Utku B. Demir" w:date="2022-04-21T13:47:00Z"/>
                <w:rFonts w:cstheme="minorHAnsi"/>
                <w:sz w:val="16"/>
                <w:szCs w:val="16"/>
              </w:rPr>
            </w:pPr>
            <w:ins w:id="2053" w:author="Utku B. Demir" w:date="2022-04-21T13:47:00Z">
              <w:r w:rsidRPr="00125D20">
                <w:rPr>
                  <w:rFonts w:cstheme="minorHAnsi"/>
                  <w:sz w:val="16"/>
                  <w:szCs w:val="16"/>
                </w:rPr>
                <w:t>1.41</w:t>
              </w:r>
            </w:ins>
          </w:p>
        </w:tc>
        <w:tc>
          <w:tcPr>
            <w:tcW w:w="594" w:type="dxa"/>
            <w:noWrap/>
            <w:vAlign w:val="center"/>
            <w:hideMark/>
          </w:tcPr>
          <w:p w14:paraId="1402FB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4" w:author="Utku B. Demir" w:date="2022-04-21T13:47:00Z"/>
                <w:rFonts w:cstheme="minorHAnsi"/>
                <w:sz w:val="18"/>
                <w:szCs w:val="18"/>
              </w:rPr>
            </w:pPr>
            <w:ins w:id="2055"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516985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6" w:author="Utku B. Demir" w:date="2022-04-21T13:47:00Z"/>
                <w:rFonts w:cstheme="minorHAnsi"/>
                <w:sz w:val="16"/>
                <w:szCs w:val="16"/>
              </w:rPr>
            </w:pPr>
            <w:ins w:id="2057" w:author="Utku B. Demir" w:date="2022-04-21T13:47:00Z">
              <w:r w:rsidRPr="00125D20">
                <w:rPr>
                  <w:rFonts w:cstheme="minorHAnsi"/>
                  <w:sz w:val="16"/>
                  <w:szCs w:val="16"/>
                </w:rPr>
                <w:t>1.70</w:t>
              </w:r>
            </w:ins>
          </w:p>
        </w:tc>
        <w:tc>
          <w:tcPr>
            <w:tcW w:w="594" w:type="dxa"/>
            <w:noWrap/>
            <w:vAlign w:val="center"/>
            <w:hideMark/>
          </w:tcPr>
          <w:p w14:paraId="5836F92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8" w:author="Utku B. Demir" w:date="2022-04-21T13:47:00Z"/>
                <w:rFonts w:cstheme="minorHAnsi"/>
                <w:sz w:val="18"/>
                <w:szCs w:val="18"/>
              </w:rPr>
            </w:pPr>
            <w:ins w:id="2059"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50020E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0" w:author="Utku B. Demir" w:date="2022-04-21T13:47:00Z"/>
                <w:rFonts w:cstheme="minorHAnsi"/>
                <w:sz w:val="16"/>
                <w:szCs w:val="16"/>
              </w:rPr>
            </w:pPr>
            <w:ins w:id="2061" w:author="Utku B. Demir" w:date="2022-04-21T13:47:00Z">
              <w:r w:rsidRPr="00125D20">
                <w:rPr>
                  <w:rFonts w:cstheme="minorHAnsi"/>
                  <w:sz w:val="16"/>
                  <w:szCs w:val="16"/>
                </w:rPr>
                <w:t>1.13</w:t>
              </w:r>
            </w:ins>
          </w:p>
        </w:tc>
        <w:tc>
          <w:tcPr>
            <w:tcW w:w="594" w:type="dxa"/>
            <w:noWrap/>
            <w:vAlign w:val="center"/>
            <w:hideMark/>
          </w:tcPr>
          <w:p w14:paraId="79FFF9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2" w:author="Utku B. Demir" w:date="2022-04-21T13:47:00Z"/>
                <w:rFonts w:cstheme="minorHAnsi"/>
                <w:sz w:val="18"/>
                <w:szCs w:val="18"/>
              </w:rPr>
            </w:pPr>
            <w:ins w:id="2063"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6C0A712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4" w:author="Utku B. Demir" w:date="2022-04-21T13:47:00Z"/>
                <w:rFonts w:cstheme="minorHAnsi"/>
                <w:sz w:val="16"/>
                <w:szCs w:val="16"/>
              </w:rPr>
            </w:pPr>
            <w:ins w:id="2065" w:author="Utku B. Demir" w:date="2022-04-21T13:47:00Z">
              <w:r w:rsidRPr="00125D20">
                <w:rPr>
                  <w:rFonts w:cstheme="minorHAnsi"/>
                  <w:sz w:val="16"/>
                  <w:szCs w:val="16"/>
                </w:rPr>
                <w:t>1.69</w:t>
              </w:r>
            </w:ins>
          </w:p>
        </w:tc>
        <w:tc>
          <w:tcPr>
            <w:tcW w:w="594" w:type="dxa"/>
            <w:noWrap/>
            <w:vAlign w:val="center"/>
            <w:hideMark/>
          </w:tcPr>
          <w:p w14:paraId="67A3E21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6" w:author="Utku B. Demir" w:date="2022-04-21T13:47:00Z"/>
                <w:rFonts w:cstheme="minorHAnsi"/>
                <w:sz w:val="18"/>
                <w:szCs w:val="18"/>
              </w:rPr>
            </w:pPr>
            <w:ins w:id="2067"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1524C4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8" w:author="Utku B. Demir" w:date="2022-04-21T13:47:00Z"/>
                <w:rFonts w:cstheme="minorHAnsi"/>
                <w:sz w:val="16"/>
                <w:szCs w:val="16"/>
              </w:rPr>
            </w:pPr>
            <w:ins w:id="2069" w:author="Utku B. Demir" w:date="2022-04-21T13:47:00Z">
              <w:r w:rsidRPr="00125D20">
                <w:rPr>
                  <w:rFonts w:cstheme="minorHAnsi"/>
                  <w:sz w:val="16"/>
                  <w:szCs w:val="16"/>
                </w:rPr>
                <w:t>0.86</w:t>
              </w:r>
            </w:ins>
          </w:p>
        </w:tc>
        <w:tc>
          <w:tcPr>
            <w:tcW w:w="594" w:type="dxa"/>
            <w:noWrap/>
            <w:vAlign w:val="center"/>
            <w:hideMark/>
          </w:tcPr>
          <w:p w14:paraId="3EA474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0" w:author="Utku B. Demir" w:date="2022-04-21T13:47:00Z"/>
                <w:rFonts w:cstheme="minorHAnsi"/>
                <w:sz w:val="18"/>
                <w:szCs w:val="18"/>
              </w:rPr>
            </w:pPr>
            <w:ins w:id="2071"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46088F6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2" w:author="Utku B. Demir" w:date="2022-04-21T13:47:00Z"/>
                <w:rFonts w:cstheme="minorHAnsi"/>
                <w:sz w:val="16"/>
                <w:szCs w:val="16"/>
              </w:rPr>
            </w:pPr>
            <w:ins w:id="2073" w:author="Utku B. Demir" w:date="2022-04-21T13:47:00Z">
              <w:r w:rsidRPr="00125D20">
                <w:rPr>
                  <w:rFonts w:cstheme="minorHAnsi"/>
                  <w:sz w:val="16"/>
                  <w:szCs w:val="16"/>
                </w:rPr>
                <w:t>1.41</w:t>
              </w:r>
            </w:ins>
          </w:p>
        </w:tc>
        <w:tc>
          <w:tcPr>
            <w:tcW w:w="594" w:type="dxa"/>
            <w:noWrap/>
            <w:vAlign w:val="center"/>
            <w:hideMark/>
          </w:tcPr>
          <w:p w14:paraId="517316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4" w:author="Utku B. Demir" w:date="2022-04-21T13:47:00Z"/>
                <w:rFonts w:cstheme="minorHAnsi"/>
                <w:sz w:val="18"/>
                <w:szCs w:val="18"/>
              </w:rPr>
            </w:pPr>
            <w:ins w:id="2075" w:author="Utku B. Demir" w:date="2022-04-21T13:47:00Z">
              <w:r w:rsidRPr="00125D20">
                <w:rPr>
                  <w:rFonts w:cstheme="minorHAnsi"/>
                  <w:sz w:val="18"/>
                  <w:szCs w:val="18"/>
                </w:rPr>
                <w:t>41</w:t>
              </w:r>
            </w:ins>
          </w:p>
        </w:tc>
        <w:tc>
          <w:tcPr>
            <w:tcW w:w="594" w:type="dxa"/>
            <w:shd w:val="clear" w:color="auto" w:fill="D9D9D9" w:themeFill="background1" w:themeFillShade="D9"/>
            <w:noWrap/>
            <w:vAlign w:val="center"/>
            <w:hideMark/>
          </w:tcPr>
          <w:p w14:paraId="4728697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6" w:author="Utku B. Demir" w:date="2022-04-21T13:47:00Z"/>
                <w:rFonts w:cstheme="minorHAnsi"/>
                <w:sz w:val="16"/>
                <w:szCs w:val="16"/>
              </w:rPr>
            </w:pPr>
            <w:ins w:id="2077" w:author="Utku B. Demir" w:date="2022-04-21T13:47:00Z">
              <w:r w:rsidRPr="00125D20">
                <w:rPr>
                  <w:rFonts w:cstheme="minorHAnsi"/>
                  <w:sz w:val="16"/>
                  <w:szCs w:val="16"/>
                </w:rPr>
                <w:t>11.48</w:t>
              </w:r>
            </w:ins>
          </w:p>
        </w:tc>
      </w:tr>
      <w:tr w:rsidR="004775CB" w:rsidRPr="00125D20" w14:paraId="15AF42C4" w14:textId="77777777" w:rsidTr="00B0217D">
        <w:trPr>
          <w:trHeight w:val="276"/>
          <w:ins w:id="2078"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90D56BC" w14:textId="77777777" w:rsidR="004775CB" w:rsidRPr="00125D20" w:rsidRDefault="004775CB" w:rsidP="00B0217D">
            <w:pPr>
              <w:pStyle w:val="BodyText"/>
              <w:spacing w:beforeLines="20" w:before="48" w:afterLines="20" w:after="48"/>
              <w:jc w:val="center"/>
              <w:rPr>
                <w:ins w:id="2079" w:author="Utku B. Demir" w:date="2022-04-21T13:47:00Z"/>
                <w:sz w:val="22"/>
                <w:szCs w:val="22"/>
              </w:rPr>
            </w:pPr>
            <w:ins w:id="2080" w:author="Utku B. Demir" w:date="2022-04-21T13:47:00Z">
              <w:r w:rsidRPr="00125D20">
                <w:rPr>
                  <w:sz w:val="22"/>
                  <w:szCs w:val="22"/>
                </w:rPr>
                <w:t>10</w:t>
              </w:r>
            </w:ins>
          </w:p>
        </w:tc>
        <w:tc>
          <w:tcPr>
            <w:tcW w:w="594" w:type="dxa"/>
            <w:noWrap/>
            <w:vAlign w:val="center"/>
            <w:hideMark/>
          </w:tcPr>
          <w:p w14:paraId="3FC55B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1" w:author="Utku B. Demir" w:date="2022-04-21T13:47:00Z"/>
                <w:rFonts w:cstheme="minorHAnsi"/>
                <w:sz w:val="18"/>
                <w:szCs w:val="18"/>
              </w:rPr>
            </w:pPr>
            <w:ins w:id="2082" w:author="Utku B. Demir" w:date="2022-04-21T13:47:00Z">
              <w:r w:rsidRPr="00125D20">
                <w:rPr>
                  <w:rFonts w:cstheme="minorHAnsi"/>
                  <w:sz w:val="18"/>
                  <w:szCs w:val="18"/>
                </w:rPr>
                <w:t>17</w:t>
              </w:r>
            </w:ins>
          </w:p>
        </w:tc>
        <w:tc>
          <w:tcPr>
            <w:tcW w:w="594" w:type="dxa"/>
            <w:shd w:val="clear" w:color="auto" w:fill="D9D9D9" w:themeFill="background1" w:themeFillShade="D9"/>
            <w:noWrap/>
            <w:vAlign w:val="center"/>
            <w:hideMark/>
          </w:tcPr>
          <w:p w14:paraId="11435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3" w:author="Utku B. Demir" w:date="2022-04-21T13:47:00Z"/>
                <w:rFonts w:cstheme="minorHAnsi"/>
                <w:sz w:val="16"/>
                <w:szCs w:val="16"/>
              </w:rPr>
            </w:pPr>
            <w:ins w:id="2084" w:author="Utku B. Demir" w:date="2022-04-21T13:47:00Z">
              <w:r w:rsidRPr="00125D20">
                <w:rPr>
                  <w:rFonts w:cstheme="minorHAnsi"/>
                  <w:sz w:val="16"/>
                  <w:szCs w:val="16"/>
                </w:rPr>
                <w:t>4.79</w:t>
              </w:r>
            </w:ins>
          </w:p>
        </w:tc>
        <w:tc>
          <w:tcPr>
            <w:tcW w:w="594" w:type="dxa"/>
            <w:noWrap/>
            <w:vAlign w:val="center"/>
            <w:hideMark/>
          </w:tcPr>
          <w:p w14:paraId="604C75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5" w:author="Utku B. Demir" w:date="2022-04-21T13:47:00Z"/>
                <w:rFonts w:cstheme="minorHAnsi"/>
                <w:sz w:val="18"/>
                <w:szCs w:val="18"/>
              </w:rPr>
            </w:pPr>
            <w:ins w:id="2086"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053C6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7" w:author="Utku B. Demir" w:date="2022-04-21T13:47:00Z"/>
                <w:rFonts w:cstheme="minorHAnsi"/>
                <w:sz w:val="16"/>
                <w:szCs w:val="16"/>
              </w:rPr>
            </w:pPr>
            <w:ins w:id="2088" w:author="Utku B. Demir" w:date="2022-04-21T13:47:00Z">
              <w:r w:rsidRPr="00125D20">
                <w:rPr>
                  <w:rFonts w:cstheme="minorHAnsi"/>
                  <w:sz w:val="16"/>
                  <w:szCs w:val="16"/>
                </w:rPr>
                <w:t>3.69</w:t>
              </w:r>
            </w:ins>
          </w:p>
        </w:tc>
        <w:tc>
          <w:tcPr>
            <w:tcW w:w="594" w:type="dxa"/>
            <w:noWrap/>
            <w:vAlign w:val="center"/>
            <w:hideMark/>
          </w:tcPr>
          <w:p w14:paraId="58EC732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9" w:author="Utku B. Demir" w:date="2022-04-21T13:47:00Z"/>
                <w:rFonts w:cstheme="minorHAnsi"/>
                <w:sz w:val="18"/>
                <w:szCs w:val="18"/>
              </w:rPr>
            </w:pPr>
            <w:ins w:id="2090"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020BB6D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1" w:author="Utku B. Demir" w:date="2022-04-21T13:47:00Z"/>
                <w:rFonts w:cstheme="minorHAnsi"/>
                <w:sz w:val="16"/>
                <w:szCs w:val="16"/>
              </w:rPr>
            </w:pPr>
            <w:ins w:id="2092" w:author="Utku B. Demir" w:date="2022-04-21T13:47:00Z">
              <w:r w:rsidRPr="00125D20">
                <w:rPr>
                  <w:rFonts w:cstheme="minorHAnsi"/>
                  <w:sz w:val="16"/>
                  <w:szCs w:val="16"/>
                </w:rPr>
                <w:t>1.98</w:t>
              </w:r>
            </w:ins>
          </w:p>
        </w:tc>
        <w:tc>
          <w:tcPr>
            <w:tcW w:w="594" w:type="dxa"/>
            <w:noWrap/>
            <w:vAlign w:val="center"/>
            <w:hideMark/>
          </w:tcPr>
          <w:p w14:paraId="1672AEC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3" w:author="Utku B. Demir" w:date="2022-04-21T13:47:00Z"/>
                <w:rFonts w:cstheme="minorHAnsi"/>
                <w:sz w:val="18"/>
                <w:szCs w:val="18"/>
              </w:rPr>
            </w:pPr>
            <w:ins w:id="2094"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48A8AD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5" w:author="Utku B. Demir" w:date="2022-04-21T13:47:00Z"/>
                <w:rFonts w:cstheme="minorHAnsi"/>
                <w:sz w:val="16"/>
                <w:szCs w:val="16"/>
              </w:rPr>
            </w:pPr>
            <w:ins w:id="2096" w:author="Utku B. Demir" w:date="2022-04-21T13:47:00Z">
              <w:r w:rsidRPr="00125D20">
                <w:rPr>
                  <w:rFonts w:cstheme="minorHAnsi"/>
                  <w:sz w:val="16"/>
                  <w:szCs w:val="16"/>
                </w:rPr>
                <w:t>2.54</w:t>
              </w:r>
            </w:ins>
          </w:p>
        </w:tc>
        <w:tc>
          <w:tcPr>
            <w:tcW w:w="594" w:type="dxa"/>
            <w:noWrap/>
            <w:vAlign w:val="center"/>
            <w:hideMark/>
          </w:tcPr>
          <w:p w14:paraId="0A1A3B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7" w:author="Utku B. Demir" w:date="2022-04-21T13:47:00Z"/>
                <w:rFonts w:cstheme="minorHAnsi"/>
                <w:sz w:val="18"/>
                <w:szCs w:val="18"/>
              </w:rPr>
            </w:pPr>
            <w:ins w:id="2098"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2B741A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9" w:author="Utku B. Demir" w:date="2022-04-21T13:47:00Z"/>
                <w:rFonts w:cstheme="minorHAnsi"/>
                <w:sz w:val="16"/>
                <w:szCs w:val="16"/>
              </w:rPr>
            </w:pPr>
            <w:ins w:id="2100" w:author="Utku B. Demir" w:date="2022-04-21T13:47:00Z">
              <w:r w:rsidRPr="00125D20">
                <w:rPr>
                  <w:rFonts w:cstheme="minorHAnsi"/>
                  <w:sz w:val="16"/>
                  <w:szCs w:val="16"/>
                </w:rPr>
                <w:t>1.44</w:t>
              </w:r>
            </w:ins>
          </w:p>
        </w:tc>
        <w:tc>
          <w:tcPr>
            <w:tcW w:w="594" w:type="dxa"/>
            <w:noWrap/>
            <w:vAlign w:val="center"/>
            <w:hideMark/>
          </w:tcPr>
          <w:p w14:paraId="203919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1" w:author="Utku B. Demir" w:date="2022-04-21T13:47:00Z"/>
                <w:rFonts w:cstheme="minorHAnsi"/>
                <w:sz w:val="18"/>
                <w:szCs w:val="18"/>
              </w:rPr>
            </w:pPr>
            <w:ins w:id="2102"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990B6E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3" w:author="Utku B. Demir" w:date="2022-04-21T13:47:00Z"/>
                <w:rFonts w:cstheme="minorHAnsi"/>
                <w:sz w:val="16"/>
                <w:szCs w:val="16"/>
              </w:rPr>
            </w:pPr>
            <w:ins w:id="2104" w:author="Utku B. Demir" w:date="2022-04-21T13:47:00Z">
              <w:r w:rsidRPr="00125D20">
                <w:rPr>
                  <w:rFonts w:cstheme="minorHAnsi"/>
                  <w:sz w:val="16"/>
                  <w:szCs w:val="16"/>
                </w:rPr>
                <w:t>3.67</w:t>
              </w:r>
            </w:ins>
          </w:p>
        </w:tc>
        <w:tc>
          <w:tcPr>
            <w:tcW w:w="594" w:type="dxa"/>
            <w:noWrap/>
            <w:vAlign w:val="center"/>
            <w:hideMark/>
          </w:tcPr>
          <w:p w14:paraId="4FC562A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5" w:author="Utku B. Demir" w:date="2022-04-21T13:47:00Z"/>
                <w:rFonts w:cstheme="minorHAnsi"/>
                <w:sz w:val="18"/>
                <w:szCs w:val="18"/>
              </w:rPr>
            </w:pPr>
            <w:ins w:id="2106" w:author="Utku B. Demir" w:date="2022-04-21T13:47:00Z">
              <w:r w:rsidRPr="00125D20">
                <w:rPr>
                  <w:rFonts w:cstheme="minorHAnsi"/>
                  <w:sz w:val="18"/>
                  <w:szCs w:val="18"/>
                </w:rPr>
                <w:t>110</w:t>
              </w:r>
            </w:ins>
          </w:p>
        </w:tc>
        <w:tc>
          <w:tcPr>
            <w:tcW w:w="594" w:type="dxa"/>
            <w:shd w:val="clear" w:color="auto" w:fill="D9D9D9" w:themeFill="background1" w:themeFillShade="D9"/>
            <w:noWrap/>
            <w:vAlign w:val="center"/>
            <w:hideMark/>
          </w:tcPr>
          <w:p w14:paraId="62669D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7" w:author="Utku B. Demir" w:date="2022-04-21T13:47:00Z"/>
                <w:rFonts w:cstheme="minorHAnsi"/>
                <w:sz w:val="16"/>
                <w:szCs w:val="16"/>
              </w:rPr>
            </w:pPr>
            <w:ins w:id="2108" w:author="Utku B. Demir" w:date="2022-04-21T13:47:00Z">
              <w:r w:rsidRPr="00125D20">
                <w:rPr>
                  <w:rFonts w:cstheme="minorHAnsi"/>
                  <w:sz w:val="16"/>
                  <w:szCs w:val="16"/>
                </w:rPr>
                <w:t>30.81</w:t>
              </w:r>
            </w:ins>
          </w:p>
        </w:tc>
      </w:tr>
    </w:tbl>
    <w:p w14:paraId="7FA10E19" w14:textId="77777777" w:rsidR="004775CB" w:rsidRDefault="004775CB" w:rsidP="004775CB">
      <w:pPr>
        <w:pStyle w:val="BodyText"/>
        <w:rPr>
          <w:ins w:id="2109" w:author="Utku B. Demir" w:date="2022-04-21T13:47:00Z"/>
        </w:rPr>
      </w:pPr>
    </w:p>
    <w:p w14:paraId="0ADD6BD4" w14:textId="77777777" w:rsidR="004775CB" w:rsidRPr="00125D20" w:rsidRDefault="004775CB" w:rsidP="004775CB">
      <w:pPr>
        <w:pStyle w:val="Heading3"/>
        <w:rPr>
          <w:ins w:id="2110" w:author="Utku B. Demir" w:date="2022-04-21T13:47:00Z"/>
        </w:rPr>
      </w:pPr>
      <w:bookmarkStart w:id="2111" w:name="_Toc100567191"/>
      <w:ins w:id="2112" w:author="Utku B. Demir" w:date="2022-04-21T13:47:00Z">
        <w:r w:rsidRPr="00125D20">
          <w:t>Uptake by decision-makers</w:t>
        </w:r>
        <w:bookmarkEnd w:id="2111"/>
      </w:ins>
    </w:p>
    <w:p w14:paraId="6B7E485B" w14:textId="77777777" w:rsidR="004775CB" w:rsidRPr="00125D20" w:rsidRDefault="004775CB" w:rsidP="004775CB">
      <w:pPr>
        <w:pStyle w:val="BodyText"/>
        <w:jc w:val="both"/>
        <w:rPr>
          <w:ins w:id="2113" w:author="Utku B. Demir" w:date="2022-04-21T13:47:00Z"/>
        </w:rPr>
      </w:pPr>
      <w:ins w:id="2114" w:author="Utku B. Demir" w:date="2022-04-21T13:47:00Z">
        <w:r w:rsidRPr="00125D20">
          <w:t>The uptake of the project results by decision-makers is one of the indicators of project outcomes. The survey was designed to explore this aspect using two different questions, which were mainly aimed to measure how far the project results have been adopted by the authorities and what was the nature of the uptake.</w:t>
        </w:r>
      </w:ins>
    </w:p>
    <w:p w14:paraId="66AAA891" w14:textId="77777777" w:rsidR="004775CB" w:rsidRPr="00125D20" w:rsidRDefault="004775CB" w:rsidP="004775CB">
      <w:pPr>
        <w:pStyle w:val="BodyText"/>
        <w:jc w:val="both"/>
        <w:rPr>
          <w:ins w:id="2115" w:author="Utku B. Demir" w:date="2022-04-21T13:47:00Z"/>
        </w:rPr>
      </w:pPr>
    </w:p>
    <w:p w14:paraId="3C11B6E4" w14:textId="77777777" w:rsidR="004775CB" w:rsidRPr="00125D20" w:rsidRDefault="004775CB" w:rsidP="004775CB">
      <w:pPr>
        <w:pStyle w:val="BodyText"/>
        <w:rPr>
          <w:ins w:id="2116" w:author="Utku B. Demir" w:date="2022-04-21T13:47:00Z"/>
        </w:rPr>
      </w:pPr>
    </w:p>
    <w:p w14:paraId="0EA2181B" w14:textId="77777777" w:rsidR="004775CB" w:rsidRDefault="004775CB" w:rsidP="004775CB">
      <w:pPr>
        <w:pStyle w:val="Caption"/>
        <w:rPr>
          <w:ins w:id="2117" w:author="Utku B. Demir" w:date="2022-04-21T13:47:00Z"/>
        </w:rPr>
      </w:pPr>
      <w:bookmarkStart w:id="2118" w:name="_Toc100567223"/>
      <w:ins w:id="2119"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xml:space="preserve">: Uptake of project results by </w:t>
        </w:r>
        <w:proofErr w:type="gramStart"/>
        <w:r w:rsidRPr="00125D20">
          <w:t>policy-makers</w:t>
        </w:r>
        <w:bookmarkEnd w:id="2118"/>
        <w:proofErr w:type="gramEnd"/>
      </w:ins>
    </w:p>
    <w:p w14:paraId="7B837E06" w14:textId="77777777" w:rsidR="004775CB" w:rsidRPr="00125D20" w:rsidRDefault="004775CB" w:rsidP="004775CB">
      <w:pPr>
        <w:pStyle w:val="Caption"/>
        <w:rPr>
          <w:ins w:id="2120" w:author="Utku B. Demir" w:date="2022-04-21T13:47:00Z"/>
        </w:rPr>
      </w:pPr>
      <w:commentRangeStart w:id="2121"/>
      <w:ins w:id="2122" w:author="Utku B. Demir" w:date="2022-04-21T13:47:00Z">
        <w:r w:rsidRPr="00125D20">
          <w:rPr>
            <w:noProof/>
            <w:lang w:eastAsia="de-AT"/>
          </w:rPr>
          <w:drawing>
            <wp:inline distT="0" distB="0" distL="0" distR="0" wp14:anchorId="3C2B746E" wp14:editId="6A1E76BA">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3275330"/>
                      </a:xfrm>
                      <a:prstGeom prst="rect">
                        <a:avLst/>
                      </a:prstGeom>
                    </pic:spPr>
                  </pic:pic>
                </a:graphicData>
              </a:graphic>
            </wp:inline>
          </w:drawing>
        </w:r>
      </w:ins>
      <w:commentRangeEnd w:id="2121"/>
      <w:ins w:id="2123" w:author="Utku B. Demir" w:date="2022-04-22T12:29:00Z">
        <w:r w:rsidR="000761EE">
          <w:rPr>
            <w:rStyle w:val="CommentReference"/>
            <w:i w:val="0"/>
            <w:iCs w:val="0"/>
            <w:color w:val="auto"/>
          </w:rPr>
          <w:commentReference w:id="2121"/>
        </w:r>
      </w:ins>
    </w:p>
    <w:p w14:paraId="7E86B18C" w14:textId="77777777" w:rsidR="004775CB" w:rsidRDefault="004775CB" w:rsidP="004775CB">
      <w:pPr>
        <w:pStyle w:val="BodyText"/>
        <w:jc w:val="both"/>
        <w:rPr>
          <w:ins w:id="2124" w:author="Utku B. Demir" w:date="2022-04-21T13:47:00Z"/>
        </w:rPr>
      </w:pPr>
    </w:p>
    <w:p w14:paraId="1056545A" w14:textId="77777777" w:rsidR="004775CB" w:rsidRPr="00125D20" w:rsidRDefault="004775CB" w:rsidP="004775CB">
      <w:pPr>
        <w:pStyle w:val="BodyText"/>
        <w:jc w:val="both"/>
        <w:rPr>
          <w:ins w:id="2125" w:author="Utku B. Demir" w:date="2022-04-21T13:47:00Z"/>
        </w:rPr>
      </w:pPr>
    </w:p>
    <w:p w14:paraId="5AEECA59" w14:textId="77777777" w:rsidR="004775CB" w:rsidRPr="00125D20" w:rsidRDefault="004775CB" w:rsidP="004775CB">
      <w:pPr>
        <w:pStyle w:val="BodyText"/>
        <w:jc w:val="both"/>
        <w:rPr>
          <w:ins w:id="2126" w:author="Utku B. Demir" w:date="2022-04-21T13:47:00Z"/>
        </w:rPr>
      </w:pPr>
      <w:ins w:id="2127" w:author="Utku B. Demir" w:date="2022-04-21T13:47:00Z">
        <w:r w:rsidRPr="00125D20">
          <w:t xml:space="preserve">Approximately 20 % of the respondents rated the </w:t>
        </w:r>
        <w:r w:rsidRPr="00125D20">
          <w:rPr>
            <w:i/>
            <w:iCs/>
          </w:rPr>
          <w:t>uptake of the project results by decision-makers</w:t>
        </w:r>
        <w:r w:rsidRPr="00125D20">
          <w:t xml:space="preserve"> moderate to high (see </w:t>
        </w:r>
        <w:r w:rsidRPr="00125D20">
          <w:fldChar w:fldCharType="begin"/>
        </w:r>
        <w:r w:rsidRPr="00125D20">
          <w:instrText xml:space="preserve"> REF _Ref100043484 \h </w:instrText>
        </w:r>
        <w:r w:rsidRPr="00125D20">
          <w:fldChar w:fldCharType="separate"/>
        </w:r>
        <w:r w:rsidRPr="00125D20">
          <w:t xml:space="preserve">Table </w:t>
        </w:r>
        <w:r>
          <w:rPr>
            <w:noProof/>
          </w:rPr>
          <w:t>3</w:t>
        </w:r>
        <w:r w:rsidRPr="00125D20">
          <w:fldChar w:fldCharType="end"/>
        </w:r>
        <w:r w:rsidRPr="00125D20">
          <w:t xml:space="preserve">). However, an overwhelming majority of the respondents reported that </w:t>
        </w:r>
        <w:r w:rsidRPr="00125D20">
          <w:lastRenderedPageBreak/>
          <w:t xml:space="preserve">there was little to no uptake of the project results by </w:t>
        </w:r>
        <w:proofErr w:type="gramStart"/>
        <w:r w:rsidRPr="00125D20">
          <w:t>policy-makers</w:t>
        </w:r>
        <w:proofErr w:type="gramEnd"/>
        <w:r w:rsidRPr="00125D20">
          <w:t>, public administration, or governmental agencies.</w:t>
        </w:r>
      </w:ins>
    </w:p>
    <w:p w14:paraId="15D5A761" w14:textId="77777777" w:rsidR="004775CB" w:rsidRPr="00125D20" w:rsidRDefault="004775CB" w:rsidP="004775CB">
      <w:pPr>
        <w:pStyle w:val="BodyText"/>
        <w:rPr>
          <w:ins w:id="2128" w:author="Utku B. Demir" w:date="2022-04-21T13:47:00Z"/>
        </w:rPr>
      </w:pPr>
    </w:p>
    <w:p w14:paraId="4082EF0F" w14:textId="77777777" w:rsidR="004775CB" w:rsidRPr="00125D20" w:rsidRDefault="004775CB" w:rsidP="004775CB">
      <w:pPr>
        <w:pStyle w:val="BodyText"/>
        <w:rPr>
          <w:ins w:id="2129" w:author="Utku B. Demir" w:date="2022-04-21T13:47:00Z"/>
        </w:rPr>
      </w:pPr>
    </w:p>
    <w:p w14:paraId="7A19DC7A" w14:textId="77777777" w:rsidR="004775CB" w:rsidRPr="00125D20" w:rsidRDefault="004775CB" w:rsidP="004775CB">
      <w:pPr>
        <w:pStyle w:val="BodyText"/>
        <w:rPr>
          <w:ins w:id="2130" w:author="Utku B. Demir" w:date="2022-04-21T13:47:00Z"/>
        </w:rPr>
      </w:pPr>
    </w:p>
    <w:p w14:paraId="4D2C1FD8" w14:textId="77777777" w:rsidR="004775CB" w:rsidRPr="00125D20" w:rsidRDefault="004775CB" w:rsidP="004775CB">
      <w:pPr>
        <w:pStyle w:val="Caption"/>
        <w:keepNext/>
        <w:rPr>
          <w:ins w:id="2131" w:author="Utku B. Demir" w:date="2022-04-21T13:47:00Z"/>
        </w:rPr>
      </w:pPr>
      <w:bookmarkStart w:id="2132" w:name="_Ref100043484"/>
      <w:bookmarkStart w:id="2133" w:name="_Toc100567254"/>
      <w:ins w:id="2134"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2132"/>
        <w:r w:rsidRPr="00125D20">
          <w:t xml:space="preserve">: Uptake of project results by </w:t>
        </w:r>
        <w:proofErr w:type="gramStart"/>
        <w:r w:rsidRPr="00125D20">
          <w:t>policy-makers</w:t>
        </w:r>
        <w:bookmarkEnd w:id="2133"/>
        <w:proofErr w:type="gramEnd"/>
      </w:ins>
    </w:p>
    <w:tbl>
      <w:tblPr>
        <w:tblStyle w:val="ListTable3"/>
        <w:tblW w:w="0" w:type="auto"/>
        <w:jc w:val="center"/>
        <w:tblLook w:val="04A0" w:firstRow="1" w:lastRow="0" w:firstColumn="1" w:lastColumn="0" w:noHBand="0" w:noVBand="1"/>
      </w:tblPr>
      <w:tblGrid>
        <w:gridCol w:w="1940"/>
        <w:gridCol w:w="653"/>
        <w:gridCol w:w="1227"/>
      </w:tblGrid>
      <w:tr w:rsidR="004775CB" w:rsidRPr="00125D20" w14:paraId="5384E425"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135" w:author="Utku B. Demir" w:date="2022-04-21T13:47:00Z"/>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30CE6E1F" w14:textId="77777777" w:rsidR="004775CB" w:rsidRPr="00125D20" w:rsidRDefault="004775CB" w:rsidP="00B0217D">
            <w:pPr>
              <w:pStyle w:val="BodyText"/>
              <w:spacing w:before="100" w:beforeAutospacing="1" w:after="60"/>
              <w:rPr>
                <w:ins w:id="2136" w:author="Utku B. Demir" w:date="2022-04-21T13:47:00Z"/>
              </w:rPr>
            </w:pPr>
          </w:p>
        </w:tc>
        <w:tc>
          <w:tcPr>
            <w:tcW w:w="1880" w:type="dxa"/>
            <w:gridSpan w:val="2"/>
            <w:noWrap/>
            <w:vAlign w:val="bottom"/>
            <w:hideMark/>
          </w:tcPr>
          <w:p w14:paraId="7A636E21" w14:textId="77777777" w:rsidR="004775CB" w:rsidRPr="00125D20" w:rsidRDefault="004775CB" w:rsidP="00B0217D">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rPr>
                <w:ins w:id="2137" w:author="Utku B. Demir" w:date="2022-04-21T13:47:00Z"/>
              </w:rPr>
            </w:pPr>
            <w:ins w:id="2138" w:author="Utku B. Demir" w:date="2022-04-21T13:47:00Z">
              <w:r w:rsidRPr="00125D20">
                <w:t>adopted by policy (n=296)</w:t>
              </w:r>
            </w:ins>
          </w:p>
        </w:tc>
      </w:tr>
      <w:tr w:rsidR="004775CB" w:rsidRPr="00125D20" w14:paraId="1D40780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3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313888" w14:textId="77777777" w:rsidR="004775CB" w:rsidRPr="00125D20" w:rsidRDefault="004775CB" w:rsidP="00B0217D">
            <w:pPr>
              <w:pStyle w:val="BodyText"/>
              <w:spacing w:before="100" w:beforeAutospacing="1" w:after="100" w:afterAutospacing="1"/>
              <w:rPr>
                <w:ins w:id="2140" w:author="Utku B. Demir" w:date="2022-04-21T13:47:00Z"/>
              </w:rPr>
            </w:pPr>
            <w:ins w:id="2141" w:author="Utku B. Demir" w:date="2022-04-21T13:47:00Z">
              <w:r w:rsidRPr="00125D20">
                <w:t>response</w:t>
              </w:r>
            </w:ins>
          </w:p>
        </w:tc>
        <w:tc>
          <w:tcPr>
            <w:tcW w:w="653" w:type="dxa"/>
            <w:noWrap/>
            <w:vAlign w:val="center"/>
            <w:hideMark/>
          </w:tcPr>
          <w:p w14:paraId="7752921E"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42" w:author="Utku B. Demir" w:date="2022-04-21T13:47:00Z"/>
              </w:rPr>
            </w:pPr>
            <w:ins w:id="2143" w:author="Utku B. Demir" w:date="2022-04-21T13:47:00Z">
              <w:r w:rsidRPr="00125D20">
                <w:t>abs</w:t>
              </w:r>
            </w:ins>
          </w:p>
        </w:tc>
        <w:tc>
          <w:tcPr>
            <w:tcW w:w="1227" w:type="dxa"/>
            <w:shd w:val="clear" w:color="auto" w:fill="E7E6E6" w:themeFill="background2"/>
            <w:noWrap/>
            <w:vAlign w:val="center"/>
            <w:hideMark/>
          </w:tcPr>
          <w:p w14:paraId="35BC8B80"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44" w:author="Utku B. Demir" w:date="2022-04-21T13:47:00Z"/>
              </w:rPr>
            </w:pPr>
            <w:ins w:id="2145" w:author="Utku B. Demir" w:date="2022-04-21T13:47:00Z">
              <w:r w:rsidRPr="00125D20">
                <w:t>%</w:t>
              </w:r>
            </w:ins>
          </w:p>
        </w:tc>
      </w:tr>
      <w:tr w:rsidR="004775CB" w:rsidRPr="00125D20" w14:paraId="6EAB2E73" w14:textId="77777777" w:rsidTr="00B0217D">
        <w:trPr>
          <w:trHeight w:val="276"/>
          <w:jc w:val="center"/>
          <w:ins w:id="214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4A80A9" w14:textId="77777777" w:rsidR="004775CB" w:rsidRPr="00125D20" w:rsidRDefault="004775CB" w:rsidP="00B0217D">
            <w:pPr>
              <w:pStyle w:val="BodyText"/>
              <w:spacing w:before="100" w:beforeAutospacing="1" w:after="100" w:afterAutospacing="1"/>
              <w:jc w:val="center"/>
              <w:rPr>
                <w:ins w:id="2147" w:author="Utku B. Demir" w:date="2022-04-21T13:47:00Z"/>
              </w:rPr>
            </w:pPr>
            <w:ins w:id="2148" w:author="Utku B. Demir" w:date="2022-04-21T13:47:00Z">
              <w:r w:rsidRPr="00125D20">
                <w:t>0</w:t>
              </w:r>
            </w:ins>
          </w:p>
        </w:tc>
        <w:tc>
          <w:tcPr>
            <w:tcW w:w="653" w:type="dxa"/>
            <w:noWrap/>
            <w:vAlign w:val="center"/>
            <w:hideMark/>
          </w:tcPr>
          <w:p w14:paraId="3E36A97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49" w:author="Utku B. Demir" w:date="2022-04-21T13:47:00Z"/>
                <w:sz w:val="22"/>
                <w:szCs w:val="22"/>
              </w:rPr>
            </w:pPr>
            <w:ins w:id="2150" w:author="Utku B. Demir" w:date="2022-04-21T13:47:00Z">
              <w:r w:rsidRPr="002F5BBC">
                <w:rPr>
                  <w:sz w:val="22"/>
                  <w:szCs w:val="22"/>
                </w:rPr>
                <w:t>153</w:t>
              </w:r>
            </w:ins>
          </w:p>
        </w:tc>
        <w:tc>
          <w:tcPr>
            <w:tcW w:w="1227" w:type="dxa"/>
            <w:shd w:val="clear" w:color="auto" w:fill="E7E6E6" w:themeFill="background2"/>
            <w:noWrap/>
            <w:vAlign w:val="center"/>
            <w:hideMark/>
          </w:tcPr>
          <w:p w14:paraId="5210EEE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51" w:author="Utku B. Demir" w:date="2022-04-21T13:47:00Z"/>
                <w:sz w:val="20"/>
                <w:szCs w:val="20"/>
              </w:rPr>
            </w:pPr>
            <w:ins w:id="2152" w:author="Utku B. Demir" w:date="2022-04-21T13:47:00Z">
              <w:r w:rsidRPr="002F5BBC">
                <w:rPr>
                  <w:sz w:val="20"/>
                  <w:szCs w:val="20"/>
                </w:rPr>
                <w:t>51.69%</w:t>
              </w:r>
            </w:ins>
          </w:p>
        </w:tc>
      </w:tr>
      <w:tr w:rsidR="004775CB" w:rsidRPr="00125D20" w14:paraId="4E95FF2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5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821D3A2" w14:textId="77777777" w:rsidR="004775CB" w:rsidRPr="00125D20" w:rsidRDefault="004775CB" w:rsidP="00B0217D">
            <w:pPr>
              <w:pStyle w:val="BodyText"/>
              <w:spacing w:before="100" w:beforeAutospacing="1" w:after="100" w:afterAutospacing="1"/>
              <w:jc w:val="center"/>
              <w:rPr>
                <w:ins w:id="2154" w:author="Utku B. Demir" w:date="2022-04-21T13:47:00Z"/>
              </w:rPr>
            </w:pPr>
            <w:ins w:id="2155" w:author="Utku B. Demir" w:date="2022-04-21T13:47:00Z">
              <w:r w:rsidRPr="00125D20">
                <w:t>1</w:t>
              </w:r>
            </w:ins>
          </w:p>
        </w:tc>
        <w:tc>
          <w:tcPr>
            <w:tcW w:w="653" w:type="dxa"/>
            <w:noWrap/>
            <w:vAlign w:val="center"/>
            <w:hideMark/>
          </w:tcPr>
          <w:p w14:paraId="04C0D06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56" w:author="Utku B. Demir" w:date="2022-04-21T13:47:00Z"/>
                <w:sz w:val="22"/>
                <w:szCs w:val="22"/>
              </w:rPr>
            </w:pPr>
            <w:ins w:id="2157" w:author="Utku B. Demir" w:date="2022-04-21T13:47:00Z">
              <w:r w:rsidRPr="002F5BBC">
                <w:rPr>
                  <w:sz w:val="22"/>
                  <w:szCs w:val="22"/>
                </w:rPr>
                <w:t>22</w:t>
              </w:r>
            </w:ins>
          </w:p>
        </w:tc>
        <w:tc>
          <w:tcPr>
            <w:tcW w:w="1227" w:type="dxa"/>
            <w:shd w:val="clear" w:color="auto" w:fill="E7E6E6" w:themeFill="background2"/>
            <w:noWrap/>
            <w:vAlign w:val="center"/>
            <w:hideMark/>
          </w:tcPr>
          <w:p w14:paraId="740713F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58" w:author="Utku B. Demir" w:date="2022-04-21T13:47:00Z"/>
                <w:sz w:val="20"/>
                <w:szCs w:val="20"/>
              </w:rPr>
            </w:pPr>
            <w:ins w:id="2159" w:author="Utku B. Demir" w:date="2022-04-21T13:47:00Z">
              <w:r w:rsidRPr="002F5BBC">
                <w:rPr>
                  <w:sz w:val="20"/>
                  <w:szCs w:val="20"/>
                </w:rPr>
                <w:t>7.43%</w:t>
              </w:r>
            </w:ins>
          </w:p>
        </w:tc>
      </w:tr>
      <w:tr w:rsidR="004775CB" w:rsidRPr="00125D20" w14:paraId="588EBAB9" w14:textId="77777777" w:rsidTr="00B0217D">
        <w:trPr>
          <w:trHeight w:val="276"/>
          <w:jc w:val="center"/>
          <w:ins w:id="2160"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B6AC1A7" w14:textId="77777777" w:rsidR="004775CB" w:rsidRPr="00125D20" w:rsidRDefault="004775CB" w:rsidP="00B0217D">
            <w:pPr>
              <w:pStyle w:val="BodyText"/>
              <w:spacing w:before="100" w:beforeAutospacing="1" w:after="100" w:afterAutospacing="1"/>
              <w:jc w:val="center"/>
              <w:rPr>
                <w:ins w:id="2161" w:author="Utku B. Demir" w:date="2022-04-21T13:47:00Z"/>
              </w:rPr>
            </w:pPr>
            <w:ins w:id="2162" w:author="Utku B. Demir" w:date="2022-04-21T13:47:00Z">
              <w:r w:rsidRPr="00125D20">
                <w:t>2</w:t>
              </w:r>
            </w:ins>
          </w:p>
        </w:tc>
        <w:tc>
          <w:tcPr>
            <w:tcW w:w="653" w:type="dxa"/>
            <w:noWrap/>
            <w:vAlign w:val="center"/>
            <w:hideMark/>
          </w:tcPr>
          <w:p w14:paraId="799403D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63" w:author="Utku B. Demir" w:date="2022-04-21T13:47:00Z"/>
                <w:sz w:val="22"/>
                <w:szCs w:val="22"/>
              </w:rPr>
            </w:pPr>
            <w:ins w:id="2164" w:author="Utku B. Demir" w:date="2022-04-21T13:47:00Z">
              <w:r w:rsidRPr="002F5BBC">
                <w:rPr>
                  <w:sz w:val="22"/>
                  <w:szCs w:val="22"/>
                </w:rPr>
                <w:t>42</w:t>
              </w:r>
            </w:ins>
          </w:p>
        </w:tc>
        <w:tc>
          <w:tcPr>
            <w:tcW w:w="1227" w:type="dxa"/>
            <w:shd w:val="clear" w:color="auto" w:fill="E7E6E6" w:themeFill="background2"/>
            <w:noWrap/>
            <w:vAlign w:val="center"/>
            <w:hideMark/>
          </w:tcPr>
          <w:p w14:paraId="3E658AE8"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65" w:author="Utku B. Demir" w:date="2022-04-21T13:47:00Z"/>
                <w:sz w:val="20"/>
                <w:szCs w:val="20"/>
              </w:rPr>
            </w:pPr>
            <w:ins w:id="2166" w:author="Utku B. Demir" w:date="2022-04-21T13:47:00Z">
              <w:r w:rsidRPr="002F5BBC">
                <w:rPr>
                  <w:sz w:val="20"/>
                  <w:szCs w:val="20"/>
                </w:rPr>
                <w:t>14.19%</w:t>
              </w:r>
            </w:ins>
          </w:p>
        </w:tc>
      </w:tr>
      <w:tr w:rsidR="004775CB" w:rsidRPr="00125D20" w14:paraId="7A51EE4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67"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69E403E" w14:textId="77777777" w:rsidR="004775CB" w:rsidRPr="00125D20" w:rsidRDefault="004775CB" w:rsidP="00B0217D">
            <w:pPr>
              <w:pStyle w:val="BodyText"/>
              <w:spacing w:before="100" w:beforeAutospacing="1" w:after="100" w:afterAutospacing="1"/>
              <w:jc w:val="center"/>
              <w:rPr>
                <w:ins w:id="2168" w:author="Utku B. Demir" w:date="2022-04-21T13:47:00Z"/>
              </w:rPr>
            </w:pPr>
            <w:ins w:id="2169" w:author="Utku B. Demir" w:date="2022-04-21T13:47:00Z">
              <w:r w:rsidRPr="00125D20">
                <w:t>3</w:t>
              </w:r>
            </w:ins>
          </w:p>
        </w:tc>
        <w:tc>
          <w:tcPr>
            <w:tcW w:w="653" w:type="dxa"/>
            <w:noWrap/>
            <w:vAlign w:val="center"/>
            <w:hideMark/>
          </w:tcPr>
          <w:p w14:paraId="30138016"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70" w:author="Utku B. Demir" w:date="2022-04-21T13:47:00Z"/>
                <w:sz w:val="22"/>
                <w:szCs w:val="22"/>
              </w:rPr>
            </w:pPr>
            <w:ins w:id="2171" w:author="Utku B. Demir" w:date="2022-04-21T13:47:00Z">
              <w:r w:rsidRPr="002F5BBC">
                <w:rPr>
                  <w:sz w:val="22"/>
                  <w:szCs w:val="22"/>
                </w:rPr>
                <w:t>17</w:t>
              </w:r>
            </w:ins>
          </w:p>
        </w:tc>
        <w:tc>
          <w:tcPr>
            <w:tcW w:w="1227" w:type="dxa"/>
            <w:shd w:val="clear" w:color="auto" w:fill="E7E6E6" w:themeFill="background2"/>
            <w:noWrap/>
            <w:vAlign w:val="center"/>
            <w:hideMark/>
          </w:tcPr>
          <w:p w14:paraId="7725A5AE"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72" w:author="Utku B. Demir" w:date="2022-04-21T13:47:00Z"/>
                <w:sz w:val="20"/>
                <w:szCs w:val="20"/>
              </w:rPr>
            </w:pPr>
            <w:ins w:id="2173" w:author="Utku B. Demir" w:date="2022-04-21T13:47:00Z">
              <w:r w:rsidRPr="002F5BBC">
                <w:rPr>
                  <w:sz w:val="20"/>
                  <w:szCs w:val="20"/>
                </w:rPr>
                <w:t>5.74%</w:t>
              </w:r>
            </w:ins>
          </w:p>
        </w:tc>
      </w:tr>
      <w:tr w:rsidR="004775CB" w:rsidRPr="00125D20" w14:paraId="7A3ECB45" w14:textId="77777777" w:rsidTr="00B0217D">
        <w:trPr>
          <w:trHeight w:val="276"/>
          <w:jc w:val="center"/>
          <w:ins w:id="2174"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4302E55" w14:textId="77777777" w:rsidR="004775CB" w:rsidRPr="00125D20" w:rsidRDefault="004775CB" w:rsidP="00B0217D">
            <w:pPr>
              <w:pStyle w:val="BodyText"/>
              <w:spacing w:before="100" w:beforeAutospacing="1" w:after="100" w:afterAutospacing="1"/>
              <w:jc w:val="center"/>
              <w:rPr>
                <w:ins w:id="2175" w:author="Utku B. Demir" w:date="2022-04-21T13:47:00Z"/>
              </w:rPr>
            </w:pPr>
            <w:ins w:id="2176" w:author="Utku B. Demir" w:date="2022-04-21T13:47:00Z">
              <w:r w:rsidRPr="00125D20">
                <w:t>4</w:t>
              </w:r>
            </w:ins>
          </w:p>
        </w:tc>
        <w:tc>
          <w:tcPr>
            <w:tcW w:w="653" w:type="dxa"/>
            <w:noWrap/>
            <w:vAlign w:val="center"/>
            <w:hideMark/>
          </w:tcPr>
          <w:p w14:paraId="376E406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77" w:author="Utku B. Demir" w:date="2022-04-21T13:47:00Z"/>
                <w:sz w:val="22"/>
                <w:szCs w:val="22"/>
              </w:rPr>
            </w:pPr>
            <w:ins w:id="2178" w:author="Utku B. Demir" w:date="2022-04-21T13:47:00Z">
              <w:r w:rsidRPr="002F5BBC">
                <w:rPr>
                  <w:sz w:val="22"/>
                  <w:szCs w:val="22"/>
                </w:rPr>
                <w:t>9</w:t>
              </w:r>
            </w:ins>
          </w:p>
        </w:tc>
        <w:tc>
          <w:tcPr>
            <w:tcW w:w="1227" w:type="dxa"/>
            <w:shd w:val="clear" w:color="auto" w:fill="E7E6E6" w:themeFill="background2"/>
            <w:noWrap/>
            <w:vAlign w:val="center"/>
            <w:hideMark/>
          </w:tcPr>
          <w:p w14:paraId="1BAA95BA"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79" w:author="Utku B. Demir" w:date="2022-04-21T13:47:00Z"/>
                <w:sz w:val="20"/>
                <w:szCs w:val="20"/>
              </w:rPr>
            </w:pPr>
            <w:ins w:id="2180" w:author="Utku B. Demir" w:date="2022-04-21T13:47:00Z">
              <w:r w:rsidRPr="002F5BBC">
                <w:rPr>
                  <w:sz w:val="20"/>
                  <w:szCs w:val="20"/>
                </w:rPr>
                <w:t>3.04%</w:t>
              </w:r>
            </w:ins>
          </w:p>
        </w:tc>
      </w:tr>
      <w:tr w:rsidR="004775CB" w:rsidRPr="00125D20" w14:paraId="563AECE2"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81"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60919F0" w14:textId="77777777" w:rsidR="004775CB" w:rsidRPr="00125D20" w:rsidRDefault="004775CB" w:rsidP="00B0217D">
            <w:pPr>
              <w:pStyle w:val="BodyText"/>
              <w:spacing w:before="100" w:beforeAutospacing="1" w:after="100" w:afterAutospacing="1"/>
              <w:jc w:val="center"/>
              <w:rPr>
                <w:ins w:id="2182" w:author="Utku B. Demir" w:date="2022-04-21T13:47:00Z"/>
              </w:rPr>
            </w:pPr>
            <w:ins w:id="2183" w:author="Utku B. Demir" w:date="2022-04-21T13:47:00Z">
              <w:r w:rsidRPr="00125D20">
                <w:t>5</w:t>
              </w:r>
            </w:ins>
          </w:p>
        </w:tc>
        <w:tc>
          <w:tcPr>
            <w:tcW w:w="653" w:type="dxa"/>
            <w:noWrap/>
            <w:vAlign w:val="center"/>
            <w:hideMark/>
          </w:tcPr>
          <w:p w14:paraId="36350067"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4" w:author="Utku B. Demir" w:date="2022-04-21T13:47:00Z"/>
                <w:sz w:val="22"/>
                <w:szCs w:val="22"/>
              </w:rPr>
            </w:pPr>
            <w:ins w:id="2185" w:author="Utku B. Demir" w:date="2022-04-21T13:47:00Z">
              <w:r w:rsidRPr="002F5BBC">
                <w:rPr>
                  <w:sz w:val="22"/>
                  <w:szCs w:val="22"/>
                </w:rPr>
                <w:t>15</w:t>
              </w:r>
            </w:ins>
          </w:p>
        </w:tc>
        <w:tc>
          <w:tcPr>
            <w:tcW w:w="1227" w:type="dxa"/>
            <w:shd w:val="clear" w:color="auto" w:fill="E7E6E6" w:themeFill="background2"/>
            <w:noWrap/>
            <w:vAlign w:val="center"/>
            <w:hideMark/>
          </w:tcPr>
          <w:p w14:paraId="2A5D3EB2"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6" w:author="Utku B. Demir" w:date="2022-04-21T13:47:00Z"/>
                <w:sz w:val="20"/>
                <w:szCs w:val="20"/>
              </w:rPr>
            </w:pPr>
            <w:ins w:id="2187" w:author="Utku B. Demir" w:date="2022-04-21T13:47:00Z">
              <w:r w:rsidRPr="002F5BBC">
                <w:rPr>
                  <w:sz w:val="20"/>
                  <w:szCs w:val="20"/>
                </w:rPr>
                <w:t>5.07%</w:t>
              </w:r>
            </w:ins>
          </w:p>
        </w:tc>
      </w:tr>
      <w:tr w:rsidR="004775CB" w:rsidRPr="00125D20" w14:paraId="440E654C" w14:textId="77777777" w:rsidTr="00B0217D">
        <w:trPr>
          <w:trHeight w:val="276"/>
          <w:jc w:val="center"/>
          <w:ins w:id="2188"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D9E791D" w14:textId="77777777" w:rsidR="004775CB" w:rsidRPr="00125D20" w:rsidRDefault="004775CB" w:rsidP="00B0217D">
            <w:pPr>
              <w:pStyle w:val="BodyText"/>
              <w:spacing w:before="100" w:beforeAutospacing="1" w:after="100" w:afterAutospacing="1"/>
              <w:jc w:val="center"/>
              <w:rPr>
                <w:ins w:id="2189" w:author="Utku B. Demir" w:date="2022-04-21T13:47:00Z"/>
              </w:rPr>
            </w:pPr>
            <w:ins w:id="2190" w:author="Utku B. Demir" w:date="2022-04-21T13:47:00Z">
              <w:r w:rsidRPr="00125D20">
                <w:t>6</w:t>
              </w:r>
            </w:ins>
          </w:p>
        </w:tc>
        <w:tc>
          <w:tcPr>
            <w:tcW w:w="653" w:type="dxa"/>
            <w:noWrap/>
            <w:vAlign w:val="center"/>
            <w:hideMark/>
          </w:tcPr>
          <w:p w14:paraId="33990D4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91" w:author="Utku B. Demir" w:date="2022-04-21T13:47:00Z"/>
                <w:sz w:val="22"/>
                <w:szCs w:val="22"/>
              </w:rPr>
            </w:pPr>
            <w:ins w:id="2192" w:author="Utku B. Demir" w:date="2022-04-21T13:47:00Z">
              <w:r w:rsidRPr="002F5BBC">
                <w:rPr>
                  <w:sz w:val="22"/>
                  <w:szCs w:val="22"/>
                </w:rPr>
                <w:t>10</w:t>
              </w:r>
            </w:ins>
          </w:p>
        </w:tc>
        <w:tc>
          <w:tcPr>
            <w:tcW w:w="1227" w:type="dxa"/>
            <w:shd w:val="clear" w:color="auto" w:fill="E7E6E6" w:themeFill="background2"/>
            <w:noWrap/>
            <w:vAlign w:val="center"/>
            <w:hideMark/>
          </w:tcPr>
          <w:p w14:paraId="11A00C8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93" w:author="Utku B. Demir" w:date="2022-04-21T13:47:00Z"/>
                <w:sz w:val="20"/>
                <w:szCs w:val="20"/>
              </w:rPr>
            </w:pPr>
            <w:ins w:id="2194" w:author="Utku B. Demir" w:date="2022-04-21T13:47:00Z">
              <w:r w:rsidRPr="002F5BBC">
                <w:rPr>
                  <w:sz w:val="20"/>
                  <w:szCs w:val="20"/>
                </w:rPr>
                <w:t>3.38%</w:t>
              </w:r>
            </w:ins>
          </w:p>
        </w:tc>
      </w:tr>
      <w:tr w:rsidR="004775CB" w:rsidRPr="00125D20" w14:paraId="4A738AD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95"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750F9E9" w14:textId="77777777" w:rsidR="004775CB" w:rsidRPr="00125D20" w:rsidRDefault="004775CB" w:rsidP="00B0217D">
            <w:pPr>
              <w:pStyle w:val="BodyText"/>
              <w:spacing w:before="100" w:beforeAutospacing="1" w:after="100" w:afterAutospacing="1"/>
              <w:jc w:val="center"/>
              <w:rPr>
                <w:ins w:id="2196" w:author="Utku B. Demir" w:date="2022-04-21T13:47:00Z"/>
              </w:rPr>
            </w:pPr>
            <w:ins w:id="2197" w:author="Utku B. Demir" w:date="2022-04-21T13:47:00Z">
              <w:r w:rsidRPr="00125D20">
                <w:t>7</w:t>
              </w:r>
            </w:ins>
          </w:p>
        </w:tc>
        <w:tc>
          <w:tcPr>
            <w:tcW w:w="653" w:type="dxa"/>
            <w:noWrap/>
            <w:vAlign w:val="center"/>
            <w:hideMark/>
          </w:tcPr>
          <w:p w14:paraId="78904FA9"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98" w:author="Utku B. Demir" w:date="2022-04-21T13:47:00Z"/>
                <w:sz w:val="22"/>
                <w:szCs w:val="22"/>
              </w:rPr>
            </w:pPr>
            <w:ins w:id="2199" w:author="Utku B. Demir" w:date="2022-04-21T13:47:00Z">
              <w:r w:rsidRPr="002F5BBC">
                <w:rPr>
                  <w:sz w:val="22"/>
                  <w:szCs w:val="22"/>
                </w:rPr>
                <w:t>9</w:t>
              </w:r>
            </w:ins>
          </w:p>
        </w:tc>
        <w:tc>
          <w:tcPr>
            <w:tcW w:w="1227" w:type="dxa"/>
            <w:shd w:val="clear" w:color="auto" w:fill="E7E6E6" w:themeFill="background2"/>
            <w:noWrap/>
            <w:vAlign w:val="center"/>
            <w:hideMark/>
          </w:tcPr>
          <w:p w14:paraId="534CF58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00" w:author="Utku B. Demir" w:date="2022-04-21T13:47:00Z"/>
                <w:sz w:val="20"/>
                <w:szCs w:val="20"/>
              </w:rPr>
            </w:pPr>
            <w:ins w:id="2201" w:author="Utku B. Demir" w:date="2022-04-21T13:47:00Z">
              <w:r w:rsidRPr="002F5BBC">
                <w:rPr>
                  <w:sz w:val="20"/>
                  <w:szCs w:val="20"/>
                </w:rPr>
                <w:t>3.04%</w:t>
              </w:r>
            </w:ins>
          </w:p>
        </w:tc>
      </w:tr>
      <w:tr w:rsidR="004775CB" w:rsidRPr="00125D20" w14:paraId="6D0EAD59" w14:textId="77777777" w:rsidTr="00B0217D">
        <w:trPr>
          <w:trHeight w:val="276"/>
          <w:jc w:val="center"/>
          <w:ins w:id="2202"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A140CD" w14:textId="77777777" w:rsidR="004775CB" w:rsidRPr="00125D20" w:rsidRDefault="004775CB" w:rsidP="00B0217D">
            <w:pPr>
              <w:pStyle w:val="BodyText"/>
              <w:spacing w:before="100" w:beforeAutospacing="1" w:after="100" w:afterAutospacing="1"/>
              <w:jc w:val="center"/>
              <w:rPr>
                <w:ins w:id="2203" w:author="Utku B. Demir" w:date="2022-04-21T13:47:00Z"/>
              </w:rPr>
            </w:pPr>
            <w:ins w:id="2204" w:author="Utku B. Demir" w:date="2022-04-21T13:47:00Z">
              <w:r w:rsidRPr="00125D20">
                <w:t>8</w:t>
              </w:r>
            </w:ins>
          </w:p>
        </w:tc>
        <w:tc>
          <w:tcPr>
            <w:tcW w:w="653" w:type="dxa"/>
            <w:noWrap/>
            <w:vAlign w:val="center"/>
            <w:hideMark/>
          </w:tcPr>
          <w:p w14:paraId="3E3FE040"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5" w:author="Utku B. Demir" w:date="2022-04-21T13:47:00Z"/>
                <w:sz w:val="22"/>
                <w:szCs w:val="22"/>
              </w:rPr>
            </w:pPr>
            <w:ins w:id="2206" w:author="Utku B. Demir" w:date="2022-04-21T13:47:00Z">
              <w:r w:rsidRPr="002F5BBC">
                <w:rPr>
                  <w:sz w:val="22"/>
                  <w:szCs w:val="22"/>
                </w:rPr>
                <w:t>12</w:t>
              </w:r>
            </w:ins>
          </w:p>
        </w:tc>
        <w:tc>
          <w:tcPr>
            <w:tcW w:w="1227" w:type="dxa"/>
            <w:shd w:val="clear" w:color="auto" w:fill="E7E6E6" w:themeFill="background2"/>
            <w:noWrap/>
            <w:vAlign w:val="center"/>
            <w:hideMark/>
          </w:tcPr>
          <w:p w14:paraId="338AC0A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7" w:author="Utku B. Demir" w:date="2022-04-21T13:47:00Z"/>
                <w:sz w:val="20"/>
                <w:szCs w:val="20"/>
              </w:rPr>
            </w:pPr>
            <w:ins w:id="2208" w:author="Utku B. Demir" w:date="2022-04-21T13:47:00Z">
              <w:r w:rsidRPr="002F5BBC">
                <w:rPr>
                  <w:sz w:val="20"/>
                  <w:szCs w:val="20"/>
                </w:rPr>
                <w:t>4.05%</w:t>
              </w:r>
            </w:ins>
          </w:p>
        </w:tc>
      </w:tr>
      <w:tr w:rsidR="004775CB" w:rsidRPr="00125D20" w14:paraId="6820029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0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71D1CE0" w14:textId="77777777" w:rsidR="004775CB" w:rsidRPr="00125D20" w:rsidRDefault="004775CB" w:rsidP="00B0217D">
            <w:pPr>
              <w:pStyle w:val="BodyText"/>
              <w:spacing w:before="100" w:beforeAutospacing="1" w:after="100" w:afterAutospacing="1"/>
              <w:jc w:val="center"/>
              <w:rPr>
                <w:ins w:id="2210" w:author="Utku B. Demir" w:date="2022-04-21T13:47:00Z"/>
              </w:rPr>
            </w:pPr>
            <w:ins w:id="2211" w:author="Utku B. Demir" w:date="2022-04-21T13:47:00Z">
              <w:r w:rsidRPr="00125D20">
                <w:t>9</w:t>
              </w:r>
            </w:ins>
          </w:p>
        </w:tc>
        <w:tc>
          <w:tcPr>
            <w:tcW w:w="653" w:type="dxa"/>
            <w:noWrap/>
            <w:vAlign w:val="center"/>
            <w:hideMark/>
          </w:tcPr>
          <w:p w14:paraId="62E9ACCB"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2" w:author="Utku B. Demir" w:date="2022-04-21T13:47:00Z"/>
                <w:sz w:val="22"/>
                <w:szCs w:val="22"/>
              </w:rPr>
            </w:pPr>
            <w:ins w:id="2213" w:author="Utku B. Demir" w:date="2022-04-21T13:47:00Z">
              <w:r w:rsidRPr="002F5BBC">
                <w:rPr>
                  <w:sz w:val="22"/>
                  <w:szCs w:val="22"/>
                </w:rPr>
                <w:t>2</w:t>
              </w:r>
            </w:ins>
          </w:p>
        </w:tc>
        <w:tc>
          <w:tcPr>
            <w:tcW w:w="1227" w:type="dxa"/>
            <w:shd w:val="clear" w:color="auto" w:fill="E7E6E6" w:themeFill="background2"/>
            <w:noWrap/>
            <w:vAlign w:val="center"/>
            <w:hideMark/>
          </w:tcPr>
          <w:p w14:paraId="3996C56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4" w:author="Utku B. Demir" w:date="2022-04-21T13:47:00Z"/>
                <w:sz w:val="20"/>
                <w:szCs w:val="20"/>
              </w:rPr>
            </w:pPr>
            <w:ins w:id="2215" w:author="Utku B. Demir" w:date="2022-04-21T13:47:00Z">
              <w:r w:rsidRPr="002F5BBC">
                <w:rPr>
                  <w:sz w:val="20"/>
                  <w:szCs w:val="20"/>
                </w:rPr>
                <w:t>0.68%</w:t>
              </w:r>
            </w:ins>
          </w:p>
        </w:tc>
      </w:tr>
      <w:tr w:rsidR="004775CB" w:rsidRPr="00125D20" w14:paraId="7A6AA93F" w14:textId="77777777" w:rsidTr="00B0217D">
        <w:trPr>
          <w:trHeight w:val="276"/>
          <w:jc w:val="center"/>
          <w:ins w:id="221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F0F6213" w14:textId="77777777" w:rsidR="004775CB" w:rsidRPr="00125D20" w:rsidRDefault="004775CB" w:rsidP="00B0217D">
            <w:pPr>
              <w:pStyle w:val="BodyText"/>
              <w:spacing w:before="100" w:beforeAutospacing="1" w:after="100" w:afterAutospacing="1"/>
              <w:jc w:val="center"/>
              <w:rPr>
                <w:ins w:id="2217" w:author="Utku B. Demir" w:date="2022-04-21T13:47:00Z"/>
              </w:rPr>
            </w:pPr>
            <w:ins w:id="2218" w:author="Utku B. Demir" w:date="2022-04-21T13:47:00Z">
              <w:r w:rsidRPr="00125D20">
                <w:t>10</w:t>
              </w:r>
            </w:ins>
          </w:p>
        </w:tc>
        <w:tc>
          <w:tcPr>
            <w:tcW w:w="653" w:type="dxa"/>
            <w:noWrap/>
            <w:vAlign w:val="center"/>
            <w:hideMark/>
          </w:tcPr>
          <w:p w14:paraId="7C322DD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19" w:author="Utku B. Demir" w:date="2022-04-21T13:47:00Z"/>
                <w:sz w:val="22"/>
                <w:szCs w:val="22"/>
              </w:rPr>
            </w:pPr>
            <w:ins w:id="2220" w:author="Utku B. Demir" w:date="2022-04-21T13:47:00Z">
              <w:r w:rsidRPr="002F5BBC">
                <w:rPr>
                  <w:sz w:val="22"/>
                  <w:szCs w:val="22"/>
                </w:rPr>
                <w:t>5</w:t>
              </w:r>
            </w:ins>
          </w:p>
        </w:tc>
        <w:tc>
          <w:tcPr>
            <w:tcW w:w="1227" w:type="dxa"/>
            <w:shd w:val="clear" w:color="auto" w:fill="E7E6E6" w:themeFill="background2"/>
            <w:noWrap/>
            <w:vAlign w:val="center"/>
            <w:hideMark/>
          </w:tcPr>
          <w:p w14:paraId="2C169BFB"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21" w:author="Utku B. Demir" w:date="2022-04-21T13:47:00Z"/>
                <w:sz w:val="20"/>
                <w:szCs w:val="20"/>
              </w:rPr>
            </w:pPr>
            <w:ins w:id="2222" w:author="Utku B. Demir" w:date="2022-04-21T13:47:00Z">
              <w:r w:rsidRPr="002F5BBC">
                <w:rPr>
                  <w:sz w:val="20"/>
                  <w:szCs w:val="20"/>
                </w:rPr>
                <w:t>1.69%</w:t>
              </w:r>
            </w:ins>
          </w:p>
        </w:tc>
      </w:tr>
      <w:tr w:rsidR="004775CB" w:rsidRPr="00125D20" w14:paraId="463629A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2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8EBD783" w14:textId="77777777" w:rsidR="004775CB" w:rsidRPr="00125D20" w:rsidRDefault="004775CB" w:rsidP="00B0217D">
            <w:pPr>
              <w:pStyle w:val="BodyText"/>
              <w:spacing w:before="100" w:beforeAutospacing="1" w:after="100" w:afterAutospacing="1"/>
              <w:rPr>
                <w:ins w:id="2224" w:author="Utku B. Demir" w:date="2022-04-21T13:47:00Z"/>
                <w:i/>
                <w:iCs/>
              </w:rPr>
            </w:pPr>
            <w:ins w:id="2225" w:author="Utku B. Demir" w:date="2022-04-21T13:47:00Z">
              <w:r w:rsidRPr="00125D20">
                <w:rPr>
                  <w:i/>
                  <w:iCs/>
                </w:rPr>
                <w:t>not applicable</w:t>
              </w:r>
            </w:ins>
          </w:p>
        </w:tc>
        <w:tc>
          <w:tcPr>
            <w:tcW w:w="653" w:type="dxa"/>
            <w:noWrap/>
            <w:vAlign w:val="center"/>
            <w:hideMark/>
          </w:tcPr>
          <w:p w14:paraId="3AB79FB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6" w:author="Utku B. Demir" w:date="2022-04-21T13:47:00Z"/>
                <w:i/>
                <w:iCs/>
                <w:sz w:val="22"/>
                <w:szCs w:val="22"/>
              </w:rPr>
            </w:pPr>
            <w:ins w:id="2227" w:author="Utku B. Demir" w:date="2022-04-21T13:47:00Z">
              <w:r w:rsidRPr="002F5BBC">
                <w:rPr>
                  <w:i/>
                  <w:iCs/>
                  <w:sz w:val="22"/>
                  <w:szCs w:val="22"/>
                </w:rPr>
                <w:t>57</w:t>
              </w:r>
            </w:ins>
          </w:p>
        </w:tc>
        <w:tc>
          <w:tcPr>
            <w:tcW w:w="1227" w:type="dxa"/>
            <w:noWrap/>
            <w:vAlign w:val="center"/>
            <w:hideMark/>
          </w:tcPr>
          <w:p w14:paraId="31773B99"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8" w:author="Utku B. Demir" w:date="2022-04-21T13:47:00Z"/>
                <w:i/>
                <w:iCs/>
              </w:rPr>
            </w:pPr>
          </w:p>
        </w:tc>
      </w:tr>
      <w:tr w:rsidR="004775CB" w:rsidRPr="00125D20" w14:paraId="7F2D2C49" w14:textId="77777777" w:rsidTr="00B0217D">
        <w:trPr>
          <w:trHeight w:val="276"/>
          <w:jc w:val="center"/>
          <w:ins w:id="222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6E9F4E5" w14:textId="77777777" w:rsidR="004775CB" w:rsidRPr="00125D20" w:rsidRDefault="004775CB" w:rsidP="00B0217D">
            <w:pPr>
              <w:pStyle w:val="BodyText"/>
              <w:spacing w:before="100" w:beforeAutospacing="1" w:after="100" w:afterAutospacing="1"/>
              <w:rPr>
                <w:ins w:id="2230" w:author="Utku B. Demir" w:date="2022-04-21T13:47:00Z"/>
                <w:i/>
                <w:iCs/>
              </w:rPr>
            </w:pPr>
            <w:ins w:id="2231" w:author="Utku B. Demir" w:date="2022-04-21T13:47:00Z">
              <w:r w:rsidRPr="00125D20">
                <w:rPr>
                  <w:i/>
                  <w:iCs/>
                </w:rPr>
                <w:t>no response</w:t>
              </w:r>
            </w:ins>
          </w:p>
        </w:tc>
        <w:tc>
          <w:tcPr>
            <w:tcW w:w="653" w:type="dxa"/>
            <w:noWrap/>
            <w:vAlign w:val="center"/>
            <w:hideMark/>
          </w:tcPr>
          <w:p w14:paraId="7864B241"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2" w:author="Utku B. Demir" w:date="2022-04-21T13:47:00Z"/>
                <w:i/>
                <w:iCs/>
                <w:sz w:val="22"/>
                <w:szCs w:val="22"/>
              </w:rPr>
            </w:pPr>
            <w:ins w:id="2233" w:author="Utku B. Demir" w:date="2022-04-21T13:47:00Z">
              <w:r w:rsidRPr="002F5BBC">
                <w:rPr>
                  <w:i/>
                  <w:iCs/>
                  <w:sz w:val="22"/>
                  <w:szCs w:val="22"/>
                </w:rPr>
                <w:t>8</w:t>
              </w:r>
            </w:ins>
          </w:p>
        </w:tc>
        <w:tc>
          <w:tcPr>
            <w:tcW w:w="1227" w:type="dxa"/>
            <w:noWrap/>
            <w:vAlign w:val="center"/>
            <w:hideMark/>
          </w:tcPr>
          <w:p w14:paraId="4A17693D" w14:textId="77777777" w:rsidR="004775CB" w:rsidRPr="00125D20"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4" w:author="Utku B. Demir" w:date="2022-04-21T13:47:00Z"/>
                <w:i/>
                <w:iCs/>
              </w:rPr>
            </w:pPr>
          </w:p>
        </w:tc>
      </w:tr>
    </w:tbl>
    <w:p w14:paraId="0308F8A4" w14:textId="77777777" w:rsidR="004775CB" w:rsidRPr="00125D20" w:rsidRDefault="004775CB" w:rsidP="004775CB">
      <w:pPr>
        <w:pStyle w:val="BodyText"/>
        <w:rPr>
          <w:ins w:id="2235" w:author="Utku B. Demir" w:date="2022-04-21T13:47:00Z"/>
        </w:rPr>
      </w:pPr>
    </w:p>
    <w:p w14:paraId="0A375278" w14:textId="77777777" w:rsidR="004775CB" w:rsidRPr="00125D20" w:rsidRDefault="004775CB" w:rsidP="004775CB">
      <w:pPr>
        <w:pStyle w:val="BodyText"/>
        <w:rPr>
          <w:ins w:id="2236" w:author="Utku B. Demir" w:date="2022-04-21T13:47:00Z"/>
        </w:rPr>
      </w:pPr>
    </w:p>
    <w:p w14:paraId="0763837E" w14:textId="77777777" w:rsidR="004775CB" w:rsidRPr="00125D20" w:rsidRDefault="004775CB" w:rsidP="004775CB">
      <w:pPr>
        <w:pStyle w:val="BodyText"/>
        <w:keepNext/>
        <w:rPr>
          <w:ins w:id="2237" w:author="Utku B. Demir" w:date="2022-04-21T13:47:00Z"/>
        </w:rPr>
      </w:pPr>
    </w:p>
    <w:p w14:paraId="0FB81E3B" w14:textId="77777777" w:rsidR="004775CB" w:rsidRDefault="004775CB" w:rsidP="004775CB">
      <w:pPr>
        <w:pStyle w:val="Caption"/>
        <w:keepNext/>
        <w:keepLines/>
        <w:rPr>
          <w:ins w:id="2238" w:author="Utku B. Demir" w:date="2022-04-21T13:47:00Z"/>
        </w:rPr>
      </w:pPr>
      <w:bookmarkStart w:id="2239" w:name="_Ref100043797"/>
      <w:bookmarkStart w:id="2240" w:name="_Toc100567224"/>
      <w:ins w:id="2241"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2239"/>
        <w:r w:rsidRPr="00125D20">
          <w:t xml:space="preserve">: Kind of uptake of project results by </w:t>
        </w:r>
        <w:proofErr w:type="gramStart"/>
        <w:r w:rsidRPr="00125D20">
          <w:t>policy-makers</w:t>
        </w:r>
        <w:bookmarkEnd w:id="2240"/>
        <w:proofErr w:type="gramEnd"/>
      </w:ins>
    </w:p>
    <w:p w14:paraId="256C8120" w14:textId="77777777" w:rsidR="004775CB" w:rsidRPr="00125D20" w:rsidRDefault="004775CB" w:rsidP="004775CB">
      <w:pPr>
        <w:pStyle w:val="Caption"/>
        <w:rPr>
          <w:ins w:id="2242" w:author="Utku B. Demir" w:date="2022-04-21T13:47:00Z"/>
        </w:rPr>
      </w:pPr>
      <w:ins w:id="2243" w:author="Utku B. Demir" w:date="2022-04-21T13:47:00Z">
        <w:r w:rsidRPr="00125D20">
          <w:rPr>
            <w:i w:val="0"/>
            <w:iCs w:val="0"/>
            <w:noProof/>
            <w:color w:val="auto"/>
            <w:sz w:val="16"/>
            <w:szCs w:val="16"/>
          </w:rPr>
          <w:drawing>
            <wp:inline distT="0" distB="0" distL="0" distR="0" wp14:anchorId="2DBDA473" wp14:editId="5F5A9250">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3275330"/>
                      </a:xfrm>
                      <a:prstGeom prst="rect">
                        <a:avLst/>
                      </a:prstGeom>
                    </pic:spPr>
                  </pic:pic>
                </a:graphicData>
              </a:graphic>
            </wp:inline>
          </w:drawing>
        </w:r>
      </w:ins>
    </w:p>
    <w:p w14:paraId="4EA26458" w14:textId="77777777" w:rsidR="004775CB" w:rsidRPr="00125D20" w:rsidRDefault="004775CB" w:rsidP="004775CB">
      <w:pPr>
        <w:pStyle w:val="BodyText"/>
        <w:jc w:val="both"/>
        <w:rPr>
          <w:ins w:id="2244" w:author="Utku B. Demir" w:date="2022-04-21T13:47:00Z"/>
        </w:rPr>
      </w:pPr>
      <w:ins w:id="2245" w:author="Utku B. Demir" w:date="2022-04-21T13:47:00Z">
        <w:r w:rsidRPr="00125D20">
          <w:t>The nature of the policy uptake indicates what kind of a change the uptake by policymakers and public administration caused. Nine respondents claim that the results of their projects changed/influenced laws and regulations, 22 respondents note that the results changed specific agenda-settings and 31 reported about changed policies (</w:t>
        </w:r>
        <w:proofErr w:type="spellStart"/>
        <w:r w:rsidRPr="00125D20">
          <w:t>i</w:t>
        </w:r>
        <w:proofErr w:type="spellEnd"/>
        <w:r w:rsidRPr="00125D20">
          <w:t xml:space="preserve">. e. changes in policy measures) (see </w:t>
        </w:r>
        <w:r w:rsidRPr="00125D20">
          <w:fldChar w:fldCharType="begin"/>
        </w:r>
        <w:r w:rsidRPr="00125D20">
          <w:instrText xml:space="preserve"> REF _Ref100043797 \h </w:instrText>
        </w:r>
        <w:r w:rsidRPr="00125D20">
          <w:fldChar w:fldCharType="separate"/>
        </w:r>
        <w:r w:rsidRPr="00125D20">
          <w:t xml:space="preserve">Figure </w:t>
        </w:r>
        <w:r>
          <w:rPr>
            <w:noProof/>
          </w:rPr>
          <w:t>4</w:t>
        </w:r>
        <w:r w:rsidRPr="00125D20">
          <w:fldChar w:fldCharType="end"/>
        </w:r>
        <w:r w:rsidRPr="00125D20">
          <w:t>). This means that 17 % of the SNSF funded projects had an impact on policy or public administration, mostly in the way how policies or policy measures are designed and implemented.</w:t>
        </w:r>
      </w:ins>
    </w:p>
    <w:p w14:paraId="46F054E4" w14:textId="77777777" w:rsidR="004775CB" w:rsidRPr="00125D20" w:rsidRDefault="004775CB" w:rsidP="004775CB">
      <w:pPr>
        <w:pStyle w:val="BodyText"/>
        <w:rPr>
          <w:ins w:id="2246" w:author="Utku B. Demir" w:date="2022-04-21T13:47:00Z"/>
        </w:rPr>
      </w:pPr>
    </w:p>
    <w:p w14:paraId="0CF58F44" w14:textId="77777777" w:rsidR="004775CB" w:rsidRPr="00125D20" w:rsidRDefault="004775CB" w:rsidP="004775CB">
      <w:pPr>
        <w:pStyle w:val="Caption"/>
        <w:keepNext/>
        <w:rPr>
          <w:ins w:id="2247" w:author="Utku B. Demir" w:date="2022-04-21T13:47:00Z"/>
        </w:rPr>
      </w:pPr>
      <w:bookmarkStart w:id="2248" w:name="_Ref100043508"/>
      <w:bookmarkStart w:id="2249" w:name="_Toc100567255"/>
      <w:ins w:id="2250"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2248"/>
        <w:r w:rsidRPr="00125D20">
          <w:t xml:space="preserve">: Kind of uptake of project results by </w:t>
        </w:r>
        <w:proofErr w:type="gramStart"/>
        <w:r w:rsidRPr="00125D20">
          <w:t>policy-makers</w:t>
        </w:r>
        <w:bookmarkEnd w:id="2249"/>
        <w:proofErr w:type="gramEnd"/>
      </w:ins>
    </w:p>
    <w:tbl>
      <w:tblPr>
        <w:tblStyle w:val="ListTable3"/>
        <w:tblW w:w="0" w:type="auto"/>
        <w:jc w:val="center"/>
        <w:tblLayout w:type="fixed"/>
        <w:tblLook w:val="04A0" w:firstRow="1" w:lastRow="0" w:firstColumn="1" w:lastColumn="0" w:noHBand="0" w:noVBand="1"/>
      </w:tblPr>
      <w:tblGrid>
        <w:gridCol w:w="3539"/>
        <w:gridCol w:w="2268"/>
        <w:gridCol w:w="2268"/>
      </w:tblGrid>
      <w:tr w:rsidR="004775CB" w:rsidRPr="00125D20" w14:paraId="34EB10C9"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251" w:author="Utku B. Demir" w:date="2022-04-21T13:47:00Z"/>
        </w:trPr>
        <w:tc>
          <w:tcPr>
            <w:cnfStyle w:val="001000000100" w:firstRow="0" w:lastRow="0" w:firstColumn="1" w:lastColumn="0" w:oddVBand="0" w:evenVBand="0" w:oddHBand="0" w:evenHBand="0" w:firstRowFirstColumn="1" w:firstRowLastColumn="0" w:lastRowFirstColumn="0" w:lastRowLastColumn="0"/>
            <w:tcW w:w="3539" w:type="dxa"/>
            <w:noWrap/>
            <w:hideMark/>
          </w:tcPr>
          <w:p w14:paraId="4385CE6A" w14:textId="77777777" w:rsidR="004775CB" w:rsidRPr="00125D20" w:rsidRDefault="004775CB" w:rsidP="00B0217D">
            <w:pPr>
              <w:pStyle w:val="BodyText"/>
              <w:spacing w:after="0"/>
              <w:rPr>
                <w:ins w:id="2252" w:author="Utku B. Demir" w:date="2022-04-21T13:47:00Z"/>
              </w:rPr>
            </w:pPr>
          </w:p>
        </w:tc>
        <w:tc>
          <w:tcPr>
            <w:tcW w:w="4536" w:type="dxa"/>
            <w:gridSpan w:val="2"/>
            <w:noWrap/>
            <w:hideMark/>
          </w:tcPr>
          <w:p w14:paraId="7F4C8083" w14:textId="77777777" w:rsidR="004775CB" w:rsidRPr="00125D20" w:rsidRDefault="004775CB" w:rsidP="00B0217D">
            <w:pPr>
              <w:pStyle w:val="BodyText"/>
              <w:spacing w:after="0"/>
              <w:cnfStyle w:val="100000000000" w:firstRow="1" w:lastRow="0" w:firstColumn="0" w:lastColumn="0" w:oddVBand="0" w:evenVBand="0" w:oddHBand="0" w:evenHBand="0" w:firstRowFirstColumn="0" w:firstRowLastColumn="0" w:lastRowFirstColumn="0" w:lastRowLastColumn="0"/>
              <w:rPr>
                <w:ins w:id="2253" w:author="Utku B. Demir" w:date="2022-04-21T13:47:00Z"/>
              </w:rPr>
            </w:pPr>
            <w:ins w:id="2254" w:author="Utku B. Demir" w:date="2022-04-21T13:47:00Z">
              <w:r w:rsidRPr="00125D20">
                <w:t xml:space="preserve">Nature of uptake by </w:t>
              </w:r>
              <w:proofErr w:type="gramStart"/>
              <w:r w:rsidRPr="00125D20">
                <w:t>policy-makers</w:t>
              </w:r>
              <w:proofErr w:type="gramEnd"/>
              <w:r w:rsidRPr="00125D20">
                <w:t xml:space="preserve"> (n=62)</w:t>
              </w:r>
            </w:ins>
          </w:p>
        </w:tc>
      </w:tr>
      <w:tr w:rsidR="004775CB" w:rsidRPr="00125D20" w14:paraId="352499A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55"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8EFB7C7" w14:textId="77777777" w:rsidR="004775CB" w:rsidRPr="00125D20" w:rsidRDefault="004775CB" w:rsidP="00B0217D">
            <w:pPr>
              <w:pStyle w:val="BodyText"/>
              <w:spacing w:afterLines="60" w:after="144"/>
              <w:rPr>
                <w:ins w:id="2256" w:author="Utku B. Demir" w:date="2022-04-21T13:47:00Z"/>
              </w:rPr>
            </w:pPr>
            <w:ins w:id="2257" w:author="Utku B. Demir" w:date="2022-04-21T13:47:00Z">
              <w:r w:rsidRPr="00125D20">
                <w:t>response</w:t>
              </w:r>
            </w:ins>
          </w:p>
        </w:tc>
        <w:tc>
          <w:tcPr>
            <w:tcW w:w="2268" w:type="dxa"/>
            <w:noWrap/>
            <w:vAlign w:val="bottom"/>
            <w:hideMark/>
          </w:tcPr>
          <w:p w14:paraId="5F6A0F14"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58" w:author="Utku B. Demir" w:date="2022-04-21T13:47:00Z"/>
                <w:b/>
                <w:bCs/>
              </w:rPr>
            </w:pPr>
            <w:ins w:id="2259" w:author="Utku B. Demir" w:date="2022-04-21T13:47:00Z">
              <w:r w:rsidRPr="00125D20">
                <w:rPr>
                  <w:b/>
                  <w:bCs/>
                </w:rPr>
                <w:t>abs</w:t>
              </w:r>
            </w:ins>
          </w:p>
        </w:tc>
        <w:tc>
          <w:tcPr>
            <w:tcW w:w="2268" w:type="dxa"/>
            <w:shd w:val="clear" w:color="auto" w:fill="E7E6E6" w:themeFill="background2"/>
            <w:noWrap/>
            <w:vAlign w:val="bottom"/>
            <w:hideMark/>
          </w:tcPr>
          <w:p w14:paraId="02D15E8B"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60" w:author="Utku B. Demir" w:date="2022-04-21T13:47:00Z"/>
                <w:b/>
                <w:bCs/>
              </w:rPr>
            </w:pPr>
            <w:ins w:id="2261" w:author="Utku B. Demir" w:date="2022-04-21T13:47:00Z">
              <w:r w:rsidRPr="00125D20">
                <w:rPr>
                  <w:b/>
                  <w:bCs/>
                </w:rPr>
                <w:t>%</w:t>
              </w:r>
            </w:ins>
          </w:p>
        </w:tc>
      </w:tr>
      <w:tr w:rsidR="004775CB" w:rsidRPr="00125D20" w14:paraId="1312856C" w14:textId="77777777" w:rsidTr="00B0217D">
        <w:trPr>
          <w:trHeight w:val="276"/>
          <w:jc w:val="center"/>
          <w:ins w:id="2262"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827FE2D" w14:textId="77777777" w:rsidR="004775CB" w:rsidRPr="00125D20" w:rsidRDefault="004775CB" w:rsidP="00B0217D">
            <w:pPr>
              <w:pStyle w:val="BodyText"/>
              <w:spacing w:afterLines="60" w:after="144"/>
              <w:rPr>
                <w:ins w:id="2263" w:author="Utku B. Demir" w:date="2022-04-21T13:47:00Z"/>
              </w:rPr>
            </w:pPr>
            <w:ins w:id="2264" w:author="Utku B. Demir" w:date="2022-04-21T13:47:00Z">
              <w:r w:rsidRPr="00125D20">
                <w:t>Changed policy (measures)</w:t>
              </w:r>
            </w:ins>
          </w:p>
        </w:tc>
        <w:tc>
          <w:tcPr>
            <w:tcW w:w="2268" w:type="dxa"/>
            <w:noWrap/>
            <w:vAlign w:val="center"/>
            <w:hideMark/>
          </w:tcPr>
          <w:p w14:paraId="114EF904"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65" w:author="Utku B. Demir" w:date="2022-04-21T13:47:00Z"/>
                <w:sz w:val="22"/>
                <w:szCs w:val="22"/>
              </w:rPr>
            </w:pPr>
            <w:ins w:id="2266" w:author="Utku B. Demir" w:date="2022-04-21T13:47:00Z">
              <w:r w:rsidRPr="002F5BBC">
                <w:rPr>
                  <w:sz w:val="22"/>
                  <w:szCs w:val="22"/>
                </w:rPr>
                <w:t>31</w:t>
              </w:r>
            </w:ins>
          </w:p>
        </w:tc>
        <w:tc>
          <w:tcPr>
            <w:tcW w:w="2268" w:type="dxa"/>
            <w:shd w:val="clear" w:color="auto" w:fill="E7E6E6" w:themeFill="background2"/>
            <w:noWrap/>
            <w:vAlign w:val="center"/>
            <w:hideMark/>
          </w:tcPr>
          <w:p w14:paraId="1DB3BAD0"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67" w:author="Utku B. Demir" w:date="2022-04-21T13:47:00Z"/>
                <w:sz w:val="20"/>
                <w:szCs w:val="20"/>
              </w:rPr>
            </w:pPr>
            <w:ins w:id="2268" w:author="Utku B. Demir" w:date="2022-04-21T13:47:00Z">
              <w:r w:rsidRPr="002F5BBC">
                <w:rPr>
                  <w:sz w:val="20"/>
                  <w:szCs w:val="20"/>
                </w:rPr>
                <w:t>34.83%</w:t>
              </w:r>
            </w:ins>
          </w:p>
        </w:tc>
      </w:tr>
      <w:tr w:rsidR="004775CB" w:rsidRPr="00125D20" w14:paraId="3F02723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69"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48953B21" w14:textId="77777777" w:rsidR="004775CB" w:rsidRPr="00125D20" w:rsidRDefault="004775CB" w:rsidP="00B0217D">
            <w:pPr>
              <w:pStyle w:val="BodyText"/>
              <w:spacing w:afterLines="60" w:after="144"/>
              <w:rPr>
                <w:ins w:id="2270" w:author="Utku B. Demir" w:date="2022-04-21T13:47:00Z"/>
              </w:rPr>
            </w:pPr>
            <w:ins w:id="2271" w:author="Utku B. Demir" w:date="2022-04-21T13:47:00Z">
              <w:r w:rsidRPr="00125D20">
                <w:t>Changed agenda-setting</w:t>
              </w:r>
            </w:ins>
          </w:p>
        </w:tc>
        <w:tc>
          <w:tcPr>
            <w:tcW w:w="2268" w:type="dxa"/>
            <w:noWrap/>
            <w:vAlign w:val="center"/>
            <w:hideMark/>
          </w:tcPr>
          <w:p w14:paraId="200A31FD"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72" w:author="Utku B. Demir" w:date="2022-04-21T13:47:00Z"/>
                <w:sz w:val="22"/>
                <w:szCs w:val="22"/>
              </w:rPr>
            </w:pPr>
            <w:ins w:id="2273" w:author="Utku B. Demir" w:date="2022-04-21T13:47:00Z">
              <w:r w:rsidRPr="002F5BBC">
                <w:rPr>
                  <w:sz w:val="22"/>
                  <w:szCs w:val="22"/>
                </w:rPr>
                <w:t>22</w:t>
              </w:r>
            </w:ins>
          </w:p>
        </w:tc>
        <w:tc>
          <w:tcPr>
            <w:tcW w:w="2268" w:type="dxa"/>
            <w:shd w:val="clear" w:color="auto" w:fill="E7E6E6" w:themeFill="background2"/>
            <w:noWrap/>
            <w:vAlign w:val="center"/>
            <w:hideMark/>
          </w:tcPr>
          <w:p w14:paraId="422C77F3"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74" w:author="Utku B. Demir" w:date="2022-04-21T13:47:00Z"/>
                <w:sz w:val="20"/>
                <w:szCs w:val="20"/>
              </w:rPr>
            </w:pPr>
            <w:ins w:id="2275" w:author="Utku B. Demir" w:date="2022-04-21T13:47:00Z">
              <w:r w:rsidRPr="002F5BBC">
                <w:rPr>
                  <w:sz w:val="20"/>
                  <w:szCs w:val="20"/>
                </w:rPr>
                <w:t>24.72%</w:t>
              </w:r>
            </w:ins>
          </w:p>
        </w:tc>
      </w:tr>
      <w:tr w:rsidR="004775CB" w:rsidRPr="00125D20" w14:paraId="613274B9" w14:textId="77777777" w:rsidTr="00B0217D">
        <w:trPr>
          <w:trHeight w:val="276"/>
          <w:jc w:val="center"/>
          <w:ins w:id="2276"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BE509D0" w14:textId="77777777" w:rsidR="004775CB" w:rsidRPr="00125D20" w:rsidRDefault="004775CB" w:rsidP="00B0217D">
            <w:pPr>
              <w:pStyle w:val="BodyText"/>
              <w:spacing w:afterLines="60" w:after="144"/>
              <w:rPr>
                <w:ins w:id="2277" w:author="Utku B. Demir" w:date="2022-04-21T13:47:00Z"/>
              </w:rPr>
            </w:pPr>
            <w:ins w:id="2278" w:author="Utku B. Demir" w:date="2022-04-21T13:47:00Z">
              <w:r w:rsidRPr="00125D20">
                <w:t>Changed regulation or law</w:t>
              </w:r>
            </w:ins>
          </w:p>
        </w:tc>
        <w:tc>
          <w:tcPr>
            <w:tcW w:w="2268" w:type="dxa"/>
            <w:noWrap/>
            <w:vAlign w:val="center"/>
            <w:hideMark/>
          </w:tcPr>
          <w:p w14:paraId="7CB65C3B"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79" w:author="Utku B. Demir" w:date="2022-04-21T13:47:00Z"/>
                <w:sz w:val="22"/>
                <w:szCs w:val="22"/>
              </w:rPr>
            </w:pPr>
            <w:ins w:id="2280" w:author="Utku B. Demir" w:date="2022-04-21T13:47:00Z">
              <w:r w:rsidRPr="002F5BBC">
                <w:rPr>
                  <w:sz w:val="22"/>
                  <w:szCs w:val="22"/>
                </w:rPr>
                <w:t>9</w:t>
              </w:r>
            </w:ins>
          </w:p>
        </w:tc>
        <w:tc>
          <w:tcPr>
            <w:tcW w:w="2268" w:type="dxa"/>
            <w:shd w:val="clear" w:color="auto" w:fill="E7E6E6" w:themeFill="background2"/>
            <w:noWrap/>
            <w:vAlign w:val="center"/>
            <w:hideMark/>
          </w:tcPr>
          <w:p w14:paraId="7AFD444F"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81" w:author="Utku B. Demir" w:date="2022-04-21T13:47:00Z"/>
                <w:sz w:val="20"/>
                <w:szCs w:val="20"/>
              </w:rPr>
            </w:pPr>
            <w:ins w:id="2282" w:author="Utku B. Demir" w:date="2022-04-21T13:47:00Z">
              <w:r w:rsidRPr="002F5BBC">
                <w:rPr>
                  <w:sz w:val="20"/>
                  <w:szCs w:val="20"/>
                </w:rPr>
                <w:t>10.11%</w:t>
              </w:r>
            </w:ins>
          </w:p>
        </w:tc>
      </w:tr>
      <w:tr w:rsidR="004775CB" w:rsidRPr="00125D20" w14:paraId="222DF145"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83"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67B4B7F1" w14:textId="77777777" w:rsidR="004775CB" w:rsidRPr="00125D20" w:rsidRDefault="004775CB" w:rsidP="00B0217D">
            <w:pPr>
              <w:pStyle w:val="BodyText"/>
              <w:spacing w:afterLines="60" w:after="144"/>
              <w:rPr>
                <w:ins w:id="2284" w:author="Utku B. Demir" w:date="2022-04-21T13:47:00Z"/>
                <w:i/>
                <w:iCs/>
              </w:rPr>
            </w:pPr>
            <w:ins w:id="2285" w:author="Utku B. Demir" w:date="2022-04-21T13:47:00Z">
              <w:r w:rsidRPr="00125D20">
                <w:rPr>
                  <w:i/>
                  <w:iCs/>
                </w:rPr>
                <w:t>Other</w:t>
              </w:r>
            </w:ins>
          </w:p>
        </w:tc>
        <w:tc>
          <w:tcPr>
            <w:tcW w:w="2268" w:type="dxa"/>
            <w:noWrap/>
            <w:vAlign w:val="center"/>
            <w:hideMark/>
          </w:tcPr>
          <w:p w14:paraId="1B01977B"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86" w:author="Utku B. Demir" w:date="2022-04-21T13:47:00Z"/>
                <w:i/>
                <w:iCs/>
                <w:sz w:val="22"/>
                <w:szCs w:val="22"/>
              </w:rPr>
            </w:pPr>
            <w:ins w:id="2287" w:author="Utku B. Demir" w:date="2022-04-21T13:47:00Z">
              <w:r w:rsidRPr="002F5BBC">
                <w:rPr>
                  <w:i/>
                  <w:iCs/>
                  <w:sz w:val="22"/>
                  <w:szCs w:val="22"/>
                </w:rPr>
                <w:t>27</w:t>
              </w:r>
            </w:ins>
          </w:p>
        </w:tc>
        <w:tc>
          <w:tcPr>
            <w:tcW w:w="2268" w:type="dxa"/>
            <w:noWrap/>
            <w:vAlign w:val="center"/>
            <w:hideMark/>
          </w:tcPr>
          <w:p w14:paraId="271D17FC"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88" w:author="Utku B. Demir" w:date="2022-04-21T13:47:00Z"/>
                <w:i/>
                <w:iCs/>
              </w:rPr>
            </w:pPr>
          </w:p>
        </w:tc>
      </w:tr>
    </w:tbl>
    <w:p w14:paraId="578DABEC" w14:textId="77777777" w:rsidR="004775CB" w:rsidRPr="00125D20" w:rsidRDefault="004775CB" w:rsidP="004775CB">
      <w:pPr>
        <w:pStyle w:val="BodyText"/>
        <w:rPr>
          <w:ins w:id="2289" w:author="Utku B. Demir" w:date="2022-04-21T13:47:00Z"/>
        </w:rPr>
      </w:pPr>
    </w:p>
    <w:p w14:paraId="71095DFD" w14:textId="77777777" w:rsidR="004775CB" w:rsidRPr="00125D20" w:rsidRDefault="004775CB" w:rsidP="004775CB">
      <w:pPr>
        <w:pStyle w:val="Heading3"/>
        <w:rPr>
          <w:ins w:id="2290" w:author="Utku B. Demir" w:date="2022-04-21T13:47:00Z"/>
        </w:rPr>
      </w:pPr>
      <w:bookmarkStart w:id="2291" w:name="_Toc100567192"/>
      <w:ins w:id="2292" w:author="Utku B. Demir" w:date="2022-04-21T13:47:00Z">
        <w:r w:rsidRPr="00125D20">
          <w:t>Impact statements</w:t>
        </w:r>
        <w:bookmarkEnd w:id="2291"/>
      </w:ins>
    </w:p>
    <w:p w14:paraId="0F67AA46" w14:textId="77777777" w:rsidR="004775CB" w:rsidRPr="00125D20" w:rsidRDefault="004775CB" w:rsidP="004775CB">
      <w:pPr>
        <w:rPr>
          <w:ins w:id="2293" w:author="Utku B. Demir" w:date="2022-04-21T13:47:00Z"/>
        </w:rPr>
      </w:pPr>
    </w:p>
    <w:p w14:paraId="16FC008C" w14:textId="77777777" w:rsidR="004775CB" w:rsidRPr="00125D20" w:rsidRDefault="004775CB" w:rsidP="004775CB">
      <w:pPr>
        <w:pStyle w:val="Caption"/>
        <w:keepNext/>
        <w:rPr>
          <w:ins w:id="2294" w:author="Utku B. Demir" w:date="2022-04-21T13:47:00Z"/>
        </w:rPr>
      </w:pPr>
      <w:bookmarkStart w:id="2295" w:name="_Ref100043747"/>
      <w:bookmarkStart w:id="2296" w:name="_Toc100567225"/>
      <w:ins w:id="2297"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5</w:t>
        </w:r>
        <w:r w:rsidRPr="00125D20">
          <w:fldChar w:fldCharType="end"/>
        </w:r>
        <w:bookmarkEnd w:id="2295"/>
        <w:r w:rsidRPr="00125D20">
          <w:t>: Impact statements – change affected through the funded research project</w:t>
        </w:r>
        <w:bookmarkEnd w:id="2296"/>
      </w:ins>
    </w:p>
    <w:p w14:paraId="5CADA86A" w14:textId="77777777" w:rsidR="004775CB" w:rsidRPr="00125D20" w:rsidRDefault="004775CB" w:rsidP="004775CB">
      <w:pPr>
        <w:pStyle w:val="BodyText"/>
        <w:rPr>
          <w:ins w:id="2298" w:author="Utku B. Demir" w:date="2022-04-21T13:47:00Z"/>
        </w:rPr>
      </w:pPr>
      <w:ins w:id="2299" w:author="Utku B. Demir" w:date="2022-04-21T13:47:00Z">
        <w:r w:rsidRPr="00125D20">
          <w:rPr>
            <w:noProof/>
            <w:lang w:eastAsia="de-AT"/>
          </w:rPr>
          <w:drawing>
            <wp:inline distT="0" distB="0" distL="0" distR="0" wp14:anchorId="30ABEC4B" wp14:editId="4E94BBEF">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ins>
    </w:p>
    <w:p w14:paraId="0D22D522" w14:textId="77777777" w:rsidR="004775CB" w:rsidRPr="00125D20" w:rsidRDefault="004775CB" w:rsidP="004775CB">
      <w:pPr>
        <w:pStyle w:val="BodyText"/>
        <w:jc w:val="both"/>
        <w:rPr>
          <w:ins w:id="2300" w:author="Utku B. Demir" w:date="2022-04-21T13:47:00Z"/>
        </w:rPr>
      </w:pPr>
    </w:p>
    <w:p w14:paraId="0C573F0A" w14:textId="77777777" w:rsidR="004775CB" w:rsidRPr="00125D20" w:rsidRDefault="004775CB" w:rsidP="004775CB">
      <w:pPr>
        <w:pStyle w:val="BodyText"/>
        <w:jc w:val="both"/>
        <w:rPr>
          <w:ins w:id="2301" w:author="Utku B. Demir" w:date="2022-04-21T13:47:00Z"/>
        </w:rPr>
      </w:pPr>
      <w:ins w:id="2302" w:author="Utku B. Demir" w:date="2022-04-21T13:47:00Z">
        <w:r w:rsidRPr="00125D20">
          <w:t xml:space="preserve">The last question in the outcome orientation section of the survey focused on impact statements and how the impacts of the </w:t>
        </w:r>
        <w:proofErr w:type="spellStart"/>
        <w:r w:rsidRPr="00125D20">
          <w:t>scrutinised</w:t>
        </w:r>
        <w:proofErr w:type="spellEnd"/>
        <w:r w:rsidRPr="00125D20">
          <w:t xml:space="preserve"> SNSF-funded projects corresponded to these statements. The statements are chosen to address SI-relevant aspects directly.</w:t>
        </w:r>
      </w:ins>
    </w:p>
    <w:p w14:paraId="0A1A1344" w14:textId="77777777" w:rsidR="004775CB" w:rsidRPr="00125D20" w:rsidRDefault="004775CB" w:rsidP="004775CB">
      <w:pPr>
        <w:pStyle w:val="BodyText"/>
        <w:jc w:val="both"/>
        <w:rPr>
          <w:ins w:id="2303" w:author="Utku B. Demir" w:date="2022-04-21T13:47:00Z"/>
        </w:rPr>
      </w:pPr>
      <w:ins w:id="2304" w:author="Utku B. Demir" w:date="2022-04-21T13:47:00Z">
        <w:r w:rsidRPr="00125D20">
          <w:t xml:space="preserve">The academic dimension was by far the highest-rated statement among the survey respondents (see </w:t>
        </w:r>
        <w:r w:rsidRPr="00125D20">
          <w:fldChar w:fldCharType="begin"/>
        </w:r>
        <w:r w:rsidRPr="00125D20">
          <w:instrText xml:space="preserve"> REF _Ref100043747 \h </w:instrText>
        </w:r>
        <w:r w:rsidRPr="00125D20">
          <w:fldChar w:fldCharType="separate"/>
        </w:r>
        <w:r w:rsidRPr="00125D20">
          <w:t xml:space="preserve">Figure </w:t>
        </w:r>
        <w:r>
          <w:rPr>
            <w:noProof/>
          </w:rPr>
          <w:t>5</w:t>
        </w:r>
        <w:r w:rsidRPr="00125D20">
          <w:fldChar w:fldCharType="end"/>
        </w:r>
        <w:r w:rsidRPr="00125D20">
          <w:t xml:space="preserve">), 53 % of the respondents rated the statement </w:t>
        </w:r>
        <w:r w:rsidRPr="00125D20">
          <w:rPr>
            <w:i/>
            <w:iCs/>
          </w:rPr>
          <w:t xml:space="preserve">the </w:t>
        </w:r>
        <w:proofErr w:type="spellStart"/>
        <w:r w:rsidRPr="00125D20">
          <w:rPr>
            <w:i/>
            <w:iCs/>
          </w:rPr>
          <w:t>scrutinised</w:t>
        </w:r>
        <w:proofErr w:type="spellEnd"/>
        <w:r w:rsidRPr="00125D20">
          <w:rPr>
            <w:i/>
            <w:iCs/>
          </w:rPr>
          <w:t xml:space="preserve"> issue was not (widely) addressed in academia before</w:t>
        </w:r>
        <w:r w:rsidRPr="00125D20">
          <w:t xml:space="preserve"> 7 or higher on a scale from 0 to 10 (cf. </w:t>
        </w:r>
        <w:r w:rsidRPr="00125D20">
          <w:fldChar w:fldCharType="begin"/>
        </w:r>
        <w:r w:rsidRPr="00125D20">
          <w:instrText xml:space="preserve"> REF _Ref100043523 \h </w:instrText>
        </w:r>
        <w:r w:rsidRPr="00125D20">
          <w:fldChar w:fldCharType="separate"/>
        </w:r>
        <w:r w:rsidRPr="00125D20">
          <w:t xml:space="preserve">Table </w:t>
        </w:r>
        <w:r>
          <w:rPr>
            <w:noProof/>
          </w:rPr>
          <w:t>5</w:t>
        </w:r>
        <w:r w:rsidRPr="00125D20">
          <w:fldChar w:fldCharType="end"/>
        </w:r>
        <w:r w:rsidRPr="00125D20">
          <w:t>).</w:t>
        </w:r>
      </w:ins>
    </w:p>
    <w:p w14:paraId="2561C6C3" w14:textId="77777777" w:rsidR="004775CB" w:rsidRPr="00125D20" w:rsidRDefault="004775CB" w:rsidP="004775CB">
      <w:pPr>
        <w:pStyle w:val="BodyText"/>
        <w:jc w:val="both"/>
        <w:rPr>
          <w:ins w:id="2305" w:author="Utku B. Demir" w:date="2022-04-21T13:47:00Z"/>
        </w:rPr>
      </w:pPr>
      <w:ins w:id="2306" w:author="Utku B. Demir" w:date="2022-04-21T13:47:00Z">
        <w:r w:rsidRPr="00125D20">
          <w:t xml:space="preserve">This result is followed by a similar statement </w:t>
        </w:r>
        <w:r w:rsidRPr="00125D20">
          <w:rPr>
            <w:i/>
            <w:iCs/>
          </w:rPr>
          <w:t xml:space="preserve">the project results addressed an issue that was not (widely) known before </w:t>
        </w:r>
        <w:r w:rsidRPr="00125D20">
          <w:t>which was specifically directed to the novelty of the issue for the public, 30 % of the respondents rated this statement 7 or higher.</w:t>
        </w:r>
      </w:ins>
    </w:p>
    <w:p w14:paraId="3312DD04" w14:textId="77777777" w:rsidR="004775CB" w:rsidRPr="00125D20" w:rsidRDefault="004775CB" w:rsidP="004775CB">
      <w:pPr>
        <w:pStyle w:val="BodyText"/>
        <w:jc w:val="both"/>
        <w:rPr>
          <w:ins w:id="2307" w:author="Utku B. Demir" w:date="2022-04-21T13:47:00Z"/>
        </w:rPr>
      </w:pPr>
      <w:ins w:id="2308" w:author="Utku B. Demir" w:date="2022-04-21T13:47:00Z">
        <w:r w:rsidRPr="00125D20">
          <w:t xml:space="preserve">The statement that </w:t>
        </w:r>
        <w:r w:rsidRPr="00125D20">
          <w:rPr>
            <w:i/>
            <w:iCs/>
          </w:rPr>
          <w:t>the project generated a deeper/better understanding of the social issue</w:t>
        </w:r>
        <w:r w:rsidRPr="00125D20">
          <w:t xml:space="preserve"> was rated similarly by the respondents. It is striking that as many as 10 % and 9 %, respectively, of the SNSF-funded projects contributed to an </w:t>
        </w:r>
        <w:r w:rsidRPr="00125D20">
          <w:rPr>
            <w:i/>
            <w:iCs/>
          </w:rPr>
          <w:t>emancipatory impact</w:t>
        </w:r>
        <w:r w:rsidRPr="00125D20">
          <w:t xml:space="preserve"> or the </w:t>
        </w:r>
        <w:r w:rsidRPr="00125D20">
          <w:rPr>
            <w:i/>
            <w:iCs/>
          </w:rPr>
          <w:t>mitigation of a social issue</w:t>
        </w:r>
        <w:r w:rsidRPr="00125D20">
          <w:t>.</w:t>
        </w:r>
      </w:ins>
    </w:p>
    <w:p w14:paraId="75B5A270" w14:textId="77777777" w:rsidR="004775CB" w:rsidRPr="00125D20" w:rsidRDefault="004775CB" w:rsidP="004775CB">
      <w:pPr>
        <w:pStyle w:val="BodyText"/>
        <w:rPr>
          <w:ins w:id="2309" w:author="Utku B. Demir" w:date="2022-04-21T13:47:00Z"/>
        </w:rPr>
      </w:pPr>
    </w:p>
    <w:p w14:paraId="5425A789" w14:textId="77777777" w:rsidR="004775CB" w:rsidRPr="00125D20" w:rsidRDefault="004775CB" w:rsidP="004775CB">
      <w:pPr>
        <w:pStyle w:val="Caption"/>
        <w:keepNext/>
        <w:rPr>
          <w:ins w:id="2310" w:author="Utku B. Demir" w:date="2022-04-21T13:47:00Z"/>
        </w:rPr>
      </w:pPr>
      <w:bookmarkStart w:id="2311" w:name="_Ref100043523"/>
      <w:bookmarkStart w:id="2312" w:name="_Toc100567256"/>
      <w:ins w:id="2313"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5</w:t>
        </w:r>
        <w:r w:rsidRPr="00125D20">
          <w:fldChar w:fldCharType="end"/>
        </w:r>
        <w:bookmarkEnd w:id="2311"/>
        <w:r w:rsidRPr="00125D20">
          <w:t>: Impact statements – change affected through the funded research project</w:t>
        </w:r>
        <w:bookmarkEnd w:id="2312"/>
      </w:ins>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Change w:id="2314">
          <w:tblGrid>
            <w:gridCol w:w="1055"/>
            <w:gridCol w:w="682"/>
            <w:gridCol w:w="682"/>
            <w:gridCol w:w="682"/>
            <w:gridCol w:w="683"/>
            <w:gridCol w:w="682"/>
            <w:gridCol w:w="682"/>
            <w:gridCol w:w="682"/>
            <w:gridCol w:w="683"/>
            <w:gridCol w:w="682"/>
            <w:gridCol w:w="682"/>
            <w:gridCol w:w="682"/>
            <w:gridCol w:w="683"/>
          </w:tblGrid>
        </w:tblGridChange>
      </w:tblGrid>
      <w:tr w:rsidR="004775CB" w:rsidRPr="00125D20" w14:paraId="09F9EA35" w14:textId="77777777" w:rsidTr="00B0217D">
        <w:trPr>
          <w:cnfStyle w:val="100000000000" w:firstRow="1" w:lastRow="0" w:firstColumn="0" w:lastColumn="0" w:oddVBand="0" w:evenVBand="0" w:oddHBand="0" w:evenHBand="0" w:firstRowFirstColumn="0" w:firstRowLastColumn="0" w:lastRowFirstColumn="0" w:lastRowLastColumn="0"/>
          <w:trHeight w:val="276"/>
          <w:ins w:id="2315" w:author="Utku B. Demir" w:date="2022-04-21T13:47:00Z"/>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43990E8F" w14:textId="77777777" w:rsidR="004775CB" w:rsidRPr="00125D20" w:rsidRDefault="004775CB" w:rsidP="00B0217D">
            <w:pPr>
              <w:pStyle w:val="BodyText"/>
              <w:jc w:val="center"/>
              <w:rPr>
                <w:ins w:id="2316" w:author="Utku B. Demir" w:date="2022-04-21T13:47:00Z"/>
              </w:rP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61D04AF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17" w:author="Utku B. Demir" w:date="2022-04-21T13:47:00Z"/>
              </w:rPr>
            </w:pPr>
            <w:ins w:id="2318" w:author="Utku B. Demir" w:date="2022-04-21T13:47:00Z">
              <w:r w:rsidRPr="00125D20">
                <w:t xml:space="preserve">capacity to tackle similar issues </w:t>
              </w:r>
              <w:r w:rsidRPr="00125D20">
                <w:rPr>
                  <w:b w:val="0"/>
                  <w:bCs w:val="0"/>
                  <w:sz w:val="20"/>
                  <w:szCs w:val="20"/>
                </w:rPr>
                <w:t>(n=290)</w:t>
              </w:r>
            </w:ins>
          </w:p>
        </w:tc>
        <w:tc>
          <w:tcPr>
            <w:tcW w:w="1365" w:type="dxa"/>
            <w:gridSpan w:val="2"/>
            <w:tcBorders>
              <w:left w:val="single" w:sz="4" w:space="0" w:color="FFFFFF" w:themeColor="background1"/>
              <w:right w:val="single" w:sz="4" w:space="0" w:color="FFFFFF" w:themeColor="background1"/>
            </w:tcBorders>
            <w:noWrap/>
            <w:vAlign w:val="bottom"/>
            <w:hideMark/>
          </w:tcPr>
          <w:p w14:paraId="0ED96085"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19" w:author="Utku B. Demir" w:date="2022-04-21T13:47:00Z"/>
              </w:rPr>
            </w:pPr>
            <w:ins w:id="2320" w:author="Utku B. Demir" w:date="2022-04-21T13:47:00Z">
              <w:r w:rsidRPr="00125D20">
                <w:t>Emancipa</w:t>
              </w:r>
              <w:r w:rsidRPr="00125D20">
                <w:softHyphen/>
                <w:t>tion</w:t>
              </w:r>
              <w:r w:rsidRPr="00125D20">
                <w:br/>
              </w:r>
              <w:r w:rsidRPr="00125D20">
                <w:rPr>
                  <w:b w:val="0"/>
                  <w:bCs w:val="0"/>
                  <w:sz w:val="20"/>
                  <w:szCs w:val="20"/>
                </w:rPr>
                <w:t>(n=273)</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44587FE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1" w:author="Utku B. Demir" w:date="2022-04-21T13:47:00Z"/>
              </w:rPr>
            </w:pPr>
            <w:ins w:id="2322" w:author="Utku B. Demir" w:date="2022-04-21T13:47:00Z">
              <w:r w:rsidRPr="00125D20">
                <w:t>deeper/</w:t>
              </w:r>
              <w:r w:rsidRPr="00125D20">
                <w:br/>
                <w:t>better understan</w:t>
              </w:r>
              <w:r w:rsidRPr="00125D20">
                <w:softHyphen/>
                <w:t xml:space="preserve">ding of a specific social issue </w:t>
              </w:r>
              <w:r w:rsidRPr="00125D20">
                <w:rPr>
                  <w:b w:val="0"/>
                  <w:bCs w:val="0"/>
                  <w:sz w:val="20"/>
                  <w:szCs w:val="20"/>
                </w:rPr>
                <w:t>(n=286)</w:t>
              </w:r>
            </w:ins>
          </w:p>
        </w:tc>
        <w:tc>
          <w:tcPr>
            <w:tcW w:w="1365" w:type="dxa"/>
            <w:gridSpan w:val="2"/>
            <w:tcBorders>
              <w:left w:val="single" w:sz="4" w:space="0" w:color="FFFFFF" w:themeColor="background1"/>
              <w:right w:val="single" w:sz="4" w:space="0" w:color="FFFFFF" w:themeColor="background1"/>
            </w:tcBorders>
            <w:noWrap/>
            <w:vAlign w:val="bottom"/>
            <w:hideMark/>
          </w:tcPr>
          <w:p w14:paraId="12303DA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3" w:author="Utku B. Demir" w:date="2022-04-21T13:47:00Z"/>
              </w:rPr>
            </w:pPr>
            <w:ins w:id="2324" w:author="Utku B. Demir" w:date="2022-04-21T13:47:00Z">
              <w:r w:rsidRPr="00125D20">
                <w:t xml:space="preserve">mitigation of a social issue </w:t>
              </w:r>
              <w:r w:rsidRPr="00125D20">
                <w:rPr>
                  <w:b w:val="0"/>
                  <w:bCs w:val="0"/>
                  <w:sz w:val="20"/>
                  <w:szCs w:val="20"/>
                </w:rPr>
                <w:t>(n=272)</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5FB9FCF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5" w:author="Utku B. Demir" w:date="2022-04-21T13:47:00Z"/>
              </w:rPr>
            </w:pPr>
            <w:ins w:id="2326" w:author="Utku B. Demir" w:date="2022-04-21T13:47:00Z">
              <w:r w:rsidRPr="00125D20">
                <w:t xml:space="preserve">issue not (widely) known in the society </w:t>
              </w:r>
              <w:r w:rsidRPr="00125D20">
                <w:rPr>
                  <w:b w:val="0"/>
                  <w:bCs w:val="0"/>
                  <w:sz w:val="20"/>
                  <w:szCs w:val="20"/>
                </w:rPr>
                <w:t>(n=302)</w:t>
              </w:r>
            </w:ins>
          </w:p>
        </w:tc>
        <w:tc>
          <w:tcPr>
            <w:tcW w:w="1365" w:type="dxa"/>
            <w:gridSpan w:val="2"/>
            <w:tcBorders>
              <w:left w:val="single" w:sz="4" w:space="0" w:color="FFFFFF" w:themeColor="background1"/>
            </w:tcBorders>
            <w:noWrap/>
            <w:vAlign w:val="bottom"/>
            <w:hideMark/>
          </w:tcPr>
          <w:p w14:paraId="7D2B877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7" w:author="Utku B. Demir" w:date="2022-04-21T13:47:00Z"/>
              </w:rPr>
            </w:pPr>
            <w:ins w:id="2328" w:author="Utku B. Demir" w:date="2022-04-21T13:47:00Z">
              <w:r w:rsidRPr="00125D20">
                <w:t xml:space="preserve">issue not (widely) addressed in academia </w:t>
              </w:r>
              <w:r w:rsidRPr="00125D20">
                <w:rPr>
                  <w:b w:val="0"/>
                  <w:bCs w:val="0"/>
                  <w:sz w:val="20"/>
                  <w:szCs w:val="20"/>
                </w:rPr>
                <w:t>(n=328)</w:t>
              </w:r>
            </w:ins>
          </w:p>
        </w:tc>
      </w:tr>
      <w:tr w:rsidR="004775CB" w:rsidRPr="00125D20" w14:paraId="134D7359" w14:textId="77777777" w:rsidTr="00B0217D">
        <w:trPr>
          <w:cnfStyle w:val="000000100000" w:firstRow="0" w:lastRow="0" w:firstColumn="0" w:lastColumn="0" w:oddVBand="0" w:evenVBand="0" w:oddHBand="1" w:evenHBand="0" w:firstRowFirstColumn="0" w:firstRowLastColumn="0" w:lastRowFirstColumn="0" w:lastRowLastColumn="0"/>
          <w:trHeight w:val="276"/>
          <w:ins w:id="2329"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539AA96D" w14:textId="77777777" w:rsidR="004775CB" w:rsidRPr="00125D20" w:rsidRDefault="004775CB" w:rsidP="00B0217D">
            <w:pPr>
              <w:pStyle w:val="BodyText"/>
              <w:spacing w:after="0"/>
              <w:jc w:val="center"/>
              <w:rPr>
                <w:ins w:id="2330" w:author="Utku B. Demir" w:date="2022-04-21T13:47:00Z"/>
                <w:sz w:val="22"/>
                <w:szCs w:val="22"/>
              </w:rPr>
            </w:pPr>
            <w:ins w:id="2331" w:author="Utku B. Demir" w:date="2022-04-21T13:47:00Z">
              <w:r w:rsidRPr="00125D20">
                <w:rPr>
                  <w:sz w:val="22"/>
                  <w:szCs w:val="22"/>
                </w:rPr>
                <w:t>response</w:t>
              </w:r>
            </w:ins>
          </w:p>
        </w:tc>
        <w:tc>
          <w:tcPr>
            <w:tcW w:w="682" w:type="dxa"/>
            <w:tcBorders>
              <w:top w:val="nil"/>
              <w:left w:val="single" w:sz="4" w:space="0" w:color="000000" w:themeColor="text1"/>
            </w:tcBorders>
            <w:noWrap/>
            <w:vAlign w:val="bottom"/>
            <w:hideMark/>
          </w:tcPr>
          <w:p w14:paraId="6F62A0F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2" w:author="Utku B. Demir" w:date="2022-04-21T13:47:00Z"/>
                <w:b/>
                <w:bCs/>
                <w:sz w:val="22"/>
                <w:szCs w:val="22"/>
              </w:rPr>
            </w:pPr>
            <w:ins w:id="2333"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35C568C3"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4" w:author="Utku B. Demir" w:date="2022-04-21T13:47:00Z"/>
                <w:b/>
                <w:bCs/>
                <w:sz w:val="18"/>
                <w:szCs w:val="18"/>
              </w:rPr>
            </w:pPr>
            <w:ins w:id="2335"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150DCA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6" w:author="Utku B. Demir" w:date="2022-04-21T13:47:00Z"/>
                <w:b/>
                <w:bCs/>
                <w:sz w:val="22"/>
                <w:szCs w:val="22"/>
              </w:rPr>
            </w:pPr>
            <w:ins w:id="2337"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462CD38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8" w:author="Utku B. Demir" w:date="2022-04-21T13:47:00Z"/>
                <w:b/>
                <w:bCs/>
                <w:sz w:val="18"/>
                <w:szCs w:val="18"/>
              </w:rPr>
            </w:pPr>
            <w:ins w:id="2339"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40BB76A6"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0" w:author="Utku B. Demir" w:date="2022-04-21T13:47:00Z"/>
                <w:b/>
                <w:bCs/>
                <w:sz w:val="22"/>
                <w:szCs w:val="22"/>
              </w:rPr>
            </w:pPr>
            <w:ins w:id="2341"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72C3964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2" w:author="Utku B. Demir" w:date="2022-04-21T13:47:00Z"/>
                <w:b/>
                <w:bCs/>
                <w:sz w:val="18"/>
                <w:szCs w:val="18"/>
              </w:rPr>
            </w:pPr>
            <w:ins w:id="2343"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5468B858"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4" w:author="Utku B. Demir" w:date="2022-04-21T13:47:00Z"/>
                <w:b/>
                <w:bCs/>
                <w:sz w:val="22"/>
                <w:szCs w:val="22"/>
              </w:rPr>
            </w:pPr>
            <w:ins w:id="2345"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5074FBBB"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6" w:author="Utku B. Demir" w:date="2022-04-21T13:47:00Z"/>
                <w:b/>
                <w:bCs/>
                <w:sz w:val="18"/>
                <w:szCs w:val="18"/>
              </w:rPr>
            </w:pPr>
            <w:ins w:id="2347"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32EA272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8" w:author="Utku B. Demir" w:date="2022-04-21T13:47:00Z"/>
                <w:b/>
                <w:bCs/>
                <w:sz w:val="22"/>
                <w:szCs w:val="22"/>
              </w:rPr>
            </w:pPr>
            <w:ins w:id="2349"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5BEBC99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0" w:author="Utku B. Demir" w:date="2022-04-21T13:47:00Z"/>
                <w:b/>
                <w:bCs/>
                <w:sz w:val="18"/>
                <w:szCs w:val="18"/>
              </w:rPr>
            </w:pPr>
            <w:ins w:id="2351"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FA0C2CC"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2" w:author="Utku B. Demir" w:date="2022-04-21T13:47:00Z"/>
                <w:b/>
                <w:bCs/>
                <w:sz w:val="22"/>
                <w:szCs w:val="22"/>
              </w:rPr>
            </w:pPr>
            <w:ins w:id="2353" w:author="Utku B. Demir" w:date="2022-04-21T13:47:00Z">
              <w:r w:rsidRPr="00125D20">
                <w:rPr>
                  <w:b/>
                  <w:bCs/>
                  <w:sz w:val="22"/>
                  <w:szCs w:val="22"/>
                </w:rPr>
                <w:t>abs</w:t>
              </w:r>
            </w:ins>
          </w:p>
        </w:tc>
        <w:tc>
          <w:tcPr>
            <w:tcW w:w="683" w:type="dxa"/>
            <w:shd w:val="clear" w:color="auto" w:fill="E7E6E6" w:themeFill="background2"/>
            <w:noWrap/>
            <w:vAlign w:val="bottom"/>
            <w:hideMark/>
          </w:tcPr>
          <w:p w14:paraId="555E075E"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4" w:author="Utku B. Demir" w:date="2022-04-21T13:47:00Z"/>
                <w:b/>
                <w:bCs/>
                <w:sz w:val="18"/>
                <w:szCs w:val="18"/>
              </w:rPr>
            </w:pPr>
            <w:ins w:id="2355" w:author="Utku B. Demir" w:date="2022-04-21T13:47:00Z">
              <w:r w:rsidRPr="00125D20">
                <w:rPr>
                  <w:b/>
                  <w:bCs/>
                  <w:sz w:val="18"/>
                  <w:szCs w:val="18"/>
                </w:rPr>
                <w:t>%</w:t>
              </w:r>
            </w:ins>
          </w:p>
        </w:tc>
      </w:tr>
      <w:tr w:rsidR="004775CB" w:rsidRPr="00125D20" w14:paraId="399F0B40" w14:textId="77777777" w:rsidTr="00B0217D">
        <w:trPr>
          <w:trHeight w:val="567"/>
          <w:ins w:id="2356"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4EDAC7" w14:textId="77777777" w:rsidR="004775CB" w:rsidRPr="00125D20" w:rsidRDefault="004775CB" w:rsidP="00B0217D">
            <w:pPr>
              <w:pStyle w:val="BodyText"/>
              <w:spacing w:beforeLines="20" w:before="48" w:afterLines="20" w:after="48"/>
              <w:jc w:val="center"/>
              <w:rPr>
                <w:ins w:id="2357" w:author="Utku B. Demir" w:date="2022-04-21T13:47:00Z"/>
                <w:sz w:val="22"/>
                <w:szCs w:val="22"/>
              </w:rPr>
            </w:pPr>
            <w:ins w:id="2358" w:author="Utku B. Demir" w:date="2022-04-21T13:47:00Z">
              <w:r w:rsidRPr="00125D20">
                <w:rPr>
                  <w:sz w:val="22"/>
                  <w:szCs w:val="22"/>
                </w:rPr>
                <w:lastRenderedPageBreak/>
                <w:t>0</w:t>
              </w:r>
            </w:ins>
          </w:p>
        </w:tc>
        <w:tc>
          <w:tcPr>
            <w:tcW w:w="682" w:type="dxa"/>
            <w:tcBorders>
              <w:left w:val="single" w:sz="4" w:space="0" w:color="000000" w:themeColor="text1"/>
            </w:tcBorders>
            <w:noWrap/>
            <w:vAlign w:val="center"/>
            <w:hideMark/>
          </w:tcPr>
          <w:p w14:paraId="752BB5A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59" w:author="Utku B. Demir" w:date="2022-04-21T13:47:00Z"/>
                <w:rFonts w:cstheme="minorHAnsi"/>
                <w:sz w:val="22"/>
                <w:szCs w:val="22"/>
              </w:rPr>
            </w:pPr>
            <w:ins w:id="2360" w:author="Utku B. Demir" w:date="2022-04-21T13:47:00Z">
              <w:r w:rsidRPr="00125D20">
                <w:rPr>
                  <w:rFonts w:cstheme="minorHAnsi"/>
                  <w:sz w:val="22"/>
                  <w:szCs w:val="22"/>
                </w:rPr>
                <w:t>105</w:t>
              </w:r>
            </w:ins>
          </w:p>
        </w:tc>
        <w:tc>
          <w:tcPr>
            <w:tcW w:w="682" w:type="dxa"/>
            <w:tcBorders>
              <w:right w:val="single" w:sz="4" w:space="0" w:color="000000" w:themeColor="text1"/>
            </w:tcBorders>
            <w:shd w:val="clear" w:color="auto" w:fill="E7E6E6" w:themeFill="background2"/>
            <w:noWrap/>
            <w:vAlign w:val="center"/>
            <w:hideMark/>
          </w:tcPr>
          <w:p w14:paraId="28E555D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1" w:author="Utku B. Demir" w:date="2022-04-21T13:47:00Z"/>
                <w:rFonts w:cstheme="minorHAnsi"/>
                <w:sz w:val="18"/>
                <w:szCs w:val="18"/>
              </w:rPr>
            </w:pPr>
            <w:ins w:id="2362" w:author="Utku B. Demir" w:date="2022-04-21T13:47:00Z">
              <w:r w:rsidRPr="00125D20">
                <w:rPr>
                  <w:rFonts w:cstheme="minorHAnsi"/>
                  <w:sz w:val="18"/>
                  <w:szCs w:val="18"/>
                </w:rPr>
                <w:t>36.21</w:t>
              </w:r>
            </w:ins>
          </w:p>
        </w:tc>
        <w:tc>
          <w:tcPr>
            <w:tcW w:w="682" w:type="dxa"/>
            <w:tcBorders>
              <w:left w:val="single" w:sz="4" w:space="0" w:color="000000" w:themeColor="text1"/>
            </w:tcBorders>
            <w:noWrap/>
            <w:vAlign w:val="center"/>
            <w:hideMark/>
          </w:tcPr>
          <w:p w14:paraId="011BB2C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3" w:author="Utku B. Demir" w:date="2022-04-21T13:47:00Z"/>
                <w:rFonts w:cstheme="minorHAnsi"/>
                <w:sz w:val="22"/>
                <w:szCs w:val="22"/>
              </w:rPr>
            </w:pPr>
            <w:ins w:id="2364" w:author="Utku B. Demir" w:date="2022-04-21T13:47:00Z">
              <w:r w:rsidRPr="00125D20">
                <w:rPr>
                  <w:rFonts w:cstheme="minorHAnsi"/>
                  <w:sz w:val="22"/>
                  <w:szCs w:val="22"/>
                </w:rPr>
                <w:t>142</w:t>
              </w:r>
            </w:ins>
          </w:p>
        </w:tc>
        <w:tc>
          <w:tcPr>
            <w:tcW w:w="683" w:type="dxa"/>
            <w:tcBorders>
              <w:right w:val="single" w:sz="4" w:space="0" w:color="000000" w:themeColor="text1"/>
            </w:tcBorders>
            <w:shd w:val="clear" w:color="auto" w:fill="E7E6E6" w:themeFill="background2"/>
            <w:noWrap/>
            <w:vAlign w:val="center"/>
            <w:hideMark/>
          </w:tcPr>
          <w:p w14:paraId="1EA5B48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5" w:author="Utku B. Demir" w:date="2022-04-21T13:47:00Z"/>
                <w:rFonts w:cstheme="minorHAnsi"/>
                <w:sz w:val="18"/>
                <w:szCs w:val="18"/>
              </w:rPr>
            </w:pPr>
            <w:ins w:id="2366" w:author="Utku B. Demir" w:date="2022-04-21T13:47:00Z">
              <w:r w:rsidRPr="00125D20">
                <w:rPr>
                  <w:rFonts w:cstheme="minorHAnsi"/>
                  <w:sz w:val="18"/>
                  <w:szCs w:val="18"/>
                </w:rPr>
                <w:t>52.01</w:t>
              </w:r>
            </w:ins>
          </w:p>
        </w:tc>
        <w:tc>
          <w:tcPr>
            <w:tcW w:w="682" w:type="dxa"/>
            <w:tcBorders>
              <w:left w:val="single" w:sz="4" w:space="0" w:color="000000" w:themeColor="text1"/>
            </w:tcBorders>
            <w:noWrap/>
            <w:vAlign w:val="center"/>
            <w:hideMark/>
          </w:tcPr>
          <w:p w14:paraId="560ADEF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7" w:author="Utku B. Demir" w:date="2022-04-21T13:47:00Z"/>
                <w:rFonts w:cstheme="minorHAnsi"/>
                <w:sz w:val="22"/>
                <w:szCs w:val="22"/>
              </w:rPr>
            </w:pPr>
            <w:ins w:id="2368" w:author="Utku B. Demir" w:date="2022-04-21T13:47:00Z">
              <w:r w:rsidRPr="00125D20">
                <w:rPr>
                  <w:rFonts w:cstheme="minorHAnsi"/>
                  <w:sz w:val="22"/>
                  <w:szCs w:val="22"/>
                </w:rPr>
                <w:t>117</w:t>
              </w:r>
            </w:ins>
          </w:p>
        </w:tc>
        <w:tc>
          <w:tcPr>
            <w:tcW w:w="682" w:type="dxa"/>
            <w:tcBorders>
              <w:right w:val="single" w:sz="4" w:space="0" w:color="000000" w:themeColor="text1"/>
            </w:tcBorders>
            <w:shd w:val="clear" w:color="auto" w:fill="E7E6E6" w:themeFill="background2"/>
            <w:noWrap/>
            <w:vAlign w:val="center"/>
            <w:hideMark/>
          </w:tcPr>
          <w:p w14:paraId="7A191CE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9" w:author="Utku B. Demir" w:date="2022-04-21T13:47:00Z"/>
                <w:rFonts w:cstheme="minorHAnsi"/>
                <w:sz w:val="18"/>
                <w:szCs w:val="18"/>
              </w:rPr>
            </w:pPr>
            <w:ins w:id="2370" w:author="Utku B. Demir" w:date="2022-04-21T13:47:00Z">
              <w:r w:rsidRPr="00125D20">
                <w:rPr>
                  <w:rFonts w:cstheme="minorHAnsi"/>
                  <w:sz w:val="18"/>
                  <w:szCs w:val="18"/>
                </w:rPr>
                <w:t>40.91</w:t>
              </w:r>
            </w:ins>
          </w:p>
        </w:tc>
        <w:tc>
          <w:tcPr>
            <w:tcW w:w="682" w:type="dxa"/>
            <w:tcBorders>
              <w:left w:val="single" w:sz="4" w:space="0" w:color="000000" w:themeColor="text1"/>
            </w:tcBorders>
            <w:noWrap/>
            <w:vAlign w:val="center"/>
            <w:hideMark/>
          </w:tcPr>
          <w:p w14:paraId="3076F102"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1" w:author="Utku B. Demir" w:date="2022-04-21T13:47:00Z"/>
                <w:rFonts w:cstheme="minorHAnsi"/>
                <w:sz w:val="22"/>
                <w:szCs w:val="22"/>
              </w:rPr>
            </w:pPr>
            <w:ins w:id="2372" w:author="Utku B. Demir" w:date="2022-04-21T13:47:00Z">
              <w:r w:rsidRPr="00125D20">
                <w:rPr>
                  <w:rFonts w:cstheme="minorHAnsi"/>
                  <w:sz w:val="22"/>
                  <w:szCs w:val="22"/>
                </w:rPr>
                <w:t>155</w:t>
              </w:r>
            </w:ins>
          </w:p>
        </w:tc>
        <w:tc>
          <w:tcPr>
            <w:tcW w:w="683" w:type="dxa"/>
            <w:tcBorders>
              <w:right w:val="single" w:sz="4" w:space="0" w:color="000000" w:themeColor="text1"/>
            </w:tcBorders>
            <w:shd w:val="clear" w:color="auto" w:fill="E7E6E6" w:themeFill="background2"/>
            <w:noWrap/>
            <w:vAlign w:val="center"/>
            <w:hideMark/>
          </w:tcPr>
          <w:p w14:paraId="5E08B5F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3" w:author="Utku B. Demir" w:date="2022-04-21T13:47:00Z"/>
                <w:rFonts w:cstheme="minorHAnsi"/>
                <w:sz w:val="18"/>
                <w:szCs w:val="18"/>
              </w:rPr>
            </w:pPr>
            <w:ins w:id="2374" w:author="Utku B. Demir" w:date="2022-04-21T13:47:00Z">
              <w:r w:rsidRPr="00125D20">
                <w:rPr>
                  <w:rFonts w:cstheme="minorHAnsi"/>
                  <w:sz w:val="18"/>
                  <w:szCs w:val="18"/>
                </w:rPr>
                <w:t>56.99</w:t>
              </w:r>
            </w:ins>
          </w:p>
        </w:tc>
        <w:tc>
          <w:tcPr>
            <w:tcW w:w="682" w:type="dxa"/>
            <w:tcBorders>
              <w:left w:val="single" w:sz="4" w:space="0" w:color="000000" w:themeColor="text1"/>
            </w:tcBorders>
            <w:noWrap/>
            <w:vAlign w:val="center"/>
            <w:hideMark/>
          </w:tcPr>
          <w:p w14:paraId="0F398F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5" w:author="Utku B. Demir" w:date="2022-04-21T13:47:00Z"/>
                <w:rFonts w:cstheme="minorHAnsi"/>
                <w:sz w:val="22"/>
                <w:szCs w:val="22"/>
              </w:rPr>
            </w:pPr>
            <w:ins w:id="2376" w:author="Utku B. Demir" w:date="2022-04-21T13:47:00Z">
              <w:r w:rsidRPr="00125D20">
                <w:rPr>
                  <w:rFonts w:cstheme="minorHAnsi"/>
                  <w:sz w:val="22"/>
                  <w:szCs w:val="22"/>
                </w:rPr>
                <w:t>102</w:t>
              </w:r>
            </w:ins>
          </w:p>
        </w:tc>
        <w:tc>
          <w:tcPr>
            <w:tcW w:w="682" w:type="dxa"/>
            <w:tcBorders>
              <w:right w:val="single" w:sz="4" w:space="0" w:color="000000" w:themeColor="text1"/>
            </w:tcBorders>
            <w:shd w:val="clear" w:color="auto" w:fill="E7E6E6" w:themeFill="background2"/>
            <w:noWrap/>
            <w:vAlign w:val="center"/>
            <w:hideMark/>
          </w:tcPr>
          <w:p w14:paraId="2E37D33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7" w:author="Utku B. Demir" w:date="2022-04-21T13:47:00Z"/>
                <w:rFonts w:cstheme="minorHAnsi"/>
                <w:sz w:val="18"/>
                <w:szCs w:val="18"/>
              </w:rPr>
            </w:pPr>
            <w:ins w:id="2378" w:author="Utku B. Demir" w:date="2022-04-21T13:47:00Z">
              <w:r w:rsidRPr="00125D20">
                <w:rPr>
                  <w:rFonts w:cstheme="minorHAnsi"/>
                  <w:sz w:val="18"/>
                  <w:szCs w:val="18"/>
                </w:rPr>
                <w:t>33.77</w:t>
              </w:r>
            </w:ins>
          </w:p>
        </w:tc>
        <w:tc>
          <w:tcPr>
            <w:tcW w:w="682" w:type="dxa"/>
            <w:tcBorders>
              <w:left w:val="single" w:sz="4" w:space="0" w:color="000000" w:themeColor="text1"/>
            </w:tcBorders>
            <w:noWrap/>
            <w:vAlign w:val="center"/>
            <w:hideMark/>
          </w:tcPr>
          <w:p w14:paraId="2EAF0BE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9" w:author="Utku B. Demir" w:date="2022-04-21T13:47:00Z"/>
                <w:rFonts w:cstheme="minorHAnsi"/>
                <w:sz w:val="22"/>
                <w:szCs w:val="22"/>
              </w:rPr>
            </w:pPr>
            <w:ins w:id="2380" w:author="Utku B. Demir" w:date="2022-04-21T13:47:00Z">
              <w:r w:rsidRPr="00125D20">
                <w:rPr>
                  <w:rFonts w:cstheme="minorHAnsi"/>
                  <w:sz w:val="22"/>
                  <w:szCs w:val="22"/>
                </w:rPr>
                <w:t>62</w:t>
              </w:r>
            </w:ins>
          </w:p>
        </w:tc>
        <w:tc>
          <w:tcPr>
            <w:tcW w:w="683" w:type="dxa"/>
            <w:shd w:val="clear" w:color="auto" w:fill="E7E6E6" w:themeFill="background2"/>
            <w:noWrap/>
            <w:vAlign w:val="center"/>
            <w:hideMark/>
          </w:tcPr>
          <w:p w14:paraId="0C692A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81" w:author="Utku B. Demir" w:date="2022-04-21T13:47:00Z"/>
                <w:rFonts w:cstheme="minorHAnsi"/>
                <w:sz w:val="18"/>
                <w:szCs w:val="18"/>
              </w:rPr>
            </w:pPr>
            <w:ins w:id="2382" w:author="Utku B. Demir" w:date="2022-04-21T13:47:00Z">
              <w:r w:rsidRPr="00125D20">
                <w:rPr>
                  <w:rFonts w:cstheme="minorHAnsi"/>
                  <w:sz w:val="18"/>
                  <w:szCs w:val="18"/>
                </w:rPr>
                <w:t>18.90</w:t>
              </w:r>
            </w:ins>
          </w:p>
        </w:tc>
      </w:tr>
      <w:tr w:rsidR="004775CB" w:rsidRPr="00125D20" w14:paraId="2C88F50D" w14:textId="77777777" w:rsidTr="00B0217D">
        <w:trPr>
          <w:cnfStyle w:val="000000100000" w:firstRow="0" w:lastRow="0" w:firstColumn="0" w:lastColumn="0" w:oddVBand="0" w:evenVBand="0" w:oddHBand="1" w:evenHBand="0" w:firstRowFirstColumn="0" w:firstRowLastColumn="0" w:lastRowFirstColumn="0" w:lastRowLastColumn="0"/>
          <w:trHeight w:val="567"/>
          <w:ins w:id="2383"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57F665A" w14:textId="77777777" w:rsidR="004775CB" w:rsidRPr="00125D20" w:rsidRDefault="004775CB" w:rsidP="00B0217D">
            <w:pPr>
              <w:pStyle w:val="BodyText"/>
              <w:spacing w:beforeLines="20" w:before="48" w:afterLines="20" w:after="48"/>
              <w:jc w:val="center"/>
              <w:rPr>
                <w:ins w:id="2384" w:author="Utku B. Demir" w:date="2022-04-21T13:47:00Z"/>
                <w:sz w:val="22"/>
                <w:szCs w:val="22"/>
              </w:rPr>
            </w:pPr>
            <w:ins w:id="2385" w:author="Utku B. Demir" w:date="2022-04-21T13:47:00Z">
              <w:r w:rsidRPr="00125D20">
                <w:rPr>
                  <w:sz w:val="22"/>
                  <w:szCs w:val="22"/>
                </w:rPr>
                <w:t>1</w:t>
              </w:r>
            </w:ins>
          </w:p>
        </w:tc>
        <w:tc>
          <w:tcPr>
            <w:tcW w:w="682" w:type="dxa"/>
            <w:tcBorders>
              <w:left w:val="single" w:sz="4" w:space="0" w:color="000000" w:themeColor="text1"/>
            </w:tcBorders>
            <w:noWrap/>
            <w:vAlign w:val="center"/>
            <w:hideMark/>
          </w:tcPr>
          <w:p w14:paraId="238644D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86" w:author="Utku B. Demir" w:date="2022-04-21T13:47:00Z"/>
                <w:rFonts w:cstheme="minorHAnsi"/>
                <w:sz w:val="22"/>
                <w:szCs w:val="22"/>
              </w:rPr>
            </w:pPr>
            <w:ins w:id="2387"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710BC42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88" w:author="Utku B. Demir" w:date="2022-04-21T13:47:00Z"/>
                <w:rFonts w:cstheme="minorHAnsi"/>
                <w:sz w:val="18"/>
                <w:szCs w:val="18"/>
              </w:rPr>
            </w:pPr>
            <w:ins w:id="2389" w:author="Utku B. Demir" w:date="2022-04-21T13:47:00Z">
              <w:r w:rsidRPr="00125D20">
                <w:rPr>
                  <w:rFonts w:cstheme="minorHAnsi"/>
                  <w:sz w:val="18"/>
                  <w:szCs w:val="18"/>
                </w:rPr>
                <w:t>7.59</w:t>
              </w:r>
            </w:ins>
          </w:p>
        </w:tc>
        <w:tc>
          <w:tcPr>
            <w:tcW w:w="682" w:type="dxa"/>
            <w:tcBorders>
              <w:left w:val="single" w:sz="4" w:space="0" w:color="000000" w:themeColor="text1"/>
            </w:tcBorders>
            <w:noWrap/>
            <w:vAlign w:val="center"/>
            <w:hideMark/>
          </w:tcPr>
          <w:p w14:paraId="6B70A9B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0" w:author="Utku B. Demir" w:date="2022-04-21T13:47:00Z"/>
                <w:rFonts w:cstheme="minorHAnsi"/>
                <w:sz w:val="22"/>
                <w:szCs w:val="22"/>
              </w:rPr>
            </w:pPr>
            <w:ins w:id="2391" w:author="Utku B. Demir" w:date="2022-04-21T13:47:00Z">
              <w:r w:rsidRPr="00125D20">
                <w:rPr>
                  <w:rFonts w:cstheme="minorHAnsi"/>
                  <w:sz w:val="22"/>
                  <w:szCs w:val="22"/>
                </w:rPr>
                <w:t>22</w:t>
              </w:r>
            </w:ins>
          </w:p>
        </w:tc>
        <w:tc>
          <w:tcPr>
            <w:tcW w:w="683" w:type="dxa"/>
            <w:tcBorders>
              <w:right w:val="single" w:sz="4" w:space="0" w:color="000000" w:themeColor="text1"/>
            </w:tcBorders>
            <w:shd w:val="clear" w:color="auto" w:fill="E7E6E6" w:themeFill="background2"/>
            <w:noWrap/>
            <w:vAlign w:val="center"/>
            <w:hideMark/>
          </w:tcPr>
          <w:p w14:paraId="5C2AB4A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2" w:author="Utku B. Demir" w:date="2022-04-21T13:47:00Z"/>
                <w:rFonts w:cstheme="minorHAnsi"/>
                <w:sz w:val="18"/>
                <w:szCs w:val="18"/>
              </w:rPr>
            </w:pPr>
            <w:ins w:id="2393" w:author="Utku B. Demir" w:date="2022-04-21T13:47:00Z">
              <w:r w:rsidRPr="00125D20">
                <w:rPr>
                  <w:rFonts w:cstheme="minorHAnsi"/>
                  <w:sz w:val="18"/>
                  <w:szCs w:val="18"/>
                </w:rPr>
                <w:t>8.06</w:t>
              </w:r>
            </w:ins>
          </w:p>
        </w:tc>
        <w:tc>
          <w:tcPr>
            <w:tcW w:w="682" w:type="dxa"/>
            <w:tcBorders>
              <w:left w:val="single" w:sz="4" w:space="0" w:color="000000" w:themeColor="text1"/>
            </w:tcBorders>
            <w:noWrap/>
            <w:vAlign w:val="center"/>
            <w:hideMark/>
          </w:tcPr>
          <w:p w14:paraId="6D616446"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4" w:author="Utku B. Demir" w:date="2022-04-21T13:47:00Z"/>
                <w:rFonts w:cstheme="minorHAnsi"/>
                <w:sz w:val="22"/>
                <w:szCs w:val="22"/>
              </w:rPr>
            </w:pPr>
            <w:ins w:id="2395"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4C50CA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6" w:author="Utku B. Demir" w:date="2022-04-21T13:47:00Z"/>
                <w:rFonts w:cstheme="minorHAnsi"/>
                <w:sz w:val="18"/>
                <w:szCs w:val="18"/>
              </w:rPr>
            </w:pPr>
            <w:ins w:id="2397" w:author="Utku B. Demir" w:date="2022-04-21T13:47:00Z">
              <w:r w:rsidRPr="00125D20">
                <w:rPr>
                  <w:rFonts w:cstheme="minorHAnsi"/>
                  <w:sz w:val="18"/>
                  <w:szCs w:val="18"/>
                </w:rPr>
                <w:t>7.69</w:t>
              </w:r>
            </w:ins>
          </w:p>
        </w:tc>
        <w:tc>
          <w:tcPr>
            <w:tcW w:w="682" w:type="dxa"/>
            <w:tcBorders>
              <w:left w:val="single" w:sz="4" w:space="0" w:color="000000" w:themeColor="text1"/>
            </w:tcBorders>
            <w:noWrap/>
            <w:vAlign w:val="center"/>
            <w:hideMark/>
          </w:tcPr>
          <w:p w14:paraId="5264B2B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8" w:author="Utku B. Demir" w:date="2022-04-21T13:47:00Z"/>
                <w:rFonts w:cstheme="minorHAnsi"/>
                <w:sz w:val="22"/>
                <w:szCs w:val="22"/>
              </w:rPr>
            </w:pPr>
            <w:ins w:id="2399" w:author="Utku B. Demir" w:date="2022-04-21T13:47:00Z">
              <w:r w:rsidRPr="00125D20">
                <w:rPr>
                  <w:rFonts w:cstheme="minorHAnsi"/>
                  <w:sz w:val="22"/>
                  <w:szCs w:val="22"/>
                </w:rPr>
                <w:t>28</w:t>
              </w:r>
            </w:ins>
          </w:p>
        </w:tc>
        <w:tc>
          <w:tcPr>
            <w:tcW w:w="683" w:type="dxa"/>
            <w:tcBorders>
              <w:right w:val="single" w:sz="4" w:space="0" w:color="000000" w:themeColor="text1"/>
            </w:tcBorders>
            <w:shd w:val="clear" w:color="auto" w:fill="E7E6E6" w:themeFill="background2"/>
            <w:noWrap/>
            <w:vAlign w:val="center"/>
            <w:hideMark/>
          </w:tcPr>
          <w:p w14:paraId="7C29B7D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0" w:author="Utku B. Demir" w:date="2022-04-21T13:47:00Z"/>
                <w:rFonts w:cstheme="minorHAnsi"/>
                <w:sz w:val="18"/>
                <w:szCs w:val="18"/>
              </w:rPr>
            </w:pPr>
            <w:ins w:id="2401" w:author="Utku B. Demir" w:date="2022-04-21T13:47:00Z">
              <w:r w:rsidRPr="00125D20">
                <w:rPr>
                  <w:rFonts w:cstheme="minorHAnsi"/>
                  <w:sz w:val="18"/>
                  <w:szCs w:val="18"/>
                </w:rPr>
                <w:t>10.29</w:t>
              </w:r>
            </w:ins>
          </w:p>
        </w:tc>
        <w:tc>
          <w:tcPr>
            <w:tcW w:w="682" w:type="dxa"/>
            <w:tcBorders>
              <w:left w:val="single" w:sz="4" w:space="0" w:color="000000" w:themeColor="text1"/>
            </w:tcBorders>
            <w:noWrap/>
            <w:vAlign w:val="center"/>
            <w:hideMark/>
          </w:tcPr>
          <w:p w14:paraId="677F13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2" w:author="Utku B. Demir" w:date="2022-04-21T13:47:00Z"/>
                <w:rFonts w:cstheme="minorHAnsi"/>
                <w:sz w:val="22"/>
                <w:szCs w:val="22"/>
              </w:rPr>
            </w:pPr>
            <w:ins w:id="2403"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110B4A2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4" w:author="Utku B. Demir" w:date="2022-04-21T13:47:00Z"/>
                <w:rFonts w:cstheme="minorHAnsi"/>
                <w:sz w:val="18"/>
                <w:szCs w:val="18"/>
              </w:rPr>
            </w:pPr>
            <w:ins w:id="2405"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7929290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6" w:author="Utku B. Demir" w:date="2022-04-21T13:47:00Z"/>
                <w:rFonts w:cstheme="minorHAnsi"/>
                <w:sz w:val="22"/>
                <w:szCs w:val="22"/>
              </w:rPr>
            </w:pPr>
            <w:ins w:id="2407" w:author="Utku B. Demir" w:date="2022-04-21T13:47:00Z">
              <w:r w:rsidRPr="00125D20">
                <w:rPr>
                  <w:rFonts w:cstheme="minorHAnsi"/>
                  <w:sz w:val="22"/>
                  <w:szCs w:val="22"/>
                </w:rPr>
                <w:t>10</w:t>
              </w:r>
            </w:ins>
          </w:p>
        </w:tc>
        <w:tc>
          <w:tcPr>
            <w:tcW w:w="683" w:type="dxa"/>
            <w:shd w:val="clear" w:color="auto" w:fill="E7E6E6" w:themeFill="background2"/>
            <w:noWrap/>
            <w:vAlign w:val="center"/>
            <w:hideMark/>
          </w:tcPr>
          <w:p w14:paraId="3B18412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8" w:author="Utku B. Demir" w:date="2022-04-21T13:47:00Z"/>
                <w:rFonts w:cstheme="minorHAnsi"/>
                <w:sz w:val="18"/>
                <w:szCs w:val="18"/>
              </w:rPr>
            </w:pPr>
            <w:ins w:id="2409" w:author="Utku B. Demir" w:date="2022-04-21T13:47:00Z">
              <w:r w:rsidRPr="00125D20">
                <w:rPr>
                  <w:rFonts w:cstheme="minorHAnsi"/>
                  <w:sz w:val="18"/>
                  <w:szCs w:val="18"/>
                </w:rPr>
                <w:t>3.05</w:t>
              </w:r>
            </w:ins>
          </w:p>
        </w:tc>
      </w:tr>
      <w:tr w:rsidR="004775CB" w:rsidRPr="00125D20" w14:paraId="32ED5AE5" w14:textId="77777777" w:rsidTr="00B0217D">
        <w:trPr>
          <w:trHeight w:val="567"/>
          <w:ins w:id="2410"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2DB2D1" w14:textId="77777777" w:rsidR="004775CB" w:rsidRPr="00125D20" w:rsidRDefault="004775CB" w:rsidP="00B0217D">
            <w:pPr>
              <w:pStyle w:val="BodyText"/>
              <w:spacing w:beforeLines="20" w:before="48" w:afterLines="20" w:after="48"/>
              <w:jc w:val="center"/>
              <w:rPr>
                <w:ins w:id="2411" w:author="Utku B. Demir" w:date="2022-04-21T13:47:00Z"/>
                <w:sz w:val="22"/>
                <w:szCs w:val="22"/>
              </w:rPr>
            </w:pPr>
            <w:ins w:id="2412" w:author="Utku B. Demir" w:date="2022-04-21T13:47:00Z">
              <w:r w:rsidRPr="00125D20">
                <w:rPr>
                  <w:sz w:val="22"/>
                  <w:szCs w:val="22"/>
                </w:rPr>
                <w:t>2</w:t>
              </w:r>
            </w:ins>
          </w:p>
        </w:tc>
        <w:tc>
          <w:tcPr>
            <w:tcW w:w="682" w:type="dxa"/>
            <w:tcBorders>
              <w:left w:val="single" w:sz="4" w:space="0" w:color="000000" w:themeColor="text1"/>
            </w:tcBorders>
            <w:noWrap/>
            <w:vAlign w:val="center"/>
            <w:hideMark/>
          </w:tcPr>
          <w:p w14:paraId="7D31AD2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3" w:author="Utku B. Demir" w:date="2022-04-21T13:47:00Z"/>
                <w:rFonts w:cstheme="minorHAnsi"/>
                <w:sz w:val="22"/>
                <w:szCs w:val="22"/>
              </w:rPr>
            </w:pPr>
            <w:ins w:id="2414"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75CC97F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5" w:author="Utku B. Demir" w:date="2022-04-21T13:47:00Z"/>
                <w:rFonts w:cstheme="minorHAnsi"/>
                <w:sz w:val="18"/>
                <w:szCs w:val="18"/>
              </w:rPr>
            </w:pPr>
            <w:ins w:id="2416" w:author="Utku B. Demir" w:date="2022-04-21T13:47:00Z">
              <w:r w:rsidRPr="00125D20">
                <w:rPr>
                  <w:rFonts w:cstheme="minorHAnsi"/>
                  <w:sz w:val="18"/>
                  <w:szCs w:val="18"/>
                </w:rPr>
                <w:t>8.97</w:t>
              </w:r>
            </w:ins>
          </w:p>
        </w:tc>
        <w:tc>
          <w:tcPr>
            <w:tcW w:w="682" w:type="dxa"/>
            <w:tcBorders>
              <w:left w:val="single" w:sz="4" w:space="0" w:color="000000" w:themeColor="text1"/>
            </w:tcBorders>
            <w:noWrap/>
            <w:vAlign w:val="center"/>
            <w:hideMark/>
          </w:tcPr>
          <w:p w14:paraId="44EEE70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7" w:author="Utku B. Demir" w:date="2022-04-21T13:47:00Z"/>
                <w:rFonts w:cstheme="minorHAnsi"/>
                <w:sz w:val="22"/>
                <w:szCs w:val="22"/>
              </w:rPr>
            </w:pPr>
            <w:ins w:id="2418" w:author="Utku B. Demir" w:date="2022-04-21T13:47:00Z">
              <w:r w:rsidRPr="00125D20">
                <w:rPr>
                  <w:rFonts w:cstheme="minorHAnsi"/>
                  <w:sz w:val="22"/>
                  <w:szCs w:val="22"/>
                </w:rPr>
                <w:t>26</w:t>
              </w:r>
            </w:ins>
          </w:p>
        </w:tc>
        <w:tc>
          <w:tcPr>
            <w:tcW w:w="683" w:type="dxa"/>
            <w:tcBorders>
              <w:right w:val="single" w:sz="4" w:space="0" w:color="000000" w:themeColor="text1"/>
            </w:tcBorders>
            <w:shd w:val="clear" w:color="auto" w:fill="E7E6E6" w:themeFill="background2"/>
            <w:noWrap/>
            <w:vAlign w:val="center"/>
            <w:hideMark/>
          </w:tcPr>
          <w:p w14:paraId="1C21BA9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9" w:author="Utku B. Demir" w:date="2022-04-21T13:47:00Z"/>
                <w:rFonts w:cstheme="minorHAnsi"/>
                <w:sz w:val="18"/>
                <w:szCs w:val="18"/>
              </w:rPr>
            </w:pPr>
            <w:ins w:id="2420" w:author="Utku B. Demir" w:date="2022-04-21T13:47:00Z">
              <w:r w:rsidRPr="00125D20">
                <w:rPr>
                  <w:rFonts w:cstheme="minorHAnsi"/>
                  <w:sz w:val="18"/>
                  <w:szCs w:val="18"/>
                </w:rPr>
                <w:t>9.52</w:t>
              </w:r>
            </w:ins>
          </w:p>
        </w:tc>
        <w:tc>
          <w:tcPr>
            <w:tcW w:w="682" w:type="dxa"/>
            <w:tcBorders>
              <w:left w:val="single" w:sz="4" w:space="0" w:color="000000" w:themeColor="text1"/>
            </w:tcBorders>
            <w:noWrap/>
            <w:vAlign w:val="center"/>
            <w:hideMark/>
          </w:tcPr>
          <w:p w14:paraId="5500959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1" w:author="Utku B. Demir" w:date="2022-04-21T13:47:00Z"/>
                <w:rFonts w:cstheme="minorHAnsi"/>
                <w:sz w:val="22"/>
                <w:szCs w:val="22"/>
              </w:rPr>
            </w:pPr>
            <w:ins w:id="2422" w:author="Utku B. Demir" w:date="2022-04-21T13:47:00Z">
              <w:r w:rsidRPr="00125D20">
                <w:rPr>
                  <w:rFonts w:cstheme="minorHAnsi"/>
                  <w:sz w:val="22"/>
                  <w:szCs w:val="22"/>
                </w:rPr>
                <w:t>10</w:t>
              </w:r>
            </w:ins>
          </w:p>
        </w:tc>
        <w:tc>
          <w:tcPr>
            <w:tcW w:w="682" w:type="dxa"/>
            <w:tcBorders>
              <w:right w:val="single" w:sz="4" w:space="0" w:color="000000" w:themeColor="text1"/>
            </w:tcBorders>
            <w:shd w:val="clear" w:color="auto" w:fill="E7E6E6" w:themeFill="background2"/>
            <w:noWrap/>
            <w:vAlign w:val="center"/>
            <w:hideMark/>
          </w:tcPr>
          <w:p w14:paraId="12778E1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3" w:author="Utku B. Demir" w:date="2022-04-21T13:47:00Z"/>
                <w:rFonts w:cstheme="minorHAnsi"/>
                <w:sz w:val="18"/>
                <w:szCs w:val="18"/>
              </w:rPr>
            </w:pPr>
            <w:ins w:id="2424" w:author="Utku B. Demir" w:date="2022-04-21T13:47:00Z">
              <w:r w:rsidRPr="00125D20">
                <w:rPr>
                  <w:rFonts w:cstheme="minorHAnsi"/>
                  <w:sz w:val="18"/>
                  <w:szCs w:val="18"/>
                </w:rPr>
                <w:t>3.50</w:t>
              </w:r>
            </w:ins>
          </w:p>
        </w:tc>
        <w:tc>
          <w:tcPr>
            <w:tcW w:w="682" w:type="dxa"/>
            <w:tcBorders>
              <w:left w:val="single" w:sz="4" w:space="0" w:color="000000" w:themeColor="text1"/>
            </w:tcBorders>
            <w:noWrap/>
            <w:vAlign w:val="center"/>
            <w:hideMark/>
          </w:tcPr>
          <w:p w14:paraId="0F91A4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5" w:author="Utku B. Demir" w:date="2022-04-21T13:47:00Z"/>
                <w:rFonts w:cstheme="minorHAnsi"/>
                <w:sz w:val="22"/>
                <w:szCs w:val="22"/>
              </w:rPr>
            </w:pPr>
            <w:ins w:id="2426" w:author="Utku B. Demir" w:date="2022-04-21T13:47:00Z">
              <w:r w:rsidRPr="00125D20">
                <w:rPr>
                  <w:rFonts w:cstheme="minorHAnsi"/>
                  <w:sz w:val="22"/>
                  <w:szCs w:val="22"/>
                </w:rPr>
                <w:t>17</w:t>
              </w:r>
            </w:ins>
          </w:p>
        </w:tc>
        <w:tc>
          <w:tcPr>
            <w:tcW w:w="683" w:type="dxa"/>
            <w:tcBorders>
              <w:right w:val="single" w:sz="4" w:space="0" w:color="000000" w:themeColor="text1"/>
            </w:tcBorders>
            <w:shd w:val="clear" w:color="auto" w:fill="E7E6E6" w:themeFill="background2"/>
            <w:noWrap/>
            <w:vAlign w:val="center"/>
            <w:hideMark/>
          </w:tcPr>
          <w:p w14:paraId="616EED8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7" w:author="Utku B. Demir" w:date="2022-04-21T13:47:00Z"/>
                <w:rFonts w:cstheme="minorHAnsi"/>
                <w:sz w:val="18"/>
                <w:szCs w:val="18"/>
              </w:rPr>
            </w:pPr>
            <w:ins w:id="2428" w:author="Utku B. Demir" w:date="2022-04-21T13:47:00Z">
              <w:r w:rsidRPr="00125D20">
                <w:rPr>
                  <w:rFonts w:cstheme="minorHAnsi"/>
                  <w:sz w:val="18"/>
                  <w:szCs w:val="18"/>
                </w:rPr>
                <w:t>6.25</w:t>
              </w:r>
            </w:ins>
          </w:p>
        </w:tc>
        <w:tc>
          <w:tcPr>
            <w:tcW w:w="682" w:type="dxa"/>
            <w:tcBorders>
              <w:left w:val="single" w:sz="4" w:space="0" w:color="000000" w:themeColor="text1"/>
            </w:tcBorders>
            <w:noWrap/>
            <w:vAlign w:val="center"/>
            <w:hideMark/>
          </w:tcPr>
          <w:p w14:paraId="779B512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9" w:author="Utku B. Demir" w:date="2022-04-21T13:47:00Z"/>
                <w:rFonts w:cstheme="minorHAnsi"/>
                <w:sz w:val="22"/>
                <w:szCs w:val="22"/>
              </w:rPr>
            </w:pPr>
            <w:ins w:id="2430" w:author="Utku B. Demir" w:date="2022-04-21T13:47:00Z">
              <w:r w:rsidRPr="00125D20">
                <w:rPr>
                  <w:rFonts w:cstheme="minorHAnsi"/>
                  <w:sz w:val="22"/>
                  <w:szCs w:val="22"/>
                </w:rPr>
                <w:t>13</w:t>
              </w:r>
            </w:ins>
          </w:p>
        </w:tc>
        <w:tc>
          <w:tcPr>
            <w:tcW w:w="682" w:type="dxa"/>
            <w:tcBorders>
              <w:right w:val="single" w:sz="4" w:space="0" w:color="000000" w:themeColor="text1"/>
            </w:tcBorders>
            <w:shd w:val="clear" w:color="auto" w:fill="E7E6E6" w:themeFill="background2"/>
            <w:noWrap/>
            <w:vAlign w:val="center"/>
            <w:hideMark/>
          </w:tcPr>
          <w:p w14:paraId="1C85EBD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1" w:author="Utku B. Demir" w:date="2022-04-21T13:47:00Z"/>
                <w:rFonts w:cstheme="minorHAnsi"/>
                <w:sz w:val="18"/>
                <w:szCs w:val="18"/>
              </w:rPr>
            </w:pPr>
            <w:ins w:id="2432" w:author="Utku B. Demir" w:date="2022-04-21T13:47:00Z">
              <w:r w:rsidRPr="00125D20">
                <w:rPr>
                  <w:rFonts w:cstheme="minorHAnsi"/>
                  <w:sz w:val="18"/>
                  <w:szCs w:val="18"/>
                </w:rPr>
                <w:t>4.30</w:t>
              </w:r>
            </w:ins>
          </w:p>
        </w:tc>
        <w:tc>
          <w:tcPr>
            <w:tcW w:w="682" w:type="dxa"/>
            <w:tcBorders>
              <w:left w:val="single" w:sz="4" w:space="0" w:color="000000" w:themeColor="text1"/>
            </w:tcBorders>
            <w:noWrap/>
            <w:vAlign w:val="center"/>
            <w:hideMark/>
          </w:tcPr>
          <w:p w14:paraId="58B63FE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3" w:author="Utku B. Demir" w:date="2022-04-21T13:47:00Z"/>
                <w:rFonts w:cstheme="minorHAnsi"/>
                <w:sz w:val="22"/>
                <w:szCs w:val="22"/>
              </w:rPr>
            </w:pPr>
            <w:ins w:id="2434" w:author="Utku B. Demir" w:date="2022-04-21T13:47:00Z">
              <w:r w:rsidRPr="00125D20">
                <w:rPr>
                  <w:rFonts w:cstheme="minorHAnsi"/>
                  <w:sz w:val="22"/>
                  <w:szCs w:val="22"/>
                </w:rPr>
                <w:t>8</w:t>
              </w:r>
            </w:ins>
          </w:p>
        </w:tc>
        <w:tc>
          <w:tcPr>
            <w:tcW w:w="683" w:type="dxa"/>
            <w:shd w:val="clear" w:color="auto" w:fill="E7E6E6" w:themeFill="background2"/>
            <w:noWrap/>
            <w:vAlign w:val="center"/>
            <w:hideMark/>
          </w:tcPr>
          <w:p w14:paraId="62BE206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5" w:author="Utku B. Demir" w:date="2022-04-21T13:47:00Z"/>
                <w:rFonts w:cstheme="minorHAnsi"/>
                <w:sz w:val="18"/>
                <w:szCs w:val="18"/>
              </w:rPr>
            </w:pPr>
            <w:ins w:id="2436" w:author="Utku B. Demir" w:date="2022-04-21T13:47:00Z">
              <w:r w:rsidRPr="00125D20">
                <w:rPr>
                  <w:rFonts w:cstheme="minorHAnsi"/>
                  <w:sz w:val="18"/>
                  <w:szCs w:val="18"/>
                </w:rPr>
                <w:t>2.44</w:t>
              </w:r>
            </w:ins>
          </w:p>
        </w:tc>
      </w:tr>
      <w:tr w:rsidR="004775CB" w:rsidRPr="00125D20" w14:paraId="66D03551" w14:textId="77777777" w:rsidTr="00B0217D">
        <w:trPr>
          <w:cnfStyle w:val="000000100000" w:firstRow="0" w:lastRow="0" w:firstColumn="0" w:lastColumn="0" w:oddVBand="0" w:evenVBand="0" w:oddHBand="1" w:evenHBand="0" w:firstRowFirstColumn="0" w:firstRowLastColumn="0" w:lastRowFirstColumn="0" w:lastRowLastColumn="0"/>
          <w:trHeight w:val="567"/>
          <w:ins w:id="2437"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6C4D05E" w14:textId="77777777" w:rsidR="004775CB" w:rsidRPr="00125D20" w:rsidRDefault="004775CB" w:rsidP="00B0217D">
            <w:pPr>
              <w:pStyle w:val="BodyText"/>
              <w:spacing w:beforeLines="20" w:before="48" w:afterLines="20" w:after="48"/>
              <w:jc w:val="center"/>
              <w:rPr>
                <w:ins w:id="2438" w:author="Utku B. Demir" w:date="2022-04-21T13:47:00Z"/>
                <w:sz w:val="22"/>
                <w:szCs w:val="22"/>
              </w:rPr>
            </w:pPr>
            <w:ins w:id="2439" w:author="Utku B. Demir" w:date="2022-04-21T13:47:00Z">
              <w:r w:rsidRPr="00125D20">
                <w:rPr>
                  <w:sz w:val="22"/>
                  <w:szCs w:val="22"/>
                </w:rPr>
                <w:t>3</w:t>
              </w:r>
            </w:ins>
          </w:p>
        </w:tc>
        <w:tc>
          <w:tcPr>
            <w:tcW w:w="682" w:type="dxa"/>
            <w:tcBorders>
              <w:left w:val="single" w:sz="4" w:space="0" w:color="000000" w:themeColor="text1"/>
            </w:tcBorders>
            <w:noWrap/>
            <w:vAlign w:val="center"/>
            <w:hideMark/>
          </w:tcPr>
          <w:p w14:paraId="577A83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0" w:author="Utku B. Demir" w:date="2022-04-21T13:47:00Z"/>
                <w:rFonts w:cstheme="minorHAnsi"/>
                <w:sz w:val="22"/>
                <w:szCs w:val="22"/>
              </w:rPr>
            </w:pPr>
            <w:ins w:id="2441"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121118A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2" w:author="Utku B. Demir" w:date="2022-04-21T13:47:00Z"/>
                <w:rFonts w:cstheme="minorHAnsi"/>
                <w:sz w:val="18"/>
                <w:szCs w:val="18"/>
              </w:rPr>
            </w:pPr>
            <w:ins w:id="2443" w:author="Utku B. Demir" w:date="2022-04-21T13:47:00Z">
              <w:r w:rsidRPr="00125D20">
                <w:rPr>
                  <w:rFonts w:cstheme="minorHAnsi"/>
                  <w:sz w:val="18"/>
                  <w:szCs w:val="18"/>
                </w:rPr>
                <w:t>7.5%</w:t>
              </w:r>
            </w:ins>
          </w:p>
        </w:tc>
        <w:tc>
          <w:tcPr>
            <w:tcW w:w="682" w:type="dxa"/>
            <w:tcBorders>
              <w:left w:val="single" w:sz="4" w:space="0" w:color="000000" w:themeColor="text1"/>
            </w:tcBorders>
            <w:noWrap/>
            <w:vAlign w:val="center"/>
            <w:hideMark/>
          </w:tcPr>
          <w:p w14:paraId="34EADA7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4" w:author="Utku B. Demir" w:date="2022-04-21T13:47:00Z"/>
                <w:rFonts w:cstheme="minorHAnsi"/>
                <w:sz w:val="22"/>
                <w:szCs w:val="22"/>
              </w:rPr>
            </w:pPr>
            <w:ins w:id="2445" w:author="Utku B. Demir" w:date="2022-04-21T13:47:00Z">
              <w:r w:rsidRPr="00125D20">
                <w:rPr>
                  <w:rFonts w:cstheme="minorHAnsi"/>
                  <w:sz w:val="22"/>
                  <w:szCs w:val="22"/>
                </w:rPr>
                <w:t>20</w:t>
              </w:r>
            </w:ins>
          </w:p>
        </w:tc>
        <w:tc>
          <w:tcPr>
            <w:tcW w:w="683" w:type="dxa"/>
            <w:tcBorders>
              <w:right w:val="single" w:sz="4" w:space="0" w:color="000000" w:themeColor="text1"/>
            </w:tcBorders>
            <w:shd w:val="clear" w:color="auto" w:fill="E7E6E6" w:themeFill="background2"/>
            <w:noWrap/>
            <w:vAlign w:val="center"/>
            <w:hideMark/>
          </w:tcPr>
          <w:p w14:paraId="30CCCCD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6" w:author="Utku B. Demir" w:date="2022-04-21T13:47:00Z"/>
                <w:rFonts w:cstheme="minorHAnsi"/>
                <w:sz w:val="18"/>
                <w:szCs w:val="18"/>
              </w:rPr>
            </w:pPr>
            <w:ins w:id="2447" w:author="Utku B. Demir" w:date="2022-04-21T13:47:00Z">
              <w:r w:rsidRPr="00125D20">
                <w:rPr>
                  <w:rFonts w:cstheme="minorHAnsi"/>
                  <w:sz w:val="18"/>
                  <w:szCs w:val="18"/>
                </w:rPr>
                <w:t>7.33</w:t>
              </w:r>
            </w:ins>
          </w:p>
        </w:tc>
        <w:tc>
          <w:tcPr>
            <w:tcW w:w="682" w:type="dxa"/>
            <w:tcBorders>
              <w:left w:val="single" w:sz="4" w:space="0" w:color="000000" w:themeColor="text1"/>
            </w:tcBorders>
            <w:noWrap/>
            <w:vAlign w:val="center"/>
            <w:hideMark/>
          </w:tcPr>
          <w:p w14:paraId="3BDC4A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8" w:author="Utku B. Demir" w:date="2022-04-21T13:47:00Z"/>
                <w:rFonts w:cstheme="minorHAnsi"/>
                <w:sz w:val="22"/>
                <w:szCs w:val="22"/>
              </w:rPr>
            </w:pPr>
            <w:ins w:id="2449"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D1843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0" w:author="Utku B. Demir" w:date="2022-04-21T13:47:00Z"/>
                <w:rFonts w:cstheme="minorHAnsi"/>
                <w:sz w:val="18"/>
                <w:szCs w:val="18"/>
              </w:rPr>
            </w:pPr>
            <w:ins w:id="2451" w:author="Utku B. Demir" w:date="2022-04-21T13:47:00Z">
              <w:r w:rsidRPr="00125D20">
                <w:rPr>
                  <w:rFonts w:cstheme="minorHAnsi"/>
                  <w:sz w:val="18"/>
                  <w:szCs w:val="18"/>
                </w:rPr>
                <w:t>6.64</w:t>
              </w:r>
            </w:ins>
          </w:p>
        </w:tc>
        <w:tc>
          <w:tcPr>
            <w:tcW w:w="682" w:type="dxa"/>
            <w:tcBorders>
              <w:left w:val="single" w:sz="4" w:space="0" w:color="000000" w:themeColor="text1"/>
            </w:tcBorders>
            <w:noWrap/>
            <w:vAlign w:val="center"/>
            <w:hideMark/>
          </w:tcPr>
          <w:p w14:paraId="76F29F0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2" w:author="Utku B. Demir" w:date="2022-04-21T13:47:00Z"/>
                <w:rFonts w:cstheme="minorHAnsi"/>
                <w:sz w:val="22"/>
                <w:szCs w:val="22"/>
              </w:rPr>
            </w:pPr>
            <w:ins w:id="2453"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54CCD29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4" w:author="Utku B. Demir" w:date="2022-04-21T13:47:00Z"/>
                <w:rFonts w:cstheme="minorHAnsi"/>
                <w:sz w:val="18"/>
                <w:szCs w:val="18"/>
              </w:rPr>
            </w:pPr>
            <w:ins w:id="2455"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50B9056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6" w:author="Utku B. Demir" w:date="2022-04-21T13:47:00Z"/>
                <w:rFonts w:cstheme="minorHAnsi"/>
                <w:sz w:val="22"/>
                <w:szCs w:val="22"/>
              </w:rPr>
            </w:pPr>
            <w:ins w:id="2457"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651088D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8" w:author="Utku B. Demir" w:date="2022-04-21T13:47:00Z"/>
                <w:rFonts w:cstheme="minorHAnsi"/>
                <w:sz w:val="18"/>
                <w:szCs w:val="18"/>
              </w:rPr>
            </w:pPr>
            <w:ins w:id="2459" w:author="Utku B. Demir" w:date="2022-04-21T13:47:00Z">
              <w:r w:rsidRPr="00125D20">
                <w:rPr>
                  <w:rFonts w:cstheme="minorHAnsi"/>
                  <w:sz w:val="18"/>
                  <w:szCs w:val="18"/>
                </w:rPr>
                <w:t>8.61</w:t>
              </w:r>
            </w:ins>
          </w:p>
        </w:tc>
        <w:tc>
          <w:tcPr>
            <w:tcW w:w="682" w:type="dxa"/>
            <w:tcBorders>
              <w:left w:val="single" w:sz="4" w:space="0" w:color="000000" w:themeColor="text1"/>
            </w:tcBorders>
            <w:noWrap/>
            <w:vAlign w:val="center"/>
            <w:hideMark/>
          </w:tcPr>
          <w:p w14:paraId="465DC2A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60" w:author="Utku B. Demir" w:date="2022-04-21T13:47:00Z"/>
                <w:rFonts w:cstheme="minorHAnsi"/>
                <w:sz w:val="22"/>
                <w:szCs w:val="22"/>
              </w:rPr>
            </w:pPr>
            <w:ins w:id="2461" w:author="Utku B. Demir" w:date="2022-04-21T13:47:00Z">
              <w:r w:rsidRPr="00125D20">
                <w:rPr>
                  <w:rFonts w:cstheme="minorHAnsi"/>
                  <w:sz w:val="22"/>
                  <w:szCs w:val="22"/>
                </w:rPr>
                <w:t>15</w:t>
              </w:r>
            </w:ins>
          </w:p>
        </w:tc>
        <w:tc>
          <w:tcPr>
            <w:tcW w:w="683" w:type="dxa"/>
            <w:shd w:val="clear" w:color="auto" w:fill="E7E6E6" w:themeFill="background2"/>
            <w:noWrap/>
            <w:vAlign w:val="center"/>
            <w:hideMark/>
          </w:tcPr>
          <w:p w14:paraId="160206E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62" w:author="Utku B. Demir" w:date="2022-04-21T13:47:00Z"/>
                <w:rFonts w:cstheme="minorHAnsi"/>
                <w:sz w:val="18"/>
                <w:szCs w:val="18"/>
              </w:rPr>
            </w:pPr>
            <w:ins w:id="2463" w:author="Utku B. Demir" w:date="2022-04-21T13:47:00Z">
              <w:r w:rsidRPr="00125D20">
                <w:rPr>
                  <w:rFonts w:cstheme="minorHAnsi"/>
                  <w:sz w:val="18"/>
                  <w:szCs w:val="18"/>
                </w:rPr>
                <w:t>4.57</w:t>
              </w:r>
            </w:ins>
          </w:p>
        </w:tc>
      </w:tr>
      <w:tr w:rsidR="004775CB" w:rsidRPr="00125D20" w14:paraId="116C26E7" w14:textId="77777777" w:rsidTr="00B0217D">
        <w:trPr>
          <w:trHeight w:val="567"/>
          <w:ins w:id="2464"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C9A5D5C" w14:textId="77777777" w:rsidR="004775CB" w:rsidRPr="00125D20" w:rsidRDefault="004775CB" w:rsidP="00B0217D">
            <w:pPr>
              <w:pStyle w:val="BodyText"/>
              <w:spacing w:beforeLines="20" w:before="48" w:afterLines="20" w:after="48"/>
              <w:jc w:val="center"/>
              <w:rPr>
                <w:ins w:id="2465" w:author="Utku B. Demir" w:date="2022-04-21T13:47:00Z"/>
                <w:sz w:val="22"/>
                <w:szCs w:val="22"/>
              </w:rPr>
            </w:pPr>
            <w:ins w:id="2466" w:author="Utku B. Demir" w:date="2022-04-21T13:47:00Z">
              <w:r w:rsidRPr="00125D20">
                <w:rPr>
                  <w:sz w:val="22"/>
                  <w:szCs w:val="22"/>
                </w:rPr>
                <w:t>4</w:t>
              </w:r>
            </w:ins>
          </w:p>
        </w:tc>
        <w:tc>
          <w:tcPr>
            <w:tcW w:w="682" w:type="dxa"/>
            <w:tcBorders>
              <w:left w:val="single" w:sz="4" w:space="0" w:color="000000" w:themeColor="text1"/>
            </w:tcBorders>
            <w:noWrap/>
            <w:vAlign w:val="center"/>
            <w:hideMark/>
          </w:tcPr>
          <w:p w14:paraId="28FC72B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7" w:author="Utku B. Demir" w:date="2022-04-21T13:47:00Z"/>
                <w:rFonts w:cstheme="minorHAnsi"/>
                <w:sz w:val="22"/>
                <w:szCs w:val="22"/>
              </w:rPr>
            </w:pPr>
            <w:ins w:id="2468"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7C94C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9" w:author="Utku B. Demir" w:date="2022-04-21T13:47:00Z"/>
                <w:rFonts w:cstheme="minorHAnsi"/>
                <w:sz w:val="18"/>
                <w:szCs w:val="18"/>
              </w:rPr>
            </w:pPr>
            <w:ins w:id="2470"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0097971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1" w:author="Utku B. Demir" w:date="2022-04-21T13:47:00Z"/>
                <w:rFonts w:cstheme="minorHAnsi"/>
                <w:sz w:val="22"/>
                <w:szCs w:val="22"/>
              </w:rPr>
            </w:pPr>
            <w:ins w:id="2472" w:author="Utku B. Demir" w:date="2022-04-21T13:47:00Z">
              <w:r w:rsidRPr="00125D20">
                <w:rPr>
                  <w:rFonts w:cstheme="minorHAnsi"/>
                  <w:sz w:val="22"/>
                  <w:szCs w:val="22"/>
                </w:rPr>
                <w:t>11</w:t>
              </w:r>
            </w:ins>
          </w:p>
        </w:tc>
        <w:tc>
          <w:tcPr>
            <w:tcW w:w="683" w:type="dxa"/>
            <w:tcBorders>
              <w:right w:val="single" w:sz="4" w:space="0" w:color="000000" w:themeColor="text1"/>
            </w:tcBorders>
            <w:shd w:val="clear" w:color="auto" w:fill="E7E6E6" w:themeFill="background2"/>
            <w:noWrap/>
            <w:vAlign w:val="center"/>
            <w:hideMark/>
          </w:tcPr>
          <w:p w14:paraId="528BA26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3" w:author="Utku B. Demir" w:date="2022-04-21T13:47:00Z"/>
                <w:rFonts w:cstheme="minorHAnsi"/>
                <w:sz w:val="18"/>
                <w:szCs w:val="18"/>
              </w:rPr>
            </w:pPr>
            <w:ins w:id="2474" w:author="Utku B. Demir" w:date="2022-04-21T13:47:00Z">
              <w:r w:rsidRPr="00125D20">
                <w:rPr>
                  <w:rFonts w:cstheme="minorHAnsi"/>
                  <w:sz w:val="18"/>
                  <w:szCs w:val="18"/>
                </w:rPr>
                <w:t>4.03</w:t>
              </w:r>
            </w:ins>
          </w:p>
        </w:tc>
        <w:tc>
          <w:tcPr>
            <w:tcW w:w="682" w:type="dxa"/>
            <w:tcBorders>
              <w:left w:val="single" w:sz="4" w:space="0" w:color="000000" w:themeColor="text1"/>
            </w:tcBorders>
            <w:noWrap/>
            <w:vAlign w:val="center"/>
            <w:hideMark/>
          </w:tcPr>
          <w:p w14:paraId="51E2E00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5" w:author="Utku B. Demir" w:date="2022-04-21T13:47:00Z"/>
                <w:rFonts w:cstheme="minorHAnsi"/>
                <w:sz w:val="22"/>
                <w:szCs w:val="22"/>
              </w:rPr>
            </w:pPr>
            <w:ins w:id="2476"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07B8525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7" w:author="Utku B. Demir" w:date="2022-04-21T13:47:00Z"/>
                <w:rFonts w:cstheme="minorHAnsi"/>
                <w:sz w:val="18"/>
                <w:szCs w:val="18"/>
              </w:rPr>
            </w:pPr>
            <w:ins w:id="2478"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453BB47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9" w:author="Utku B. Demir" w:date="2022-04-21T13:47:00Z"/>
                <w:rFonts w:cstheme="minorHAnsi"/>
                <w:sz w:val="22"/>
                <w:szCs w:val="22"/>
              </w:rPr>
            </w:pPr>
            <w:ins w:id="2480"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1E87F3E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1" w:author="Utku B. Demir" w:date="2022-04-21T13:47:00Z"/>
                <w:rFonts w:cstheme="minorHAnsi"/>
                <w:sz w:val="18"/>
                <w:szCs w:val="18"/>
              </w:rPr>
            </w:pPr>
            <w:ins w:id="2482"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60A5C71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3" w:author="Utku B. Demir" w:date="2022-04-21T13:47:00Z"/>
                <w:rFonts w:cstheme="minorHAnsi"/>
                <w:sz w:val="22"/>
                <w:szCs w:val="22"/>
              </w:rPr>
            </w:pPr>
            <w:ins w:id="2484"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52D421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5" w:author="Utku B. Demir" w:date="2022-04-21T13:47:00Z"/>
                <w:rFonts w:cstheme="minorHAnsi"/>
                <w:sz w:val="18"/>
                <w:szCs w:val="18"/>
              </w:rPr>
            </w:pPr>
            <w:ins w:id="2486"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2F24DB7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7" w:author="Utku B. Demir" w:date="2022-04-21T13:47:00Z"/>
                <w:rFonts w:cstheme="minorHAnsi"/>
                <w:sz w:val="22"/>
                <w:szCs w:val="22"/>
              </w:rPr>
            </w:pPr>
            <w:ins w:id="2488" w:author="Utku B. Demir" w:date="2022-04-21T13:47:00Z">
              <w:r w:rsidRPr="00125D20">
                <w:rPr>
                  <w:rFonts w:cstheme="minorHAnsi"/>
                  <w:sz w:val="22"/>
                  <w:szCs w:val="22"/>
                </w:rPr>
                <w:t>16</w:t>
              </w:r>
            </w:ins>
          </w:p>
        </w:tc>
        <w:tc>
          <w:tcPr>
            <w:tcW w:w="683" w:type="dxa"/>
            <w:shd w:val="clear" w:color="auto" w:fill="E7E6E6" w:themeFill="background2"/>
            <w:noWrap/>
            <w:vAlign w:val="center"/>
            <w:hideMark/>
          </w:tcPr>
          <w:p w14:paraId="3403D0C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9" w:author="Utku B. Demir" w:date="2022-04-21T13:47:00Z"/>
                <w:rFonts w:cstheme="minorHAnsi"/>
                <w:sz w:val="18"/>
                <w:szCs w:val="18"/>
              </w:rPr>
            </w:pPr>
            <w:ins w:id="2490" w:author="Utku B. Demir" w:date="2022-04-21T13:47:00Z">
              <w:r w:rsidRPr="00125D20">
                <w:rPr>
                  <w:rFonts w:cstheme="minorHAnsi"/>
                  <w:sz w:val="18"/>
                  <w:szCs w:val="18"/>
                </w:rPr>
                <w:t>4.88</w:t>
              </w:r>
            </w:ins>
          </w:p>
        </w:tc>
      </w:tr>
      <w:tr w:rsidR="004775CB" w:rsidRPr="00125D20" w14:paraId="2BFA4A81" w14:textId="77777777" w:rsidTr="00B0217D">
        <w:trPr>
          <w:cnfStyle w:val="000000100000" w:firstRow="0" w:lastRow="0" w:firstColumn="0" w:lastColumn="0" w:oddVBand="0" w:evenVBand="0" w:oddHBand="1" w:evenHBand="0" w:firstRowFirstColumn="0" w:firstRowLastColumn="0" w:lastRowFirstColumn="0" w:lastRowLastColumn="0"/>
          <w:trHeight w:val="567"/>
          <w:ins w:id="2491"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7D1D1487" w14:textId="77777777" w:rsidR="004775CB" w:rsidRPr="00125D20" w:rsidRDefault="004775CB" w:rsidP="00B0217D">
            <w:pPr>
              <w:pStyle w:val="BodyText"/>
              <w:spacing w:beforeLines="20" w:before="48" w:afterLines="20" w:after="48"/>
              <w:jc w:val="center"/>
              <w:rPr>
                <w:ins w:id="2492" w:author="Utku B. Demir" w:date="2022-04-21T13:47:00Z"/>
                <w:sz w:val="22"/>
                <w:szCs w:val="22"/>
              </w:rPr>
            </w:pPr>
            <w:ins w:id="2493" w:author="Utku B. Demir" w:date="2022-04-21T13:47:00Z">
              <w:r w:rsidRPr="00125D20">
                <w:rPr>
                  <w:sz w:val="22"/>
                  <w:szCs w:val="22"/>
                </w:rPr>
                <w:t>5</w:t>
              </w:r>
            </w:ins>
          </w:p>
        </w:tc>
        <w:tc>
          <w:tcPr>
            <w:tcW w:w="682" w:type="dxa"/>
            <w:tcBorders>
              <w:left w:val="single" w:sz="4" w:space="0" w:color="000000" w:themeColor="text1"/>
            </w:tcBorders>
            <w:noWrap/>
            <w:vAlign w:val="center"/>
            <w:hideMark/>
          </w:tcPr>
          <w:p w14:paraId="5FA96A1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4" w:author="Utku B. Demir" w:date="2022-04-21T13:47:00Z"/>
                <w:rFonts w:cstheme="minorHAnsi"/>
                <w:sz w:val="22"/>
                <w:szCs w:val="22"/>
              </w:rPr>
            </w:pPr>
            <w:ins w:id="2495"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158CA1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6" w:author="Utku B. Demir" w:date="2022-04-21T13:47:00Z"/>
                <w:rFonts w:cstheme="minorHAnsi"/>
                <w:sz w:val="18"/>
                <w:szCs w:val="18"/>
              </w:rPr>
            </w:pPr>
            <w:ins w:id="2497" w:author="Utku B. Demir" w:date="2022-04-21T13:47:00Z">
              <w:r w:rsidRPr="00125D20">
                <w:rPr>
                  <w:rFonts w:cstheme="minorHAnsi"/>
                  <w:sz w:val="18"/>
                  <w:szCs w:val="18"/>
                </w:rPr>
                <w:t>6.55</w:t>
              </w:r>
            </w:ins>
          </w:p>
        </w:tc>
        <w:tc>
          <w:tcPr>
            <w:tcW w:w="682" w:type="dxa"/>
            <w:tcBorders>
              <w:left w:val="single" w:sz="4" w:space="0" w:color="000000" w:themeColor="text1"/>
            </w:tcBorders>
            <w:noWrap/>
            <w:vAlign w:val="center"/>
            <w:hideMark/>
          </w:tcPr>
          <w:p w14:paraId="464E330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8" w:author="Utku B. Demir" w:date="2022-04-21T13:47:00Z"/>
                <w:rFonts w:cstheme="minorHAnsi"/>
                <w:sz w:val="22"/>
                <w:szCs w:val="22"/>
              </w:rPr>
            </w:pPr>
            <w:ins w:id="2499" w:author="Utku B. Demir" w:date="2022-04-21T13:47:00Z">
              <w:r w:rsidRPr="00125D20">
                <w:rPr>
                  <w:rFonts w:cstheme="minorHAnsi"/>
                  <w:sz w:val="22"/>
                  <w:szCs w:val="22"/>
                </w:rPr>
                <w:t>15</w:t>
              </w:r>
            </w:ins>
          </w:p>
        </w:tc>
        <w:tc>
          <w:tcPr>
            <w:tcW w:w="683" w:type="dxa"/>
            <w:tcBorders>
              <w:right w:val="single" w:sz="4" w:space="0" w:color="000000" w:themeColor="text1"/>
            </w:tcBorders>
            <w:shd w:val="clear" w:color="auto" w:fill="E7E6E6" w:themeFill="background2"/>
            <w:noWrap/>
            <w:vAlign w:val="center"/>
            <w:hideMark/>
          </w:tcPr>
          <w:p w14:paraId="410900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0" w:author="Utku B. Demir" w:date="2022-04-21T13:47:00Z"/>
                <w:rFonts w:cstheme="minorHAnsi"/>
                <w:sz w:val="18"/>
                <w:szCs w:val="18"/>
              </w:rPr>
            </w:pPr>
            <w:ins w:id="2501" w:author="Utku B. Demir" w:date="2022-04-21T13:47:00Z">
              <w:r w:rsidRPr="00125D20">
                <w:rPr>
                  <w:rFonts w:cstheme="minorHAnsi"/>
                  <w:sz w:val="18"/>
                  <w:szCs w:val="18"/>
                </w:rPr>
                <w:t>5.49</w:t>
              </w:r>
            </w:ins>
          </w:p>
        </w:tc>
        <w:tc>
          <w:tcPr>
            <w:tcW w:w="682" w:type="dxa"/>
            <w:tcBorders>
              <w:left w:val="single" w:sz="4" w:space="0" w:color="000000" w:themeColor="text1"/>
            </w:tcBorders>
            <w:noWrap/>
            <w:vAlign w:val="center"/>
            <w:hideMark/>
          </w:tcPr>
          <w:p w14:paraId="1166A7B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2" w:author="Utku B. Demir" w:date="2022-04-21T13:47:00Z"/>
                <w:rFonts w:cstheme="minorHAnsi"/>
                <w:sz w:val="22"/>
                <w:szCs w:val="22"/>
              </w:rPr>
            </w:pPr>
            <w:ins w:id="2503"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2A3DF64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4" w:author="Utku B. Demir" w:date="2022-04-21T13:47:00Z"/>
                <w:rFonts w:cstheme="minorHAnsi"/>
                <w:sz w:val="18"/>
                <w:szCs w:val="18"/>
              </w:rPr>
            </w:pPr>
            <w:ins w:id="2505" w:author="Utku B. Demir" w:date="2022-04-21T13:47:00Z">
              <w:r w:rsidRPr="00125D20">
                <w:rPr>
                  <w:rFonts w:cstheme="minorHAnsi"/>
                  <w:sz w:val="18"/>
                  <w:szCs w:val="18"/>
                </w:rPr>
                <w:t>3.15</w:t>
              </w:r>
            </w:ins>
          </w:p>
        </w:tc>
        <w:tc>
          <w:tcPr>
            <w:tcW w:w="682" w:type="dxa"/>
            <w:tcBorders>
              <w:left w:val="single" w:sz="4" w:space="0" w:color="000000" w:themeColor="text1"/>
            </w:tcBorders>
            <w:noWrap/>
            <w:vAlign w:val="center"/>
            <w:hideMark/>
          </w:tcPr>
          <w:p w14:paraId="261E860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6" w:author="Utku B. Demir" w:date="2022-04-21T13:47:00Z"/>
                <w:rFonts w:cstheme="minorHAnsi"/>
                <w:sz w:val="22"/>
                <w:szCs w:val="22"/>
              </w:rPr>
            </w:pPr>
            <w:ins w:id="2507"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7C0841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8" w:author="Utku B. Demir" w:date="2022-04-21T13:47:00Z"/>
                <w:rFonts w:cstheme="minorHAnsi"/>
                <w:sz w:val="18"/>
                <w:szCs w:val="18"/>
              </w:rPr>
            </w:pPr>
            <w:ins w:id="2509"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63C334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0" w:author="Utku B. Demir" w:date="2022-04-21T13:47:00Z"/>
                <w:rFonts w:cstheme="minorHAnsi"/>
                <w:sz w:val="22"/>
                <w:szCs w:val="22"/>
              </w:rPr>
            </w:pPr>
            <w:ins w:id="2511"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52BF82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2" w:author="Utku B. Demir" w:date="2022-04-21T13:47:00Z"/>
                <w:rFonts w:cstheme="minorHAnsi"/>
                <w:sz w:val="18"/>
                <w:szCs w:val="18"/>
              </w:rPr>
            </w:pPr>
            <w:ins w:id="2513" w:author="Utku B. Demir" w:date="2022-04-21T13:47:00Z">
              <w:r w:rsidRPr="00125D20">
                <w:rPr>
                  <w:rFonts w:cstheme="minorHAnsi"/>
                  <w:sz w:val="18"/>
                  <w:szCs w:val="18"/>
                </w:rPr>
                <w:t>6.29</w:t>
              </w:r>
            </w:ins>
          </w:p>
        </w:tc>
        <w:tc>
          <w:tcPr>
            <w:tcW w:w="682" w:type="dxa"/>
            <w:tcBorders>
              <w:left w:val="single" w:sz="4" w:space="0" w:color="000000" w:themeColor="text1"/>
            </w:tcBorders>
            <w:noWrap/>
            <w:vAlign w:val="center"/>
            <w:hideMark/>
          </w:tcPr>
          <w:p w14:paraId="180EC0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4" w:author="Utku B. Demir" w:date="2022-04-21T13:47:00Z"/>
                <w:rFonts w:cstheme="minorHAnsi"/>
                <w:sz w:val="22"/>
                <w:szCs w:val="22"/>
              </w:rPr>
            </w:pPr>
            <w:ins w:id="2515" w:author="Utku B. Demir" w:date="2022-04-21T13:47:00Z">
              <w:r w:rsidRPr="00125D20">
                <w:rPr>
                  <w:rFonts w:cstheme="minorHAnsi"/>
                  <w:sz w:val="22"/>
                  <w:szCs w:val="22"/>
                </w:rPr>
                <w:t>25</w:t>
              </w:r>
            </w:ins>
          </w:p>
        </w:tc>
        <w:tc>
          <w:tcPr>
            <w:tcW w:w="683" w:type="dxa"/>
            <w:shd w:val="clear" w:color="auto" w:fill="E7E6E6" w:themeFill="background2"/>
            <w:noWrap/>
            <w:vAlign w:val="center"/>
            <w:hideMark/>
          </w:tcPr>
          <w:p w14:paraId="090BFD1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6" w:author="Utku B. Demir" w:date="2022-04-21T13:47:00Z"/>
                <w:rFonts w:cstheme="minorHAnsi"/>
                <w:sz w:val="18"/>
                <w:szCs w:val="18"/>
              </w:rPr>
            </w:pPr>
            <w:ins w:id="2517" w:author="Utku B. Demir" w:date="2022-04-21T13:47:00Z">
              <w:r w:rsidRPr="00125D20">
                <w:rPr>
                  <w:rFonts w:cstheme="minorHAnsi"/>
                  <w:sz w:val="18"/>
                  <w:szCs w:val="18"/>
                </w:rPr>
                <w:t>7.62</w:t>
              </w:r>
            </w:ins>
          </w:p>
        </w:tc>
      </w:tr>
      <w:tr w:rsidR="004775CB" w:rsidRPr="00125D20" w14:paraId="1199316F" w14:textId="77777777" w:rsidTr="00B0217D">
        <w:trPr>
          <w:trHeight w:val="567"/>
          <w:ins w:id="2518"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C091234" w14:textId="77777777" w:rsidR="004775CB" w:rsidRPr="00125D20" w:rsidRDefault="004775CB" w:rsidP="00B0217D">
            <w:pPr>
              <w:pStyle w:val="BodyText"/>
              <w:spacing w:beforeLines="20" w:before="48" w:afterLines="20" w:after="48"/>
              <w:jc w:val="center"/>
              <w:rPr>
                <w:ins w:id="2519" w:author="Utku B. Demir" w:date="2022-04-21T13:47:00Z"/>
                <w:sz w:val="22"/>
                <w:szCs w:val="22"/>
              </w:rPr>
            </w:pPr>
            <w:ins w:id="2520" w:author="Utku B. Demir" w:date="2022-04-21T13:47:00Z">
              <w:r w:rsidRPr="00125D20">
                <w:rPr>
                  <w:sz w:val="22"/>
                  <w:szCs w:val="22"/>
                </w:rPr>
                <w:t>6</w:t>
              </w:r>
            </w:ins>
          </w:p>
        </w:tc>
        <w:tc>
          <w:tcPr>
            <w:tcW w:w="682" w:type="dxa"/>
            <w:tcBorders>
              <w:left w:val="single" w:sz="4" w:space="0" w:color="000000" w:themeColor="text1"/>
            </w:tcBorders>
            <w:noWrap/>
            <w:vAlign w:val="center"/>
            <w:hideMark/>
          </w:tcPr>
          <w:p w14:paraId="430C187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1" w:author="Utku B. Demir" w:date="2022-04-21T13:47:00Z"/>
                <w:rFonts w:cstheme="minorHAnsi"/>
                <w:sz w:val="22"/>
                <w:szCs w:val="22"/>
              </w:rPr>
            </w:pPr>
            <w:ins w:id="2522"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4213D40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3" w:author="Utku B. Demir" w:date="2022-04-21T13:47:00Z"/>
                <w:rFonts w:cstheme="minorHAnsi"/>
                <w:sz w:val="18"/>
                <w:szCs w:val="18"/>
              </w:rPr>
            </w:pPr>
            <w:ins w:id="2524" w:author="Utku B. Demir" w:date="2022-04-21T13:47:00Z">
              <w:r w:rsidRPr="00125D20">
                <w:rPr>
                  <w:rFonts w:cstheme="minorHAnsi"/>
                  <w:sz w:val="18"/>
                  <w:szCs w:val="18"/>
                </w:rPr>
                <w:t>5.17</w:t>
              </w:r>
            </w:ins>
          </w:p>
        </w:tc>
        <w:tc>
          <w:tcPr>
            <w:tcW w:w="682" w:type="dxa"/>
            <w:tcBorders>
              <w:left w:val="single" w:sz="4" w:space="0" w:color="000000" w:themeColor="text1"/>
            </w:tcBorders>
            <w:noWrap/>
            <w:vAlign w:val="center"/>
            <w:hideMark/>
          </w:tcPr>
          <w:p w14:paraId="0DB9732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5" w:author="Utku B. Demir" w:date="2022-04-21T13:47:00Z"/>
                <w:rFonts w:cstheme="minorHAnsi"/>
                <w:sz w:val="22"/>
                <w:szCs w:val="22"/>
              </w:rPr>
            </w:pPr>
            <w:ins w:id="2526"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1E84310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7" w:author="Utku B. Demir" w:date="2022-04-21T13:47:00Z"/>
                <w:rFonts w:cstheme="minorHAnsi"/>
                <w:sz w:val="18"/>
                <w:szCs w:val="18"/>
              </w:rPr>
            </w:pPr>
            <w:ins w:id="2528" w:author="Utku B. Demir" w:date="2022-04-21T13:47:00Z">
              <w:r w:rsidRPr="00125D20">
                <w:rPr>
                  <w:rFonts w:cstheme="minorHAnsi"/>
                  <w:sz w:val="18"/>
                  <w:szCs w:val="18"/>
                </w:rPr>
                <w:t>3.30</w:t>
              </w:r>
            </w:ins>
          </w:p>
        </w:tc>
        <w:tc>
          <w:tcPr>
            <w:tcW w:w="682" w:type="dxa"/>
            <w:tcBorders>
              <w:left w:val="single" w:sz="4" w:space="0" w:color="000000" w:themeColor="text1"/>
            </w:tcBorders>
            <w:noWrap/>
            <w:vAlign w:val="center"/>
            <w:hideMark/>
          </w:tcPr>
          <w:p w14:paraId="5059D5C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9" w:author="Utku B. Demir" w:date="2022-04-21T13:47:00Z"/>
                <w:rFonts w:cstheme="minorHAnsi"/>
                <w:sz w:val="22"/>
                <w:szCs w:val="22"/>
              </w:rPr>
            </w:pPr>
            <w:ins w:id="2530"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216AECE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1" w:author="Utku B. Demir" w:date="2022-04-21T13:47:00Z"/>
                <w:rFonts w:cstheme="minorHAnsi"/>
                <w:sz w:val="18"/>
                <w:szCs w:val="18"/>
              </w:rPr>
            </w:pPr>
            <w:ins w:id="2532"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1E0F9AA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3" w:author="Utku B. Demir" w:date="2022-04-21T13:47:00Z"/>
                <w:rFonts w:cstheme="minorHAnsi"/>
                <w:sz w:val="22"/>
                <w:szCs w:val="22"/>
              </w:rPr>
            </w:pPr>
            <w:ins w:id="2534"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57AC199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5" w:author="Utku B. Demir" w:date="2022-04-21T13:47:00Z"/>
                <w:rFonts w:cstheme="minorHAnsi"/>
                <w:sz w:val="18"/>
                <w:szCs w:val="18"/>
              </w:rPr>
            </w:pPr>
            <w:ins w:id="2536"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005E561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7" w:author="Utku B. Demir" w:date="2022-04-21T13:47:00Z"/>
                <w:rFonts w:cstheme="minorHAnsi"/>
                <w:sz w:val="22"/>
                <w:szCs w:val="22"/>
              </w:rPr>
            </w:pPr>
            <w:ins w:id="2538" w:author="Utku B. Demir" w:date="2022-04-21T13:47:00Z">
              <w:r w:rsidRPr="00125D20">
                <w:rPr>
                  <w:rFonts w:cstheme="minorHAnsi"/>
                  <w:sz w:val="22"/>
                  <w:szCs w:val="22"/>
                </w:rPr>
                <w:t>16</w:t>
              </w:r>
            </w:ins>
          </w:p>
        </w:tc>
        <w:tc>
          <w:tcPr>
            <w:tcW w:w="682" w:type="dxa"/>
            <w:tcBorders>
              <w:right w:val="single" w:sz="4" w:space="0" w:color="000000" w:themeColor="text1"/>
            </w:tcBorders>
            <w:shd w:val="clear" w:color="auto" w:fill="E7E6E6" w:themeFill="background2"/>
            <w:noWrap/>
            <w:vAlign w:val="center"/>
            <w:hideMark/>
          </w:tcPr>
          <w:p w14:paraId="3E18F4C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9" w:author="Utku B. Demir" w:date="2022-04-21T13:47:00Z"/>
                <w:rFonts w:cstheme="minorHAnsi"/>
                <w:sz w:val="18"/>
                <w:szCs w:val="18"/>
              </w:rPr>
            </w:pPr>
            <w:ins w:id="2540" w:author="Utku B. Demir" w:date="2022-04-21T13:47:00Z">
              <w:r w:rsidRPr="00125D20">
                <w:rPr>
                  <w:rFonts w:cstheme="minorHAnsi"/>
                  <w:sz w:val="18"/>
                  <w:szCs w:val="18"/>
                </w:rPr>
                <w:t>5.30</w:t>
              </w:r>
            </w:ins>
          </w:p>
        </w:tc>
        <w:tc>
          <w:tcPr>
            <w:tcW w:w="682" w:type="dxa"/>
            <w:tcBorders>
              <w:left w:val="single" w:sz="4" w:space="0" w:color="000000" w:themeColor="text1"/>
            </w:tcBorders>
            <w:noWrap/>
            <w:vAlign w:val="center"/>
            <w:hideMark/>
          </w:tcPr>
          <w:p w14:paraId="5E73B3B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41" w:author="Utku B. Demir" w:date="2022-04-21T13:47:00Z"/>
                <w:rFonts w:cstheme="minorHAnsi"/>
                <w:sz w:val="22"/>
                <w:szCs w:val="22"/>
              </w:rPr>
            </w:pPr>
            <w:ins w:id="2542" w:author="Utku B. Demir" w:date="2022-04-21T13:47:00Z">
              <w:r w:rsidRPr="00125D20">
                <w:rPr>
                  <w:rFonts w:cstheme="minorHAnsi"/>
                  <w:sz w:val="22"/>
                  <w:szCs w:val="22"/>
                </w:rPr>
                <w:t>18</w:t>
              </w:r>
            </w:ins>
          </w:p>
        </w:tc>
        <w:tc>
          <w:tcPr>
            <w:tcW w:w="683" w:type="dxa"/>
            <w:shd w:val="clear" w:color="auto" w:fill="E7E6E6" w:themeFill="background2"/>
            <w:noWrap/>
            <w:vAlign w:val="center"/>
            <w:hideMark/>
          </w:tcPr>
          <w:p w14:paraId="17C23C8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43" w:author="Utku B. Demir" w:date="2022-04-21T13:47:00Z"/>
                <w:rFonts w:cstheme="minorHAnsi"/>
                <w:sz w:val="18"/>
                <w:szCs w:val="18"/>
              </w:rPr>
            </w:pPr>
            <w:ins w:id="2544" w:author="Utku B. Demir" w:date="2022-04-21T13:47:00Z">
              <w:r w:rsidRPr="00125D20">
                <w:rPr>
                  <w:rFonts w:cstheme="minorHAnsi"/>
                  <w:sz w:val="18"/>
                  <w:szCs w:val="18"/>
                </w:rPr>
                <w:t>5.49</w:t>
              </w:r>
            </w:ins>
          </w:p>
        </w:tc>
      </w:tr>
      <w:tr w:rsidR="004775CB" w:rsidRPr="00125D20" w14:paraId="7DB4206E" w14:textId="77777777" w:rsidTr="00B0217D">
        <w:trPr>
          <w:cnfStyle w:val="000000100000" w:firstRow="0" w:lastRow="0" w:firstColumn="0" w:lastColumn="0" w:oddVBand="0" w:evenVBand="0" w:oddHBand="1" w:evenHBand="0" w:firstRowFirstColumn="0" w:firstRowLastColumn="0" w:lastRowFirstColumn="0" w:lastRowLastColumn="0"/>
          <w:trHeight w:val="567"/>
          <w:ins w:id="2545"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0A24C0" w14:textId="77777777" w:rsidR="004775CB" w:rsidRPr="00125D20" w:rsidRDefault="004775CB" w:rsidP="00B0217D">
            <w:pPr>
              <w:pStyle w:val="BodyText"/>
              <w:spacing w:beforeLines="20" w:before="48" w:afterLines="20" w:after="48"/>
              <w:jc w:val="center"/>
              <w:rPr>
                <w:ins w:id="2546" w:author="Utku B. Demir" w:date="2022-04-21T13:47:00Z"/>
                <w:sz w:val="22"/>
                <w:szCs w:val="22"/>
              </w:rPr>
            </w:pPr>
            <w:ins w:id="2547" w:author="Utku B. Demir" w:date="2022-04-21T13:47:00Z">
              <w:r w:rsidRPr="00125D20">
                <w:rPr>
                  <w:sz w:val="22"/>
                  <w:szCs w:val="22"/>
                </w:rPr>
                <w:t>7</w:t>
              </w:r>
            </w:ins>
          </w:p>
        </w:tc>
        <w:tc>
          <w:tcPr>
            <w:tcW w:w="682" w:type="dxa"/>
            <w:tcBorders>
              <w:left w:val="single" w:sz="4" w:space="0" w:color="000000" w:themeColor="text1"/>
            </w:tcBorders>
            <w:noWrap/>
            <w:vAlign w:val="center"/>
            <w:hideMark/>
          </w:tcPr>
          <w:p w14:paraId="4930A0C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8" w:author="Utku B. Demir" w:date="2022-04-21T13:47:00Z"/>
                <w:rFonts w:cstheme="minorHAnsi"/>
                <w:sz w:val="22"/>
                <w:szCs w:val="22"/>
              </w:rPr>
            </w:pPr>
            <w:ins w:id="2549"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6994F9F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0" w:author="Utku B. Demir" w:date="2022-04-21T13:47:00Z"/>
                <w:rFonts w:cstheme="minorHAnsi"/>
                <w:sz w:val="18"/>
                <w:szCs w:val="18"/>
              </w:rPr>
            </w:pPr>
            <w:ins w:id="2551" w:author="Utku B. Demir" w:date="2022-04-21T13:47:00Z">
              <w:r w:rsidRPr="00125D20">
                <w:rPr>
                  <w:rFonts w:cstheme="minorHAnsi"/>
                  <w:sz w:val="18"/>
                  <w:szCs w:val="18"/>
                </w:rPr>
                <w:t>8.28</w:t>
              </w:r>
            </w:ins>
          </w:p>
        </w:tc>
        <w:tc>
          <w:tcPr>
            <w:tcW w:w="682" w:type="dxa"/>
            <w:tcBorders>
              <w:left w:val="single" w:sz="4" w:space="0" w:color="000000" w:themeColor="text1"/>
            </w:tcBorders>
            <w:noWrap/>
            <w:vAlign w:val="center"/>
            <w:hideMark/>
          </w:tcPr>
          <w:p w14:paraId="134736E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2" w:author="Utku B. Demir" w:date="2022-04-21T13:47:00Z"/>
                <w:rFonts w:cstheme="minorHAnsi"/>
                <w:sz w:val="22"/>
                <w:szCs w:val="22"/>
              </w:rPr>
            </w:pPr>
            <w:ins w:id="2553" w:author="Utku B. Demir" w:date="2022-04-21T13:47:00Z">
              <w:r w:rsidRPr="00125D20">
                <w:rPr>
                  <w:rFonts w:cstheme="minorHAnsi"/>
                  <w:sz w:val="22"/>
                  <w:szCs w:val="22"/>
                </w:rPr>
                <w:t>10</w:t>
              </w:r>
            </w:ins>
          </w:p>
        </w:tc>
        <w:tc>
          <w:tcPr>
            <w:tcW w:w="683" w:type="dxa"/>
            <w:tcBorders>
              <w:right w:val="single" w:sz="4" w:space="0" w:color="000000" w:themeColor="text1"/>
            </w:tcBorders>
            <w:shd w:val="clear" w:color="auto" w:fill="E7E6E6" w:themeFill="background2"/>
            <w:noWrap/>
            <w:vAlign w:val="center"/>
            <w:hideMark/>
          </w:tcPr>
          <w:p w14:paraId="2E1112A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4" w:author="Utku B. Demir" w:date="2022-04-21T13:47:00Z"/>
                <w:rFonts w:cstheme="minorHAnsi"/>
                <w:sz w:val="18"/>
                <w:szCs w:val="18"/>
              </w:rPr>
            </w:pPr>
            <w:ins w:id="2555" w:author="Utku B. Demir" w:date="2022-04-21T13:47:00Z">
              <w:r w:rsidRPr="00125D20">
                <w:rPr>
                  <w:rFonts w:cstheme="minorHAnsi"/>
                  <w:sz w:val="18"/>
                  <w:szCs w:val="18"/>
                </w:rPr>
                <w:t>3.66</w:t>
              </w:r>
            </w:ins>
          </w:p>
        </w:tc>
        <w:tc>
          <w:tcPr>
            <w:tcW w:w="682" w:type="dxa"/>
            <w:tcBorders>
              <w:left w:val="single" w:sz="4" w:space="0" w:color="000000" w:themeColor="text1"/>
            </w:tcBorders>
            <w:noWrap/>
            <w:vAlign w:val="center"/>
            <w:hideMark/>
          </w:tcPr>
          <w:p w14:paraId="6005845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6" w:author="Utku B. Demir" w:date="2022-04-21T13:47:00Z"/>
                <w:rFonts w:cstheme="minorHAnsi"/>
                <w:sz w:val="22"/>
                <w:szCs w:val="22"/>
              </w:rPr>
            </w:pPr>
            <w:ins w:id="2557" w:author="Utku B. Demir" w:date="2022-04-21T13:47:00Z">
              <w:r w:rsidRPr="00125D20">
                <w:rPr>
                  <w:rFonts w:cstheme="minorHAnsi"/>
                  <w:sz w:val="22"/>
                  <w:szCs w:val="22"/>
                </w:rPr>
                <w:t>25</w:t>
              </w:r>
            </w:ins>
          </w:p>
        </w:tc>
        <w:tc>
          <w:tcPr>
            <w:tcW w:w="682" w:type="dxa"/>
            <w:tcBorders>
              <w:right w:val="single" w:sz="4" w:space="0" w:color="000000" w:themeColor="text1"/>
            </w:tcBorders>
            <w:shd w:val="clear" w:color="auto" w:fill="E7E6E6" w:themeFill="background2"/>
            <w:noWrap/>
            <w:vAlign w:val="center"/>
            <w:hideMark/>
          </w:tcPr>
          <w:p w14:paraId="4EB3824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8" w:author="Utku B. Demir" w:date="2022-04-21T13:47:00Z"/>
                <w:rFonts w:cstheme="minorHAnsi"/>
                <w:sz w:val="18"/>
                <w:szCs w:val="18"/>
              </w:rPr>
            </w:pPr>
            <w:ins w:id="2559" w:author="Utku B. Demir" w:date="2022-04-21T13:47:00Z">
              <w:r w:rsidRPr="00125D20">
                <w:rPr>
                  <w:rFonts w:cstheme="minorHAnsi"/>
                  <w:sz w:val="18"/>
                  <w:szCs w:val="18"/>
                </w:rPr>
                <w:t>8.74</w:t>
              </w:r>
            </w:ins>
          </w:p>
        </w:tc>
        <w:tc>
          <w:tcPr>
            <w:tcW w:w="682" w:type="dxa"/>
            <w:tcBorders>
              <w:left w:val="single" w:sz="4" w:space="0" w:color="000000" w:themeColor="text1"/>
            </w:tcBorders>
            <w:noWrap/>
            <w:vAlign w:val="center"/>
            <w:hideMark/>
          </w:tcPr>
          <w:p w14:paraId="5799DB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0" w:author="Utku B. Demir" w:date="2022-04-21T13:47:00Z"/>
                <w:rFonts w:cstheme="minorHAnsi"/>
                <w:sz w:val="22"/>
                <w:szCs w:val="22"/>
              </w:rPr>
            </w:pPr>
            <w:ins w:id="2561"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447BF61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2" w:author="Utku B. Demir" w:date="2022-04-21T13:47:00Z"/>
                <w:rFonts w:cstheme="minorHAnsi"/>
                <w:sz w:val="18"/>
                <w:szCs w:val="18"/>
              </w:rPr>
            </w:pPr>
            <w:ins w:id="2563" w:author="Utku B. Demir" w:date="2022-04-21T13:47:00Z">
              <w:r w:rsidRPr="00125D20">
                <w:rPr>
                  <w:rFonts w:cstheme="minorHAnsi"/>
                  <w:sz w:val="18"/>
                  <w:szCs w:val="18"/>
                </w:rPr>
                <w:t>2.21</w:t>
              </w:r>
            </w:ins>
          </w:p>
        </w:tc>
        <w:tc>
          <w:tcPr>
            <w:tcW w:w="682" w:type="dxa"/>
            <w:tcBorders>
              <w:left w:val="single" w:sz="4" w:space="0" w:color="000000" w:themeColor="text1"/>
            </w:tcBorders>
            <w:noWrap/>
            <w:vAlign w:val="center"/>
            <w:hideMark/>
          </w:tcPr>
          <w:p w14:paraId="629CCF2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4" w:author="Utku B. Demir" w:date="2022-04-21T13:47:00Z"/>
                <w:rFonts w:cstheme="minorHAnsi"/>
                <w:sz w:val="22"/>
                <w:szCs w:val="22"/>
              </w:rPr>
            </w:pPr>
            <w:ins w:id="2565"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34C33214"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6" w:author="Utku B. Demir" w:date="2022-04-21T13:47:00Z"/>
                <w:rFonts w:cstheme="minorHAnsi"/>
                <w:sz w:val="18"/>
                <w:szCs w:val="18"/>
              </w:rPr>
            </w:pPr>
            <w:ins w:id="2567" w:author="Utku B. Demir" w:date="2022-04-21T13:47:00Z">
              <w:r w:rsidRPr="00125D20">
                <w:rPr>
                  <w:rFonts w:cstheme="minorHAnsi"/>
                  <w:sz w:val="18"/>
                  <w:szCs w:val="18"/>
                </w:rPr>
                <w:t>7.62</w:t>
              </w:r>
            </w:ins>
          </w:p>
        </w:tc>
        <w:tc>
          <w:tcPr>
            <w:tcW w:w="682" w:type="dxa"/>
            <w:tcBorders>
              <w:left w:val="single" w:sz="4" w:space="0" w:color="000000" w:themeColor="text1"/>
            </w:tcBorders>
            <w:noWrap/>
            <w:vAlign w:val="center"/>
            <w:hideMark/>
          </w:tcPr>
          <w:p w14:paraId="3F65043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8" w:author="Utku B. Demir" w:date="2022-04-21T13:47:00Z"/>
                <w:rFonts w:cstheme="minorHAnsi"/>
                <w:sz w:val="22"/>
                <w:szCs w:val="22"/>
              </w:rPr>
            </w:pPr>
            <w:ins w:id="2569" w:author="Utku B. Demir" w:date="2022-04-21T13:47:00Z">
              <w:r w:rsidRPr="00125D20">
                <w:rPr>
                  <w:rFonts w:cstheme="minorHAnsi"/>
                  <w:sz w:val="22"/>
                  <w:szCs w:val="22"/>
                </w:rPr>
                <w:t>39</w:t>
              </w:r>
            </w:ins>
          </w:p>
        </w:tc>
        <w:tc>
          <w:tcPr>
            <w:tcW w:w="683" w:type="dxa"/>
            <w:shd w:val="clear" w:color="auto" w:fill="E7E6E6" w:themeFill="background2"/>
            <w:noWrap/>
            <w:vAlign w:val="center"/>
            <w:hideMark/>
          </w:tcPr>
          <w:p w14:paraId="216012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70" w:author="Utku B. Demir" w:date="2022-04-21T13:47:00Z"/>
                <w:rFonts w:cstheme="minorHAnsi"/>
                <w:sz w:val="18"/>
                <w:szCs w:val="18"/>
              </w:rPr>
            </w:pPr>
            <w:ins w:id="2571" w:author="Utku B. Demir" w:date="2022-04-21T13:47:00Z">
              <w:r w:rsidRPr="00125D20">
                <w:rPr>
                  <w:rFonts w:cstheme="minorHAnsi"/>
                  <w:sz w:val="18"/>
                  <w:szCs w:val="18"/>
                </w:rPr>
                <w:t>11.89</w:t>
              </w:r>
            </w:ins>
          </w:p>
        </w:tc>
      </w:tr>
      <w:tr w:rsidR="004775CB" w:rsidRPr="00125D20" w14:paraId="6BEBA0A5" w14:textId="77777777" w:rsidTr="00B0217D">
        <w:trPr>
          <w:trHeight w:val="567"/>
          <w:ins w:id="2572"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24D162C" w14:textId="77777777" w:rsidR="004775CB" w:rsidRPr="00125D20" w:rsidRDefault="004775CB" w:rsidP="00B0217D">
            <w:pPr>
              <w:pStyle w:val="BodyText"/>
              <w:spacing w:beforeLines="20" w:before="48" w:afterLines="20" w:after="48"/>
              <w:jc w:val="center"/>
              <w:rPr>
                <w:ins w:id="2573" w:author="Utku B. Demir" w:date="2022-04-21T13:47:00Z"/>
                <w:sz w:val="22"/>
                <w:szCs w:val="22"/>
              </w:rPr>
            </w:pPr>
            <w:ins w:id="2574" w:author="Utku B. Demir" w:date="2022-04-21T13:47:00Z">
              <w:r w:rsidRPr="00125D20">
                <w:rPr>
                  <w:sz w:val="22"/>
                  <w:szCs w:val="22"/>
                </w:rPr>
                <w:t>8</w:t>
              </w:r>
            </w:ins>
          </w:p>
        </w:tc>
        <w:tc>
          <w:tcPr>
            <w:tcW w:w="682" w:type="dxa"/>
            <w:tcBorders>
              <w:left w:val="single" w:sz="4" w:space="0" w:color="000000" w:themeColor="text1"/>
            </w:tcBorders>
            <w:noWrap/>
            <w:vAlign w:val="center"/>
            <w:hideMark/>
          </w:tcPr>
          <w:p w14:paraId="6258535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5" w:author="Utku B. Demir" w:date="2022-04-21T13:47:00Z"/>
                <w:rFonts w:cstheme="minorHAnsi"/>
                <w:sz w:val="22"/>
                <w:szCs w:val="22"/>
              </w:rPr>
            </w:pPr>
            <w:ins w:id="2576"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182747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7" w:author="Utku B. Demir" w:date="2022-04-21T13:47:00Z"/>
                <w:rFonts w:cstheme="minorHAnsi"/>
                <w:sz w:val="18"/>
                <w:szCs w:val="18"/>
              </w:rPr>
            </w:pPr>
            <w:ins w:id="2578"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34BB09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9" w:author="Utku B. Demir" w:date="2022-04-21T13:47:00Z"/>
                <w:rFonts w:cstheme="minorHAnsi"/>
                <w:sz w:val="22"/>
                <w:szCs w:val="22"/>
              </w:rPr>
            </w:pPr>
            <w:ins w:id="2580"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0658ADF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1" w:author="Utku B. Demir" w:date="2022-04-21T13:47:00Z"/>
                <w:rFonts w:cstheme="minorHAnsi"/>
                <w:sz w:val="18"/>
                <w:szCs w:val="18"/>
              </w:rPr>
            </w:pPr>
            <w:ins w:id="2582"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316CB2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3" w:author="Utku B. Demir" w:date="2022-04-21T13:47:00Z"/>
                <w:rFonts w:cstheme="minorHAnsi"/>
                <w:sz w:val="22"/>
                <w:szCs w:val="22"/>
              </w:rPr>
            </w:pPr>
            <w:ins w:id="2584"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6C7D4D2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5" w:author="Utku B. Demir" w:date="2022-04-21T13:47:00Z"/>
                <w:rFonts w:cstheme="minorHAnsi"/>
                <w:sz w:val="18"/>
                <w:szCs w:val="18"/>
              </w:rPr>
            </w:pPr>
            <w:ins w:id="2586" w:author="Utku B. Demir" w:date="2022-04-21T13:47:00Z">
              <w:r w:rsidRPr="00125D20">
                <w:rPr>
                  <w:rFonts w:cstheme="minorHAnsi"/>
                  <w:sz w:val="18"/>
                  <w:szCs w:val="18"/>
                </w:rPr>
                <w:t>8.04</w:t>
              </w:r>
            </w:ins>
          </w:p>
        </w:tc>
        <w:tc>
          <w:tcPr>
            <w:tcW w:w="682" w:type="dxa"/>
            <w:tcBorders>
              <w:left w:val="single" w:sz="4" w:space="0" w:color="000000" w:themeColor="text1"/>
            </w:tcBorders>
            <w:noWrap/>
            <w:vAlign w:val="center"/>
            <w:hideMark/>
          </w:tcPr>
          <w:p w14:paraId="1E056F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7" w:author="Utku B. Demir" w:date="2022-04-21T13:47:00Z"/>
                <w:rFonts w:cstheme="minorHAnsi"/>
                <w:sz w:val="22"/>
                <w:szCs w:val="22"/>
              </w:rPr>
            </w:pPr>
            <w:ins w:id="2588"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519104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9" w:author="Utku B. Demir" w:date="2022-04-21T13:47:00Z"/>
                <w:rFonts w:cstheme="minorHAnsi"/>
                <w:sz w:val="18"/>
                <w:szCs w:val="18"/>
              </w:rPr>
            </w:pPr>
            <w:ins w:id="2590" w:author="Utku B. Demir" w:date="2022-04-21T13:47:00Z">
              <w:r w:rsidRPr="00125D20">
                <w:rPr>
                  <w:rFonts w:cstheme="minorHAnsi"/>
                  <w:sz w:val="18"/>
                  <w:szCs w:val="18"/>
                </w:rPr>
                <w:t>3.31</w:t>
              </w:r>
            </w:ins>
          </w:p>
        </w:tc>
        <w:tc>
          <w:tcPr>
            <w:tcW w:w="682" w:type="dxa"/>
            <w:tcBorders>
              <w:left w:val="single" w:sz="4" w:space="0" w:color="000000" w:themeColor="text1"/>
            </w:tcBorders>
            <w:noWrap/>
            <w:vAlign w:val="center"/>
            <w:hideMark/>
          </w:tcPr>
          <w:p w14:paraId="435B745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1" w:author="Utku B. Demir" w:date="2022-04-21T13:47:00Z"/>
                <w:rFonts w:cstheme="minorHAnsi"/>
                <w:sz w:val="22"/>
                <w:szCs w:val="22"/>
              </w:rPr>
            </w:pPr>
            <w:ins w:id="2592"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268C11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3" w:author="Utku B. Demir" w:date="2022-04-21T13:47:00Z"/>
                <w:rFonts w:cstheme="minorHAnsi"/>
                <w:sz w:val="18"/>
                <w:szCs w:val="18"/>
              </w:rPr>
            </w:pPr>
            <w:ins w:id="2594" w:author="Utku B. Demir" w:date="2022-04-21T13:47:00Z">
              <w:r w:rsidRPr="00125D20">
                <w:rPr>
                  <w:rFonts w:cstheme="minorHAnsi"/>
                  <w:sz w:val="18"/>
                  <w:szCs w:val="18"/>
                </w:rPr>
                <w:t>7.95</w:t>
              </w:r>
            </w:ins>
          </w:p>
        </w:tc>
        <w:tc>
          <w:tcPr>
            <w:tcW w:w="682" w:type="dxa"/>
            <w:tcBorders>
              <w:left w:val="single" w:sz="4" w:space="0" w:color="000000" w:themeColor="text1"/>
            </w:tcBorders>
            <w:noWrap/>
            <w:vAlign w:val="center"/>
            <w:hideMark/>
          </w:tcPr>
          <w:p w14:paraId="6685E6F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5" w:author="Utku B. Demir" w:date="2022-04-21T13:47:00Z"/>
                <w:rFonts w:cstheme="minorHAnsi"/>
                <w:sz w:val="22"/>
                <w:szCs w:val="22"/>
              </w:rPr>
            </w:pPr>
            <w:ins w:id="2596" w:author="Utku B. Demir" w:date="2022-04-21T13:47:00Z">
              <w:r w:rsidRPr="00125D20">
                <w:rPr>
                  <w:rFonts w:cstheme="minorHAnsi"/>
                  <w:sz w:val="22"/>
                  <w:szCs w:val="22"/>
                </w:rPr>
                <w:t>54</w:t>
              </w:r>
            </w:ins>
          </w:p>
        </w:tc>
        <w:tc>
          <w:tcPr>
            <w:tcW w:w="683" w:type="dxa"/>
            <w:shd w:val="clear" w:color="auto" w:fill="E7E6E6" w:themeFill="background2"/>
            <w:noWrap/>
            <w:vAlign w:val="center"/>
            <w:hideMark/>
          </w:tcPr>
          <w:p w14:paraId="39FAF73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7" w:author="Utku B. Demir" w:date="2022-04-21T13:47:00Z"/>
                <w:rFonts w:cstheme="minorHAnsi"/>
                <w:sz w:val="18"/>
                <w:szCs w:val="18"/>
              </w:rPr>
            </w:pPr>
            <w:ins w:id="2598" w:author="Utku B. Demir" w:date="2022-04-21T13:47:00Z">
              <w:r w:rsidRPr="00125D20">
                <w:rPr>
                  <w:rFonts w:cstheme="minorHAnsi"/>
                  <w:sz w:val="18"/>
                  <w:szCs w:val="18"/>
                </w:rPr>
                <w:t>16.46</w:t>
              </w:r>
            </w:ins>
          </w:p>
        </w:tc>
      </w:tr>
      <w:tr w:rsidR="004775CB" w:rsidRPr="00125D20" w14:paraId="1F2EFE3C" w14:textId="77777777" w:rsidTr="00B0217D">
        <w:trPr>
          <w:cnfStyle w:val="000000100000" w:firstRow="0" w:lastRow="0" w:firstColumn="0" w:lastColumn="0" w:oddVBand="0" w:evenVBand="0" w:oddHBand="1" w:evenHBand="0" w:firstRowFirstColumn="0" w:firstRowLastColumn="0" w:lastRowFirstColumn="0" w:lastRowLastColumn="0"/>
          <w:trHeight w:val="567"/>
          <w:ins w:id="2599"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97ED0B4" w14:textId="77777777" w:rsidR="004775CB" w:rsidRPr="00125D20" w:rsidRDefault="004775CB" w:rsidP="00B0217D">
            <w:pPr>
              <w:pStyle w:val="BodyText"/>
              <w:spacing w:beforeLines="20" w:before="48" w:afterLines="20" w:after="48"/>
              <w:jc w:val="center"/>
              <w:rPr>
                <w:ins w:id="2600" w:author="Utku B. Demir" w:date="2022-04-21T13:47:00Z"/>
                <w:sz w:val="22"/>
                <w:szCs w:val="22"/>
              </w:rPr>
            </w:pPr>
            <w:ins w:id="2601" w:author="Utku B. Demir" w:date="2022-04-21T13:47:00Z">
              <w:r w:rsidRPr="00125D20">
                <w:rPr>
                  <w:sz w:val="22"/>
                  <w:szCs w:val="22"/>
                </w:rPr>
                <w:t>9</w:t>
              </w:r>
            </w:ins>
          </w:p>
        </w:tc>
        <w:tc>
          <w:tcPr>
            <w:tcW w:w="682" w:type="dxa"/>
            <w:tcBorders>
              <w:left w:val="single" w:sz="4" w:space="0" w:color="000000" w:themeColor="text1"/>
            </w:tcBorders>
            <w:noWrap/>
            <w:vAlign w:val="center"/>
            <w:hideMark/>
          </w:tcPr>
          <w:p w14:paraId="21195F7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2" w:author="Utku B. Demir" w:date="2022-04-21T13:47:00Z"/>
                <w:rFonts w:cstheme="minorHAnsi"/>
                <w:sz w:val="22"/>
                <w:szCs w:val="22"/>
              </w:rPr>
            </w:pPr>
            <w:ins w:id="2603"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6570E69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4" w:author="Utku B. Demir" w:date="2022-04-21T13:47:00Z"/>
                <w:rFonts w:cstheme="minorHAnsi"/>
                <w:sz w:val="18"/>
                <w:szCs w:val="18"/>
              </w:rPr>
            </w:pPr>
            <w:ins w:id="2605" w:author="Utku B. Demir" w:date="2022-04-21T13:47:00Z">
              <w:r w:rsidRPr="00125D20">
                <w:rPr>
                  <w:rFonts w:cstheme="minorHAnsi"/>
                  <w:sz w:val="18"/>
                  <w:szCs w:val="18"/>
                </w:rPr>
                <w:t>3.10</w:t>
              </w:r>
            </w:ins>
          </w:p>
        </w:tc>
        <w:tc>
          <w:tcPr>
            <w:tcW w:w="682" w:type="dxa"/>
            <w:tcBorders>
              <w:left w:val="single" w:sz="4" w:space="0" w:color="000000" w:themeColor="text1"/>
            </w:tcBorders>
            <w:noWrap/>
            <w:vAlign w:val="center"/>
            <w:hideMark/>
          </w:tcPr>
          <w:p w14:paraId="374A56A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6" w:author="Utku B. Demir" w:date="2022-04-21T13:47:00Z"/>
                <w:rFonts w:cstheme="minorHAnsi"/>
                <w:sz w:val="22"/>
                <w:szCs w:val="22"/>
              </w:rPr>
            </w:pPr>
            <w:ins w:id="2607"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39EB999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8" w:author="Utku B. Demir" w:date="2022-04-21T13:47:00Z"/>
                <w:rFonts w:cstheme="minorHAnsi"/>
                <w:sz w:val="18"/>
                <w:szCs w:val="18"/>
              </w:rPr>
            </w:pPr>
            <w:ins w:id="2609"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E70FE6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0" w:author="Utku B. Demir" w:date="2022-04-21T13:47:00Z"/>
                <w:rFonts w:cstheme="minorHAnsi"/>
                <w:sz w:val="22"/>
                <w:szCs w:val="22"/>
              </w:rPr>
            </w:pPr>
            <w:ins w:id="2611"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6FDD154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2" w:author="Utku B. Demir" w:date="2022-04-21T13:47:00Z"/>
                <w:rFonts w:cstheme="minorHAnsi"/>
                <w:sz w:val="18"/>
                <w:szCs w:val="18"/>
              </w:rPr>
            </w:pPr>
            <w:ins w:id="2613" w:author="Utku B. Demir" w:date="2022-04-21T13:47:00Z">
              <w:r w:rsidRPr="00125D20">
                <w:rPr>
                  <w:rFonts w:cstheme="minorHAnsi"/>
                  <w:sz w:val="18"/>
                  <w:szCs w:val="18"/>
                </w:rPr>
                <w:t>5.94</w:t>
              </w:r>
            </w:ins>
          </w:p>
        </w:tc>
        <w:tc>
          <w:tcPr>
            <w:tcW w:w="682" w:type="dxa"/>
            <w:tcBorders>
              <w:left w:val="single" w:sz="4" w:space="0" w:color="000000" w:themeColor="text1"/>
            </w:tcBorders>
            <w:noWrap/>
            <w:vAlign w:val="center"/>
            <w:hideMark/>
          </w:tcPr>
          <w:p w14:paraId="0F87214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4" w:author="Utku B. Demir" w:date="2022-04-21T13:47:00Z"/>
                <w:rFonts w:cstheme="minorHAnsi"/>
                <w:sz w:val="22"/>
                <w:szCs w:val="22"/>
              </w:rPr>
            </w:pPr>
            <w:ins w:id="2615" w:author="Utku B. Demir" w:date="2022-04-21T13:47:00Z">
              <w:r w:rsidRPr="00125D20">
                <w:rPr>
                  <w:rFonts w:cstheme="minorHAnsi"/>
                  <w:sz w:val="22"/>
                  <w:szCs w:val="22"/>
                </w:rPr>
                <w:t>4</w:t>
              </w:r>
            </w:ins>
          </w:p>
        </w:tc>
        <w:tc>
          <w:tcPr>
            <w:tcW w:w="683" w:type="dxa"/>
            <w:tcBorders>
              <w:right w:val="single" w:sz="4" w:space="0" w:color="000000" w:themeColor="text1"/>
            </w:tcBorders>
            <w:shd w:val="clear" w:color="auto" w:fill="E7E6E6" w:themeFill="background2"/>
            <w:noWrap/>
            <w:vAlign w:val="center"/>
            <w:hideMark/>
          </w:tcPr>
          <w:p w14:paraId="4E14C02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6" w:author="Utku B. Demir" w:date="2022-04-21T13:47:00Z"/>
                <w:rFonts w:cstheme="minorHAnsi"/>
                <w:sz w:val="18"/>
                <w:szCs w:val="18"/>
              </w:rPr>
            </w:pPr>
            <w:ins w:id="2617" w:author="Utku B. Demir" w:date="2022-04-21T13:47:00Z">
              <w:r w:rsidRPr="00125D20">
                <w:rPr>
                  <w:rFonts w:cstheme="minorHAnsi"/>
                  <w:sz w:val="18"/>
                  <w:szCs w:val="18"/>
                </w:rPr>
                <w:t>1.47</w:t>
              </w:r>
            </w:ins>
          </w:p>
        </w:tc>
        <w:tc>
          <w:tcPr>
            <w:tcW w:w="682" w:type="dxa"/>
            <w:tcBorders>
              <w:left w:val="single" w:sz="4" w:space="0" w:color="000000" w:themeColor="text1"/>
            </w:tcBorders>
            <w:noWrap/>
            <w:vAlign w:val="center"/>
            <w:hideMark/>
          </w:tcPr>
          <w:p w14:paraId="0D1CF28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8" w:author="Utku B. Demir" w:date="2022-04-21T13:47:00Z"/>
                <w:rFonts w:cstheme="minorHAnsi"/>
                <w:sz w:val="22"/>
                <w:szCs w:val="22"/>
              </w:rPr>
            </w:pPr>
            <w:ins w:id="2619"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2A904A9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0" w:author="Utku B. Demir" w:date="2022-04-21T13:47:00Z"/>
                <w:rFonts w:cstheme="minorHAnsi"/>
                <w:sz w:val="18"/>
                <w:szCs w:val="18"/>
              </w:rPr>
            </w:pPr>
            <w:ins w:id="2621" w:author="Utku B. Demir" w:date="2022-04-21T13:47:00Z">
              <w:r w:rsidRPr="00125D20">
                <w:rPr>
                  <w:rFonts w:cstheme="minorHAnsi"/>
                  <w:sz w:val="18"/>
                  <w:szCs w:val="18"/>
                </w:rPr>
                <w:t>4.97</w:t>
              </w:r>
            </w:ins>
          </w:p>
        </w:tc>
        <w:tc>
          <w:tcPr>
            <w:tcW w:w="682" w:type="dxa"/>
            <w:tcBorders>
              <w:left w:val="single" w:sz="4" w:space="0" w:color="000000" w:themeColor="text1"/>
            </w:tcBorders>
            <w:noWrap/>
            <w:vAlign w:val="center"/>
            <w:hideMark/>
          </w:tcPr>
          <w:p w14:paraId="7C8AEC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2" w:author="Utku B. Demir" w:date="2022-04-21T13:47:00Z"/>
                <w:rFonts w:cstheme="minorHAnsi"/>
                <w:sz w:val="22"/>
                <w:szCs w:val="22"/>
              </w:rPr>
            </w:pPr>
            <w:ins w:id="2623" w:author="Utku B. Demir" w:date="2022-04-21T13:47:00Z">
              <w:r w:rsidRPr="00125D20">
                <w:rPr>
                  <w:rFonts w:cstheme="minorHAnsi"/>
                  <w:sz w:val="22"/>
                  <w:szCs w:val="22"/>
                </w:rPr>
                <w:t>27</w:t>
              </w:r>
            </w:ins>
          </w:p>
        </w:tc>
        <w:tc>
          <w:tcPr>
            <w:tcW w:w="683" w:type="dxa"/>
            <w:shd w:val="clear" w:color="auto" w:fill="E7E6E6" w:themeFill="background2"/>
            <w:noWrap/>
            <w:vAlign w:val="center"/>
            <w:hideMark/>
          </w:tcPr>
          <w:p w14:paraId="78B0516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4" w:author="Utku B. Demir" w:date="2022-04-21T13:47:00Z"/>
                <w:rFonts w:cstheme="minorHAnsi"/>
                <w:sz w:val="18"/>
                <w:szCs w:val="18"/>
              </w:rPr>
            </w:pPr>
            <w:ins w:id="2625" w:author="Utku B. Demir" w:date="2022-04-21T13:47:00Z">
              <w:r w:rsidRPr="00125D20">
                <w:rPr>
                  <w:rFonts w:cstheme="minorHAnsi"/>
                  <w:sz w:val="18"/>
                  <w:szCs w:val="18"/>
                </w:rPr>
                <w:t>8.23</w:t>
              </w:r>
            </w:ins>
          </w:p>
        </w:tc>
      </w:tr>
      <w:tr w:rsidR="004775CB" w:rsidRPr="00125D20" w14:paraId="7664145E" w14:textId="77777777" w:rsidTr="0012212C">
        <w:tblPrEx>
          <w:tblW w:w="0" w:type="auto"/>
          <w:tblLayout w:type="fixed"/>
          <w:tblPrExChange w:id="2626" w:author="Utku B. Demir" w:date="2022-04-21T13:53:00Z">
            <w:tblPrEx>
              <w:tblW w:w="0" w:type="auto"/>
              <w:tblLayout w:type="fixed"/>
            </w:tblPrEx>
          </w:tblPrExChange>
        </w:tblPrEx>
        <w:trPr>
          <w:trHeight w:val="567"/>
          <w:ins w:id="2627" w:author="Utku B. Demir" w:date="2022-04-21T13:47:00Z"/>
          <w:trPrChange w:id="2628" w:author="Utku B. Demir" w:date="2022-04-21T13:53:00Z">
            <w:trPr>
              <w:trHeight w:val="567"/>
            </w:trPr>
          </w:trPrChange>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Change w:id="2629" w:author="Utku B. Demir" w:date="2022-04-21T13:53:00Z">
              <w:tcPr>
                <w:tcW w:w="1055" w:type="dxa"/>
                <w:tcBorders>
                  <w:right w:val="single" w:sz="4" w:space="0" w:color="000000" w:themeColor="text1"/>
                </w:tcBorders>
                <w:noWrap/>
                <w:vAlign w:val="center"/>
                <w:hideMark/>
              </w:tcPr>
            </w:tcPrChange>
          </w:tcPr>
          <w:p w14:paraId="68DC1158" w14:textId="77777777" w:rsidR="004775CB" w:rsidRPr="00125D20" w:rsidRDefault="004775CB" w:rsidP="00B0217D">
            <w:pPr>
              <w:pStyle w:val="BodyText"/>
              <w:spacing w:beforeLines="20" w:before="48" w:afterLines="20" w:after="48"/>
              <w:jc w:val="center"/>
              <w:rPr>
                <w:ins w:id="2630" w:author="Utku B. Demir" w:date="2022-04-21T13:47:00Z"/>
                <w:sz w:val="22"/>
                <w:szCs w:val="22"/>
              </w:rPr>
            </w:pPr>
            <w:ins w:id="2631" w:author="Utku B. Demir" w:date="2022-04-21T13:47:00Z">
              <w:r w:rsidRPr="00125D20">
                <w:rPr>
                  <w:sz w:val="22"/>
                  <w:szCs w:val="22"/>
                </w:rPr>
                <w:t>10</w:t>
              </w:r>
            </w:ins>
          </w:p>
        </w:tc>
        <w:tc>
          <w:tcPr>
            <w:tcW w:w="682" w:type="dxa"/>
            <w:tcBorders>
              <w:left w:val="single" w:sz="4" w:space="0" w:color="000000" w:themeColor="text1"/>
            </w:tcBorders>
            <w:noWrap/>
            <w:vAlign w:val="center"/>
            <w:hideMark/>
            <w:tcPrChange w:id="2632"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5D925D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3" w:author="Utku B. Demir" w:date="2022-04-21T13:47:00Z"/>
                <w:rFonts w:cstheme="minorHAnsi"/>
                <w:sz w:val="22"/>
                <w:szCs w:val="22"/>
              </w:rPr>
            </w:pPr>
            <w:ins w:id="2634"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Change w:id="2635"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530A52C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6" w:author="Utku B. Demir" w:date="2022-04-21T13:47:00Z"/>
                <w:rFonts w:cstheme="minorHAnsi"/>
                <w:sz w:val="18"/>
                <w:szCs w:val="18"/>
              </w:rPr>
            </w:pPr>
            <w:ins w:id="2637" w:author="Utku B. Demir" w:date="2022-04-21T13:47:00Z">
              <w:r w:rsidRPr="00125D20">
                <w:rPr>
                  <w:rFonts w:cstheme="minorHAnsi"/>
                  <w:sz w:val="18"/>
                  <w:szCs w:val="18"/>
                </w:rPr>
                <w:t>4.14</w:t>
              </w:r>
            </w:ins>
          </w:p>
        </w:tc>
        <w:tc>
          <w:tcPr>
            <w:tcW w:w="682" w:type="dxa"/>
            <w:tcBorders>
              <w:left w:val="single" w:sz="4" w:space="0" w:color="000000" w:themeColor="text1"/>
            </w:tcBorders>
            <w:noWrap/>
            <w:vAlign w:val="center"/>
            <w:hideMark/>
            <w:tcPrChange w:id="2638" w:author="Utku B. Demir" w:date="2022-04-21T13:53:00Z">
              <w:tcPr>
                <w:tcW w:w="682" w:type="dxa"/>
                <w:tcBorders>
                  <w:left w:val="single" w:sz="4" w:space="0" w:color="000000" w:themeColor="text1"/>
                </w:tcBorders>
                <w:noWrap/>
                <w:vAlign w:val="center"/>
                <w:hideMark/>
              </w:tcPr>
            </w:tcPrChange>
          </w:tcPr>
          <w:p w14:paraId="4E16C68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9" w:author="Utku B. Demir" w:date="2022-04-21T13:47:00Z"/>
                <w:rFonts w:cstheme="minorHAnsi"/>
                <w:sz w:val="22"/>
                <w:szCs w:val="22"/>
              </w:rPr>
            </w:pPr>
            <w:ins w:id="2640"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Change w:id="2641" w:author="Utku B. Demir" w:date="2022-04-21T13:53:00Z">
              <w:tcPr>
                <w:tcW w:w="683" w:type="dxa"/>
                <w:tcBorders>
                  <w:right w:val="single" w:sz="4" w:space="0" w:color="000000" w:themeColor="text1"/>
                </w:tcBorders>
                <w:shd w:val="clear" w:color="auto" w:fill="E7E6E6" w:themeFill="background2"/>
                <w:noWrap/>
                <w:vAlign w:val="center"/>
                <w:hideMark/>
              </w:tcPr>
            </w:tcPrChange>
          </w:tcPr>
          <w:p w14:paraId="5ACB1D4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2" w:author="Utku B. Demir" w:date="2022-04-21T13:47:00Z"/>
                <w:rFonts w:cstheme="minorHAnsi"/>
                <w:sz w:val="18"/>
                <w:szCs w:val="18"/>
              </w:rPr>
            </w:pPr>
            <w:ins w:id="2643"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Change w:id="2644"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3D2E3C4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5" w:author="Utku B. Demir" w:date="2022-04-21T13:47:00Z"/>
                <w:rFonts w:cstheme="minorHAnsi"/>
                <w:sz w:val="22"/>
                <w:szCs w:val="22"/>
              </w:rPr>
            </w:pPr>
            <w:ins w:id="2646" w:author="Utku B. Demir" w:date="2022-04-21T13:47:00Z">
              <w:r w:rsidRPr="00125D20">
                <w:rPr>
                  <w:rFonts w:cstheme="minorHAnsi"/>
                  <w:sz w:val="22"/>
                  <w:szCs w:val="22"/>
                </w:rPr>
                <w:t>20</w:t>
              </w:r>
            </w:ins>
          </w:p>
        </w:tc>
        <w:tc>
          <w:tcPr>
            <w:tcW w:w="682" w:type="dxa"/>
            <w:tcBorders>
              <w:right w:val="single" w:sz="4" w:space="0" w:color="000000" w:themeColor="text1"/>
            </w:tcBorders>
            <w:shd w:val="clear" w:color="auto" w:fill="E7E6E6" w:themeFill="background2"/>
            <w:noWrap/>
            <w:vAlign w:val="center"/>
            <w:hideMark/>
            <w:tcPrChange w:id="2647"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31CA43D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8" w:author="Utku B. Demir" w:date="2022-04-21T13:47:00Z"/>
                <w:rFonts w:cstheme="minorHAnsi"/>
                <w:sz w:val="18"/>
                <w:szCs w:val="18"/>
              </w:rPr>
            </w:pPr>
            <w:ins w:id="2649" w:author="Utku B. Demir" w:date="2022-04-21T13:47:00Z">
              <w:r w:rsidRPr="00125D20">
                <w:rPr>
                  <w:rFonts w:cstheme="minorHAnsi"/>
                  <w:sz w:val="18"/>
                  <w:szCs w:val="18"/>
                </w:rPr>
                <w:t>6.99</w:t>
              </w:r>
            </w:ins>
          </w:p>
        </w:tc>
        <w:tc>
          <w:tcPr>
            <w:tcW w:w="682" w:type="dxa"/>
            <w:tcBorders>
              <w:left w:val="single" w:sz="4" w:space="0" w:color="000000" w:themeColor="text1"/>
            </w:tcBorders>
            <w:noWrap/>
            <w:vAlign w:val="center"/>
            <w:hideMark/>
            <w:tcPrChange w:id="2650" w:author="Utku B. Demir" w:date="2022-04-21T13:53:00Z">
              <w:tcPr>
                <w:tcW w:w="682" w:type="dxa"/>
                <w:tcBorders>
                  <w:left w:val="single" w:sz="4" w:space="0" w:color="000000" w:themeColor="text1"/>
                </w:tcBorders>
                <w:noWrap/>
                <w:vAlign w:val="center"/>
                <w:hideMark/>
              </w:tcPr>
            </w:tcPrChange>
          </w:tcPr>
          <w:p w14:paraId="3799216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1" w:author="Utku B. Demir" w:date="2022-04-21T13:47:00Z"/>
                <w:rFonts w:cstheme="minorHAnsi"/>
                <w:sz w:val="22"/>
                <w:szCs w:val="22"/>
              </w:rPr>
            </w:pPr>
            <w:ins w:id="2652" w:author="Utku B. Demir" w:date="2022-04-21T13:47:00Z">
              <w:r w:rsidRPr="00125D20">
                <w:rPr>
                  <w:rFonts w:cstheme="minorHAnsi"/>
                  <w:sz w:val="22"/>
                  <w:szCs w:val="22"/>
                </w:rPr>
                <w:t>5</w:t>
              </w:r>
            </w:ins>
          </w:p>
        </w:tc>
        <w:tc>
          <w:tcPr>
            <w:tcW w:w="683" w:type="dxa"/>
            <w:tcBorders>
              <w:right w:val="single" w:sz="4" w:space="0" w:color="000000" w:themeColor="text1"/>
            </w:tcBorders>
            <w:shd w:val="clear" w:color="auto" w:fill="E7E6E6" w:themeFill="background2"/>
            <w:noWrap/>
            <w:vAlign w:val="center"/>
            <w:hideMark/>
            <w:tcPrChange w:id="2653" w:author="Utku B. Demir" w:date="2022-04-21T13:53:00Z">
              <w:tcPr>
                <w:tcW w:w="683" w:type="dxa"/>
                <w:tcBorders>
                  <w:right w:val="single" w:sz="4" w:space="0" w:color="000000" w:themeColor="text1"/>
                </w:tcBorders>
                <w:shd w:val="clear" w:color="auto" w:fill="E7E6E6" w:themeFill="background2"/>
                <w:noWrap/>
                <w:vAlign w:val="center"/>
                <w:hideMark/>
              </w:tcPr>
            </w:tcPrChange>
          </w:tcPr>
          <w:p w14:paraId="08A2B91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4" w:author="Utku B. Demir" w:date="2022-04-21T13:47:00Z"/>
                <w:rFonts w:cstheme="minorHAnsi"/>
                <w:sz w:val="18"/>
                <w:szCs w:val="18"/>
              </w:rPr>
            </w:pPr>
            <w:ins w:id="2655" w:author="Utku B. Demir" w:date="2022-04-21T13:47:00Z">
              <w:r w:rsidRPr="00125D20">
                <w:rPr>
                  <w:rFonts w:cstheme="minorHAnsi"/>
                  <w:sz w:val="18"/>
                  <w:szCs w:val="18"/>
                </w:rPr>
                <w:t>1.84</w:t>
              </w:r>
            </w:ins>
          </w:p>
        </w:tc>
        <w:tc>
          <w:tcPr>
            <w:tcW w:w="682" w:type="dxa"/>
            <w:tcBorders>
              <w:left w:val="single" w:sz="4" w:space="0" w:color="000000" w:themeColor="text1"/>
            </w:tcBorders>
            <w:noWrap/>
            <w:vAlign w:val="center"/>
            <w:hideMark/>
            <w:tcPrChange w:id="2656"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65A3974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7" w:author="Utku B. Demir" w:date="2022-04-21T13:47:00Z"/>
                <w:rFonts w:cstheme="minorHAnsi"/>
                <w:sz w:val="22"/>
                <w:szCs w:val="22"/>
              </w:rPr>
            </w:pPr>
            <w:ins w:id="2658" w:author="Utku B. Demir" w:date="2022-04-21T13:47:00Z">
              <w:r w:rsidRPr="00125D20">
                <w:rPr>
                  <w:rFonts w:cstheme="minorHAnsi"/>
                  <w:sz w:val="22"/>
                  <w:szCs w:val="22"/>
                </w:rPr>
                <w:t>30</w:t>
              </w:r>
            </w:ins>
          </w:p>
        </w:tc>
        <w:tc>
          <w:tcPr>
            <w:tcW w:w="682" w:type="dxa"/>
            <w:tcBorders>
              <w:right w:val="single" w:sz="4" w:space="0" w:color="000000" w:themeColor="text1"/>
            </w:tcBorders>
            <w:shd w:val="clear" w:color="auto" w:fill="E7E6E6" w:themeFill="background2"/>
            <w:noWrap/>
            <w:vAlign w:val="center"/>
            <w:hideMark/>
            <w:tcPrChange w:id="2659"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4FF026AF"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0" w:author="Utku B. Demir" w:date="2022-04-21T13:47:00Z"/>
                <w:rFonts w:cstheme="minorHAnsi"/>
                <w:sz w:val="18"/>
                <w:szCs w:val="18"/>
              </w:rPr>
            </w:pPr>
            <w:ins w:id="2661" w:author="Utku B. Demir" w:date="2022-04-21T13:47:00Z">
              <w:r w:rsidRPr="00125D20">
                <w:rPr>
                  <w:rFonts w:cstheme="minorHAnsi"/>
                  <w:sz w:val="18"/>
                  <w:szCs w:val="18"/>
                </w:rPr>
                <w:t>9.93</w:t>
              </w:r>
            </w:ins>
          </w:p>
        </w:tc>
        <w:tc>
          <w:tcPr>
            <w:tcW w:w="682" w:type="dxa"/>
            <w:tcBorders>
              <w:left w:val="single" w:sz="4" w:space="0" w:color="000000" w:themeColor="text1"/>
            </w:tcBorders>
            <w:noWrap/>
            <w:vAlign w:val="center"/>
            <w:hideMark/>
            <w:tcPrChange w:id="2662" w:author="Utku B. Demir" w:date="2022-04-21T13:53:00Z">
              <w:tcPr>
                <w:tcW w:w="682" w:type="dxa"/>
                <w:tcBorders>
                  <w:left w:val="single" w:sz="4" w:space="0" w:color="000000" w:themeColor="text1"/>
                </w:tcBorders>
                <w:noWrap/>
                <w:vAlign w:val="center"/>
                <w:hideMark/>
              </w:tcPr>
            </w:tcPrChange>
          </w:tcPr>
          <w:p w14:paraId="4B08EC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3" w:author="Utku B. Demir" w:date="2022-04-21T13:47:00Z"/>
                <w:rFonts w:cstheme="minorHAnsi"/>
                <w:sz w:val="22"/>
                <w:szCs w:val="22"/>
              </w:rPr>
            </w:pPr>
            <w:ins w:id="2664" w:author="Utku B. Demir" w:date="2022-04-21T13:47:00Z">
              <w:r w:rsidRPr="00125D20">
                <w:rPr>
                  <w:rFonts w:cstheme="minorHAnsi"/>
                  <w:sz w:val="22"/>
                  <w:szCs w:val="22"/>
                </w:rPr>
                <w:t>54</w:t>
              </w:r>
            </w:ins>
          </w:p>
        </w:tc>
        <w:tc>
          <w:tcPr>
            <w:tcW w:w="683" w:type="dxa"/>
            <w:shd w:val="clear" w:color="auto" w:fill="E7E6E6" w:themeFill="background2"/>
            <w:noWrap/>
            <w:vAlign w:val="center"/>
            <w:hideMark/>
            <w:tcPrChange w:id="2665" w:author="Utku B. Demir" w:date="2022-04-21T13:53:00Z">
              <w:tcPr>
                <w:tcW w:w="683" w:type="dxa"/>
                <w:shd w:val="clear" w:color="auto" w:fill="E7E6E6" w:themeFill="background2"/>
                <w:noWrap/>
                <w:vAlign w:val="center"/>
                <w:hideMark/>
              </w:tcPr>
            </w:tcPrChange>
          </w:tcPr>
          <w:p w14:paraId="30743D6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6" w:author="Utku B. Demir" w:date="2022-04-21T13:47:00Z"/>
                <w:rFonts w:cstheme="minorHAnsi"/>
                <w:sz w:val="18"/>
                <w:szCs w:val="18"/>
              </w:rPr>
            </w:pPr>
            <w:ins w:id="2667" w:author="Utku B. Demir" w:date="2022-04-21T13:47:00Z">
              <w:r w:rsidRPr="00125D20">
                <w:rPr>
                  <w:rFonts w:cstheme="minorHAnsi"/>
                  <w:sz w:val="18"/>
                  <w:szCs w:val="18"/>
                </w:rPr>
                <w:t>16.46</w:t>
              </w:r>
            </w:ins>
          </w:p>
        </w:tc>
      </w:tr>
      <w:tr w:rsidR="0012212C" w:rsidRPr="00125D20" w14:paraId="30C315EF" w14:textId="77777777" w:rsidTr="00B0217D">
        <w:trPr>
          <w:cnfStyle w:val="000000100000" w:firstRow="0" w:lastRow="0" w:firstColumn="0" w:lastColumn="0" w:oddVBand="0" w:evenVBand="0" w:oddHBand="1" w:evenHBand="0" w:firstRowFirstColumn="0" w:firstRowLastColumn="0" w:lastRowFirstColumn="0" w:lastRowLastColumn="0"/>
          <w:trHeight w:val="567"/>
          <w:ins w:id="2668" w:author="Utku B. Demir" w:date="2022-04-21T13:53: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tcPr>
          <w:p w14:paraId="678E8605" w14:textId="77777777" w:rsidR="0012212C" w:rsidRPr="00125D20" w:rsidRDefault="0012212C" w:rsidP="0012212C">
            <w:pPr>
              <w:pStyle w:val="BodyText"/>
              <w:spacing w:beforeLines="20" w:before="48" w:afterLines="20" w:after="48"/>
              <w:rPr>
                <w:ins w:id="2669" w:author="Utku B. Demir" w:date="2022-04-21T13:53:00Z"/>
              </w:rPr>
              <w:pPrChange w:id="2670" w:author="Utku B. Demir" w:date="2022-04-21T13:53:00Z">
                <w:pPr>
                  <w:pStyle w:val="BodyText"/>
                  <w:spacing w:beforeLines="20" w:before="48" w:afterLines="20" w:after="48"/>
                  <w:jc w:val="center"/>
                </w:pPr>
              </w:pPrChange>
            </w:pPr>
          </w:p>
        </w:tc>
        <w:tc>
          <w:tcPr>
            <w:tcW w:w="682" w:type="dxa"/>
            <w:tcBorders>
              <w:left w:val="single" w:sz="4" w:space="0" w:color="000000" w:themeColor="text1"/>
            </w:tcBorders>
            <w:noWrap/>
            <w:vAlign w:val="center"/>
          </w:tcPr>
          <w:p w14:paraId="61B85FE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1"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79451FCC"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2" w:author="Utku B. Demir" w:date="2022-04-21T13:53:00Z"/>
                <w:rFonts w:cstheme="minorHAnsi"/>
                <w:sz w:val="18"/>
                <w:szCs w:val="18"/>
              </w:rPr>
            </w:pPr>
          </w:p>
        </w:tc>
        <w:tc>
          <w:tcPr>
            <w:tcW w:w="682" w:type="dxa"/>
            <w:tcBorders>
              <w:left w:val="single" w:sz="4" w:space="0" w:color="000000" w:themeColor="text1"/>
            </w:tcBorders>
            <w:noWrap/>
            <w:vAlign w:val="center"/>
          </w:tcPr>
          <w:p w14:paraId="6BE1DC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3"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52CF63A7"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4" w:author="Utku B. Demir" w:date="2022-04-21T13:53:00Z"/>
                <w:rFonts w:cstheme="minorHAnsi"/>
                <w:sz w:val="18"/>
                <w:szCs w:val="18"/>
              </w:rPr>
            </w:pPr>
          </w:p>
        </w:tc>
        <w:tc>
          <w:tcPr>
            <w:tcW w:w="682" w:type="dxa"/>
            <w:tcBorders>
              <w:left w:val="single" w:sz="4" w:space="0" w:color="000000" w:themeColor="text1"/>
            </w:tcBorders>
            <w:noWrap/>
            <w:vAlign w:val="center"/>
          </w:tcPr>
          <w:p w14:paraId="792EDA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5"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157BA2FD"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6" w:author="Utku B. Demir" w:date="2022-04-21T13:53:00Z"/>
                <w:rFonts w:cstheme="minorHAnsi"/>
                <w:sz w:val="18"/>
                <w:szCs w:val="18"/>
              </w:rPr>
            </w:pPr>
          </w:p>
        </w:tc>
        <w:tc>
          <w:tcPr>
            <w:tcW w:w="682" w:type="dxa"/>
            <w:tcBorders>
              <w:left w:val="single" w:sz="4" w:space="0" w:color="000000" w:themeColor="text1"/>
            </w:tcBorders>
            <w:noWrap/>
            <w:vAlign w:val="center"/>
          </w:tcPr>
          <w:p w14:paraId="432873C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7"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01EEE8D9"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8" w:author="Utku B. Demir" w:date="2022-04-21T13:53:00Z"/>
                <w:rFonts w:cstheme="minorHAnsi"/>
                <w:sz w:val="18"/>
                <w:szCs w:val="18"/>
              </w:rPr>
            </w:pPr>
          </w:p>
        </w:tc>
        <w:tc>
          <w:tcPr>
            <w:tcW w:w="682" w:type="dxa"/>
            <w:tcBorders>
              <w:left w:val="single" w:sz="4" w:space="0" w:color="000000" w:themeColor="text1"/>
            </w:tcBorders>
            <w:noWrap/>
            <w:vAlign w:val="center"/>
          </w:tcPr>
          <w:p w14:paraId="456785D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9"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2F86DEC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0" w:author="Utku B. Demir" w:date="2022-04-21T13:53:00Z"/>
                <w:rFonts w:cstheme="minorHAnsi"/>
                <w:sz w:val="18"/>
                <w:szCs w:val="18"/>
              </w:rPr>
            </w:pPr>
          </w:p>
        </w:tc>
        <w:tc>
          <w:tcPr>
            <w:tcW w:w="682" w:type="dxa"/>
            <w:tcBorders>
              <w:left w:val="single" w:sz="4" w:space="0" w:color="000000" w:themeColor="text1"/>
            </w:tcBorders>
            <w:noWrap/>
            <w:vAlign w:val="center"/>
          </w:tcPr>
          <w:p w14:paraId="641E50D0"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1" w:author="Utku B. Demir" w:date="2022-04-21T13:53:00Z"/>
                <w:rFonts w:cstheme="minorHAnsi"/>
              </w:rPr>
            </w:pPr>
          </w:p>
        </w:tc>
        <w:tc>
          <w:tcPr>
            <w:tcW w:w="683" w:type="dxa"/>
            <w:shd w:val="clear" w:color="auto" w:fill="E7E6E6" w:themeFill="background2"/>
            <w:noWrap/>
            <w:vAlign w:val="center"/>
          </w:tcPr>
          <w:p w14:paraId="7A0F1C71"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2" w:author="Utku B. Demir" w:date="2022-04-21T13:53:00Z"/>
                <w:rFonts w:cstheme="minorHAnsi"/>
                <w:sz w:val="18"/>
                <w:szCs w:val="18"/>
              </w:rPr>
            </w:pPr>
          </w:p>
        </w:tc>
      </w:tr>
    </w:tbl>
    <w:p w14:paraId="070E0A38" w14:textId="5CCB583D" w:rsidR="004775CB" w:rsidRDefault="004775CB" w:rsidP="00995AA1">
      <w:pPr>
        <w:pStyle w:val="RTDBody"/>
        <w:rPr>
          <w:ins w:id="2683" w:author="Utku B. Demir" w:date="2022-04-21T13:53:00Z"/>
        </w:rPr>
      </w:pPr>
    </w:p>
    <w:p w14:paraId="0C71652A" w14:textId="77777777" w:rsidR="0012212C" w:rsidRPr="00125D20" w:rsidRDefault="0012212C" w:rsidP="0012212C">
      <w:pPr>
        <w:rPr>
          <w:ins w:id="2684" w:author="Utku B. Demir" w:date="2022-04-21T13:53:00Z"/>
        </w:rPr>
      </w:pPr>
    </w:p>
    <w:p w14:paraId="7542A9F6" w14:textId="77777777" w:rsidR="0012212C" w:rsidRPr="00125D20" w:rsidRDefault="0012212C" w:rsidP="0012212C">
      <w:pPr>
        <w:pStyle w:val="Heading3"/>
        <w:spacing w:after="240"/>
        <w:rPr>
          <w:ins w:id="2685" w:author="Utku B. Demir" w:date="2022-04-21T13:53:00Z"/>
        </w:rPr>
      </w:pPr>
      <w:bookmarkStart w:id="2686" w:name="_Toc100567195"/>
      <w:ins w:id="2687" w:author="Utku B. Demir" w:date="2022-04-21T13:53:00Z">
        <w:r w:rsidRPr="00125D20">
          <w:t>Scalability</w:t>
        </w:r>
        <w:bookmarkEnd w:id="2686"/>
      </w:ins>
    </w:p>
    <w:p w14:paraId="197F3AEE" w14:textId="77777777" w:rsidR="0012212C" w:rsidRDefault="0012212C" w:rsidP="0012212C">
      <w:pPr>
        <w:pStyle w:val="Caption"/>
        <w:rPr>
          <w:ins w:id="2688" w:author="Utku B. Demir" w:date="2022-04-21T13:53:00Z"/>
        </w:rPr>
      </w:pPr>
      <w:bookmarkStart w:id="2689" w:name="_Ref100043700"/>
      <w:bookmarkStart w:id="2690" w:name="_Toc100567227"/>
      <w:ins w:id="2691" w:author="Utku B. Demir" w:date="2022-04-21T13:5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2689"/>
        <w:r w:rsidRPr="00125D20">
          <w:t>: Type</w:t>
        </w:r>
        <w:r>
          <w:t>s</w:t>
        </w:r>
        <w:r w:rsidRPr="00125D20">
          <w:t xml:space="preserve"> of </w:t>
        </w:r>
        <w:proofErr w:type="gramStart"/>
        <w:r w:rsidRPr="00125D20">
          <w:t>scalability</w:t>
        </w:r>
        <w:bookmarkEnd w:id="2690"/>
        <w:proofErr w:type="gramEnd"/>
      </w:ins>
    </w:p>
    <w:p w14:paraId="410479FA" w14:textId="77777777" w:rsidR="0012212C" w:rsidRPr="00125D20" w:rsidRDefault="0012212C" w:rsidP="0012212C">
      <w:pPr>
        <w:pStyle w:val="Caption"/>
        <w:rPr>
          <w:ins w:id="2692" w:author="Utku B. Demir" w:date="2022-04-21T13:53:00Z"/>
        </w:rPr>
      </w:pPr>
      <w:commentRangeStart w:id="2693"/>
      <w:ins w:id="2694" w:author="Utku B. Demir" w:date="2022-04-21T13:53:00Z">
        <w:r w:rsidRPr="00125D20">
          <w:rPr>
            <w:noProof/>
            <w:lang w:eastAsia="de-AT"/>
          </w:rPr>
          <w:drawing>
            <wp:inline distT="0" distB="0" distL="0" distR="0" wp14:anchorId="08BB0C48" wp14:editId="0AD2E30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292350"/>
                      </a:xfrm>
                      <a:prstGeom prst="rect">
                        <a:avLst/>
                      </a:prstGeom>
                    </pic:spPr>
                  </pic:pic>
                </a:graphicData>
              </a:graphic>
            </wp:inline>
          </w:drawing>
        </w:r>
      </w:ins>
      <w:commentRangeEnd w:id="2693"/>
      <w:ins w:id="2695" w:author="Utku B. Demir" w:date="2022-04-22T12:57:00Z">
        <w:r w:rsidR="007F7D9D">
          <w:rPr>
            <w:rStyle w:val="CommentReference"/>
            <w:i w:val="0"/>
            <w:iCs w:val="0"/>
            <w:color w:val="auto"/>
          </w:rPr>
          <w:commentReference w:id="2693"/>
        </w:r>
      </w:ins>
    </w:p>
    <w:p w14:paraId="63C84A87" w14:textId="77777777" w:rsidR="0012212C" w:rsidRPr="00125D20" w:rsidRDefault="0012212C" w:rsidP="0012212C">
      <w:pPr>
        <w:jc w:val="both"/>
        <w:rPr>
          <w:ins w:id="2696" w:author="Utku B. Demir" w:date="2022-04-21T13:53:00Z"/>
        </w:rPr>
      </w:pPr>
      <w:ins w:id="2697" w:author="Utku B. Demir" w:date="2022-04-21T13:53:00Z">
        <w:r w:rsidRPr="00125D20">
          <w:t xml:space="preserve">The scalability of the generated solutions to be applied in different contexts is another important goal in SI. 69 % of the respondents noted that the solutions generated throughout the project potentially have a high capability to be scaled up (cf. </w:t>
        </w:r>
        <w:r w:rsidRPr="00125D20">
          <w:fldChar w:fldCharType="begin"/>
        </w:r>
        <w:r w:rsidRPr="00125D20">
          <w:instrText xml:space="preserve"> REF _Ref100043700 \h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_Ref100043630 \h </w:instrText>
        </w:r>
        <w:r w:rsidRPr="00125D20">
          <w:fldChar w:fldCharType="separate"/>
        </w:r>
        <w:r w:rsidRPr="00125D20">
          <w:t xml:space="preserve">Table </w:t>
        </w:r>
        <w:r>
          <w:rPr>
            <w:noProof/>
          </w:rPr>
          <w:t>2</w:t>
        </w:r>
        <w:r w:rsidRPr="00125D20">
          <w:fldChar w:fldCharType="end"/>
        </w:r>
        <w:r w:rsidRPr="00125D20">
          <w:t xml:space="preserve">), </w:t>
        </w:r>
        <w:proofErr w:type="spellStart"/>
        <w:r w:rsidRPr="00125D20">
          <w:t>i</w:t>
        </w:r>
        <w:proofErr w:type="spellEnd"/>
        <w:r w:rsidRPr="00125D20">
          <w:t xml:space="preserve">. e. to achieve a higher impact if further used. The potential for scaling-out to different geographic areas was highly rated as well. This is hardly </w:t>
        </w:r>
        <w:r w:rsidRPr="00125D20">
          <w:lastRenderedPageBreak/>
          <w:t>surprising, because most scientific research is not regionally limited but strives for universal knowledge and insights. Interestingly, 36 % of the respondents also think that their project results can potentially have a transformative impact in the sense of changing cultural and social values (scaling-deep).</w:t>
        </w:r>
      </w:ins>
    </w:p>
    <w:p w14:paraId="15E00DAA" w14:textId="77777777" w:rsidR="0012212C" w:rsidRPr="00125D20" w:rsidRDefault="0012212C" w:rsidP="0012212C">
      <w:pPr>
        <w:rPr>
          <w:ins w:id="2698" w:author="Utku B. Demir" w:date="2022-04-21T13:53:00Z"/>
        </w:rPr>
      </w:pPr>
    </w:p>
    <w:p w14:paraId="4F78E675" w14:textId="77777777" w:rsidR="0012212C" w:rsidRPr="00125D20" w:rsidRDefault="0012212C" w:rsidP="0012212C">
      <w:pPr>
        <w:pStyle w:val="Caption"/>
        <w:keepNext/>
        <w:rPr>
          <w:ins w:id="2699" w:author="Utku B. Demir" w:date="2022-04-21T13:53:00Z"/>
        </w:rPr>
      </w:pPr>
      <w:bookmarkStart w:id="2700" w:name="_Ref100043630"/>
      <w:bookmarkStart w:id="2701" w:name="_Toc100567258"/>
      <w:ins w:id="2702" w:author="Utku B. Demir" w:date="2022-04-21T13:5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2700"/>
        <w:r w:rsidRPr="00125D20">
          <w:t>: Type</w:t>
        </w:r>
        <w:r>
          <w:t>s</w:t>
        </w:r>
        <w:r w:rsidRPr="00125D20">
          <w:t xml:space="preserve"> of </w:t>
        </w:r>
        <w:proofErr w:type="gramStart"/>
        <w:r w:rsidRPr="00125D20">
          <w:t>scalability</w:t>
        </w:r>
        <w:bookmarkEnd w:id="2701"/>
        <w:proofErr w:type="gramEnd"/>
      </w:ins>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12212C" w:rsidRPr="00125D20" w14:paraId="4B57F36C" w14:textId="77777777" w:rsidTr="00B0217D">
        <w:trPr>
          <w:cnfStyle w:val="100000000000" w:firstRow="1" w:lastRow="0" w:firstColumn="0" w:lastColumn="0" w:oddVBand="0" w:evenVBand="0" w:oddHBand="0" w:evenHBand="0" w:firstRowFirstColumn="0" w:firstRowLastColumn="0" w:lastRowFirstColumn="0" w:lastRowLastColumn="0"/>
          <w:trHeight w:val="276"/>
          <w:ins w:id="2703" w:author="Utku B. Demir" w:date="2022-04-21T13:53:00Z"/>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6C2DFD14" w14:textId="77777777" w:rsidR="0012212C" w:rsidRPr="00125D20" w:rsidRDefault="0012212C" w:rsidP="00B0217D">
            <w:pPr>
              <w:jc w:val="center"/>
              <w:rPr>
                <w:ins w:id="2704" w:author="Utku B. Demir" w:date="2022-04-21T13:53:00Z"/>
              </w:rP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3B52DBA8"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5" w:author="Utku B. Demir" w:date="2022-04-21T13:53:00Z"/>
              </w:rPr>
            </w:pPr>
            <w:ins w:id="2706" w:author="Utku B. Demir" w:date="2022-04-21T13:53:00Z">
              <w:r w:rsidRPr="00125D20">
                <w:t xml:space="preserve">Scaling-up (to achieve a higher impact) </w:t>
              </w:r>
              <w:r w:rsidRPr="00125D20">
                <w:rPr>
                  <w:b w:val="0"/>
                  <w:bCs w:val="0"/>
                </w:rPr>
                <w:t>(n=172)</w:t>
              </w:r>
            </w:ins>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4C18B61"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7" w:author="Utku B. Demir" w:date="2022-04-21T13:53:00Z"/>
              </w:rPr>
            </w:pPr>
            <w:ins w:id="2708" w:author="Utku B. Demir" w:date="2022-04-21T13:53:00Z">
              <w:r w:rsidRPr="00125D20">
                <w:t xml:space="preserve">Scaling-out (to different geographic areas) </w:t>
              </w:r>
              <w:r w:rsidRPr="00125D20">
                <w:rPr>
                  <w:b w:val="0"/>
                  <w:bCs w:val="0"/>
                </w:rPr>
                <w:t>(n=149)</w:t>
              </w:r>
            </w:ins>
          </w:p>
        </w:tc>
        <w:tc>
          <w:tcPr>
            <w:tcW w:w="2376" w:type="dxa"/>
            <w:gridSpan w:val="2"/>
            <w:tcBorders>
              <w:left w:val="single" w:sz="4" w:space="0" w:color="FFFFFF" w:themeColor="background1"/>
            </w:tcBorders>
            <w:noWrap/>
            <w:vAlign w:val="bottom"/>
            <w:hideMark/>
          </w:tcPr>
          <w:p w14:paraId="400CEFCA"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9" w:author="Utku B. Demir" w:date="2022-04-21T13:53:00Z"/>
              </w:rPr>
            </w:pPr>
            <w:ins w:id="2710" w:author="Utku B. Demir" w:date="2022-04-21T13:53:00Z">
              <w:r w:rsidRPr="00125D20">
                <w:t xml:space="preserve">Scaling-deep (by changing cultural and social values and practices) </w:t>
              </w:r>
              <w:r w:rsidRPr="00125D20">
                <w:rPr>
                  <w:b w:val="0"/>
                  <w:bCs w:val="0"/>
                </w:rPr>
                <w:t>(n=140)</w:t>
              </w:r>
            </w:ins>
          </w:p>
        </w:tc>
      </w:tr>
      <w:tr w:rsidR="0012212C" w:rsidRPr="00125D20" w14:paraId="66E52D72" w14:textId="77777777" w:rsidTr="00B0217D">
        <w:trPr>
          <w:cnfStyle w:val="000000100000" w:firstRow="0" w:lastRow="0" w:firstColumn="0" w:lastColumn="0" w:oddVBand="0" w:evenVBand="0" w:oddHBand="1" w:evenHBand="0" w:firstRowFirstColumn="0" w:firstRowLastColumn="0" w:lastRowFirstColumn="0" w:lastRowLastColumn="0"/>
          <w:trHeight w:val="276"/>
          <w:ins w:id="271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8224450" w14:textId="77777777" w:rsidR="0012212C" w:rsidRPr="00125D20" w:rsidRDefault="0012212C" w:rsidP="00B0217D">
            <w:pPr>
              <w:jc w:val="center"/>
              <w:rPr>
                <w:ins w:id="2712" w:author="Utku B. Demir" w:date="2022-04-21T13:53:00Z"/>
              </w:rPr>
            </w:pPr>
            <w:ins w:id="2713" w:author="Utku B. Demir" w:date="2022-04-21T13:53:00Z">
              <w:r w:rsidRPr="00125D20">
                <w:t>response</w:t>
              </w:r>
            </w:ins>
          </w:p>
        </w:tc>
        <w:tc>
          <w:tcPr>
            <w:tcW w:w="1187" w:type="dxa"/>
            <w:tcBorders>
              <w:left w:val="single" w:sz="4" w:space="0" w:color="000000" w:themeColor="text1"/>
            </w:tcBorders>
            <w:noWrap/>
            <w:vAlign w:val="center"/>
            <w:hideMark/>
          </w:tcPr>
          <w:p w14:paraId="25A36EE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4" w:author="Utku B. Demir" w:date="2022-04-21T13:53:00Z"/>
                <w:sz w:val="22"/>
                <w:szCs w:val="22"/>
              </w:rPr>
            </w:pPr>
            <w:ins w:id="2715" w:author="Utku B. Demir" w:date="2022-04-21T13:53:00Z">
              <w:r w:rsidRPr="00125D20">
                <w:rPr>
                  <w:sz w:val="22"/>
                  <w:szCs w:val="22"/>
                </w:rPr>
                <w:t>abs</w:t>
              </w:r>
            </w:ins>
          </w:p>
        </w:tc>
        <w:tc>
          <w:tcPr>
            <w:tcW w:w="1188" w:type="dxa"/>
            <w:tcBorders>
              <w:right w:val="single" w:sz="4" w:space="0" w:color="000000" w:themeColor="text1"/>
            </w:tcBorders>
            <w:shd w:val="clear" w:color="auto" w:fill="E7E6E6" w:themeFill="background2"/>
            <w:noWrap/>
            <w:vAlign w:val="center"/>
            <w:hideMark/>
          </w:tcPr>
          <w:p w14:paraId="09E181F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6" w:author="Utku B. Demir" w:date="2022-04-21T13:53:00Z"/>
                <w:sz w:val="22"/>
                <w:szCs w:val="22"/>
              </w:rPr>
            </w:pPr>
            <w:ins w:id="2717" w:author="Utku B. Demir" w:date="2022-04-21T13:53:00Z">
              <w:r w:rsidRPr="00125D20">
                <w:rPr>
                  <w:sz w:val="22"/>
                  <w:szCs w:val="22"/>
                </w:rPr>
                <w:t>%</w:t>
              </w:r>
            </w:ins>
          </w:p>
        </w:tc>
        <w:tc>
          <w:tcPr>
            <w:tcW w:w="1188" w:type="dxa"/>
            <w:tcBorders>
              <w:top w:val="nil"/>
              <w:left w:val="single" w:sz="4" w:space="0" w:color="000000" w:themeColor="text1"/>
            </w:tcBorders>
            <w:noWrap/>
            <w:vAlign w:val="center"/>
            <w:hideMark/>
          </w:tcPr>
          <w:p w14:paraId="2B437423"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8" w:author="Utku B. Demir" w:date="2022-04-21T13:53:00Z"/>
                <w:sz w:val="22"/>
                <w:szCs w:val="22"/>
              </w:rPr>
            </w:pPr>
            <w:ins w:id="2719" w:author="Utku B. Demir" w:date="2022-04-21T13:53:00Z">
              <w:r w:rsidRPr="00125D20">
                <w:rPr>
                  <w:sz w:val="22"/>
                  <w:szCs w:val="22"/>
                </w:rPr>
                <w:t>abs</w:t>
              </w:r>
            </w:ins>
          </w:p>
        </w:tc>
        <w:tc>
          <w:tcPr>
            <w:tcW w:w="1188" w:type="dxa"/>
            <w:tcBorders>
              <w:top w:val="nil"/>
              <w:right w:val="single" w:sz="4" w:space="0" w:color="000000" w:themeColor="text1"/>
            </w:tcBorders>
            <w:shd w:val="clear" w:color="auto" w:fill="E7E6E6" w:themeFill="background2"/>
            <w:noWrap/>
            <w:vAlign w:val="center"/>
            <w:hideMark/>
          </w:tcPr>
          <w:p w14:paraId="55CB3E47"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20" w:author="Utku B. Demir" w:date="2022-04-21T13:53:00Z"/>
                <w:sz w:val="22"/>
                <w:szCs w:val="22"/>
              </w:rPr>
            </w:pPr>
            <w:ins w:id="2721" w:author="Utku B. Demir" w:date="2022-04-21T13:53:00Z">
              <w:r w:rsidRPr="00125D20">
                <w:rPr>
                  <w:sz w:val="22"/>
                  <w:szCs w:val="22"/>
                </w:rPr>
                <w:t>%</w:t>
              </w:r>
            </w:ins>
          </w:p>
        </w:tc>
        <w:tc>
          <w:tcPr>
            <w:tcW w:w="1188" w:type="dxa"/>
            <w:tcBorders>
              <w:left w:val="single" w:sz="4" w:space="0" w:color="000000" w:themeColor="text1"/>
            </w:tcBorders>
            <w:noWrap/>
            <w:vAlign w:val="center"/>
            <w:hideMark/>
          </w:tcPr>
          <w:p w14:paraId="7121024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22" w:author="Utku B. Demir" w:date="2022-04-21T13:53:00Z"/>
                <w:sz w:val="22"/>
                <w:szCs w:val="22"/>
              </w:rPr>
            </w:pPr>
            <w:ins w:id="2723" w:author="Utku B. Demir" w:date="2022-04-21T13:53:00Z">
              <w:r w:rsidRPr="00125D20">
                <w:rPr>
                  <w:sz w:val="22"/>
                  <w:szCs w:val="22"/>
                </w:rPr>
                <w:t>abs</w:t>
              </w:r>
            </w:ins>
          </w:p>
        </w:tc>
        <w:tc>
          <w:tcPr>
            <w:tcW w:w="1188" w:type="dxa"/>
            <w:shd w:val="clear" w:color="auto" w:fill="E7E6E6" w:themeFill="background2"/>
            <w:noWrap/>
            <w:vAlign w:val="center"/>
            <w:hideMark/>
          </w:tcPr>
          <w:p w14:paraId="1A6171D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24" w:author="Utku B. Demir" w:date="2022-04-21T13:53:00Z"/>
                <w:sz w:val="22"/>
                <w:szCs w:val="22"/>
              </w:rPr>
            </w:pPr>
            <w:ins w:id="2725" w:author="Utku B. Demir" w:date="2022-04-21T13:53:00Z">
              <w:r w:rsidRPr="00125D20">
                <w:rPr>
                  <w:sz w:val="22"/>
                  <w:szCs w:val="22"/>
                </w:rPr>
                <w:t>%</w:t>
              </w:r>
            </w:ins>
          </w:p>
        </w:tc>
      </w:tr>
      <w:tr w:rsidR="0012212C" w:rsidRPr="00125D20" w14:paraId="4E344C2C" w14:textId="77777777" w:rsidTr="00B0217D">
        <w:trPr>
          <w:trHeight w:val="276"/>
          <w:ins w:id="272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1D13A1E" w14:textId="77777777" w:rsidR="0012212C" w:rsidRPr="00125D20" w:rsidRDefault="0012212C" w:rsidP="00B0217D">
            <w:pPr>
              <w:jc w:val="center"/>
              <w:rPr>
                <w:ins w:id="2727" w:author="Utku B. Demir" w:date="2022-04-21T13:53:00Z"/>
              </w:rPr>
            </w:pPr>
            <w:ins w:id="2728" w:author="Utku B. Demir" w:date="2022-04-21T13:53:00Z">
              <w:r w:rsidRPr="00125D20">
                <w:t>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2AF4F50"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29" w:author="Utku B. Demir" w:date="2022-04-21T13:53:00Z"/>
                <w:sz w:val="22"/>
                <w:szCs w:val="22"/>
              </w:rPr>
            </w:pPr>
            <w:ins w:id="2730" w:author="Utku B. Demir" w:date="2022-04-21T13:53:00Z">
              <w:r w:rsidRPr="00125D20">
                <w:rPr>
                  <w:sz w:val="22"/>
                  <w:szCs w:val="22"/>
                </w:rPr>
                <w:t>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A8295A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31" w:author="Utku B. Demir" w:date="2022-04-21T13:53:00Z"/>
                <w:sz w:val="20"/>
                <w:szCs w:val="20"/>
              </w:rPr>
            </w:pPr>
            <w:ins w:id="2732" w:author="Utku B. Demir" w:date="2022-04-21T13:53:00Z">
              <w:r w:rsidRPr="00125D20">
                <w:rPr>
                  <w:sz w:val="20"/>
                  <w:szCs w:val="20"/>
                </w:rPr>
                <w:t>1.74%</w:t>
              </w:r>
            </w:ins>
          </w:p>
        </w:tc>
        <w:tc>
          <w:tcPr>
            <w:tcW w:w="1188" w:type="dxa"/>
            <w:tcBorders>
              <w:left w:val="single" w:sz="4" w:space="0" w:color="000000" w:themeColor="text1"/>
            </w:tcBorders>
            <w:noWrap/>
            <w:vAlign w:val="center"/>
            <w:hideMark/>
          </w:tcPr>
          <w:p w14:paraId="5EB4804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33" w:author="Utku B. Demir" w:date="2022-04-21T13:53:00Z"/>
                <w:sz w:val="22"/>
                <w:szCs w:val="22"/>
              </w:rPr>
            </w:pPr>
            <w:ins w:id="2734"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AA4F14"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35" w:author="Utku B. Demir" w:date="2022-04-21T13:53:00Z"/>
                <w:sz w:val="20"/>
                <w:szCs w:val="20"/>
              </w:rPr>
            </w:pPr>
            <w:ins w:id="2736" w:author="Utku B. Demir" w:date="2022-04-21T13:53:00Z">
              <w:r w:rsidRPr="00CA4FC8">
                <w:rPr>
                  <w:sz w:val="20"/>
                  <w:szCs w:val="20"/>
                </w:rPr>
                <w:t>7.38%</w:t>
              </w:r>
            </w:ins>
          </w:p>
        </w:tc>
        <w:tc>
          <w:tcPr>
            <w:tcW w:w="1188" w:type="dxa"/>
            <w:tcBorders>
              <w:left w:val="single" w:sz="4" w:space="0" w:color="000000" w:themeColor="text1"/>
            </w:tcBorders>
            <w:noWrap/>
            <w:vAlign w:val="center"/>
            <w:hideMark/>
          </w:tcPr>
          <w:p w14:paraId="19A894F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37" w:author="Utku B. Demir" w:date="2022-04-21T13:53:00Z"/>
                <w:sz w:val="22"/>
                <w:szCs w:val="22"/>
              </w:rPr>
            </w:pPr>
            <w:ins w:id="2738" w:author="Utku B. Demir" w:date="2022-04-21T13:53:00Z">
              <w:r w:rsidRPr="00125D20">
                <w:rPr>
                  <w:sz w:val="22"/>
                  <w:szCs w:val="22"/>
                </w:rPr>
                <w:t>17</w:t>
              </w:r>
            </w:ins>
          </w:p>
        </w:tc>
        <w:tc>
          <w:tcPr>
            <w:tcW w:w="1188" w:type="dxa"/>
            <w:shd w:val="clear" w:color="auto" w:fill="E7E6E6" w:themeFill="background2"/>
            <w:noWrap/>
            <w:vAlign w:val="center"/>
            <w:hideMark/>
          </w:tcPr>
          <w:p w14:paraId="7366EA3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39" w:author="Utku B. Demir" w:date="2022-04-21T13:53:00Z"/>
                <w:sz w:val="20"/>
                <w:szCs w:val="20"/>
              </w:rPr>
            </w:pPr>
            <w:ins w:id="2740" w:author="Utku B. Demir" w:date="2022-04-21T13:53:00Z">
              <w:r w:rsidRPr="00CA4FC8">
                <w:rPr>
                  <w:sz w:val="20"/>
                  <w:szCs w:val="20"/>
                </w:rPr>
                <w:t>12.14%</w:t>
              </w:r>
            </w:ins>
          </w:p>
        </w:tc>
      </w:tr>
      <w:tr w:rsidR="0012212C" w:rsidRPr="00125D20" w14:paraId="398AD64D" w14:textId="77777777" w:rsidTr="00B0217D">
        <w:trPr>
          <w:cnfStyle w:val="000000100000" w:firstRow="0" w:lastRow="0" w:firstColumn="0" w:lastColumn="0" w:oddVBand="0" w:evenVBand="0" w:oddHBand="1" w:evenHBand="0" w:firstRowFirstColumn="0" w:firstRowLastColumn="0" w:lastRowFirstColumn="0" w:lastRowLastColumn="0"/>
          <w:trHeight w:val="276"/>
          <w:ins w:id="274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75B0821" w14:textId="77777777" w:rsidR="0012212C" w:rsidRPr="00125D20" w:rsidRDefault="0012212C" w:rsidP="00B0217D">
            <w:pPr>
              <w:jc w:val="center"/>
              <w:rPr>
                <w:ins w:id="2742" w:author="Utku B. Demir" w:date="2022-04-21T13:53:00Z"/>
              </w:rPr>
            </w:pPr>
            <w:ins w:id="2743" w:author="Utku B. Demir" w:date="2022-04-21T13:53:00Z">
              <w:r w:rsidRPr="00125D20">
                <w:t>1</w:t>
              </w:r>
            </w:ins>
          </w:p>
        </w:tc>
        <w:tc>
          <w:tcPr>
            <w:tcW w:w="1187" w:type="dxa"/>
            <w:tcBorders>
              <w:left w:val="single" w:sz="4" w:space="0" w:color="000000" w:themeColor="text1"/>
            </w:tcBorders>
            <w:noWrap/>
            <w:vAlign w:val="center"/>
            <w:hideMark/>
          </w:tcPr>
          <w:p w14:paraId="0A53B32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4" w:author="Utku B. Demir" w:date="2022-04-21T13:53:00Z"/>
                <w:sz w:val="22"/>
                <w:szCs w:val="22"/>
              </w:rPr>
            </w:pPr>
            <w:ins w:id="2745" w:author="Utku B. Demir" w:date="2022-04-21T13:53:00Z">
              <w:r w:rsidRPr="00125D20">
                <w:rPr>
                  <w:sz w:val="22"/>
                  <w:szCs w:val="22"/>
                </w:rPr>
                <w:t>4</w:t>
              </w:r>
            </w:ins>
          </w:p>
        </w:tc>
        <w:tc>
          <w:tcPr>
            <w:tcW w:w="1188" w:type="dxa"/>
            <w:tcBorders>
              <w:right w:val="single" w:sz="4" w:space="0" w:color="000000" w:themeColor="text1"/>
            </w:tcBorders>
            <w:shd w:val="clear" w:color="auto" w:fill="E7E6E6" w:themeFill="background2"/>
            <w:noWrap/>
            <w:vAlign w:val="center"/>
            <w:hideMark/>
          </w:tcPr>
          <w:p w14:paraId="480CBED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6" w:author="Utku B. Demir" w:date="2022-04-21T13:53:00Z"/>
                <w:sz w:val="20"/>
                <w:szCs w:val="20"/>
              </w:rPr>
            </w:pPr>
            <w:ins w:id="2747" w:author="Utku B. Demir" w:date="2022-04-21T13:53:00Z">
              <w:r w:rsidRPr="00125D20">
                <w:rPr>
                  <w:sz w:val="20"/>
                  <w:szCs w:val="20"/>
                </w:rPr>
                <w:t>2.33%</w:t>
              </w:r>
            </w:ins>
          </w:p>
        </w:tc>
        <w:tc>
          <w:tcPr>
            <w:tcW w:w="1188" w:type="dxa"/>
            <w:tcBorders>
              <w:left w:val="single" w:sz="4" w:space="0" w:color="000000" w:themeColor="text1"/>
            </w:tcBorders>
            <w:noWrap/>
            <w:vAlign w:val="center"/>
            <w:hideMark/>
          </w:tcPr>
          <w:p w14:paraId="2C028950"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8" w:author="Utku B. Demir" w:date="2022-04-21T13:53:00Z"/>
                <w:sz w:val="22"/>
                <w:szCs w:val="22"/>
              </w:rPr>
            </w:pPr>
            <w:ins w:id="2749"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785A8CE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50" w:author="Utku B. Demir" w:date="2022-04-21T13:53:00Z"/>
                <w:sz w:val="20"/>
                <w:szCs w:val="20"/>
              </w:rPr>
            </w:pPr>
            <w:ins w:id="2751"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44DCD874"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52" w:author="Utku B. Demir" w:date="2022-04-21T13:53:00Z"/>
                <w:sz w:val="22"/>
                <w:szCs w:val="22"/>
              </w:rPr>
            </w:pPr>
            <w:ins w:id="2753" w:author="Utku B. Demir" w:date="2022-04-21T13:53:00Z">
              <w:r w:rsidRPr="00125D20">
                <w:rPr>
                  <w:sz w:val="22"/>
                  <w:szCs w:val="22"/>
                </w:rPr>
                <w:t>12</w:t>
              </w:r>
            </w:ins>
          </w:p>
        </w:tc>
        <w:tc>
          <w:tcPr>
            <w:tcW w:w="1188" w:type="dxa"/>
            <w:shd w:val="clear" w:color="auto" w:fill="E7E6E6" w:themeFill="background2"/>
            <w:noWrap/>
            <w:vAlign w:val="center"/>
            <w:hideMark/>
          </w:tcPr>
          <w:p w14:paraId="6768C643"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54" w:author="Utku B. Demir" w:date="2022-04-21T13:53:00Z"/>
                <w:sz w:val="20"/>
                <w:szCs w:val="20"/>
              </w:rPr>
            </w:pPr>
            <w:ins w:id="2755" w:author="Utku B. Demir" w:date="2022-04-21T13:53:00Z">
              <w:r w:rsidRPr="00CA4FC8">
                <w:rPr>
                  <w:sz w:val="20"/>
                  <w:szCs w:val="20"/>
                </w:rPr>
                <w:t>8.57%</w:t>
              </w:r>
            </w:ins>
          </w:p>
        </w:tc>
      </w:tr>
      <w:tr w:rsidR="0012212C" w:rsidRPr="00125D20" w14:paraId="1FA3223D" w14:textId="77777777" w:rsidTr="00B0217D">
        <w:trPr>
          <w:trHeight w:val="276"/>
          <w:ins w:id="275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4C1946" w14:textId="77777777" w:rsidR="0012212C" w:rsidRPr="00125D20" w:rsidRDefault="0012212C" w:rsidP="00B0217D">
            <w:pPr>
              <w:jc w:val="center"/>
              <w:rPr>
                <w:ins w:id="2757" w:author="Utku B. Demir" w:date="2022-04-21T13:53:00Z"/>
              </w:rPr>
            </w:pPr>
            <w:ins w:id="2758" w:author="Utku B. Demir" w:date="2022-04-21T13:53:00Z">
              <w:r w:rsidRPr="00125D20">
                <w:t>2</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7248F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59" w:author="Utku B. Demir" w:date="2022-04-21T13:53:00Z"/>
                <w:sz w:val="22"/>
                <w:szCs w:val="22"/>
              </w:rPr>
            </w:pPr>
            <w:ins w:id="2760" w:author="Utku B. Demir" w:date="2022-04-21T13:53:00Z">
              <w:r w:rsidRPr="00125D20">
                <w:rPr>
                  <w:sz w:val="22"/>
                  <w:szCs w:val="22"/>
                </w:rPr>
                <w:t>2</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6681A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1" w:author="Utku B. Demir" w:date="2022-04-21T13:53:00Z"/>
                <w:sz w:val="20"/>
                <w:szCs w:val="20"/>
              </w:rPr>
            </w:pPr>
            <w:ins w:id="2762" w:author="Utku B. Demir" w:date="2022-04-21T13:53:00Z">
              <w:r w:rsidRPr="00125D20">
                <w:rPr>
                  <w:sz w:val="20"/>
                  <w:szCs w:val="20"/>
                </w:rPr>
                <w:t>1.16%</w:t>
              </w:r>
            </w:ins>
          </w:p>
        </w:tc>
        <w:tc>
          <w:tcPr>
            <w:tcW w:w="1188" w:type="dxa"/>
            <w:tcBorders>
              <w:left w:val="single" w:sz="4" w:space="0" w:color="000000" w:themeColor="text1"/>
            </w:tcBorders>
            <w:noWrap/>
            <w:vAlign w:val="center"/>
            <w:hideMark/>
          </w:tcPr>
          <w:p w14:paraId="0E88AD8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3" w:author="Utku B. Demir" w:date="2022-04-21T13:53:00Z"/>
                <w:sz w:val="22"/>
                <w:szCs w:val="22"/>
              </w:rPr>
            </w:pPr>
            <w:ins w:id="2764" w:author="Utku B. Demir" w:date="2022-04-21T13:53:00Z">
              <w:r w:rsidRPr="00125D20">
                <w:rPr>
                  <w:sz w:val="22"/>
                  <w:szCs w:val="22"/>
                </w:rPr>
                <w:t>7</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76B17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5" w:author="Utku B. Demir" w:date="2022-04-21T13:53:00Z"/>
                <w:sz w:val="20"/>
                <w:szCs w:val="20"/>
              </w:rPr>
            </w:pPr>
            <w:ins w:id="2766" w:author="Utku B. Demir" w:date="2022-04-21T13:53:00Z">
              <w:r w:rsidRPr="00CA4FC8">
                <w:rPr>
                  <w:sz w:val="20"/>
                  <w:szCs w:val="20"/>
                </w:rPr>
                <w:t>4.70%</w:t>
              </w:r>
            </w:ins>
          </w:p>
        </w:tc>
        <w:tc>
          <w:tcPr>
            <w:tcW w:w="1188" w:type="dxa"/>
            <w:tcBorders>
              <w:left w:val="single" w:sz="4" w:space="0" w:color="000000" w:themeColor="text1"/>
            </w:tcBorders>
            <w:noWrap/>
            <w:vAlign w:val="center"/>
            <w:hideMark/>
          </w:tcPr>
          <w:p w14:paraId="6082373B"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7" w:author="Utku B. Demir" w:date="2022-04-21T13:53:00Z"/>
                <w:sz w:val="22"/>
                <w:szCs w:val="22"/>
              </w:rPr>
            </w:pPr>
            <w:ins w:id="2768" w:author="Utku B. Demir" w:date="2022-04-21T13:53:00Z">
              <w:r w:rsidRPr="00125D20">
                <w:rPr>
                  <w:sz w:val="22"/>
                  <w:szCs w:val="22"/>
                </w:rPr>
                <w:t>10</w:t>
              </w:r>
            </w:ins>
          </w:p>
        </w:tc>
        <w:tc>
          <w:tcPr>
            <w:tcW w:w="1188" w:type="dxa"/>
            <w:shd w:val="clear" w:color="auto" w:fill="E7E6E6" w:themeFill="background2"/>
            <w:noWrap/>
            <w:vAlign w:val="center"/>
            <w:hideMark/>
          </w:tcPr>
          <w:p w14:paraId="7E8DC3F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9" w:author="Utku B. Demir" w:date="2022-04-21T13:53:00Z"/>
                <w:sz w:val="20"/>
                <w:szCs w:val="20"/>
              </w:rPr>
            </w:pPr>
            <w:ins w:id="2770" w:author="Utku B. Demir" w:date="2022-04-21T13:53:00Z">
              <w:r w:rsidRPr="00CA4FC8">
                <w:rPr>
                  <w:sz w:val="20"/>
                  <w:szCs w:val="20"/>
                </w:rPr>
                <w:t>7.14%</w:t>
              </w:r>
            </w:ins>
          </w:p>
        </w:tc>
      </w:tr>
      <w:tr w:rsidR="0012212C" w:rsidRPr="00125D20" w14:paraId="2286C2EF" w14:textId="77777777" w:rsidTr="00B0217D">
        <w:trPr>
          <w:cnfStyle w:val="000000100000" w:firstRow="0" w:lastRow="0" w:firstColumn="0" w:lastColumn="0" w:oddVBand="0" w:evenVBand="0" w:oddHBand="1" w:evenHBand="0" w:firstRowFirstColumn="0" w:firstRowLastColumn="0" w:lastRowFirstColumn="0" w:lastRowLastColumn="0"/>
          <w:trHeight w:val="276"/>
          <w:ins w:id="277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065336F" w14:textId="77777777" w:rsidR="0012212C" w:rsidRPr="00125D20" w:rsidRDefault="0012212C" w:rsidP="00B0217D">
            <w:pPr>
              <w:jc w:val="center"/>
              <w:rPr>
                <w:ins w:id="2772" w:author="Utku B. Demir" w:date="2022-04-21T13:53:00Z"/>
              </w:rPr>
            </w:pPr>
            <w:ins w:id="2773" w:author="Utku B. Demir" w:date="2022-04-21T13:53:00Z">
              <w:r w:rsidRPr="00125D20">
                <w:t>3</w:t>
              </w:r>
            </w:ins>
          </w:p>
        </w:tc>
        <w:tc>
          <w:tcPr>
            <w:tcW w:w="1187" w:type="dxa"/>
            <w:tcBorders>
              <w:left w:val="single" w:sz="4" w:space="0" w:color="000000" w:themeColor="text1"/>
            </w:tcBorders>
            <w:noWrap/>
            <w:vAlign w:val="center"/>
            <w:hideMark/>
          </w:tcPr>
          <w:p w14:paraId="557308C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4" w:author="Utku B. Demir" w:date="2022-04-21T13:53:00Z"/>
                <w:sz w:val="22"/>
                <w:szCs w:val="22"/>
              </w:rPr>
            </w:pPr>
            <w:ins w:id="2775"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3924CA3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6" w:author="Utku B. Demir" w:date="2022-04-21T13:53:00Z"/>
                <w:sz w:val="20"/>
                <w:szCs w:val="20"/>
              </w:rPr>
            </w:pPr>
            <w:ins w:id="2777"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536F10A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8" w:author="Utku B. Demir" w:date="2022-04-21T13:53:00Z"/>
                <w:sz w:val="22"/>
                <w:szCs w:val="22"/>
              </w:rPr>
            </w:pPr>
            <w:ins w:id="2779" w:author="Utku B. Demir" w:date="2022-04-21T13:53:00Z">
              <w:r w:rsidRPr="00125D20">
                <w:rPr>
                  <w:sz w:val="22"/>
                  <w:szCs w:val="22"/>
                </w:rPr>
                <w:t>3</w:t>
              </w:r>
            </w:ins>
          </w:p>
        </w:tc>
        <w:tc>
          <w:tcPr>
            <w:tcW w:w="1188" w:type="dxa"/>
            <w:tcBorders>
              <w:right w:val="single" w:sz="4" w:space="0" w:color="000000" w:themeColor="text1"/>
            </w:tcBorders>
            <w:shd w:val="clear" w:color="auto" w:fill="E7E6E6" w:themeFill="background2"/>
            <w:noWrap/>
            <w:vAlign w:val="center"/>
            <w:hideMark/>
          </w:tcPr>
          <w:p w14:paraId="66DE9AA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80" w:author="Utku B. Demir" w:date="2022-04-21T13:53:00Z"/>
                <w:sz w:val="20"/>
                <w:szCs w:val="20"/>
              </w:rPr>
            </w:pPr>
            <w:ins w:id="2781" w:author="Utku B. Demir" w:date="2022-04-21T13:53:00Z">
              <w:r w:rsidRPr="00CA4FC8">
                <w:rPr>
                  <w:sz w:val="20"/>
                  <w:szCs w:val="20"/>
                </w:rPr>
                <w:t>2.01%</w:t>
              </w:r>
            </w:ins>
          </w:p>
        </w:tc>
        <w:tc>
          <w:tcPr>
            <w:tcW w:w="1188" w:type="dxa"/>
            <w:tcBorders>
              <w:left w:val="single" w:sz="4" w:space="0" w:color="000000" w:themeColor="text1"/>
            </w:tcBorders>
            <w:noWrap/>
            <w:vAlign w:val="center"/>
            <w:hideMark/>
          </w:tcPr>
          <w:p w14:paraId="04DEE2A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82" w:author="Utku B. Demir" w:date="2022-04-21T13:53:00Z"/>
                <w:sz w:val="22"/>
                <w:szCs w:val="22"/>
              </w:rPr>
            </w:pPr>
            <w:ins w:id="2783" w:author="Utku B. Demir" w:date="2022-04-21T13:53:00Z">
              <w:r w:rsidRPr="00125D20">
                <w:rPr>
                  <w:sz w:val="22"/>
                  <w:szCs w:val="22"/>
                </w:rPr>
                <w:t>10</w:t>
              </w:r>
            </w:ins>
          </w:p>
        </w:tc>
        <w:tc>
          <w:tcPr>
            <w:tcW w:w="1188" w:type="dxa"/>
            <w:shd w:val="clear" w:color="auto" w:fill="E7E6E6" w:themeFill="background2"/>
            <w:noWrap/>
            <w:vAlign w:val="center"/>
            <w:hideMark/>
          </w:tcPr>
          <w:p w14:paraId="75AA54DE"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84" w:author="Utku B. Demir" w:date="2022-04-21T13:53:00Z"/>
                <w:sz w:val="20"/>
                <w:szCs w:val="20"/>
              </w:rPr>
            </w:pPr>
            <w:ins w:id="2785" w:author="Utku B. Demir" w:date="2022-04-21T13:53:00Z">
              <w:r w:rsidRPr="00CA4FC8">
                <w:rPr>
                  <w:sz w:val="20"/>
                  <w:szCs w:val="20"/>
                </w:rPr>
                <w:t>7.14%</w:t>
              </w:r>
            </w:ins>
          </w:p>
        </w:tc>
      </w:tr>
      <w:tr w:rsidR="0012212C" w:rsidRPr="00125D20" w14:paraId="01AC8564" w14:textId="77777777" w:rsidTr="00B0217D">
        <w:trPr>
          <w:trHeight w:val="276"/>
          <w:ins w:id="278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6F10F16" w14:textId="77777777" w:rsidR="0012212C" w:rsidRPr="00125D20" w:rsidRDefault="0012212C" w:rsidP="00B0217D">
            <w:pPr>
              <w:jc w:val="center"/>
              <w:rPr>
                <w:ins w:id="2787" w:author="Utku B. Demir" w:date="2022-04-21T13:53:00Z"/>
              </w:rPr>
            </w:pPr>
            <w:ins w:id="2788" w:author="Utku B. Demir" w:date="2022-04-21T13:53:00Z">
              <w:r w:rsidRPr="00125D20">
                <w:t>4</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08DC84AE"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89" w:author="Utku B. Demir" w:date="2022-04-21T13:53:00Z"/>
                <w:sz w:val="22"/>
                <w:szCs w:val="22"/>
              </w:rPr>
            </w:pPr>
            <w:ins w:id="2790"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EDAB7D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1" w:author="Utku B. Demir" w:date="2022-04-21T13:53:00Z"/>
                <w:sz w:val="20"/>
                <w:szCs w:val="20"/>
              </w:rPr>
            </w:pPr>
            <w:ins w:id="2792"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77CB8885"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3" w:author="Utku B. Demir" w:date="2022-04-21T13:53:00Z"/>
                <w:sz w:val="22"/>
                <w:szCs w:val="22"/>
              </w:rPr>
            </w:pPr>
            <w:ins w:id="2794" w:author="Utku B. Demir" w:date="2022-04-21T13:53:00Z">
              <w:r w:rsidRPr="00125D20">
                <w:rPr>
                  <w:sz w:val="22"/>
                  <w:szCs w:val="22"/>
                </w:rPr>
                <w:t>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6415937"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5" w:author="Utku B. Demir" w:date="2022-04-21T13:53:00Z"/>
                <w:sz w:val="20"/>
                <w:szCs w:val="20"/>
              </w:rPr>
            </w:pPr>
            <w:ins w:id="2796"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2408796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7" w:author="Utku B. Demir" w:date="2022-04-21T13:53:00Z"/>
                <w:sz w:val="22"/>
                <w:szCs w:val="22"/>
              </w:rPr>
            </w:pPr>
            <w:ins w:id="2798" w:author="Utku B. Demir" w:date="2022-04-21T13:53:00Z">
              <w:r w:rsidRPr="00125D20">
                <w:rPr>
                  <w:sz w:val="22"/>
                  <w:szCs w:val="22"/>
                </w:rPr>
                <w:t>13</w:t>
              </w:r>
            </w:ins>
          </w:p>
        </w:tc>
        <w:tc>
          <w:tcPr>
            <w:tcW w:w="1188" w:type="dxa"/>
            <w:shd w:val="clear" w:color="auto" w:fill="E7E6E6" w:themeFill="background2"/>
            <w:noWrap/>
            <w:vAlign w:val="center"/>
            <w:hideMark/>
          </w:tcPr>
          <w:p w14:paraId="7426703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9" w:author="Utku B. Demir" w:date="2022-04-21T13:53:00Z"/>
                <w:sz w:val="20"/>
                <w:szCs w:val="20"/>
              </w:rPr>
            </w:pPr>
            <w:ins w:id="2800" w:author="Utku B. Demir" w:date="2022-04-21T13:53:00Z">
              <w:r w:rsidRPr="00CA4FC8">
                <w:rPr>
                  <w:sz w:val="20"/>
                  <w:szCs w:val="20"/>
                </w:rPr>
                <w:t>9.29%</w:t>
              </w:r>
            </w:ins>
          </w:p>
        </w:tc>
      </w:tr>
      <w:tr w:rsidR="0012212C" w:rsidRPr="00125D20" w14:paraId="42BC23CF" w14:textId="77777777" w:rsidTr="00B0217D">
        <w:trPr>
          <w:cnfStyle w:val="000000100000" w:firstRow="0" w:lastRow="0" w:firstColumn="0" w:lastColumn="0" w:oddVBand="0" w:evenVBand="0" w:oddHBand="1" w:evenHBand="0" w:firstRowFirstColumn="0" w:firstRowLastColumn="0" w:lastRowFirstColumn="0" w:lastRowLastColumn="0"/>
          <w:trHeight w:val="276"/>
          <w:ins w:id="280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2860DD7" w14:textId="77777777" w:rsidR="0012212C" w:rsidRPr="00125D20" w:rsidRDefault="0012212C" w:rsidP="00B0217D">
            <w:pPr>
              <w:jc w:val="center"/>
              <w:rPr>
                <w:ins w:id="2802" w:author="Utku B. Demir" w:date="2022-04-21T13:53:00Z"/>
              </w:rPr>
            </w:pPr>
            <w:ins w:id="2803" w:author="Utku B. Demir" w:date="2022-04-21T13:53:00Z">
              <w:r w:rsidRPr="00125D20">
                <w:t>5</w:t>
              </w:r>
            </w:ins>
          </w:p>
        </w:tc>
        <w:tc>
          <w:tcPr>
            <w:tcW w:w="1187" w:type="dxa"/>
            <w:tcBorders>
              <w:left w:val="single" w:sz="4" w:space="0" w:color="000000" w:themeColor="text1"/>
            </w:tcBorders>
            <w:noWrap/>
            <w:vAlign w:val="center"/>
            <w:hideMark/>
          </w:tcPr>
          <w:p w14:paraId="7BCDDA0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4" w:author="Utku B. Demir" w:date="2022-04-21T13:53:00Z"/>
                <w:sz w:val="22"/>
                <w:szCs w:val="22"/>
              </w:rPr>
            </w:pPr>
            <w:ins w:id="2805" w:author="Utku B. Demir" w:date="2022-04-21T13:53:00Z">
              <w:r w:rsidRPr="00125D20">
                <w:rPr>
                  <w:sz w:val="22"/>
                  <w:szCs w:val="22"/>
                </w:rPr>
                <w:t>21</w:t>
              </w:r>
            </w:ins>
          </w:p>
        </w:tc>
        <w:tc>
          <w:tcPr>
            <w:tcW w:w="1188" w:type="dxa"/>
            <w:tcBorders>
              <w:right w:val="single" w:sz="4" w:space="0" w:color="000000" w:themeColor="text1"/>
            </w:tcBorders>
            <w:shd w:val="clear" w:color="auto" w:fill="E7E6E6" w:themeFill="background2"/>
            <w:noWrap/>
            <w:vAlign w:val="center"/>
            <w:hideMark/>
          </w:tcPr>
          <w:p w14:paraId="2331549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6" w:author="Utku B. Demir" w:date="2022-04-21T13:53:00Z"/>
                <w:sz w:val="20"/>
                <w:szCs w:val="20"/>
              </w:rPr>
            </w:pPr>
            <w:ins w:id="2807" w:author="Utku B. Demir" w:date="2022-04-21T13:53:00Z">
              <w:r w:rsidRPr="00125D20">
                <w:rPr>
                  <w:sz w:val="20"/>
                  <w:szCs w:val="20"/>
                </w:rPr>
                <w:t>12.21%</w:t>
              </w:r>
            </w:ins>
          </w:p>
        </w:tc>
        <w:tc>
          <w:tcPr>
            <w:tcW w:w="1188" w:type="dxa"/>
            <w:tcBorders>
              <w:left w:val="single" w:sz="4" w:space="0" w:color="000000" w:themeColor="text1"/>
            </w:tcBorders>
            <w:noWrap/>
            <w:vAlign w:val="center"/>
            <w:hideMark/>
          </w:tcPr>
          <w:p w14:paraId="36872B5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8" w:author="Utku B. Demir" w:date="2022-04-21T13:53:00Z"/>
                <w:sz w:val="22"/>
                <w:szCs w:val="22"/>
              </w:rPr>
            </w:pPr>
            <w:ins w:id="2809" w:author="Utku B. Demir" w:date="2022-04-21T13:53:00Z">
              <w:r w:rsidRPr="00125D20">
                <w:rPr>
                  <w:sz w:val="22"/>
                  <w:szCs w:val="22"/>
                </w:rPr>
                <w:t>25</w:t>
              </w:r>
            </w:ins>
          </w:p>
        </w:tc>
        <w:tc>
          <w:tcPr>
            <w:tcW w:w="1188" w:type="dxa"/>
            <w:tcBorders>
              <w:right w:val="single" w:sz="4" w:space="0" w:color="000000" w:themeColor="text1"/>
            </w:tcBorders>
            <w:shd w:val="clear" w:color="auto" w:fill="E7E6E6" w:themeFill="background2"/>
            <w:noWrap/>
            <w:vAlign w:val="center"/>
            <w:hideMark/>
          </w:tcPr>
          <w:p w14:paraId="7A96F741"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10" w:author="Utku B. Demir" w:date="2022-04-21T13:53:00Z"/>
                <w:sz w:val="20"/>
                <w:szCs w:val="20"/>
              </w:rPr>
            </w:pPr>
            <w:ins w:id="2811" w:author="Utku B. Demir" w:date="2022-04-21T13:53:00Z">
              <w:r w:rsidRPr="00CA4FC8">
                <w:rPr>
                  <w:sz w:val="20"/>
                  <w:szCs w:val="20"/>
                </w:rPr>
                <w:t>16.78%</w:t>
              </w:r>
            </w:ins>
          </w:p>
        </w:tc>
        <w:tc>
          <w:tcPr>
            <w:tcW w:w="1188" w:type="dxa"/>
            <w:tcBorders>
              <w:left w:val="single" w:sz="4" w:space="0" w:color="000000" w:themeColor="text1"/>
            </w:tcBorders>
            <w:noWrap/>
            <w:vAlign w:val="center"/>
            <w:hideMark/>
          </w:tcPr>
          <w:p w14:paraId="0C98777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12" w:author="Utku B. Demir" w:date="2022-04-21T13:53:00Z"/>
                <w:sz w:val="22"/>
                <w:szCs w:val="22"/>
              </w:rPr>
            </w:pPr>
            <w:ins w:id="2813" w:author="Utku B. Demir" w:date="2022-04-21T13:53:00Z">
              <w:r w:rsidRPr="00125D20">
                <w:rPr>
                  <w:sz w:val="22"/>
                  <w:szCs w:val="22"/>
                </w:rPr>
                <w:t>17</w:t>
              </w:r>
            </w:ins>
          </w:p>
        </w:tc>
        <w:tc>
          <w:tcPr>
            <w:tcW w:w="1188" w:type="dxa"/>
            <w:shd w:val="clear" w:color="auto" w:fill="E7E6E6" w:themeFill="background2"/>
            <w:noWrap/>
            <w:vAlign w:val="center"/>
            <w:hideMark/>
          </w:tcPr>
          <w:p w14:paraId="502BFE0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14" w:author="Utku B. Demir" w:date="2022-04-21T13:53:00Z"/>
                <w:sz w:val="20"/>
                <w:szCs w:val="20"/>
              </w:rPr>
            </w:pPr>
            <w:ins w:id="2815" w:author="Utku B. Demir" w:date="2022-04-21T13:53:00Z">
              <w:r w:rsidRPr="00CA4FC8">
                <w:rPr>
                  <w:sz w:val="20"/>
                  <w:szCs w:val="20"/>
                </w:rPr>
                <w:t>12.14%</w:t>
              </w:r>
            </w:ins>
          </w:p>
        </w:tc>
      </w:tr>
      <w:tr w:rsidR="0012212C" w:rsidRPr="00125D20" w14:paraId="4732C5ED" w14:textId="77777777" w:rsidTr="00B0217D">
        <w:trPr>
          <w:trHeight w:val="276"/>
          <w:ins w:id="281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B6A5EC" w14:textId="77777777" w:rsidR="0012212C" w:rsidRPr="00125D20" w:rsidRDefault="0012212C" w:rsidP="00B0217D">
            <w:pPr>
              <w:jc w:val="center"/>
              <w:rPr>
                <w:ins w:id="2817" w:author="Utku B. Demir" w:date="2022-04-21T13:53:00Z"/>
              </w:rPr>
            </w:pPr>
            <w:ins w:id="2818" w:author="Utku B. Demir" w:date="2022-04-21T13:53:00Z">
              <w:r w:rsidRPr="00125D20">
                <w:t>6</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0833E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19" w:author="Utku B. Demir" w:date="2022-04-21T13:53:00Z"/>
                <w:sz w:val="22"/>
                <w:szCs w:val="22"/>
              </w:rPr>
            </w:pPr>
            <w:ins w:id="2820"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DBB6D8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1" w:author="Utku B. Demir" w:date="2022-04-21T13:53:00Z"/>
                <w:sz w:val="20"/>
                <w:szCs w:val="20"/>
              </w:rPr>
            </w:pPr>
            <w:ins w:id="2822" w:author="Utku B. Demir" w:date="2022-04-21T13:53:00Z">
              <w:r w:rsidRPr="00125D20">
                <w:rPr>
                  <w:sz w:val="20"/>
                  <w:szCs w:val="20"/>
                </w:rPr>
                <w:t>6.40%</w:t>
              </w:r>
            </w:ins>
          </w:p>
        </w:tc>
        <w:tc>
          <w:tcPr>
            <w:tcW w:w="1188" w:type="dxa"/>
            <w:tcBorders>
              <w:left w:val="single" w:sz="4" w:space="0" w:color="000000" w:themeColor="text1"/>
            </w:tcBorders>
            <w:noWrap/>
            <w:vAlign w:val="center"/>
            <w:hideMark/>
          </w:tcPr>
          <w:p w14:paraId="3A6664C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3" w:author="Utku B. Demir" w:date="2022-04-21T13:53:00Z"/>
                <w:sz w:val="22"/>
                <w:szCs w:val="22"/>
              </w:rPr>
            </w:pPr>
            <w:ins w:id="2824"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5352D1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5" w:author="Utku B. Demir" w:date="2022-04-21T13:53:00Z"/>
                <w:sz w:val="20"/>
                <w:szCs w:val="20"/>
              </w:rPr>
            </w:pPr>
            <w:ins w:id="2826"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640F9C6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7" w:author="Utku B. Demir" w:date="2022-04-21T13:53:00Z"/>
                <w:sz w:val="22"/>
                <w:szCs w:val="22"/>
              </w:rPr>
            </w:pPr>
            <w:ins w:id="2828" w:author="Utku B. Demir" w:date="2022-04-21T13:53:00Z">
              <w:r w:rsidRPr="00125D20">
                <w:rPr>
                  <w:sz w:val="22"/>
                  <w:szCs w:val="22"/>
                </w:rPr>
                <w:t>10</w:t>
              </w:r>
            </w:ins>
          </w:p>
        </w:tc>
        <w:tc>
          <w:tcPr>
            <w:tcW w:w="1188" w:type="dxa"/>
            <w:shd w:val="clear" w:color="auto" w:fill="E7E6E6" w:themeFill="background2"/>
            <w:noWrap/>
            <w:vAlign w:val="center"/>
            <w:hideMark/>
          </w:tcPr>
          <w:p w14:paraId="45F0EFF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9" w:author="Utku B. Demir" w:date="2022-04-21T13:53:00Z"/>
                <w:sz w:val="20"/>
                <w:szCs w:val="20"/>
              </w:rPr>
            </w:pPr>
            <w:ins w:id="2830" w:author="Utku B. Demir" w:date="2022-04-21T13:53:00Z">
              <w:r w:rsidRPr="00CA4FC8">
                <w:rPr>
                  <w:sz w:val="20"/>
                  <w:szCs w:val="20"/>
                </w:rPr>
                <w:t>7.14%</w:t>
              </w:r>
            </w:ins>
          </w:p>
        </w:tc>
      </w:tr>
      <w:tr w:rsidR="0012212C" w:rsidRPr="00125D20" w14:paraId="4AE661E9" w14:textId="77777777" w:rsidTr="00B0217D">
        <w:trPr>
          <w:cnfStyle w:val="000000100000" w:firstRow="0" w:lastRow="0" w:firstColumn="0" w:lastColumn="0" w:oddVBand="0" w:evenVBand="0" w:oddHBand="1" w:evenHBand="0" w:firstRowFirstColumn="0" w:firstRowLastColumn="0" w:lastRowFirstColumn="0" w:lastRowLastColumn="0"/>
          <w:trHeight w:val="276"/>
          <w:ins w:id="283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1DFDDDB" w14:textId="77777777" w:rsidR="0012212C" w:rsidRPr="00125D20" w:rsidRDefault="0012212C" w:rsidP="00B0217D">
            <w:pPr>
              <w:jc w:val="center"/>
              <w:rPr>
                <w:ins w:id="2832" w:author="Utku B. Demir" w:date="2022-04-21T13:53:00Z"/>
              </w:rPr>
            </w:pPr>
            <w:ins w:id="2833" w:author="Utku B. Demir" w:date="2022-04-21T13:53:00Z">
              <w:r w:rsidRPr="00125D20">
                <w:t>7</w:t>
              </w:r>
            </w:ins>
          </w:p>
        </w:tc>
        <w:tc>
          <w:tcPr>
            <w:tcW w:w="1187" w:type="dxa"/>
            <w:tcBorders>
              <w:left w:val="single" w:sz="4" w:space="0" w:color="000000" w:themeColor="text1"/>
            </w:tcBorders>
            <w:noWrap/>
            <w:vAlign w:val="center"/>
            <w:hideMark/>
          </w:tcPr>
          <w:p w14:paraId="044EDC5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4" w:author="Utku B. Demir" w:date="2022-04-21T13:53:00Z"/>
                <w:sz w:val="22"/>
                <w:szCs w:val="22"/>
              </w:rPr>
            </w:pPr>
            <w:ins w:id="2835" w:author="Utku B. Demir" w:date="2022-04-21T13:53:00Z">
              <w:r w:rsidRPr="00125D20">
                <w:rPr>
                  <w:sz w:val="22"/>
                  <w:szCs w:val="22"/>
                </w:rPr>
                <w:t>36</w:t>
              </w:r>
            </w:ins>
          </w:p>
        </w:tc>
        <w:tc>
          <w:tcPr>
            <w:tcW w:w="1188" w:type="dxa"/>
            <w:tcBorders>
              <w:right w:val="single" w:sz="4" w:space="0" w:color="000000" w:themeColor="text1"/>
            </w:tcBorders>
            <w:shd w:val="clear" w:color="auto" w:fill="E7E6E6" w:themeFill="background2"/>
            <w:noWrap/>
            <w:vAlign w:val="center"/>
            <w:hideMark/>
          </w:tcPr>
          <w:p w14:paraId="6068083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6" w:author="Utku B. Demir" w:date="2022-04-21T13:53:00Z"/>
                <w:sz w:val="20"/>
                <w:szCs w:val="20"/>
              </w:rPr>
            </w:pPr>
            <w:ins w:id="2837" w:author="Utku B. Demir" w:date="2022-04-21T13:53:00Z">
              <w:r w:rsidRPr="00125D20">
                <w:rPr>
                  <w:sz w:val="20"/>
                  <w:szCs w:val="20"/>
                </w:rPr>
                <w:t>20.93%</w:t>
              </w:r>
            </w:ins>
          </w:p>
        </w:tc>
        <w:tc>
          <w:tcPr>
            <w:tcW w:w="1188" w:type="dxa"/>
            <w:tcBorders>
              <w:left w:val="single" w:sz="4" w:space="0" w:color="000000" w:themeColor="text1"/>
            </w:tcBorders>
            <w:noWrap/>
            <w:vAlign w:val="center"/>
            <w:hideMark/>
          </w:tcPr>
          <w:p w14:paraId="12110F0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8" w:author="Utku B. Demir" w:date="2022-04-21T13:53:00Z"/>
                <w:sz w:val="22"/>
                <w:szCs w:val="22"/>
              </w:rPr>
            </w:pPr>
            <w:ins w:id="2839" w:author="Utku B. Demir" w:date="2022-04-21T13:53:00Z">
              <w:r w:rsidRPr="00125D20">
                <w:rPr>
                  <w:sz w:val="22"/>
                  <w:szCs w:val="22"/>
                </w:rPr>
                <w:t>24</w:t>
              </w:r>
            </w:ins>
          </w:p>
        </w:tc>
        <w:tc>
          <w:tcPr>
            <w:tcW w:w="1188" w:type="dxa"/>
            <w:tcBorders>
              <w:right w:val="single" w:sz="4" w:space="0" w:color="000000" w:themeColor="text1"/>
            </w:tcBorders>
            <w:shd w:val="clear" w:color="auto" w:fill="E7E6E6" w:themeFill="background2"/>
            <w:noWrap/>
            <w:vAlign w:val="center"/>
            <w:hideMark/>
          </w:tcPr>
          <w:p w14:paraId="337B3CC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40" w:author="Utku B. Demir" w:date="2022-04-21T13:53:00Z"/>
                <w:sz w:val="20"/>
                <w:szCs w:val="20"/>
              </w:rPr>
            </w:pPr>
            <w:ins w:id="2841"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19D7EDC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42" w:author="Utku B. Demir" w:date="2022-04-21T13:53:00Z"/>
                <w:sz w:val="22"/>
                <w:szCs w:val="22"/>
              </w:rPr>
            </w:pPr>
            <w:ins w:id="2843" w:author="Utku B. Demir" w:date="2022-04-21T13:53:00Z">
              <w:r w:rsidRPr="00125D20">
                <w:rPr>
                  <w:sz w:val="22"/>
                  <w:szCs w:val="22"/>
                </w:rPr>
                <w:t>16</w:t>
              </w:r>
            </w:ins>
          </w:p>
        </w:tc>
        <w:tc>
          <w:tcPr>
            <w:tcW w:w="1188" w:type="dxa"/>
            <w:shd w:val="clear" w:color="auto" w:fill="E7E6E6" w:themeFill="background2"/>
            <w:noWrap/>
            <w:vAlign w:val="center"/>
            <w:hideMark/>
          </w:tcPr>
          <w:p w14:paraId="0BC976FC"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44" w:author="Utku B. Demir" w:date="2022-04-21T13:53:00Z"/>
                <w:sz w:val="20"/>
                <w:szCs w:val="20"/>
              </w:rPr>
            </w:pPr>
            <w:ins w:id="2845" w:author="Utku B. Demir" w:date="2022-04-21T13:53:00Z">
              <w:r w:rsidRPr="00CA4FC8">
                <w:rPr>
                  <w:sz w:val="20"/>
                  <w:szCs w:val="20"/>
                </w:rPr>
                <w:t>11.43%</w:t>
              </w:r>
            </w:ins>
          </w:p>
        </w:tc>
      </w:tr>
      <w:tr w:rsidR="0012212C" w:rsidRPr="00125D20" w14:paraId="7B05F8B4" w14:textId="77777777" w:rsidTr="00B0217D">
        <w:trPr>
          <w:trHeight w:val="276"/>
          <w:ins w:id="284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347029D" w14:textId="77777777" w:rsidR="0012212C" w:rsidRPr="00125D20" w:rsidRDefault="0012212C" w:rsidP="00B0217D">
            <w:pPr>
              <w:jc w:val="center"/>
              <w:rPr>
                <w:ins w:id="2847" w:author="Utku B. Demir" w:date="2022-04-21T13:53:00Z"/>
              </w:rPr>
            </w:pPr>
            <w:ins w:id="2848" w:author="Utku B. Demir" w:date="2022-04-21T13:53:00Z">
              <w:r w:rsidRPr="00125D20">
                <w:t>8</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563BE1C7"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49" w:author="Utku B. Demir" w:date="2022-04-21T13:53:00Z"/>
                <w:sz w:val="22"/>
                <w:szCs w:val="22"/>
              </w:rPr>
            </w:pPr>
            <w:ins w:id="2850" w:author="Utku B. Demir" w:date="2022-04-21T13:53:00Z">
              <w:r w:rsidRPr="00125D20">
                <w:rPr>
                  <w:sz w:val="22"/>
                  <w:szCs w:val="22"/>
                </w:rPr>
                <w:t>38</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251779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1" w:author="Utku B. Demir" w:date="2022-04-21T13:53:00Z"/>
                <w:sz w:val="20"/>
                <w:szCs w:val="20"/>
              </w:rPr>
            </w:pPr>
            <w:ins w:id="2852" w:author="Utku B. Demir" w:date="2022-04-21T13:53:00Z">
              <w:r w:rsidRPr="00125D20">
                <w:rPr>
                  <w:sz w:val="20"/>
                  <w:szCs w:val="20"/>
                </w:rPr>
                <w:t>22.09%</w:t>
              </w:r>
            </w:ins>
          </w:p>
        </w:tc>
        <w:tc>
          <w:tcPr>
            <w:tcW w:w="1188" w:type="dxa"/>
            <w:tcBorders>
              <w:left w:val="single" w:sz="4" w:space="0" w:color="000000" w:themeColor="text1"/>
            </w:tcBorders>
            <w:noWrap/>
            <w:vAlign w:val="center"/>
            <w:hideMark/>
          </w:tcPr>
          <w:p w14:paraId="1A65ED12"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3" w:author="Utku B. Demir" w:date="2022-04-21T13:53:00Z"/>
                <w:sz w:val="22"/>
                <w:szCs w:val="22"/>
              </w:rPr>
            </w:pPr>
            <w:ins w:id="2854" w:author="Utku B. Demir" w:date="2022-04-21T13:53:00Z">
              <w:r w:rsidRPr="00125D20">
                <w:rPr>
                  <w:sz w:val="22"/>
                  <w:szCs w:val="22"/>
                </w:rPr>
                <w:t>33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3447FC3"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5" w:author="Utku B. Demir" w:date="2022-04-21T13:53:00Z"/>
                <w:sz w:val="20"/>
                <w:szCs w:val="20"/>
              </w:rPr>
            </w:pPr>
            <w:ins w:id="2856" w:author="Utku B. Demir" w:date="2022-04-21T13:53:00Z">
              <w:r w:rsidRPr="00CA4FC8">
                <w:rPr>
                  <w:sz w:val="20"/>
                  <w:szCs w:val="20"/>
                </w:rPr>
                <w:t>22.15%</w:t>
              </w:r>
            </w:ins>
          </w:p>
        </w:tc>
        <w:tc>
          <w:tcPr>
            <w:tcW w:w="1188" w:type="dxa"/>
            <w:tcBorders>
              <w:left w:val="single" w:sz="4" w:space="0" w:color="000000" w:themeColor="text1"/>
            </w:tcBorders>
            <w:noWrap/>
            <w:vAlign w:val="center"/>
            <w:hideMark/>
          </w:tcPr>
          <w:p w14:paraId="05E64CD6"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7" w:author="Utku B. Demir" w:date="2022-04-21T13:53:00Z"/>
                <w:sz w:val="22"/>
                <w:szCs w:val="22"/>
              </w:rPr>
            </w:pPr>
            <w:ins w:id="2858" w:author="Utku B. Demir" w:date="2022-04-21T13:53:00Z">
              <w:r w:rsidRPr="00125D20">
                <w:rPr>
                  <w:sz w:val="22"/>
                  <w:szCs w:val="22"/>
                </w:rPr>
                <w:t>15</w:t>
              </w:r>
            </w:ins>
          </w:p>
        </w:tc>
        <w:tc>
          <w:tcPr>
            <w:tcW w:w="1188" w:type="dxa"/>
            <w:shd w:val="clear" w:color="auto" w:fill="E7E6E6" w:themeFill="background2"/>
            <w:noWrap/>
            <w:vAlign w:val="center"/>
            <w:hideMark/>
          </w:tcPr>
          <w:p w14:paraId="6F1E5DE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9" w:author="Utku B. Demir" w:date="2022-04-21T13:53:00Z"/>
                <w:sz w:val="20"/>
                <w:szCs w:val="20"/>
              </w:rPr>
            </w:pPr>
            <w:ins w:id="2860" w:author="Utku B. Demir" w:date="2022-04-21T13:53:00Z">
              <w:r w:rsidRPr="00CA4FC8">
                <w:rPr>
                  <w:sz w:val="20"/>
                  <w:szCs w:val="20"/>
                </w:rPr>
                <w:t>10.71%</w:t>
              </w:r>
            </w:ins>
          </w:p>
        </w:tc>
      </w:tr>
      <w:tr w:rsidR="0012212C" w:rsidRPr="00125D20" w14:paraId="7DC3B0D6" w14:textId="77777777" w:rsidTr="00B0217D">
        <w:trPr>
          <w:cnfStyle w:val="000000100000" w:firstRow="0" w:lastRow="0" w:firstColumn="0" w:lastColumn="0" w:oddVBand="0" w:evenVBand="0" w:oddHBand="1" w:evenHBand="0" w:firstRowFirstColumn="0" w:firstRowLastColumn="0" w:lastRowFirstColumn="0" w:lastRowLastColumn="0"/>
          <w:trHeight w:val="276"/>
          <w:ins w:id="286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F2306CE" w14:textId="77777777" w:rsidR="0012212C" w:rsidRPr="00125D20" w:rsidRDefault="0012212C" w:rsidP="00B0217D">
            <w:pPr>
              <w:jc w:val="center"/>
              <w:rPr>
                <w:ins w:id="2862" w:author="Utku B. Demir" w:date="2022-04-21T13:53:00Z"/>
              </w:rPr>
            </w:pPr>
            <w:ins w:id="2863" w:author="Utku B. Demir" w:date="2022-04-21T13:53:00Z">
              <w:r w:rsidRPr="00125D20">
                <w:t>9</w:t>
              </w:r>
            </w:ins>
          </w:p>
        </w:tc>
        <w:tc>
          <w:tcPr>
            <w:tcW w:w="1187" w:type="dxa"/>
            <w:tcBorders>
              <w:left w:val="single" w:sz="4" w:space="0" w:color="000000" w:themeColor="text1"/>
            </w:tcBorders>
            <w:noWrap/>
            <w:vAlign w:val="center"/>
            <w:hideMark/>
          </w:tcPr>
          <w:p w14:paraId="6DC8D89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4" w:author="Utku B. Demir" w:date="2022-04-21T13:53:00Z"/>
                <w:sz w:val="22"/>
                <w:szCs w:val="22"/>
              </w:rPr>
            </w:pPr>
            <w:ins w:id="2865" w:author="Utku B. Demir" w:date="2022-04-21T13:53:00Z">
              <w:r w:rsidRPr="00125D20">
                <w:rPr>
                  <w:sz w:val="22"/>
                  <w:szCs w:val="22"/>
                </w:rPr>
                <w:t>10</w:t>
              </w:r>
            </w:ins>
          </w:p>
        </w:tc>
        <w:tc>
          <w:tcPr>
            <w:tcW w:w="1188" w:type="dxa"/>
            <w:tcBorders>
              <w:right w:val="single" w:sz="4" w:space="0" w:color="000000" w:themeColor="text1"/>
            </w:tcBorders>
            <w:shd w:val="clear" w:color="auto" w:fill="E7E6E6" w:themeFill="background2"/>
            <w:noWrap/>
            <w:vAlign w:val="center"/>
            <w:hideMark/>
          </w:tcPr>
          <w:p w14:paraId="4D29E4D5"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6" w:author="Utku B. Demir" w:date="2022-04-21T13:53:00Z"/>
                <w:sz w:val="20"/>
                <w:szCs w:val="20"/>
              </w:rPr>
            </w:pPr>
            <w:ins w:id="2867" w:author="Utku B. Demir" w:date="2022-04-21T13:53:00Z">
              <w:r w:rsidRPr="00125D20">
                <w:rPr>
                  <w:sz w:val="20"/>
                  <w:szCs w:val="20"/>
                </w:rPr>
                <w:t>5.81%</w:t>
              </w:r>
            </w:ins>
          </w:p>
        </w:tc>
        <w:tc>
          <w:tcPr>
            <w:tcW w:w="1188" w:type="dxa"/>
            <w:tcBorders>
              <w:left w:val="single" w:sz="4" w:space="0" w:color="000000" w:themeColor="text1"/>
            </w:tcBorders>
            <w:noWrap/>
            <w:vAlign w:val="center"/>
            <w:hideMark/>
          </w:tcPr>
          <w:p w14:paraId="5B3CA06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8" w:author="Utku B. Demir" w:date="2022-04-21T13:53:00Z"/>
                <w:sz w:val="22"/>
                <w:szCs w:val="22"/>
              </w:rPr>
            </w:pPr>
            <w:ins w:id="2869" w:author="Utku B. Demir" w:date="2022-04-21T13:53:00Z">
              <w:r w:rsidRPr="00125D20">
                <w:rPr>
                  <w:sz w:val="22"/>
                  <w:szCs w:val="22"/>
                </w:rPr>
                <w:t>5</w:t>
              </w:r>
            </w:ins>
          </w:p>
        </w:tc>
        <w:tc>
          <w:tcPr>
            <w:tcW w:w="1188" w:type="dxa"/>
            <w:tcBorders>
              <w:right w:val="single" w:sz="4" w:space="0" w:color="000000" w:themeColor="text1"/>
            </w:tcBorders>
            <w:shd w:val="clear" w:color="auto" w:fill="E7E6E6" w:themeFill="background2"/>
            <w:noWrap/>
            <w:vAlign w:val="center"/>
            <w:hideMark/>
          </w:tcPr>
          <w:p w14:paraId="3FE2BE9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70" w:author="Utku B. Demir" w:date="2022-04-21T13:53:00Z"/>
                <w:sz w:val="20"/>
                <w:szCs w:val="20"/>
              </w:rPr>
            </w:pPr>
            <w:ins w:id="2871"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78B6E75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72" w:author="Utku B. Demir" w:date="2022-04-21T13:53:00Z"/>
                <w:sz w:val="22"/>
                <w:szCs w:val="22"/>
              </w:rPr>
            </w:pPr>
            <w:ins w:id="2873" w:author="Utku B. Demir" w:date="2022-04-21T13:53:00Z">
              <w:r w:rsidRPr="00125D20">
                <w:rPr>
                  <w:sz w:val="22"/>
                  <w:szCs w:val="22"/>
                </w:rPr>
                <w:t>5</w:t>
              </w:r>
            </w:ins>
          </w:p>
        </w:tc>
        <w:tc>
          <w:tcPr>
            <w:tcW w:w="1188" w:type="dxa"/>
            <w:shd w:val="clear" w:color="auto" w:fill="E7E6E6" w:themeFill="background2"/>
            <w:noWrap/>
            <w:vAlign w:val="center"/>
            <w:hideMark/>
          </w:tcPr>
          <w:p w14:paraId="1BD60D29"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74" w:author="Utku B. Demir" w:date="2022-04-21T13:53:00Z"/>
                <w:sz w:val="20"/>
                <w:szCs w:val="20"/>
              </w:rPr>
            </w:pPr>
            <w:ins w:id="2875" w:author="Utku B. Demir" w:date="2022-04-21T13:53:00Z">
              <w:r w:rsidRPr="00CA4FC8">
                <w:rPr>
                  <w:sz w:val="20"/>
                  <w:szCs w:val="20"/>
                </w:rPr>
                <w:t>3.57%</w:t>
              </w:r>
            </w:ins>
          </w:p>
        </w:tc>
      </w:tr>
      <w:tr w:rsidR="0012212C" w:rsidRPr="00125D20" w14:paraId="024ADC92" w14:textId="77777777" w:rsidTr="00B0217D">
        <w:trPr>
          <w:trHeight w:val="276"/>
          <w:ins w:id="287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76404DE" w14:textId="77777777" w:rsidR="0012212C" w:rsidRPr="00125D20" w:rsidRDefault="0012212C" w:rsidP="00B0217D">
            <w:pPr>
              <w:jc w:val="center"/>
              <w:rPr>
                <w:ins w:id="2877" w:author="Utku B. Demir" w:date="2022-04-21T13:53:00Z"/>
              </w:rPr>
            </w:pPr>
            <w:ins w:id="2878" w:author="Utku B. Demir" w:date="2022-04-21T13:53:00Z">
              <w:r w:rsidRPr="00125D20">
                <w:t>10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31B8DB1"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79" w:author="Utku B. Demir" w:date="2022-04-21T13:53:00Z"/>
                <w:sz w:val="22"/>
                <w:szCs w:val="22"/>
              </w:rPr>
            </w:pPr>
            <w:ins w:id="2880" w:author="Utku B. Demir" w:date="2022-04-21T13:53:00Z">
              <w:r w:rsidRPr="00125D20">
                <w:rPr>
                  <w:sz w:val="22"/>
                  <w:szCs w:val="22"/>
                </w:rPr>
                <w:t>35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3179F5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1" w:author="Utku B. Demir" w:date="2022-04-21T13:53:00Z"/>
                <w:sz w:val="20"/>
                <w:szCs w:val="20"/>
              </w:rPr>
            </w:pPr>
            <w:ins w:id="2882" w:author="Utku B. Demir" w:date="2022-04-21T13:53:00Z">
              <w:r w:rsidRPr="00125D20">
                <w:rPr>
                  <w:sz w:val="20"/>
                  <w:szCs w:val="20"/>
                </w:rPr>
                <w:t>20.35%</w:t>
              </w:r>
            </w:ins>
          </w:p>
        </w:tc>
        <w:tc>
          <w:tcPr>
            <w:tcW w:w="1188" w:type="dxa"/>
            <w:tcBorders>
              <w:left w:val="single" w:sz="4" w:space="0" w:color="000000" w:themeColor="text1"/>
            </w:tcBorders>
            <w:noWrap/>
            <w:vAlign w:val="center"/>
            <w:hideMark/>
          </w:tcPr>
          <w:p w14:paraId="7C49610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3" w:author="Utku B. Demir" w:date="2022-04-21T13:53:00Z"/>
                <w:sz w:val="22"/>
                <w:szCs w:val="22"/>
              </w:rPr>
            </w:pPr>
            <w:ins w:id="2884" w:author="Utku B. Demir" w:date="2022-04-21T13:53:00Z">
              <w:r w:rsidRPr="00125D20">
                <w:rPr>
                  <w:sz w:val="22"/>
                  <w:szCs w:val="22"/>
                </w:rPr>
                <w:t>24</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61BB311"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5" w:author="Utku B. Demir" w:date="2022-04-21T13:53:00Z"/>
                <w:sz w:val="20"/>
                <w:szCs w:val="20"/>
              </w:rPr>
            </w:pPr>
            <w:ins w:id="2886"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0FB15A2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7" w:author="Utku B. Demir" w:date="2022-04-21T13:53:00Z"/>
                <w:sz w:val="22"/>
                <w:szCs w:val="22"/>
              </w:rPr>
            </w:pPr>
            <w:ins w:id="2888" w:author="Utku B. Demir" w:date="2022-04-21T13:53:00Z">
              <w:r w:rsidRPr="00125D20">
                <w:rPr>
                  <w:sz w:val="22"/>
                  <w:szCs w:val="22"/>
                </w:rPr>
                <w:t>15</w:t>
              </w:r>
            </w:ins>
          </w:p>
        </w:tc>
        <w:tc>
          <w:tcPr>
            <w:tcW w:w="1188" w:type="dxa"/>
            <w:shd w:val="clear" w:color="auto" w:fill="E7E6E6" w:themeFill="background2"/>
            <w:noWrap/>
            <w:vAlign w:val="center"/>
            <w:hideMark/>
          </w:tcPr>
          <w:p w14:paraId="21DBA4B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9" w:author="Utku B. Demir" w:date="2022-04-21T13:53:00Z"/>
                <w:sz w:val="20"/>
                <w:szCs w:val="20"/>
              </w:rPr>
            </w:pPr>
            <w:ins w:id="2890" w:author="Utku B. Demir" w:date="2022-04-21T13:53:00Z">
              <w:r w:rsidRPr="00CA4FC8">
                <w:rPr>
                  <w:sz w:val="20"/>
                  <w:szCs w:val="20"/>
                </w:rPr>
                <w:t>10.71%</w:t>
              </w:r>
            </w:ins>
          </w:p>
        </w:tc>
      </w:tr>
    </w:tbl>
    <w:p w14:paraId="0004F3C1" w14:textId="77777777" w:rsidR="0012212C" w:rsidRDefault="0012212C" w:rsidP="00995AA1">
      <w:pPr>
        <w:pStyle w:val="RTDBody"/>
      </w:pPr>
    </w:p>
    <w:p w14:paraId="526C16A5" w14:textId="3D8EC80A" w:rsidR="00F73C05" w:rsidRDefault="00F73C05" w:rsidP="00F73C05">
      <w:pPr>
        <w:pStyle w:val="RTDHeading02"/>
        <w:numPr>
          <w:ilvl w:val="0"/>
          <w:numId w:val="4"/>
        </w:numPr>
        <w:ind w:left="709" w:hanging="709"/>
        <w:outlineLvl w:val="0"/>
        <w:rPr>
          <w:sz w:val="28"/>
          <w:szCs w:val="28"/>
        </w:rPr>
      </w:pPr>
      <w:bookmarkStart w:id="2891" w:name="_Toc99469571"/>
      <w:r>
        <w:rPr>
          <w:sz w:val="28"/>
          <w:szCs w:val="28"/>
        </w:rPr>
        <w:t>the last miles – what does it take?</w:t>
      </w:r>
      <w:bookmarkEnd w:id="2891"/>
    </w:p>
    <w:p w14:paraId="7B78F7E6" w14:textId="77777777"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5FBB771" w14:textId="61B3131E" w:rsidR="00F73C05" w:rsidRPr="00F73C05" w:rsidRDefault="00954B1B" w:rsidP="00F73C05">
      <w:pPr>
        <w:pStyle w:val="RTDHeading02"/>
        <w:numPr>
          <w:ilvl w:val="0"/>
          <w:numId w:val="4"/>
        </w:numPr>
        <w:ind w:left="709" w:hanging="709"/>
        <w:outlineLvl w:val="0"/>
        <w:rPr>
          <w:sz w:val="28"/>
          <w:szCs w:val="28"/>
        </w:rPr>
      </w:pPr>
      <w:bookmarkStart w:id="2892" w:name="_Toc99469572"/>
      <w:r>
        <w:rPr>
          <w:rFonts w:cstheme="minorHAnsi"/>
          <w:sz w:val="28"/>
          <w:szCs w:val="28"/>
        </w:rPr>
        <w:t xml:space="preserve">WRAP-UP 1: </w:t>
      </w:r>
      <w:r w:rsidR="00F73C05">
        <w:rPr>
          <w:rFonts w:cstheme="minorHAnsi"/>
          <w:sz w:val="28"/>
          <w:szCs w:val="28"/>
        </w:rPr>
        <w:t>VALUATION</w:t>
      </w:r>
      <w:r w:rsidR="00F73C05" w:rsidRPr="00F73C05">
        <w:rPr>
          <w:rFonts w:cstheme="minorHAnsi"/>
          <w:sz w:val="28"/>
          <w:szCs w:val="28"/>
        </w:rPr>
        <w:t xml:space="preserve"> of social innovation as potential outcome category of </w:t>
      </w:r>
      <w:r w:rsidR="006A274C">
        <w:rPr>
          <w:rFonts w:cstheme="minorHAnsi"/>
          <w:sz w:val="28"/>
          <w:szCs w:val="28"/>
        </w:rPr>
        <w:t xml:space="preserve">SNSF funded </w:t>
      </w:r>
      <w:r w:rsidR="00F73C05" w:rsidRPr="00F73C05">
        <w:rPr>
          <w:rFonts w:cstheme="minorHAnsi"/>
          <w:sz w:val="28"/>
          <w:szCs w:val="28"/>
        </w:rPr>
        <w:t>research</w:t>
      </w:r>
      <w:bookmarkEnd w:id="2892"/>
    </w:p>
    <w:p w14:paraId="34B95221" w14:textId="1B33C251"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82D18C9" w14:textId="34A5F779" w:rsidR="00954B1B" w:rsidRPr="00F73C05" w:rsidRDefault="00954B1B" w:rsidP="00954B1B">
      <w:pPr>
        <w:pStyle w:val="RTDHeading02"/>
        <w:numPr>
          <w:ilvl w:val="0"/>
          <w:numId w:val="4"/>
        </w:numPr>
        <w:ind w:left="709" w:hanging="709"/>
        <w:outlineLvl w:val="0"/>
        <w:rPr>
          <w:sz w:val="28"/>
          <w:szCs w:val="28"/>
        </w:rPr>
      </w:pPr>
      <w:bookmarkStart w:id="2893" w:name="_Toc99469573"/>
      <w:r>
        <w:rPr>
          <w:rFonts w:cstheme="minorHAnsi"/>
          <w:sz w:val="28"/>
          <w:szCs w:val="28"/>
        </w:rPr>
        <w:t>WRAP-UP 2: TOWARDS A MODEL OF ASSESSING snsf’ CONTRIBUTION TO SOCIAL INNOVATIONS</w:t>
      </w:r>
      <w:bookmarkEnd w:id="2893"/>
    </w:p>
    <w:p w14:paraId="2BB25852" w14:textId="6A470B84" w:rsidR="00954B1B" w:rsidRDefault="00954B1B"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w:t>
      </w:r>
      <w:r w:rsidRPr="009B58C9">
        <w:lastRenderedPageBreak/>
        <w:t xml:space="preserve">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409A3A5" w14:textId="1E944AE4" w:rsidR="006A4A09" w:rsidRPr="00954B1B" w:rsidRDefault="00BB1A4A" w:rsidP="00954B1B">
      <w:pPr>
        <w:pStyle w:val="RTDHeading02"/>
        <w:numPr>
          <w:ilvl w:val="0"/>
          <w:numId w:val="4"/>
        </w:numPr>
        <w:ind w:left="709" w:hanging="709"/>
        <w:outlineLvl w:val="0"/>
        <w:rPr>
          <w:rFonts w:cstheme="minorHAnsi"/>
          <w:sz w:val="28"/>
          <w:szCs w:val="28"/>
        </w:rPr>
      </w:pPr>
      <w:bookmarkStart w:id="2894" w:name="_Toc99469574"/>
      <w:r w:rsidRPr="00954B1B">
        <w:rPr>
          <w:rFonts w:cstheme="minorHAnsi"/>
          <w:sz w:val="28"/>
          <w:szCs w:val="28"/>
        </w:rPr>
        <w:t>LITERATURE</w:t>
      </w:r>
      <w:bookmarkEnd w:id="2894"/>
    </w:p>
    <w:p w14:paraId="7C028BE9" w14:textId="1099659C"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Antons</w:t>
      </w:r>
      <w:proofErr w:type="spellEnd"/>
      <w:r w:rsidRPr="00B1187B">
        <w:rPr>
          <w:rFonts w:ascii="Verdana" w:hAnsi="Verdana" w:cs="Arial"/>
          <w:sz w:val="19"/>
          <w:szCs w:val="19"/>
        </w:rPr>
        <w:t xml:space="preserve">, D., </w:t>
      </w:r>
      <w:proofErr w:type="spellStart"/>
      <w:r w:rsidRPr="00B1187B">
        <w:rPr>
          <w:rFonts w:ascii="Verdana" w:hAnsi="Verdana" w:cs="Arial"/>
          <w:sz w:val="19"/>
          <w:szCs w:val="19"/>
        </w:rPr>
        <w:t>Grünwald</w:t>
      </w:r>
      <w:proofErr w:type="spellEnd"/>
      <w:r w:rsidRPr="00B1187B">
        <w:rPr>
          <w:rFonts w:ascii="Verdana" w:hAnsi="Verdana" w:cs="Arial"/>
          <w:sz w:val="19"/>
          <w:szCs w:val="19"/>
        </w:rPr>
        <w:t xml:space="preserve">, E., </w:t>
      </w:r>
      <w:proofErr w:type="spellStart"/>
      <w:r w:rsidRPr="00B1187B">
        <w:rPr>
          <w:rFonts w:ascii="Verdana" w:hAnsi="Verdana" w:cs="Arial"/>
          <w:sz w:val="19"/>
          <w:szCs w:val="19"/>
        </w:rPr>
        <w:t>Cichy</w:t>
      </w:r>
      <w:proofErr w:type="spellEnd"/>
      <w:r w:rsidRPr="00B1187B">
        <w:rPr>
          <w:rFonts w:ascii="Verdana" w:hAnsi="Verdana" w:cs="Arial"/>
          <w:sz w:val="19"/>
          <w:szCs w:val="19"/>
        </w:rPr>
        <w:t xml:space="preserve">, P. and </w:t>
      </w:r>
      <w:proofErr w:type="spellStart"/>
      <w:r w:rsidRPr="00B1187B">
        <w:rPr>
          <w:rFonts w:ascii="Verdana" w:hAnsi="Verdana" w:cs="Arial"/>
          <w:sz w:val="19"/>
          <w:szCs w:val="19"/>
        </w:rPr>
        <w:t>Salge</w:t>
      </w:r>
      <w:proofErr w:type="spellEnd"/>
      <w:r w:rsidRPr="00B1187B">
        <w:rPr>
          <w:rFonts w:ascii="Verdana" w:hAnsi="Verdana" w:cs="Arial"/>
          <w:sz w:val="19"/>
          <w:szCs w:val="19"/>
        </w:rPr>
        <w:t xml:space="preserve">, T.O. (2020), </w:t>
      </w:r>
      <w:r>
        <w:rPr>
          <w:rFonts w:ascii="Verdana" w:hAnsi="Verdana" w:cs="Arial"/>
          <w:sz w:val="19"/>
          <w:szCs w:val="19"/>
        </w:rPr>
        <w:t>‘</w:t>
      </w:r>
      <w:r w:rsidRPr="00B1187B">
        <w:rPr>
          <w:rFonts w:ascii="Verdana" w:hAnsi="Verdana" w:cs="Arial"/>
          <w:sz w:val="19"/>
          <w:szCs w:val="19"/>
        </w:rPr>
        <w:t>The application of text mining methods in innovation research: current state, evolution patterns, and development priorities</w:t>
      </w:r>
      <w:r>
        <w:rPr>
          <w:rFonts w:ascii="Verdana" w:hAnsi="Verdana" w:cs="Arial"/>
          <w:sz w:val="19"/>
          <w:szCs w:val="19"/>
        </w:rPr>
        <w:t>’, in</w:t>
      </w:r>
      <w:r w:rsidRPr="00B1187B">
        <w:rPr>
          <w:rFonts w:ascii="Verdana" w:hAnsi="Verdana" w:cs="Arial"/>
          <w:sz w:val="19"/>
          <w:szCs w:val="19"/>
        </w:rPr>
        <w:t xml:space="preserve"> R&amp;D Management, 50: 329-351. https://doi.org/10.1111/radm.12408</w:t>
      </w:r>
    </w:p>
    <w:p w14:paraId="1FF651AF" w14:textId="67DBDED9" w:rsidR="00712DEB" w:rsidRDefault="00BB1A4A" w:rsidP="006D51A0">
      <w:pPr>
        <w:ind w:left="567" w:hanging="567"/>
        <w:jc w:val="both"/>
        <w:rPr>
          <w:rFonts w:ascii="Verdana" w:hAnsi="Verdana" w:cs="Arial"/>
          <w:sz w:val="19"/>
          <w:szCs w:val="19"/>
        </w:rPr>
      </w:pPr>
      <w:proofErr w:type="spellStart"/>
      <w:r>
        <w:rPr>
          <w:rFonts w:ascii="Verdana" w:hAnsi="Verdana" w:cs="Arial"/>
          <w:sz w:val="19"/>
          <w:szCs w:val="19"/>
        </w:rPr>
        <w:t>Benneworth</w:t>
      </w:r>
      <w:proofErr w:type="spellEnd"/>
      <w:r>
        <w:rPr>
          <w:rFonts w:ascii="Verdana" w:hAnsi="Verdana" w:cs="Arial"/>
          <w:sz w:val="19"/>
          <w:szCs w:val="19"/>
        </w:rPr>
        <w:t>, P. (2015), ‘</w:t>
      </w:r>
      <w:r w:rsidR="00712DEB" w:rsidRPr="00D23863">
        <w:rPr>
          <w:rFonts w:ascii="Verdana" w:hAnsi="Verdana" w:cs="Arial"/>
          <w:sz w:val="19"/>
          <w:szCs w:val="19"/>
        </w:rPr>
        <w:t xml:space="preserve">Tracing How Arts and Humanities Research Translates, Circulates and Consolidates in Society. How have Scholars been Reacting to Diverse Impact and Public Value Agendas?’, </w:t>
      </w:r>
      <w:r w:rsidR="00712DEB" w:rsidRPr="00D23863">
        <w:rPr>
          <w:rFonts w:ascii="Verdana" w:hAnsi="Verdana" w:cs="Arial"/>
          <w:i/>
          <w:sz w:val="19"/>
          <w:szCs w:val="19"/>
        </w:rPr>
        <w:t>Arts and Humanities in Higher Education,</w:t>
      </w:r>
      <w:r w:rsidR="00712DEB" w:rsidRPr="00D23863">
        <w:rPr>
          <w:rFonts w:ascii="Verdana" w:hAnsi="Verdana" w:cs="Arial"/>
          <w:sz w:val="19"/>
          <w:szCs w:val="19"/>
        </w:rPr>
        <w:t xml:space="preserve"> 14 (1), 45-60.</w:t>
      </w:r>
    </w:p>
    <w:p w14:paraId="7901081D" w14:textId="77558D79"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Blei</w:t>
      </w:r>
      <w:proofErr w:type="spellEnd"/>
      <w:r w:rsidRPr="00B1187B">
        <w:rPr>
          <w:rFonts w:ascii="Verdana" w:hAnsi="Verdana" w:cs="Arial"/>
          <w:sz w:val="19"/>
          <w:szCs w:val="19"/>
        </w:rPr>
        <w:t xml:space="preserve">, D. M., Ng, A. Y., &amp; Jordan, M. I. (2003), </w:t>
      </w:r>
      <w:r>
        <w:rPr>
          <w:rFonts w:ascii="Verdana" w:hAnsi="Verdana" w:cs="Arial"/>
          <w:sz w:val="19"/>
          <w:szCs w:val="19"/>
        </w:rPr>
        <w:t>‘</w:t>
      </w:r>
      <w:r w:rsidRPr="00B1187B">
        <w:rPr>
          <w:rFonts w:ascii="Verdana" w:hAnsi="Verdana" w:cs="Arial"/>
          <w:sz w:val="19"/>
          <w:szCs w:val="19"/>
        </w:rPr>
        <w:t xml:space="preserve">Latent </w:t>
      </w:r>
      <w:proofErr w:type="spellStart"/>
      <w:r w:rsidRPr="00B1187B">
        <w:rPr>
          <w:rFonts w:ascii="Verdana" w:hAnsi="Verdana" w:cs="Arial"/>
          <w:sz w:val="19"/>
          <w:szCs w:val="19"/>
        </w:rPr>
        <w:t>dirichlet</w:t>
      </w:r>
      <w:proofErr w:type="spellEnd"/>
      <w:r w:rsidRPr="00B1187B">
        <w:rPr>
          <w:rFonts w:ascii="Verdana" w:hAnsi="Verdana" w:cs="Arial"/>
          <w:sz w:val="19"/>
          <w:szCs w:val="19"/>
        </w:rPr>
        <w:t xml:space="preserve"> allocation</w:t>
      </w:r>
      <w:r>
        <w:rPr>
          <w:rFonts w:ascii="Verdana" w:hAnsi="Verdana" w:cs="Arial"/>
          <w:sz w:val="19"/>
          <w:szCs w:val="19"/>
        </w:rPr>
        <w:t>’, in</w:t>
      </w:r>
      <w:r w:rsidRPr="00B1187B">
        <w:rPr>
          <w:rFonts w:ascii="Verdana" w:hAnsi="Verdana" w:cs="Arial"/>
          <w:sz w:val="19"/>
          <w:szCs w:val="19"/>
        </w:rPr>
        <w:t xml:space="preserve"> Journal of machine Learning research, 3(Jan), 993-1022</w:t>
      </w:r>
    </w:p>
    <w:p w14:paraId="7B9B4E65" w14:textId="19A19116" w:rsidR="00205E7E" w:rsidRPr="00D23863" w:rsidRDefault="00205E7E" w:rsidP="006D51A0">
      <w:pPr>
        <w:ind w:left="567" w:hanging="567"/>
        <w:jc w:val="both"/>
        <w:rPr>
          <w:rFonts w:ascii="Verdana" w:hAnsi="Verdana" w:cs="Arial"/>
          <w:sz w:val="19"/>
          <w:szCs w:val="19"/>
        </w:rPr>
      </w:pPr>
      <w:proofErr w:type="spellStart"/>
      <w:r w:rsidRPr="00205E7E">
        <w:rPr>
          <w:rFonts w:ascii="Verdana" w:hAnsi="Verdana" w:cs="Arial"/>
          <w:sz w:val="19"/>
          <w:szCs w:val="19"/>
        </w:rPr>
        <w:t>Bonno</w:t>
      </w:r>
      <w:proofErr w:type="spellEnd"/>
      <w:r w:rsidRPr="00205E7E">
        <w:rPr>
          <w:rFonts w:ascii="Verdana" w:hAnsi="Verdana" w:cs="Arial"/>
          <w:sz w:val="19"/>
          <w:szCs w:val="19"/>
        </w:rPr>
        <w:t>, Pel et al. (2020)</w:t>
      </w:r>
      <w:r>
        <w:rPr>
          <w:rFonts w:ascii="Verdana" w:hAnsi="Verdana" w:cs="Arial"/>
          <w:sz w:val="19"/>
          <w:szCs w:val="19"/>
        </w:rPr>
        <w:t>,</w:t>
      </w:r>
      <w:r w:rsidRPr="00205E7E">
        <w:rPr>
          <w:rFonts w:ascii="Verdana" w:hAnsi="Verdana" w:cs="Arial"/>
          <w:sz w:val="19"/>
          <w:szCs w:val="19"/>
        </w:rPr>
        <w:t xml:space="preserve"> </w:t>
      </w:r>
      <w:r>
        <w:rPr>
          <w:rFonts w:ascii="Verdana" w:hAnsi="Verdana" w:cs="Arial"/>
          <w:sz w:val="19"/>
          <w:szCs w:val="19"/>
        </w:rPr>
        <w:t>‘</w:t>
      </w:r>
      <w:r w:rsidRPr="00205E7E">
        <w:rPr>
          <w:rFonts w:ascii="Verdana" w:hAnsi="Verdana" w:cs="Arial"/>
          <w:sz w:val="19"/>
          <w:szCs w:val="19"/>
        </w:rPr>
        <w:t>Towards a theory of transformative social innovation -- A relational framework and 12 propositions</w:t>
      </w:r>
      <w:r>
        <w:rPr>
          <w:rFonts w:ascii="Verdana" w:hAnsi="Verdana" w:cs="Arial"/>
          <w:sz w:val="19"/>
          <w:szCs w:val="19"/>
        </w:rPr>
        <w:t xml:space="preserve">’, in </w:t>
      </w:r>
      <w:r w:rsidRPr="00205E7E">
        <w:rPr>
          <w:rFonts w:ascii="Verdana" w:hAnsi="Verdana" w:cs="Arial"/>
          <w:sz w:val="19"/>
          <w:szCs w:val="19"/>
        </w:rPr>
        <w:t>Research Policy 49.8 (2020): 104080</w:t>
      </w:r>
    </w:p>
    <w:p w14:paraId="3AE8B78B" w14:textId="386A224C" w:rsidR="00515CFA" w:rsidRPr="00BB1A4A" w:rsidRDefault="00515CFA" w:rsidP="006D51A0">
      <w:pPr>
        <w:pStyle w:val="RTDBody"/>
        <w:tabs>
          <w:tab w:val="left" w:pos="2865"/>
        </w:tabs>
        <w:ind w:left="567" w:hanging="567"/>
        <w:rPr>
          <w:rStyle w:val="jlqj4b"/>
          <w:rFonts w:cstheme="minorHAnsi"/>
          <w:lang w:val="de-AT"/>
        </w:rPr>
      </w:pPr>
      <w:r w:rsidRPr="00BB1A4A">
        <w:rPr>
          <w:rStyle w:val="jlqj4b"/>
          <w:rFonts w:cstheme="minorHAnsi"/>
          <w:lang w:val="de-AT"/>
        </w:rPr>
        <w:t>Bornstein</w:t>
      </w:r>
      <w:r w:rsidR="00BB1A4A" w:rsidRPr="00BB1A4A">
        <w:rPr>
          <w:rStyle w:val="jlqj4b"/>
          <w:rFonts w:cstheme="minorHAnsi"/>
          <w:lang w:val="de-AT"/>
        </w:rPr>
        <w:t>, N, Pabst, S and Sigrist, S.</w:t>
      </w:r>
      <w:r w:rsidRPr="00BB1A4A">
        <w:rPr>
          <w:rStyle w:val="jlqj4b"/>
          <w:rFonts w:cstheme="minorHAnsi"/>
          <w:lang w:val="de-AT"/>
        </w:rPr>
        <w:t xml:space="preserve"> </w:t>
      </w:r>
      <w:r w:rsidR="00BB1A4A" w:rsidRPr="00BB1A4A">
        <w:rPr>
          <w:rStyle w:val="jlqj4b"/>
          <w:rFonts w:cstheme="minorHAnsi"/>
          <w:lang w:val="de-AT"/>
        </w:rPr>
        <w:t>(</w:t>
      </w:r>
      <w:r w:rsidRPr="00BB1A4A">
        <w:rPr>
          <w:rStyle w:val="jlqj4b"/>
          <w:rFonts w:cstheme="minorHAnsi"/>
          <w:lang w:val="de-AT"/>
        </w:rPr>
        <w:t>2014</w:t>
      </w:r>
      <w:r w:rsidR="00BB1A4A" w:rsidRPr="00BB1A4A">
        <w:rPr>
          <w:rStyle w:val="jlqj4b"/>
          <w:rFonts w:cstheme="minorHAnsi"/>
          <w:lang w:val="de-AT"/>
        </w:rPr>
        <w:t>), Zur B</w:t>
      </w:r>
      <w:r w:rsidR="00BB1A4A">
        <w:rPr>
          <w:rStyle w:val="jlqj4b"/>
          <w:rFonts w:cstheme="minorHAnsi"/>
          <w:lang w:val="de-AT"/>
        </w:rPr>
        <w:t>edeutung von sozialer Innovation in Wissenschaft und Praxis. W.I.R.E, Forschungsbericht erstellt im Auftrag des Schweizerischen Nationalfonds (SNF).</w:t>
      </w:r>
    </w:p>
    <w:p w14:paraId="2C67460D" w14:textId="7CD88514" w:rsidR="00515CFA"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C. (2017), ‘Challenges of rising inequalities and the quest for inclusive and sustainable development’, in C. </w:t>
      </w: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Göransson</w:t>
      </w:r>
      <w:proofErr w:type="spellEnd"/>
      <w:r w:rsidRPr="00D23863">
        <w:rPr>
          <w:rFonts w:ascii="Verdana" w:hAnsi="Verdana" w:cs="Arial"/>
          <w:sz w:val="19"/>
          <w:szCs w:val="19"/>
        </w:rPr>
        <w:t>, and J. M. Carvalho de Mello, (eds</w:t>
      </w:r>
      <w:r w:rsidRPr="00D23863">
        <w:rPr>
          <w:rFonts w:ascii="Verdana" w:hAnsi="Verdana" w:cs="Arial"/>
          <w:i/>
          <w:sz w:val="19"/>
          <w:szCs w:val="19"/>
        </w:rPr>
        <w:t>) ‘Universities, Inclusive Development and Social Innovation’</w:t>
      </w:r>
      <w:r w:rsidRPr="00D23863">
        <w:rPr>
          <w:rFonts w:ascii="Verdana" w:hAnsi="Verdana" w:cs="Arial"/>
          <w:sz w:val="19"/>
          <w:szCs w:val="19"/>
        </w:rPr>
        <w:t>, Switzerland: Springer, 9 -69.</w:t>
      </w:r>
    </w:p>
    <w:p w14:paraId="19763C64" w14:textId="779FA727" w:rsidR="00212F30" w:rsidRPr="00D23863"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Cana, </w:t>
      </w:r>
      <w:proofErr w:type="spellStart"/>
      <w:r w:rsidRPr="00212F30">
        <w:rPr>
          <w:rFonts w:ascii="Verdana" w:hAnsi="Verdana" w:cs="Arial"/>
          <w:sz w:val="19"/>
          <w:szCs w:val="19"/>
        </w:rPr>
        <w:t>Umit</w:t>
      </w:r>
      <w:proofErr w:type="spellEnd"/>
      <w:r w:rsidRPr="00212F30">
        <w:rPr>
          <w:rFonts w:ascii="Verdana" w:hAnsi="Verdana" w:cs="Arial"/>
          <w:sz w:val="19"/>
          <w:szCs w:val="19"/>
        </w:rPr>
        <w:t xml:space="preserve"> and Bilal </w:t>
      </w:r>
      <w:proofErr w:type="spellStart"/>
      <w:r w:rsidRPr="00212F30">
        <w:rPr>
          <w:rFonts w:ascii="Verdana" w:hAnsi="Verdana" w:cs="Arial"/>
          <w:sz w:val="19"/>
          <w:szCs w:val="19"/>
        </w:rPr>
        <w:t>Alatas</w:t>
      </w:r>
      <w:proofErr w:type="spellEnd"/>
      <w:r w:rsidRPr="00212F30">
        <w:rPr>
          <w:rFonts w:ascii="Verdana" w:hAnsi="Verdana" w:cs="Arial"/>
          <w:sz w:val="19"/>
          <w:szCs w:val="19"/>
        </w:rPr>
        <w:t xml:space="preserve"> (2020)</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 xml:space="preserve">A new direction in social </w:t>
      </w:r>
      <w:proofErr w:type="spellStart"/>
      <w:r w:rsidRPr="00212F30">
        <w:rPr>
          <w:rFonts w:ascii="Verdana" w:hAnsi="Verdana" w:cs="Arial"/>
          <w:sz w:val="19"/>
          <w:szCs w:val="19"/>
        </w:rPr>
        <w:t>networkanalysis</w:t>
      </w:r>
      <w:proofErr w:type="spellEnd"/>
      <w:r w:rsidRPr="00212F30">
        <w:rPr>
          <w:rFonts w:ascii="Verdana" w:hAnsi="Verdana" w:cs="Arial"/>
          <w:sz w:val="19"/>
          <w:szCs w:val="19"/>
        </w:rPr>
        <w:t>: Online social network analysis problems and applications</w:t>
      </w:r>
      <w:r>
        <w:rPr>
          <w:rFonts w:ascii="Verdana" w:hAnsi="Verdana" w:cs="Arial"/>
          <w:sz w:val="19"/>
          <w:szCs w:val="19"/>
        </w:rPr>
        <w:t>’,</w:t>
      </w:r>
      <w:r w:rsidRPr="00212F30">
        <w:rPr>
          <w:rFonts w:ascii="Verdana" w:hAnsi="Verdana" w:cs="Arial"/>
          <w:sz w:val="19"/>
          <w:szCs w:val="19"/>
        </w:rPr>
        <w:t xml:space="preserve"> In </w:t>
      </w:r>
      <w:proofErr w:type="spellStart"/>
      <w:r w:rsidRPr="00212F30">
        <w:rPr>
          <w:rFonts w:ascii="Verdana" w:hAnsi="Verdana" w:cs="Arial"/>
          <w:sz w:val="19"/>
          <w:szCs w:val="19"/>
        </w:rPr>
        <w:t>Physica</w:t>
      </w:r>
      <w:proofErr w:type="spellEnd"/>
      <w:r w:rsidRPr="00212F30">
        <w:rPr>
          <w:rFonts w:ascii="Verdana" w:hAnsi="Verdana" w:cs="Arial"/>
          <w:sz w:val="19"/>
          <w:szCs w:val="19"/>
        </w:rPr>
        <w:t xml:space="preserve"> A: Statistical Mechanics and its Applications 535: 122372, </w:t>
      </w:r>
      <w:proofErr w:type="spellStart"/>
      <w:r w:rsidRPr="00212F30">
        <w:rPr>
          <w:rFonts w:ascii="Verdana" w:hAnsi="Verdana" w:cs="Arial"/>
          <w:sz w:val="19"/>
          <w:szCs w:val="19"/>
        </w:rPr>
        <w:t>doi</w:t>
      </w:r>
      <w:proofErr w:type="spellEnd"/>
      <w:r w:rsidRPr="00212F30">
        <w:rPr>
          <w:rFonts w:ascii="Verdana" w:hAnsi="Verdana" w:cs="Arial"/>
          <w:sz w:val="19"/>
          <w:szCs w:val="19"/>
        </w:rPr>
        <w:t>: 10.1016/j.physa.2019.122372</w:t>
      </w:r>
    </w:p>
    <w:p w14:paraId="4489FC1B" w14:textId="1B062A34"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Cunha, J. and </w:t>
      </w:r>
      <w:proofErr w:type="spellStart"/>
      <w:r w:rsidRPr="00D23863">
        <w:rPr>
          <w:rFonts w:ascii="Verdana" w:eastAsia="Times New Roman" w:hAnsi="Verdana" w:cs="Arial"/>
          <w:sz w:val="19"/>
          <w:szCs w:val="19"/>
        </w:rPr>
        <w:t>Benneworth</w:t>
      </w:r>
      <w:proofErr w:type="spellEnd"/>
      <w:r w:rsidRPr="00D23863">
        <w:rPr>
          <w:rFonts w:ascii="Verdana" w:eastAsia="Times New Roman" w:hAnsi="Verdana" w:cs="Arial"/>
          <w:sz w:val="19"/>
          <w:szCs w:val="19"/>
        </w:rPr>
        <w:t>, P. (2013), ‘Universities’ contributions to social innovation: towards a theoretical framework’, paper presented at EURA Conference 2013, 3-6 July, Enschede, The Netherlands.</w:t>
      </w:r>
    </w:p>
    <w:p w14:paraId="568DC4B6" w14:textId="33EF8C64" w:rsidR="00BE1931" w:rsidRPr="00D23863" w:rsidRDefault="00BE1931" w:rsidP="006D51A0">
      <w:pPr>
        <w:ind w:left="567" w:hanging="567"/>
        <w:jc w:val="both"/>
        <w:rPr>
          <w:rFonts w:ascii="Verdana" w:eastAsia="Times New Roman" w:hAnsi="Verdana" w:cs="Arial"/>
          <w:sz w:val="19"/>
          <w:szCs w:val="19"/>
        </w:rPr>
      </w:pPr>
      <w:proofErr w:type="spellStart"/>
      <w:r w:rsidRPr="00BE1931">
        <w:rPr>
          <w:rFonts w:ascii="Verdana" w:eastAsia="Times New Roman" w:hAnsi="Verdana" w:cs="Arial"/>
          <w:sz w:val="19"/>
          <w:szCs w:val="19"/>
        </w:rPr>
        <w:t>Davidovitch</w:t>
      </w:r>
      <w:proofErr w:type="spellEnd"/>
      <w:r w:rsidRPr="00BE1931">
        <w:rPr>
          <w:rFonts w:ascii="Verdana" w:eastAsia="Times New Roman" w:hAnsi="Verdana" w:cs="Arial"/>
          <w:sz w:val="19"/>
          <w:szCs w:val="19"/>
        </w:rPr>
        <w:t xml:space="preserve">, </w:t>
      </w:r>
      <w:r w:rsidR="000E0261">
        <w:rPr>
          <w:rFonts w:ascii="Verdana" w:eastAsia="Times New Roman" w:hAnsi="Verdana" w:cs="Arial"/>
          <w:sz w:val="19"/>
          <w:szCs w:val="19"/>
        </w:rPr>
        <w:t>N.</w:t>
      </w:r>
      <w:r w:rsidRPr="00BE1931">
        <w:rPr>
          <w:rFonts w:ascii="Verdana" w:eastAsia="Times New Roman" w:hAnsi="Verdana" w:cs="Arial"/>
          <w:sz w:val="19"/>
          <w:szCs w:val="19"/>
        </w:rPr>
        <w:t xml:space="preserve">, and </w:t>
      </w:r>
      <w:proofErr w:type="spellStart"/>
      <w:r w:rsidRPr="00BE1931">
        <w:rPr>
          <w:rFonts w:ascii="Verdana" w:eastAsia="Times New Roman" w:hAnsi="Verdana" w:cs="Arial"/>
          <w:sz w:val="19"/>
          <w:szCs w:val="19"/>
        </w:rPr>
        <w:t>Eckhaus</w:t>
      </w:r>
      <w:proofErr w:type="spellEnd"/>
      <w:r w:rsidR="000E0261">
        <w:rPr>
          <w:rFonts w:ascii="Verdana" w:eastAsia="Times New Roman" w:hAnsi="Verdana" w:cs="Arial"/>
          <w:sz w:val="19"/>
          <w:szCs w:val="19"/>
        </w:rPr>
        <w:t>, E.</w:t>
      </w:r>
      <w:r w:rsidR="00425C57">
        <w:rPr>
          <w:rFonts w:ascii="Verdana" w:eastAsia="Times New Roman" w:hAnsi="Verdana" w:cs="Arial"/>
          <w:sz w:val="19"/>
          <w:szCs w:val="19"/>
        </w:rPr>
        <w:t xml:space="preserve"> (2018)</w:t>
      </w:r>
      <w:r w:rsidR="000E0261">
        <w:rPr>
          <w:rFonts w:ascii="Verdana" w:eastAsia="Times New Roman" w:hAnsi="Verdana" w:cs="Arial"/>
          <w:sz w:val="19"/>
          <w:szCs w:val="19"/>
        </w:rPr>
        <w:t>,</w:t>
      </w:r>
      <w:r w:rsidRPr="00BE1931">
        <w:rPr>
          <w:rFonts w:ascii="Verdana" w:eastAsia="Times New Roman" w:hAnsi="Verdana" w:cs="Arial"/>
          <w:sz w:val="19"/>
          <w:szCs w:val="19"/>
        </w:rPr>
        <w:t xml:space="preserve"> </w:t>
      </w:r>
      <w:r w:rsidR="00425C57">
        <w:rPr>
          <w:rFonts w:ascii="Verdana" w:eastAsia="Times New Roman" w:hAnsi="Verdana" w:cs="Arial"/>
          <w:sz w:val="19"/>
          <w:szCs w:val="19"/>
        </w:rPr>
        <w:t>‘</w:t>
      </w:r>
      <w:r w:rsidRPr="00BE1931">
        <w:rPr>
          <w:rFonts w:ascii="Verdana" w:eastAsia="Times New Roman" w:hAnsi="Verdana" w:cs="Arial"/>
          <w:sz w:val="19"/>
          <w:szCs w:val="19"/>
        </w:rPr>
        <w:t>Effect of faculty on research cooperation and publication: Employing natural language processing</w:t>
      </w:r>
      <w:r w:rsidR="00425C57">
        <w:rPr>
          <w:rFonts w:ascii="Verdana" w:eastAsia="Times New Roman" w:hAnsi="Verdana" w:cs="Arial"/>
          <w:sz w:val="19"/>
          <w:szCs w:val="19"/>
        </w:rPr>
        <w:t>’, in</w:t>
      </w:r>
      <w:r w:rsidRPr="00BE1931">
        <w:rPr>
          <w:rFonts w:ascii="Verdana" w:eastAsia="Times New Roman" w:hAnsi="Verdana" w:cs="Arial"/>
          <w:sz w:val="19"/>
          <w:szCs w:val="19"/>
        </w:rPr>
        <w:t xml:space="preserve"> </w:t>
      </w:r>
      <w:r w:rsidRPr="000E0261">
        <w:rPr>
          <w:rFonts w:ascii="Verdana" w:eastAsia="Times New Roman" w:hAnsi="Verdana" w:cs="Arial"/>
          <w:i/>
          <w:sz w:val="19"/>
          <w:szCs w:val="19"/>
        </w:rPr>
        <w:t>Economics &amp; Sociology</w:t>
      </w:r>
      <w:r w:rsidRPr="00BE1931">
        <w:rPr>
          <w:rFonts w:ascii="Verdana" w:eastAsia="Times New Roman" w:hAnsi="Verdana" w:cs="Arial"/>
          <w:sz w:val="19"/>
          <w:szCs w:val="19"/>
        </w:rPr>
        <w:t xml:space="preserve"> 11.4 (2018): 173</w:t>
      </w:r>
    </w:p>
    <w:p w14:paraId="4FF6064A" w14:textId="77777777" w:rsidR="00712DEB" w:rsidRPr="00D23863" w:rsidRDefault="00712DEB"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Dees, J. G. (1998), ‘The Meaning of Social Entrepreneurship’, Graduate School of Business. Stanford University. </w:t>
      </w:r>
    </w:p>
    <w:p w14:paraId="20F3DD53" w14:textId="35308BAE" w:rsidR="00712DEB" w:rsidRDefault="00712DEB"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Degelsegger</w:t>
      </w:r>
      <w:proofErr w:type="spellEnd"/>
      <w:r w:rsidRPr="00D23863">
        <w:rPr>
          <w:rFonts w:ascii="Verdana" w:eastAsia="Times New Roman" w:hAnsi="Verdana" w:cs="Arial"/>
          <w:sz w:val="19"/>
          <w:szCs w:val="19"/>
        </w:rPr>
        <w:t xml:space="preserve">, A. and Kesselring, A. (2012), ‘Do Non-Humans Make a Difference? The Actor-Network-Theory and the Social Innovation Paradigm’, in H. W. Franz, J. </w:t>
      </w:r>
      <w:proofErr w:type="spellStart"/>
      <w:r w:rsidRPr="00D23863">
        <w:rPr>
          <w:rFonts w:ascii="Verdana" w:eastAsia="Times New Roman" w:hAnsi="Verdana" w:cs="Arial"/>
          <w:sz w:val="19"/>
          <w:szCs w:val="19"/>
        </w:rPr>
        <w:t>Hochgerner</w:t>
      </w:r>
      <w:proofErr w:type="spellEnd"/>
      <w:r w:rsidRPr="00D23863">
        <w:rPr>
          <w:rFonts w:ascii="Verdana" w:eastAsia="Times New Roman" w:hAnsi="Verdana" w:cs="Arial"/>
          <w:sz w:val="19"/>
          <w:szCs w:val="19"/>
        </w:rPr>
        <w:t xml:space="preserve"> and J. </w:t>
      </w: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(eds), </w:t>
      </w:r>
      <w:r w:rsidRPr="00D23863">
        <w:rPr>
          <w:rFonts w:ascii="Verdana" w:eastAsia="Times New Roman" w:hAnsi="Verdana" w:cs="Arial"/>
          <w:i/>
          <w:sz w:val="19"/>
          <w:szCs w:val="19"/>
        </w:rPr>
        <w:t>‘Challenge social innovation Potentials for business, social entrepreneurship, welfare and civil society’</w:t>
      </w:r>
      <w:r w:rsidRPr="00D23863">
        <w:rPr>
          <w:rFonts w:ascii="Verdana" w:eastAsia="Times New Roman" w:hAnsi="Verdana" w:cs="Arial"/>
          <w:sz w:val="19"/>
          <w:szCs w:val="19"/>
        </w:rPr>
        <w:t>, Berlin and New York: Springer, 57-72.</w:t>
      </w:r>
    </w:p>
    <w:p w14:paraId="226B6742" w14:textId="52042AF2" w:rsidR="00B1187B" w:rsidRPr="00D23863" w:rsidRDefault="00B1187B" w:rsidP="006D51A0">
      <w:pPr>
        <w:ind w:left="567" w:hanging="567"/>
        <w:jc w:val="both"/>
        <w:rPr>
          <w:rFonts w:ascii="Verdana" w:eastAsia="Times New Roman" w:hAnsi="Verdana" w:cs="Arial"/>
          <w:sz w:val="19"/>
          <w:szCs w:val="19"/>
        </w:rPr>
      </w:pPr>
      <w:proofErr w:type="spellStart"/>
      <w:r w:rsidRPr="00B1187B">
        <w:rPr>
          <w:rFonts w:ascii="Verdana" w:eastAsia="Times New Roman" w:hAnsi="Verdana" w:cs="Arial"/>
          <w:sz w:val="19"/>
          <w:szCs w:val="19"/>
        </w:rPr>
        <w:t>Ferner</w:t>
      </w:r>
      <w:proofErr w:type="spellEnd"/>
      <w:r w:rsidRPr="00B1187B">
        <w:rPr>
          <w:rFonts w:ascii="Verdana" w:eastAsia="Times New Roman" w:hAnsi="Verdana" w:cs="Arial"/>
          <w:sz w:val="19"/>
          <w:szCs w:val="19"/>
        </w:rPr>
        <w:t>, Cornelia, et al.</w:t>
      </w:r>
      <w:r>
        <w:rPr>
          <w:rFonts w:ascii="Verdana" w:eastAsia="Times New Roman" w:hAnsi="Verdana" w:cs="Arial"/>
          <w:sz w:val="19"/>
          <w:szCs w:val="19"/>
        </w:rPr>
        <w:t xml:space="preserve"> (2020)</w:t>
      </w:r>
      <w:r w:rsidRPr="00B1187B">
        <w:rPr>
          <w:rFonts w:ascii="Verdana" w:eastAsia="Times New Roman" w:hAnsi="Verdana" w:cs="Arial"/>
          <w:sz w:val="19"/>
          <w:szCs w:val="19"/>
        </w:rPr>
        <w:t xml:space="preserve"> </w:t>
      </w:r>
      <w:r>
        <w:rPr>
          <w:rFonts w:ascii="Verdana" w:eastAsia="Times New Roman" w:hAnsi="Verdana" w:cs="Arial"/>
          <w:sz w:val="19"/>
          <w:szCs w:val="19"/>
        </w:rPr>
        <w:t>‘</w:t>
      </w:r>
      <w:r w:rsidRPr="00B1187B">
        <w:rPr>
          <w:rFonts w:ascii="Verdana" w:eastAsia="Times New Roman" w:hAnsi="Verdana" w:cs="Arial"/>
          <w:sz w:val="19"/>
          <w:szCs w:val="19"/>
        </w:rPr>
        <w:t xml:space="preserve">Automated Seeded Latent Dirichlet Allocation for </w:t>
      </w:r>
      <w:proofErr w:type="gramStart"/>
      <w:r w:rsidRPr="00B1187B">
        <w:rPr>
          <w:rFonts w:ascii="Verdana" w:eastAsia="Times New Roman" w:hAnsi="Verdana" w:cs="Arial"/>
          <w:sz w:val="19"/>
          <w:szCs w:val="19"/>
        </w:rPr>
        <w:t>Social Media</w:t>
      </w:r>
      <w:proofErr w:type="gramEnd"/>
      <w:r w:rsidRPr="00B1187B">
        <w:rPr>
          <w:rFonts w:ascii="Verdana" w:eastAsia="Times New Roman" w:hAnsi="Verdana" w:cs="Arial"/>
          <w:sz w:val="19"/>
          <w:szCs w:val="19"/>
        </w:rPr>
        <w:t xml:space="preserve"> Based Event Detection and Mapping</w:t>
      </w:r>
      <w:r>
        <w:rPr>
          <w:rFonts w:ascii="Verdana" w:eastAsia="Times New Roman" w:hAnsi="Verdana" w:cs="Arial"/>
          <w:sz w:val="19"/>
          <w:szCs w:val="19"/>
        </w:rPr>
        <w:t>`, in</w:t>
      </w:r>
      <w:r w:rsidRPr="00B1187B">
        <w:rPr>
          <w:rFonts w:ascii="Verdana" w:eastAsia="Times New Roman" w:hAnsi="Verdana" w:cs="Arial"/>
          <w:sz w:val="19"/>
          <w:szCs w:val="19"/>
        </w:rPr>
        <w:t xml:space="preserve"> Information 11.8 (2020): 376.</w:t>
      </w:r>
    </w:p>
    <w:p w14:paraId="5FAC796B" w14:textId="1A2A9B82"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Godin, B. (2012), ‘Social Innovation: Utopias of Innovation from c.1830 to the Present’, project on the Intellectual History of Innovation, Working Paper N. 11. Montreal. </w:t>
      </w:r>
    </w:p>
    <w:p w14:paraId="10815662" w14:textId="00EB46A7" w:rsidR="00A5163A" w:rsidRDefault="00A5163A" w:rsidP="00A5163A">
      <w:pPr>
        <w:ind w:left="567" w:hanging="567"/>
        <w:jc w:val="both"/>
        <w:rPr>
          <w:rFonts w:ascii="Verdana" w:eastAsia="Times New Roman" w:hAnsi="Verdana" w:cs="Arial"/>
          <w:sz w:val="19"/>
          <w:szCs w:val="19"/>
        </w:rPr>
      </w:pPr>
      <w:proofErr w:type="spellStart"/>
      <w:r w:rsidRPr="00A5163A">
        <w:rPr>
          <w:rFonts w:ascii="Verdana" w:eastAsia="Times New Roman" w:hAnsi="Verdana" w:cs="Arial"/>
          <w:sz w:val="19"/>
          <w:szCs w:val="19"/>
        </w:rPr>
        <w:t>Gök</w:t>
      </w:r>
      <w:proofErr w:type="spellEnd"/>
      <w:r w:rsidRPr="00A5163A">
        <w:rPr>
          <w:rFonts w:ascii="Verdana" w:eastAsia="Times New Roman" w:hAnsi="Verdana" w:cs="Arial"/>
          <w:sz w:val="19"/>
          <w:szCs w:val="19"/>
        </w:rPr>
        <w:t xml:space="preserve">, </w:t>
      </w:r>
      <w:r>
        <w:rPr>
          <w:rFonts w:ascii="Verdana" w:eastAsia="Times New Roman" w:hAnsi="Verdana" w:cs="Arial"/>
          <w:sz w:val="19"/>
          <w:szCs w:val="19"/>
        </w:rPr>
        <w:t xml:space="preserve">A., Milosevic, N., </w:t>
      </w:r>
      <w:proofErr w:type="spellStart"/>
      <w:r>
        <w:rPr>
          <w:rFonts w:ascii="Verdana" w:eastAsia="Times New Roman" w:hAnsi="Verdana" w:cs="Arial"/>
          <w:sz w:val="19"/>
          <w:szCs w:val="19"/>
        </w:rPr>
        <w:t>Nenadic</w:t>
      </w:r>
      <w:proofErr w:type="spellEnd"/>
      <w:r>
        <w:rPr>
          <w:rFonts w:ascii="Verdana" w:eastAsia="Times New Roman" w:hAnsi="Verdana" w:cs="Arial"/>
          <w:sz w:val="19"/>
          <w:szCs w:val="19"/>
        </w:rPr>
        <w:t xml:space="preserve">, G., Catalano, G., </w:t>
      </w:r>
      <w:proofErr w:type="spellStart"/>
      <w:r>
        <w:rPr>
          <w:rFonts w:ascii="Verdana" w:eastAsia="Times New Roman" w:hAnsi="Verdana" w:cs="Arial"/>
          <w:sz w:val="19"/>
          <w:szCs w:val="19"/>
        </w:rPr>
        <w:t>Daraio</w:t>
      </w:r>
      <w:proofErr w:type="spellEnd"/>
      <w:r>
        <w:rPr>
          <w:rFonts w:ascii="Verdana" w:eastAsia="Times New Roman" w:hAnsi="Verdana" w:cs="Arial"/>
          <w:sz w:val="19"/>
          <w:szCs w:val="19"/>
        </w:rPr>
        <w:t xml:space="preserve">, C., </w:t>
      </w:r>
      <w:proofErr w:type="spellStart"/>
      <w:r>
        <w:rPr>
          <w:rFonts w:ascii="Verdana" w:eastAsia="Times New Roman" w:hAnsi="Verdana" w:cs="Arial"/>
          <w:sz w:val="19"/>
          <w:szCs w:val="19"/>
        </w:rPr>
        <w:t>Gregori</w:t>
      </w:r>
      <w:proofErr w:type="spellEnd"/>
      <w:r>
        <w:rPr>
          <w:rFonts w:ascii="Verdana" w:eastAsia="Times New Roman" w:hAnsi="Verdana" w:cs="Arial"/>
          <w:sz w:val="19"/>
          <w:szCs w:val="19"/>
        </w:rPr>
        <w:t xml:space="preserve">, M., </w:t>
      </w:r>
      <w:proofErr w:type="spellStart"/>
      <w:r>
        <w:rPr>
          <w:rFonts w:ascii="Verdana" w:eastAsia="Times New Roman" w:hAnsi="Verdana" w:cs="Arial"/>
          <w:sz w:val="19"/>
          <w:szCs w:val="19"/>
        </w:rPr>
        <w:t>Moed</w:t>
      </w:r>
      <w:proofErr w:type="spellEnd"/>
      <w:r>
        <w:rPr>
          <w:rFonts w:ascii="Verdana" w:eastAsia="Times New Roman" w:hAnsi="Verdana" w:cs="Arial"/>
          <w:sz w:val="19"/>
          <w:szCs w:val="19"/>
        </w:rPr>
        <w:t xml:space="preserve">, H. F. and </w:t>
      </w:r>
      <w:proofErr w:type="spellStart"/>
      <w:r>
        <w:rPr>
          <w:rFonts w:ascii="Verdana" w:eastAsia="Times New Roman" w:hAnsi="Verdana" w:cs="Arial"/>
          <w:sz w:val="19"/>
          <w:szCs w:val="19"/>
        </w:rPr>
        <w:t>Ruocco</w:t>
      </w:r>
      <w:proofErr w:type="spellEnd"/>
      <w:r>
        <w:rPr>
          <w:rFonts w:ascii="Verdana" w:eastAsia="Times New Roman" w:hAnsi="Verdana" w:cs="Arial"/>
          <w:sz w:val="19"/>
          <w:szCs w:val="19"/>
        </w:rPr>
        <w:t>, G, eds. (</w:t>
      </w:r>
      <w:r w:rsidRPr="00A5163A">
        <w:rPr>
          <w:rFonts w:ascii="Verdana" w:eastAsia="Times New Roman" w:hAnsi="Verdana" w:cs="Arial"/>
          <w:sz w:val="19"/>
          <w:szCs w:val="19"/>
        </w:rPr>
        <w:t>2019</w:t>
      </w:r>
      <w:r>
        <w:rPr>
          <w:rFonts w:ascii="Verdana" w:eastAsia="Times New Roman" w:hAnsi="Verdana" w:cs="Arial"/>
          <w:sz w:val="19"/>
          <w:szCs w:val="19"/>
        </w:rPr>
        <w:t xml:space="preserve">) </w:t>
      </w:r>
      <w:r>
        <w:rPr>
          <w:rStyle w:val="Emphasis"/>
          <w:rFonts w:ascii="Verdana" w:eastAsia="Times New Roman" w:hAnsi="Verdana" w:cs="Arial"/>
          <w:sz w:val="19"/>
          <w:szCs w:val="19"/>
        </w:rPr>
        <w:t xml:space="preserve">Using machine learning and text mining to classify fuzzy social science </w:t>
      </w:r>
      <w:proofErr w:type="gramStart"/>
      <w:r>
        <w:rPr>
          <w:rStyle w:val="Emphasis"/>
          <w:rFonts w:ascii="Verdana" w:eastAsia="Times New Roman" w:hAnsi="Verdana" w:cs="Arial"/>
          <w:sz w:val="19"/>
          <w:szCs w:val="19"/>
        </w:rPr>
        <w:t>phenomenon :</w:t>
      </w:r>
      <w:proofErr w:type="gramEnd"/>
      <w:r>
        <w:rPr>
          <w:rStyle w:val="Emphasis"/>
          <w:rFonts w:ascii="Verdana" w:eastAsia="Times New Roman" w:hAnsi="Verdana" w:cs="Arial"/>
          <w:sz w:val="19"/>
          <w:szCs w:val="19"/>
        </w:rPr>
        <w:t xml:space="preserve"> the case of social innovation.</w:t>
      </w:r>
      <w:r>
        <w:rPr>
          <w:rFonts w:ascii="Verdana" w:eastAsia="Times New Roman" w:hAnsi="Verdana" w:cs="Arial"/>
          <w:sz w:val="19"/>
          <w:szCs w:val="19"/>
        </w:rPr>
        <w:t xml:space="preserve"> In: 17th International Conference on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ISSI 2019. International Society for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ITA, pp. 2171-2176. ISBN 9788833811185 </w:t>
      </w:r>
    </w:p>
    <w:p w14:paraId="5E3EB482" w14:textId="5E25EFC9" w:rsidR="00515CFA" w:rsidRPr="00D23863" w:rsidRDefault="00D23863" w:rsidP="006D51A0">
      <w:pPr>
        <w:ind w:left="567" w:hanging="567"/>
        <w:jc w:val="both"/>
        <w:rPr>
          <w:rFonts w:ascii="Verdana" w:eastAsia="Times New Roman" w:hAnsi="Verdana" w:cs="Arial"/>
          <w:sz w:val="19"/>
          <w:szCs w:val="19"/>
        </w:rPr>
      </w:pPr>
      <w:proofErr w:type="spellStart"/>
      <w:r w:rsidRPr="00D23863">
        <w:rPr>
          <w:rFonts w:ascii="Verdana" w:hAnsi="Verdana"/>
          <w:sz w:val="19"/>
          <w:szCs w:val="19"/>
        </w:rPr>
        <w:lastRenderedPageBreak/>
        <w:t>Hellsten</w:t>
      </w:r>
      <w:proofErr w:type="spellEnd"/>
      <w:r w:rsidRPr="00D23863">
        <w:rPr>
          <w:rFonts w:ascii="Verdana" w:hAnsi="Verdana"/>
          <w:sz w:val="19"/>
          <w:szCs w:val="19"/>
        </w:rPr>
        <w:t xml:space="preserve">, </w:t>
      </w:r>
      <w:r w:rsidR="00BB1A4A">
        <w:rPr>
          <w:rFonts w:ascii="Verdana" w:hAnsi="Verdana"/>
          <w:sz w:val="19"/>
          <w:szCs w:val="19"/>
        </w:rPr>
        <w:t>I.</w:t>
      </w:r>
      <w:r w:rsidRPr="00D23863">
        <w:rPr>
          <w:rFonts w:ascii="Verdana" w:hAnsi="Verdana"/>
          <w:sz w:val="19"/>
          <w:szCs w:val="19"/>
        </w:rPr>
        <w:t xml:space="preserve">, </w:t>
      </w:r>
      <w:proofErr w:type="spellStart"/>
      <w:r w:rsidRPr="00D23863">
        <w:rPr>
          <w:rFonts w:ascii="Verdana" w:hAnsi="Verdana"/>
          <w:sz w:val="19"/>
          <w:szCs w:val="19"/>
        </w:rPr>
        <w:t>Opthof</w:t>
      </w:r>
      <w:proofErr w:type="spellEnd"/>
      <w:r w:rsidRPr="00D23863">
        <w:rPr>
          <w:rFonts w:ascii="Verdana" w:hAnsi="Verdana"/>
          <w:sz w:val="19"/>
          <w:szCs w:val="19"/>
        </w:rPr>
        <w:t>,</w:t>
      </w:r>
      <w:r w:rsidR="00BB1A4A">
        <w:rPr>
          <w:rFonts w:ascii="Verdana" w:hAnsi="Verdana"/>
          <w:sz w:val="19"/>
          <w:szCs w:val="19"/>
        </w:rPr>
        <w:t xml:space="preserve"> T.</w:t>
      </w:r>
      <w:r w:rsidRPr="00D23863">
        <w:rPr>
          <w:rFonts w:ascii="Verdana" w:hAnsi="Verdana"/>
          <w:sz w:val="19"/>
          <w:szCs w:val="19"/>
        </w:rPr>
        <w:t xml:space="preserve"> and </w:t>
      </w:r>
      <w:proofErr w:type="spellStart"/>
      <w:r w:rsidRPr="00D23863">
        <w:rPr>
          <w:rFonts w:ascii="Verdana" w:hAnsi="Verdana"/>
          <w:sz w:val="19"/>
          <w:szCs w:val="19"/>
        </w:rPr>
        <w:t>Leydesdorff</w:t>
      </w:r>
      <w:proofErr w:type="spellEnd"/>
      <w:r w:rsidR="00BB1A4A">
        <w:rPr>
          <w:rFonts w:ascii="Verdana" w:hAnsi="Verdana"/>
          <w:sz w:val="19"/>
          <w:szCs w:val="19"/>
        </w:rPr>
        <w:t>, L.</w:t>
      </w:r>
      <w:r w:rsidRPr="00D23863">
        <w:rPr>
          <w:rFonts w:ascii="Verdana" w:hAnsi="Verdana"/>
          <w:sz w:val="19"/>
          <w:szCs w:val="19"/>
        </w:rPr>
        <w:t xml:space="preserve"> (2020): N-mode network approach for socio-semantic analysis of scientific publications. Poetics, Volume 78.  </w:t>
      </w:r>
      <w:hyperlink r:id="rId57">
        <w:r w:rsidRPr="00D23863">
          <w:rPr>
            <w:rStyle w:val="Hyperlink"/>
            <w:rFonts w:ascii="Verdana" w:hAnsi="Verdana"/>
            <w:sz w:val="19"/>
            <w:szCs w:val="19"/>
          </w:rPr>
          <w:t>https://doi.org/10.1016/j.poetic.2019.101427</w:t>
        </w:r>
      </w:hyperlink>
    </w:p>
    <w:p w14:paraId="7AD0DC77" w14:textId="1E93AB6C"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(2019), ‘New pathways to social change – creating impact through social innovation research’,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37-48.</w:t>
      </w:r>
    </w:p>
    <w:p w14:paraId="222404B6" w14:textId="11AC042E"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Kopp, R. and Schwarz, M. (2015), </w:t>
      </w:r>
      <w:r w:rsidRPr="00D23863">
        <w:rPr>
          <w:rFonts w:ascii="Verdana" w:eastAsia="Times New Roman" w:hAnsi="Verdana" w:cs="Arial"/>
          <w:i/>
          <w:sz w:val="19"/>
          <w:szCs w:val="19"/>
        </w:rPr>
        <w:t>‘On the theory of social innovations: Tarde's neglected contribution to the development of a sociological innovation theory’</w:t>
      </w:r>
      <w:r w:rsidRPr="00D23863">
        <w:rPr>
          <w:rFonts w:ascii="Verdana" w:eastAsia="Times New Roman" w:hAnsi="Verdana" w:cs="Arial"/>
          <w:sz w:val="19"/>
          <w:szCs w:val="19"/>
        </w:rPr>
        <w:t xml:space="preserve">, Weinheim: </w:t>
      </w:r>
      <w:proofErr w:type="spellStart"/>
      <w:r w:rsidRPr="00D23863">
        <w:rPr>
          <w:rFonts w:ascii="Verdana" w:eastAsia="Times New Roman" w:hAnsi="Verdana" w:cs="Arial"/>
          <w:sz w:val="19"/>
          <w:szCs w:val="19"/>
        </w:rPr>
        <w:t>Beltz</w:t>
      </w:r>
      <w:proofErr w:type="spellEnd"/>
      <w:r w:rsidRPr="00D23863">
        <w:rPr>
          <w:rFonts w:ascii="Verdana" w:eastAsia="Times New Roman" w:hAnsi="Verdana" w:cs="Arial"/>
          <w:sz w:val="19"/>
          <w:szCs w:val="19"/>
        </w:rPr>
        <w:t xml:space="preserve"> </w:t>
      </w:r>
      <w:proofErr w:type="spellStart"/>
      <w:r w:rsidRPr="00D23863">
        <w:rPr>
          <w:rFonts w:ascii="Verdana" w:eastAsia="Times New Roman" w:hAnsi="Verdana" w:cs="Arial"/>
          <w:sz w:val="19"/>
          <w:szCs w:val="19"/>
        </w:rPr>
        <w:t>Juventa</w:t>
      </w:r>
      <w:proofErr w:type="spellEnd"/>
      <w:r w:rsidRPr="00D23863">
        <w:rPr>
          <w:rFonts w:ascii="Verdana" w:eastAsia="Times New Roman" w:hAnsi="Verdana" w:cs="Arial"/>
          <w:sz w:val="19"/>
          <w:szCs w:val="19"/>
        </w:rPr>
        <w:t xml:space="preserve">. </w:t>
      </w:r>
      <w:hyperlink r:id="rId58" w:history="1">
        <w:r w:rsidRPr="00D23863">
          <w:rPr>
            <w:rStyle w:val="Hyperlink"/>
            <w:rFonts w:ascii="Verdana" w:eastAsia="Times New Roman" w:hAnsi="Verdana" w:cs="Arial"/>
            <w:sz w:val="19"/>
            <w:szCs w:val="19"/>
          </w:rPr>
          <w:t>https://nbn-resolving.org/urn:nbn:de:0168-ssoar-419633</w:t>
        </w:r>
      </w:hyperlink>
    </w:p>
    <w:p w14:paraId="3DD3D359"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w:t>
      </w:r>
      <w:proofErr w:type="spellStart"/>
      <w:r w:rsidRPr="00D23863">
        <w:rPr>
          <w:rFonts w:ascii="Verdana" w:eastAsia="Times New Roman" w:hAnsi="Verdana" w:cs="Arial"/>
          <w:sz w:val="19"/>
          <w:szCs w:val="19"/>
        </w:rPr>
        <w:t>Butzin</w:t>
      </w:r>
      <w:proofErr w:type="spellEnd"/>
      <w:r w:rsidRPr="00D23863">
        <w:rPr>
          <w:rFonts w:ascii="Verdana" w:eastAsia="Times New Roman" w:hAnsi="Verdana" w:cs="Arial"/>
          <w:sz w:val="19"/>
          <w:szCs w:val="19"/>
        </w:rPr>
        <w:t xml:space="preserve">, A., </w:t>
      </w:r>
      <w:proofErr w:type="spellStart"/>
      <w:r w:rsidRPr="00D23863">
        <w:rPr>
          <w:rFonts w:ascii="Verdana" w:eastAsia="Times New Roman" w:hAnsi="Verdana" w:cs="Arial"/>
          <w:sz w:val="19"/>
          <w:szCs w:val="19"/>
        </w:rPr>
        <w:t>Domanski</w:t>
      </w:r>
      <w:proofErr w:type="spellEnd"/>
      <w:r w:rsidRPr="00D23863">
        <w:rPr>
          <w:rFonts w:ascii="Verdana" w:eastAsia="Times New Roman" w:hAnsi="Verdana" w:cs="Arial"/>
          <w:sz w:val="19"/>
          <w:szCs w:val="19"/>
        </w:rPr>
        <w:t xml:space="preserve">, D. and </w:t>
      </w:r>
      <w:proofErr w:type="spellStart"/>
      <w:r w:rsidRPr="00D23863">
        <w:rPr>
          <w:rFonts w:ascii="Verdana" w:eastAsia="Times New Roman" w:hAnsi="Verdana" w:cs="Arial"/>
          <w:sz w:val="19"/>
          <w:szCs w:val="19"/>
        </w:rPr>
        <w:t>Kaletka</w:t>
      </w:r>
      <w:proofErr w:type="spellEnd"/>
      <w:r w:rsidRPr="00D23863">
        <w:rPr>
          <w:rFonts w:ascii="Verdana" w:eastAsia="Times New Roman" w:hAnsi="Verdana" w:cs="Arial"/>
          <w:sz w:val="19"/>
          <w:szCs w:val="19"/>
        </w:rPr>
        <w:t xml:space="preserve">, C. (2014), ‘Theoretical Approaches to: Social Innovation. A Critical Literature Review’, a deliverable of the project ‘Social Innovation: Driving Force of Social Change’ (SI-DRIVE),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w:t>
      </w:r>
    </w:p>
    <w:p w14:paraId="5745277E" w14:textId="09C95B3D" w:rsidR="00515CFA"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and Schwarz, M. (2010), ‚Social Innovation: Concepts, Research Fields and International Trends’, IMO International Monitoring.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 xml:space="preserve">, TU Dortmund University. </w:t>
      </w:r>
    </w:p>
    <w:p w14:paraId="064D73BB" w14:textId="4CFEC21B" w:rsidR="00A5163A" w:rsidRDefault="00A5163A" w:rsidP="00A5163A">
      <w:pPr>
        <w:ind w:left="567" w:hanging="567"/>
        <w:jc w:val="both"/>
        <w:rPr>
          <w:rFonts w:ascii="Verdana" w:eastAsia="Times New Roman" w:hAnsi="Verdana" w:cs="Arial"/>
          <w:sz w:val="19"/>
          <w:szCs w:val="19"/>
        </w:rPr>
      </w:pPr>
      <w:r w:rsidRPr="00A5163A">
        <w:rPr>
          <w:rFonts w:ascii="Verdana" w:eastAsia="Times New Roman" w:hAnsi="Verdana" w:cs="Arial"/>
          <w:sz w:val="19"/>
          <w:szCs w:val="19"/>
        </w:rPr>
        <w:t>Li, X.,</w:t>
      </w:r>
      <w:r>
        <w:rPr>
          <w:rFonts w:ascii="Verdana" w:eastAsia="Times New Roman" w:hAnsi="Verdana" w:cs="Arial"/>
          <w:sz w:val="19"/>
          <w:szCs w:val="19"/>
        </w:rPr>
        <w:t xml:space="preserve"> Ouyang, J., Zhou, X., Lu, Y., and Liu, Y. (2015),</w:t>
      </w:r>
      <w:r w:rsidRPr="00A5163A">
        <w:rPr>
          <w:rFonts w:ascii="Verdana" w:eastAsia="Times New Roman" w:hAnsi="Verdana" w:cs="Arial"/>
          <w:sz w:val="19"/>
          <w:szCs w:val="19"/>
        </w:rPr>
        <w:t xml:space="preserve"> </w:t>
      </w:r>
      <w:r>
        <w:rPr>
          <w:rFonts w:ascii="Verdana" w:eastAsia="Times New Roman" w:hAnsi="Verdana" w:cs="Arial"/>
          <w:sz w:val="19"/>
          <w:szCs w:val="19"/>
        </w:rPr>
        <w:t xml:space="preserve">Supervised </w:t>
      </w:r>
      <w:proofErr w:type="spellStart"/>
      <w:r>
        <w:rPr>
          <w:rFonts w:ascii="Verdana" w:eastAsia="Times New Roman" w:hAnsi="Verdana" w:cs="Arial"/>
          <w:sz w:val="19"/>
          <w:szCs w:val="19"/>
        </w:rPr>
        <w:t>labeled</w:t>
      </w:r>
      <w:proofErr w:type="spellEnd"/>
      <w:r>
        <w:rPr>
          <w:rFonts w:ascii="Verdana" w:eastAsia="Times New Roman" w:hAnsi="Verdana" w:cs="Arial"/>
          <w:sz w:val="19"/>
          <w:szCs w:val="19"/>
        </w:rPr>
        <w:t xml:space="preserve"> latent Dirichlet allocation for document categorization. </w:t>
      </w:r>
      <w:r>
        <w:rPr>
          <w:rFonts w:ascii="Verdana" w:eastAsia="Times New Roman" w:hAnsi="Verdana" w:cs="Arial"/>
          <w:i/>
          <w:sz w:val="19"/>
          <w:szCs w:val="19"/>
        </w:rPr>
        <w:t>Applied Intelligence</w:t>
      </w:r>
      <w:r>
        <w:rPr>
          <w:rFonts w:ascii="Verdana" w:eastAsia="Times New Roman" w:hAnsi="Verdana" w:cs="Arial"/>
          <w:sz w:val="19"/>
          <w:szCs w:val="19"/>
        </w:rPr>
        <w:t xml:space="preserve">, </w:t>
      </w:r>
      <w:r>
        <w:rPr>
          <w:rFonts w:ascii="Verdana" w:eastAsia="Times New Roman" w:hAnsi="Verdana" w:cs="Arial"/>
          <w:i/>
          <w:sz w:val="19"/>
          <w:szCs w:val="19"/>
        </w:rPr>
        <w:t>42</w:t>
      </w:r>
      <w:r>
        <w:rPr>
          <w:rFonts w:ascii="Verdana" w:eastAsia="Times New Roman" w:hAnsi="Verdana" w:cs="Arial"/>
          <w:sz w:val="19"/>
          <w:szCs w:val="19"/>
        </w:rPr>
        <w:t>(3), 581-593.</w:t>
      </w:r>
    </w:p>
    <w:p w14:paraId="645D6E93" w14:textId="2FA1A43E" w:rsidR="00A5163A" w:rsidRDefault="00A5163A" w:rsidP="00A5163A">
      <w:pPr>
        <w:ind w:left="567" w:hanging="567"/>
        <w:jc w:val="both"/>
        <w:rPr>
          <w:rFonts w:ascii="Verdana" w:eastAsia="Times New Roman" w:hAnsi="Verdana" w:cs="Arial"/>
          <w:sz w:val="19"/>
          <w:szCs w:val="19"/>
        </w:rPr>
      </w:pPr>
      <w:bookmarkStart w:id="2895" w:name="cls-response"/>
      <w:bookmarkEnd w:id="2895"/>
      <w:proofErr w:type="spellStart"/>
      <w:r>
        <w:rPr>
          <w:rFonts w:ascii="Verdana" w:eastAsia="Times New Roman" w:hAnsi="Verdana" w:cs="Arial"/>
          <w:sz w:val="19"/>
          <w:szCs w:val="19"/>
        </w:rPr>
        <w:t>Lindstedt</w:t>
      </w:r>
      <w:proofErr w:type="spellEnd"/>
      <w:r>
        <w:rPr>
          <w:rFonts w:ascii="Verdana" w:eastAsia="Times New Roman" w:hAnsi="Verdana" w:cs="Arial"/>
          <w:sz w:val="19"/>
          <w:szCs w:val="19"/>
        </w:rPr>
        <w:t xml:space="preserve">, N. C. (2019), Structural Topic </w:t>
      </w:r>
      <w:proofErr w:type="spellStart"/>
      <w:r>
        <w:rPr>
          <w:rFonts w:ascii="Verdana" w:eastAsia="Times New Roman" w:hAnsi="Verdana" w:cs="Arial"/>
          <w:sz w:val="19"/>
          <w:szCs w:val="19"/>
        </w:rPr>
        <w:t>Modeling</w:t>
      </w:r>
      <w:proofErr w:type="spellEnd"/>
      <w:r>
        <w:rPr>
          <w:rFonts w:ascii="Verdana" w:eastAsia="Times New Roman" w:hAnsi="Verdana" w:cs="Arial"/>
          <w:sz w:val="19"/>
          <w:szCs w:val="19"/>
        </w:rPr>
        <w:t xml:space="preserve"> </w:t>
      </w:r>
      <w:proofErr w:type="gramStart"/>
      <w:r>
        <w:rPr>
          <w:rFonts w:ascii="Verdana" w:eastAsia="Times New Roman" w:hAnsi="Verdana" w:cs="Arial"/>
          <w:sz w:val="19"/>
          <w:szCs w:val="19"/>
        </w:rPr>
        <w:t>For</w:t>
      </w:r>
      <w:proofErr w:type="gramEnd"/>
      <w:r>
        <w:rPr>
          <w:rFonts w:ascii="Verdana" w:eastAsia="Times New Roman" w:hAnsi="Verdana" w:cs="Arial"/>
          <w:sz w:val="19"/>
          <w:szCs w:val="19"/>
        </w:rPr>
        <w:t xml:space="preserve"> Social Scientists: A Brief Case Study with Social Movement Studies Literature, 2005–2017. </w:t>
      </w:r>
      <w:r>
        <w:rPr>
          <w:rFonts w:ascii="Verdana" w:eastAsia="Times New Roman" w:hAnsi="Verdana" w:cs="Arial"/>
          <w:i/>
          <w:sz w:val="19"/>
          <w:szCs w:val="19"/>
        </w:rPr>
        <w:t>Social Currents</w:t>
      </w:r>
      <w:r>
        <w:rPr>
          <w:rFonts w:ascii="Verdana" w:eastAsia="Times New Roman" w:hAnsi="Verdana" w:cs="Arial"/>
          <w:sz w:val="19"/>
          <w:szCs w:val="19"/>
        </w:rPr>
        <w:t xml:space="preserve">, </w:t>
      </w:r>
      <w:r>
        <w:rPr>
          <w:rFonts w:ascii="Verdana" w:eastAsia="Times New Roman" w:hAnsi="Verdana" w:cs="Arial"/>
          <w:i/>
          <w:sz w:val="19"/>
          <w:szCs w:val="19"/>
        </w:rPr>
        <w:t>6</w:t>
      </w:r>
      <w:r>
        <w:rPr>
          <w:rFonts w:ascii="Verdana" w:eastAsia="Times New Roman" w:hAnsi="Verdana" w:cs="Arial"/>
          <w:sz w:val="19"/>
          <w:szCs w:val="19"/>
        </w:rPr>
        <w:t xml:space="preserve">(4), 307–318. </w:t>
      </w:r>
      <w:hyperlink r:id="rId59">
        <w:r>
          <w:rPr>
            <w:rStyle w:val="Hyperlink"/>
            <w:rFonts w:ascii="Verdana" w:eastAsia="Times New Roman" w:hAnsi="Verdana" w:cs="Arial"/>
            <w:sz w:val="19"/>
            <w:szCs w:val="19"/>
          </w:rPr>
          <w:t>https://doi.org/10.1177/2329496519846505</w:t>
        </w:r>
      </w:hyperlink>
    </w:p>
    <w:p w14:paraId="648F2E38"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Lizuka</w:t>
      </w:r>
      <w:proofErr w:type="spellEnd"/>
      <w:r w:rsidRPr="00D23863">
        <w:rPr>
          <w:rFonts w:ascii="Verdana" w:eastAsia="Times New Roman" w:hAnsi="Verdana" w:cs="Arial"/>
          <w:sz w:val="19"/>
          <w:szCs w:val="19"/>
        </w:rPr>
        <w:t>, M. (2013), ‘Innovation systems framework: still useful in the new global context?’, UNU-MERIT Working Papers #2013-005.</w:t>
      </w:r>
    </w:p>
    <w:p w14:paraId="5542F0E0"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F., Mac Callum, D. and Hillier, J. (2013), ‘Social Innovation: intuition, precept, concept, theory and practice’, in F. </w:t>
      </w: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D. MacCallum, A. Mehmood, and A. </w:t>
      </w:r>
      <w:proofErr w:type="spellStart"/>
      <w:r w:rsidRPr="00D23863">
        <w:rPr>
          <w:rFonts w:ascii="Verdana" w:hAnsi="Verdana" w:cs="Arial"/>
          <w:sz w:val="19"/>
          <w:szCs w:val="19"/>
        </w:rPr>
        <w:t>Hamdouch</w:t>
      </w:r>
      <w:proofErr w:type="spellEnd"/>
      <w:r w:rsidRPr="00D23863">
        <w:rPr>
          <w:rFonts w:ascii="Verdana" w:hAnsi="Verdana" w:cs="Arial"/>
          <w:sz w:val="19"/>
          <w:szCs w:val="19"/>
        </w:rPr>
        <w:t xml:space="preserve">, (eds), </w:t>
      </w:r>
      <w:r w:rsidRPr="00D23863">
        <w:rPr>
          <w:rFonts w:ascii="Verdana" w:hAnsi="Verdana" w:cs="Arial"/>
          <w:i/>
          <w:sz w:val="19"/>
          <w:szCs w:val="19"/>
        </w:rPr>
        <w:t>The International Handbook on Social Innovation: Collective Action, Social Learning and Transdisciplinary Research</w:t>
      </w:r>
      <w:r w:rsidRPr="00D23863">
        <w:rPr>
          <w:rFonts w:ascii="Verdana" w:hAnsi="Verdana" w:cs="Arial"/>
          <w:sz w:val="19"/>
          <w:szCs w:val="19"/>
        </w:rPr>
        <w:t xml:space="preserve">, Cheltenham: Edward Elgar, pp. 13-24. </w:t>
      </w:r>
    </w:p>
    <w:p w14:paraId="41D9085A" w14:textId="46A0042E" w:rsidR="00515CFA" w:rsidRPr="00D23863" w:rsidRDefault="00BB1A4A" w:rsidP="006D51A0">
      <w:pPr>
        <w:ind w:left="567" w:hanging="567"/>
        <w:jc w:val="both"/>
        <w:rPr>
          <w:rFonts w:ascii="Verdana" w:eastAsia="Times New Roman" w:hAnsi="Verdana" w:cs="Arial"/>
          <w:sz w:val="19"/>
          <w:szCs w:val="19"/>
        </w:rPr>
      </w:pPr>
      <w:r>
        <w:rPr>
          <w:rFonts w:ascii="Verdana" w:hAnsi="Verdana" w:cstheme="minorHAnsi"/>
          <w:sz w:val="19"/>
          <w:szCs w:val="19"/>
        </w:rPr>
        <w:t xml:space="preserve">Murray, R., </w:t>
      </w:r>
      <w:proofErr w:type="spellStart"/>
      <w:r>
        <w:rPr>
          <w:rFonts w:ascii="Verdana" w:hAnsi="Verdana" w:cstheme="minorHAnsi"/>
          <w:sz w:val="19"/>
          <w:szCs w:val="19"/>
        </w:rPr>
        <w:t>Caulier</w:t>
      </w:r>
      <w:proofErr w:type="spellEnd"/>
      <w:r>
        <w:rPr>
          <w:rFonts w:ascii="Verdana" w:hAnsi="Verdana" w:cstheme="minorHAnsi"/>
          <w:sz w:val="19"/>
          <w:szCs w:val="19"/>
        </w:rPr>
        <w:t xml:space="preserve">-Grice, J and </w:t>
      </w:r>
      <w:proofErr w:type="spellStart"/>
      <w:r>
        <w:rPr>
          <w:rFonts w:ascii="Verdana" w:hAnsi="Verdana" w:cstheme="minorHAnsi"/>
          <w:sz w:val="19"/>
          <w:szCs w:val="19"/>
        </w:rPr>
        <w:t>Mulgan</w:t>
      </w:r>
      <w:proofErr w:type="spellEnd"/>
      <w:r>
        <w:rPr>
          <w:rFonts w:ascii="Verdana" w:hAnsi="Verdana" w:cstheme="minorHAnsi"/>
          <w:sz w:val="19"/>
          <w:szCs w:val="19"/>
        </w:rPr>
        <w:t xml:space="preserve">, G. </w:t>
      </w:r>
      <w:r w:rsidR="00712DEB" w:rsidRPr="00D23863">
        <w:rPr>
          <w:rFonts w:ascii="Verdana" w:hAnsi="Verdana" w:cstheme="minorHAnsi"/>
          <w:sz w:val="19"/>
          <w:szCs w:val="19"/>
        </w:rPr>
        <w:t>(2010)</w:t>
      </w:r>
      <w:r>
        <w:rPr>
          <w:rFonts w:ascii="Verdana" w:hAnsi="Verdana" w:cstheme="minorHAnsi"/>
          <w:sz w:val="19"/>
          <w:szCs w:val="19"/>
        </w:rPr>
        <w:t>, ‘The Open Book of Social Innovation’</w:t>
      </w:r>
      <w:r w:rsidR="000E20E3">
        <w:rPr>
          <w:rFonts w:ascii="Verdana" w:hAnsi="Verdana" w:cstheme="minorHAnsi"/>
          <w:sz w:val="19"/>
          <w:szCs w:val="19"/>
        </w:rPr>
        <w:t xml:space="preserve">, NESTA and the Young Foundation. </w:t>
      </w:r>
    </w:p>
    <w:p w14:paraId="2CB55D2B" w14:textId="5BB48390" w:rsidR="00515CFA" w:rsidRPr="00D23863"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Novotny, H., König, T. and </w:t>
      </w:r>
      <w:proofErr w:type="spellStart"/>
      <w:r w:rsidRPr="00D23863">
        <w:rPr>
          <w:rFonts w:ascii="Verdana" w:eastAsia="Times New Roman" w:hAnsi="Verdana" w:cs="Arial"/>
          <w:sz w:val="19"/>
          <w:szCs w:val="19"/>
        </w:rPr>
        <w:t>Schuch</w:t>
      </w:r>
      <w:proofErr w:type="spellEnd"/>
      <w:r w:rsidRPr="00D23863">
        <w:rPr>
          <w:rFonts w:ascii="Verdana" w:eastAsia="Times New Roman" w:hAnsi="Verdana" w:cs="Arial"/>
          <w:sz w:val="19"/>
          <w:szCs w:val="19"/>
        </w:rPr>
        <w:t xml:space="preserve">, K. (2019), ‚Impact Re-Loaded’,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8-9.</w:t>
      </w:r>
    </w:p>
    <w:p w14:paraId="45F07359" w14:textId="032894D3" w:rsidR="00712DEB"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Nussbaum, M. (2010), </w:t>
      </w:r>
      <w:r w:rsidRPr="00D23863">
        <w:rPr>
          <w:rFonts w:ascii="Verdana" w:hAnsi="Verdana" w:cs="Arial"/>
          <w:i/>
          <w:sz w:val="19"/>
          <w:szCs w:val="19"/>
        </w:rPr>
        <w:t xml:space="preserve">Not for Profit. Why Democracy Needs the Humanities. </w:t>
      </w:r>
      <w:r w:rsidRPr="00D23863">
        <w:rPr>
          <w:rFonts w:ascii="Verdana" w:hAnsi="Verdana" w:cs="Arial"/>
          <w:sz w:val="19"/>
          <w:szCs w:val="19"/>
        </w:rPr>
        <w:t xml:space="preserve">Princeton: Princeton University Press. </w:t>
      </w:r>
    </w:p>
    <w:p w14:paraId="68C22869" w14:textId="35E6D6FD" w:rsidR="00B621F3" w:rsidRDefault="00B621F3" w:rsidP="00B621F3">
      <w:pPr>
        <w:ind w:left="567" w:hanging="567"/>
        <w:jc w:val="both"/>
        <w:rPr>
          <w:rFonts w:ascii="Verdana" w:hAnsi="Verdana" w:cs="Arial"/>
          <w:sz w:val="19"/>
          <w:szCs w:val="19"/>
        </w:rPr>
      </w:pPr>
      <w:proofErr w:type="spellStart"/>
      <w:r>
        <w:rPr>
          <w:rFonts w:ascii="Verdana" w:hAnsi="Verdana" w:cs="Arial"/>
          <w:sz w:val="19"/>
          <w:szCs w:val="19"/>
        </w:rPr>
        <w:t>Perotte</w:t>
      </w:r>
      <w:proofErr w:type="spellEnd"/>
      <w:r>
        <w:rPr>
          <w:rFonts w:ascii="Verdana" w:hAnsi="Verdana" w:cs="Arial"/>
          <w:sz w:val="19"/>
          <w:szCs w:val="19"/>
        </w:rPr>
        <w:t xml:space="preserve">, A. J., Wood, F., </w:t>
      </w:r>
      <w:proofErr w:type="spellStart"/>
      <w:r>
        <w:rPr>
          <w:rFonts w:ascii="Verdana" w:hAnsi="Verdana" w:cs="Arial"/>
          <w:sz w:val="19"/>
          <w:szCs w:val="19"/>
        </w:rPr>
        <w:t>Elhadad</w:t>
      </w:r>
      <w:proofErr w:type="spellEnd"/>
      <w:r>
        <w:rPr>
          <w:rFonts w:ascii="Verdana" w:hAnsi="Verdana" w:cs="Arial"/>
          <w:sz w:val="19"/>
          <w:szCs w:val="19"/>
        </w:rPr>
        <w:t xml:space="preserve">, N., and Bartlett, N. (2011), Hierarchically supervised latent Dirichlet allocation. In </w:t>
      </w:r>
      <w:r>
        <w:rPr>
          <w:rFonts w:ascii="Verdana" w:hAnsi="Verdana" w:cs="Arial"/>
          <w:i/>
          <w:sz w:val="19"/>
          <w:szCs w:val="19"/>
        </w:rPr>
        <w:t>Advances in neural information processing systems</w:t>
      </w:r>
      <w:r>
        <w:rPr>
          <w:rFonts w:ascii="Verdana" w:hAnsi="Verdana" w:cs="Arial"/>
          <w:sz w:val="19"/>
          <w:szCs w:val="19"/>
        </w:rPr>
        <w:t xml:space="preserve"> (pp. 2609-2617).</w:t>
      </w:r>
    </w:p>
    <w:p w14:paraId="1A818A1B" w14:textId="6B855296" w:rsidR="00712DEB" w:rsidRPr="00D23863"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Pol, E and Ville, S. (2008), ‘Social Innovation: Buzz Word </w:t>
      </w:r>
      <w:proofErr w:type="gramStart"/>
      <w:r w:rsidRPr="00D23863">
        <w:rPr>
          <w:rFonts w:ascii="Verdana" w:hAnsi="Verdana" w:cs="Arial"/>
          <w:sz w:val="19"/>
          <w:szCs w:val="19"/>
        </w:rPr>
        <w:t>Or</w:t>
      </w:r>
      <w:proofErr w:type="gramEnd"/>
      <w:r w:rsidRPr="00D23863">
        <w:rPr>
          <w:rFonts w:ascii="Verdana" w:hAnsi="Verdana" w:cs="Arial"/>
          <w:sz w:val="19"/>
          <w:szCs w:val="19"/>
        </w:rPr>
        <w:t xml:space="preserve"> Enduring Term? Working Paper 08-09, Wollongong: Department of Economics, University of Wollongong.</w:t>
      </w:r>
    </w:p>
    <w:p w14:paraId="7BDE62B1" w14:textId="1AD319EC" w:rsidR="00D23863" w:rsidRPr="00D23863" w:rsidRDefault="00D23863" w:rsidP="006D51A0">
      <w:pPr>
        <w:ind w:left="567" w:hanging="567"/>
        <w:jc w:val="both"/>
        <w:rPr>
          <w:rFonts w:ascii="Verdana" w:hAnsi="Verdana"/>
          <w:color w:val="2C363A"/>
          <w:sz w:val="19"/>
          <w:szCs w:val="19"/>
          <w:shd w:val="clear" w:color="auto" w:fill="FFFFFF"/>
        </w:rPr>
      </w:pPr>
      <w:proofErr w:type="spellStart"/>
      <w:r w:rsidRPr="000E20E3">
        <w:rPr>
          <w:rFonts w:ascii="Verdana" w:hAnsi="Verdana" w:cstheme="minorHAnsi"/>
          <w:bCs/>
          <w:color w:val="2C363A"/>
          <w:sz w:val="19"/>
          <w:szCs w:val="19"/>
          <w:shd w:val="clear" w:color="auto" w:fill="FFFFFF"/>
        </w:rPr>
        <w:t>Prüfer</w:t>
      </w:r>
      <w:proofErr w:type="spellEnd"/>
      <w:r w:rsidRPr="00D23863">
        <w:rPr>
          <w:rFonts w:ascii="Verdana" w:hAnsi="Verdana" w:cstheme="minorHAnsi"/>
          <w:color w:val="2C363A"/>
          <w:sz w:val="19"/>
          <w:szCs w:val="19"/>
          <w:shd w:val="clear" w:color="auto" w:fill="FFFFFF"/>
        </w:rPr>
        <w:t xml:space="preserve">, </w:t>
      </w:r>
      <w:r w:rsidR="000E20E3">
        <w:rPr>
          <w:rFonts w:ascii="Verdana" w:hAnsi="Verdana" w:cstheme="minorHAnsi"/>
          <w:color w:val="2C363A"/>
          <w:sz w:val="19"/>
          <w:szCs w:val="19"/>
          <w:shd w:val="clear" w:color="auto" w:fill="FFFFFF"/>
        </w:rPr>
        <w:t>P.</w:t>
      </w:r>
      <w:r w:rsidRPr="00D23863">
        <w:rPr>
          <w:rFonts w:ascii="Verdana" w:hAnsi="Verdana" w:cstheme="minorHAnsi"/>
          <w:color w:val="2C363A"/>
          <w:sz w:val="19"/>
          <w:szCs w:val="19"/>
          <w:shd w:val="clear" w:color="auto" w:fill="FFFFFF"/>
        </w:rPr>
        <w:t xml:space="preserve"> and Rexroth, </w:t>
      </w:r>
      <w:r w:rsidR="000E20E3">
        <w:rPr>
          <w:rFonts w:ascii="Verdana" w:hAnsi="Verdana" w:cstheme="minorHAnsi"/>
          <w:color w:val="2C363A"/>
          <w:sz w:val="19"/>
          <w:szCs w:val="19"/>
          <w:shd w:val="clear" w:color="auto" w:fill="FFFFFF"/>
        </w:rPr>
        <w:t>M.</w:t>
      </w:r>
      <w:r w:rsidRPr="00D23863">
        <w:rPr>
          <w:rFonts w:ascii="Verdana" w:hAnsi="Verdana" w:cstheme="minorHAnsi"/>
          <w:color w:val="2C363A"/>
          <w:sz w:val="19"/>
          <w:szCs w:val="19"/>
          <w:shd w:val="clear" w:color="auto" w:fill="FFFFFF"/>
        </w:rPr>
        <w:t xml:space="preserve"> (2005)</w:t>
      </w:r>
      <w:r w:rsidR="000E20E3">
        <w:rPr>
          <w:rFonts w:ascii="Verdana" w:hAnsi="Verdana" w:cstheme="minorHAnsi"/>
          <w:color w:val="2C363A"/>
          <w:sz w:val="19"/>
          <w:szCs w:val="19"/>
          <w:shd w:val="clear" w:color="auto" w:fill="FFFFFF"/>
        </w:rPr>
        <w:t>,</w:t>
      </w:r>
      <w:r w:rsidRPr="00D23863">
        <w:rPr>
          <w:rFonts w:ascii="Verdana" w:hAnsi="Verdana" w:cstheme="minorHAnsi"/>
          <w:color w:val="2C363A"/>
          <w:sz w:val="19"/>
          <w:szCs w:val="19"/>
          <w:shd w:val="clear" w:color="auto" w:fill="FFFFFF"/>
        </w:rPr>
        <w:t xml:space="preserve"> </w:t>
      </w:r>
      <w:proofErr w:type="spellStart"/>
      <w:r w:rsidRPr="00D23863">
        <w:rPr>
          <w:rFonts w:ascii="Verdana" w:hAnsi="Verdana" w:cstheme="minorHAnsi"/>
          <w:color w:val="2C363A"/>
          <w:sz w:val="19"/>
          <w:szCs w:val="19"/>
          <w:shd w:val="clear" w:color="auto" w:fill="FFFFFF"/>
        </w:rPr>
        <w:t>Kognitive</w:t>
      </w:r>
      <w:proofErr w:type="spellEnd"/>
      <w:r w:rsidRPr="00D23863">
        <w:rPr>
          <w:rFonts w:ascii="Verdana" w:hAnsi="Verdana" w:cstheme="minorHAnsi"/>
          <w:color w:val="2C363A"/>
          <w:sz w:val="19"/>
          <w:szCs w:val="19"/>
          <w:shd w:val="clear" w:color="auto" w:fill="FFFFFF"/>
        </w:rPr>
        <w:t xml:space="preserve"> Interviews. ZUMA-How-to-</w:t>
      </w:r>
      <w:proofErr w:type="spellStart"/>
      <w:r w:rsidRPr="00D23863">
        <w:rPr>
          <w:rFonts w:ascii="Verdana" w:hAnsi="Verdana" w:cstheme="minorHAnsi"/>
          <w:color w:val="2C363A"/>
          <w:sz w:val="19"/>
          <w:szCs w:val="19"/>
          <w:shd w:val="clear" w:color="auto" w:fill="FFFFFF"/>
        </w:rPr>
        <w:t>Reihe</w:t>
      </w:r>
      <w:proofErr w:type="spellEnd"/>
      <w:r w:rsidRPr="00D23863">
        <w:rPr>
          <w:rFonts w:ascii="Verdana" w:hAnsi="Verdana" w:cstheme="minorHAnsi"/>
          <w:color w:val="2C363A"/>
          <w:sz w:val="19"/>
          <w:szCs w:val="19"/>
          <w:shd w:val="clear" w:color="auto" w:fill="FFFFFF"/>
        </w:rPr>
        <w:t xml:space="preserve"> Nr. 15.</w:t>
      </w:r>
      <w:r w:rsidRPr="00D23863">
        <w:rPr>
          <w:rFonts w:ascii="Verdana" w:hAnsi="Verdana"/>
          <w:color w:val="2C363A"/>
          <w:sz w:val="19"/>
          <w:szCs w:val="19"/>
          <w:shd w:val="clear" w:color="auto" w:fill="FFFFFF"/>
        </w:rPr>
        <w:br/>
      </w:r>
      <w:hyperlink r:id="rId60" w:history="1">
        <w:r w:rsidRPr="00D23863">
          <w:rPr>
            <w:rStyle w:val="Hyperlink"/>
            <w:rFonts w:ascii="Verdana" w:hAnsi="Verdana" w:cstheme="minorHAnsi"/>
            <w:sz w:val="19"/>
            <w:szCs w:val="19"/>
          </w:rPr>
          <w:t>https://www.gesis.org/fileadmin/upload/forschung/publikationen/ge-sis_reihen/howto/How_to15PP_MR.pdf</w:t>
        </w:r>
      </w:hyperlink>
      <w:r w:rsidRPr="00D23863">
        <w:rPr>
          <w:rFonts w:ascii="Verdana" w:hAnsi="Verdana" w:cstheme="minorHAnsi"/>
          <w:color w:val="2C363A"/>
          <w:sz w:val="19"/>
          <w:szCs w:val="19"/>
          <w:shd w:val="clear" w:color="auto" w:fill="FFFFFF"/>
        </w:rPr>
        <w:t> </w:t>
      </w:r>
    </w:p>
    <w:p w14:paraId="1C108257" w14:textId="16AA0805" w:rsidR="00284DCE" w:rsidRDefault="00284DCE" w:rsidP="00284DCE">
      <w:pPr>
        <w:ind w:left="567" w:hanging="567"/>
        <w:jc w:val="both"/>
        <w:rPr>
          <w:rFonts w:ascii="Verdana" w:hAnsi="Verdana"/>
          <w:color w:val="2C363A"/>
          <w:sz w:val="19"/>
          <w:szCs w:val="19"/>
          <w:highlight w:val="white"/>
        </w:rPr>
      </w:pPr>
      <w:r>
        <w:rPr>
          <w:rFonts w:ascii="Verdana" w:hAnsi="Verdana" w:cs="Calibri"/>
          <w:color w:val="2C363A"/>
          <w:sz w:val="19"/>
          <w:szCs w:val="19"/>
          <w:shd w:val="clear" w:color="auto" w:fill="FFFFFF"/>
        </w:rPr>
        <w:t xml:space="preserve">Ramage, D., Rosen, E., Chuang, J., Manning, C. and </w:t>
      </w:r>
      <w:proofErr w:type="spellStart"/>
      <w:r>
        <w:rPr>
          <w:rFonts w:ascii="Verdana" w:hAnsi="Verdana" w:cs="Calibri"/>
          <w:color w:val="2C363A"/>
          <w:sz w:val="19"/>
          <w:szCs w:val="19"/>
          <w:shd w:val="clear" w:color="auto" w:fill="FFFFFF"/>
        </w:rPr>
        <w:t>Mcfarland</w:t>
      </w:r>
      <w:proofErr w:type="spellEnd"/>
      <w:r>
        <w:rPr>
          <w:rFonts w:ascii="Verdana" w:hAnsi="Verdana" w:cs="Calibri"/>
          <w:color w:val="2C363A"/>
          <w:sz w:val="19"/>
          <w:szCs w:val="19"/>
          <w:shd w:val="clear" w:color="auto" w:fill="FFFFFF"/>
        </w:rPr>
        <w:t xml:space="preserve">, D. (2009). Topic Modelling for the Social Sciences. </w:t>
      </w:r>
    </w:p>
    <w:p w14:paraId="73678DD0" w14:textId="2C3410C6" w:rsidR="00712DEB" w:rsidRPr="00D23863" w:rsidRDefault="00712DEB" w:rsidP="006D51A0">
      <w:pPr>
        <w:ind w:left="567" w:hanging="567"/>
        <w:jc w:val="both"/>
        <w:rPr>
          <w:rFonts w:ascii="Verdana" w:hAnsi="Verdana" w:cs="Arial"/>
          <w:sz w:val="19"/>
          <w:szCs w:val="19"/>
        </w:rPr>
      </w:pPr>
      <w:proofErr w:type="spellStart"/>
      <w:r w:rsidRPr="00D23863">
        <w:rPr>
          <w:rFonts w:ascii="Verdana" w:hAnsi="Verdana" w:cs="Arial"/>
          <w:sz w:val="19"/>
          <w:szCs w:val="19"/>
        </w:rPr>
        <w:t>Reale</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Avramov</w:t>
      </w:r>
      <w:proofErr w:type="spellEnd"/>
      <w:r w:rsidRPr="00D23863">
        <w:rPr>
          <w:rFonts w:ascii="Verdana" w:hAnsi="Verdana" w:cs="Arial"/>
          <w:sz w:val="19"/>
          <w:szCs w:val="19"/>
        </w:rPr>
        <w:t xml:space="preserve">, D., </w:t>
      </w:r>
      <w:proofErr w:type="spellStart"/>
      <w:r w:rsidRPr="00D23863">
        <w:rPr>
          <w:rFonts w:ascii="Verdana" w:hAnsi="Verdana" w:cs="Arial"/>
          <w:sz w:val="19"/>
          <w:szCs w:val="19"/>
        </w:rPr>
        <w:t>Canhial</w:t>
      </w:r>
      <w:proofErr w:type="spellEnd"/>
      <w:r w:rsidRPr="00D23863">
        <w:rPr>
          <w:rFonts w:ascii="Verdana" w:hAnsi="Verdana" w:cs="Arial"/>
          <w:sz w:val="19"/>
          <w:szCs w:val="19"/>
        </w:rPr>
        <w:t xml:space="preserve">, K., Donovan, C., </w:t>
      </w:r>
      <w:proofErr w:type="spellStart"/>
      <w:r w:rsidRPr="00D23863">
        <w:rPr>
          <w:rFonts w:ascii="Verdana" w:hAnsi="Verdana" w:cs="Arial"/>
          <w:sz w:val="19"/>
          <w:szCs w:val="19"/>
        </w:rPr>
        <w:t>Flecha</w:t>
      </w:r>
      <w:proofErr w:type="spellEnd"/>
      <w:r w:rsidRPr="00D23863">
        <w:rPr>
          <w:rFonts w:ascii="Verdana" w:hAnsi="Verdana" w:cs="Arial"/>
          <w:sz w:val="19"/>
          <w:szCs w:val="19"/>
        </w:rPr>
        <w:t xml:space="preserve">, R., Holm, P., Larkin, C., </w:t>
      </w:r>
      <w:proofErr w:type="spellStart"/>
      <w:r w:rsidRPr="00D23863">
        <w:rPr>
          <w:rFonts w:ascii="Verdana" w:hAnsi="Verdana" w:cs="Arial"/>
          <w:sz w:val="19"/>
          <w:szCs w:val="19"/>
        </w:rPr>
        <w:t>Lepori</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Mosoni</w:t>
      </w:r>
      <w:proofErr w:type="spellEnd"/>
      <w:r w:rsidRPr="00D23863">
        <w:rPr>
          <w:rFonts w:ascii="Verdana" w:hAnsi="Verdana" w:cs="Arial"/>
          <w:sz w:val="19"/>
          <w:szCs w:val="19"/>
        </w:rPr>
        <w:t xml:space="preserve">-Fried, J., Oliver, E., </w:t>
      </w:r>
      <w:proofErr w:type="spellStart"/>
      <w:r w:rsidRPr="00D23863">
        <w:rPr>
          <w:rFonts w:ascii="Verdana" w:hAnsi="Verdana" w:cs="Arial"/>
          <w:sz w:val="19"/>
          <w:szCs w:val="19"/>
        </w:rPr>
        <w:t>Primeri</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Puigvert</w:t>
      </w:r>
      <w:proofErr w:type="spellEnd"/>
      <w:r w:rsidRPr="00D23863">
        <w:rPr>
          <w:rFonts w:ascii="Verdana" w:hAnsi="Verdana" w:cs="Arial"/>
          <w:sz w:val="19"/>
          <w:szCs w:val="19"/>
        </w:rPr>
        <w:t xml:space="preserve">, L., Scharnhorst, A., Schubert, A., Soler, M., </w:t>
      </w:r>
      <w:proofErr w:type="spellStart"/>
      <w:r w:rsidRPr="00D23863">
        <w:rPr>
          <w:rFonts w:ascii="Verdana" w:hAnsi="Verdana" w:cs="Arial"/>
          <w:sz w:val="19"/>
          <w:szCs w:val="19"/>
        </w:rPr>
        <w:t>Soòs</w:t>
      </w:r>
      <w:proofErr w:type="spellEnd"/>
      <w:r w:rsidRPr="00D23863">
        <w:rPr>
          <w:rFonts w:ascii="Verdana" w:hAnsi="Verdana" w:cs="Arial"/>
          <w:sz w:val="19"/>
          <w:szCs w:val="19"/>
        </w:rPr>
        <w:t xml:space="preserve">, S., </w:t>
      </w:r>
      <w:proofErr w:type="spellStart"/>
      <w:r w:rsidRPr="00D23863">
        <w:rPr>
          <w:rFonts w:ascii="Verdana" w:hAnsi="Verdana" w:cs="Arial"/>
          <w:sz w:val="19"/>
          <w:szCs w:val="19"/>
        </w:rPr>
        <w:t>Sordé</w:t>
      </w:r>
      <w:proofErr w:type="spellEnd"/>
      <w:r w:rsidRPr="00D23863">
        <w:rPr>
          <w:rFonts w:ascii="Verdana" w:hAnsi="Verdana" w:cs="Arial"/>
          <w:sz w:val="19"/>
          <w:szCs w:val="19"/>
        </w:rPr>
        <w:t xml:space="preserve">, T., Travis, C. and Van Horik, R. (2018), ‘A review of literature on </w:t>
      </w:r>
      <w:r w:rsidRPr="00D23863">
        <w:rPr>
          <w:rFonts w:ascii="Verdana" w:hAnsi="Verdana" w:cs="Arial"/>
          <w:sz w:val="19"/>
          <w:szCs w:val="19"/>
        </w:rPr>
        <w:lastRenderedPageBreak/>
        <w:t xml:space="preserve">evaluating the scientific, social and political impact of social sciences and humanities research, </w:t>
      </w:r>
      <w:r w:rsidRPr="00D23863">
        <w:rPr>
          <w:rFonts w:ascii="Verdana" w:hAnsi="Verdana" w:cs="Arial"/>
          <w:i/>
          <w:sz w:val="19"/>
          <w:szCs w:val="19"/>
        </w:rPr>
        <w:t>Research Evaluation,</w:t>
      </w:r>
      <w:r w:rsidRPr="00D23863">
        <w:rPr>
          <w:rFonts w:ascii="Verdana" w:hAnsi="Verdana" w:cs="Arial"/>
          <w:sz w:val="19"/>
          <w:szCs w:val="19"/>
        </w:rPr>
        <w:t xml:space="preserve"> 27 (4), 298–308.</w:t>
      </w:r>
    </w:p>
    <w:p w14:paraId="7F0B1D38" w14:textId="2C5F3F5A" w:rsidR="00284DCE" w:rsidRDefault="00284DCE" w:rsidP="00284DCE">
      <w:pPr>
        <w:ind w:left="567" w:hanging="567"/>
        <w:jc w:val="both"/>
        <w:rPr>
          <w:rFonts w:ascii="Verdana" w:hAnsi="Verdana" w:cs="Arial"/>
          <w:sz w:val="19"/>
          <w:szCs w:val="19"/>
        </w:rPr>
      </w:pPr>
      <w:r>
        <w:t xml:space="preserve">Roberts E. M., Brandon M. S. and </w:t>
      </w:r>
      <w:proofErr w:type="spellStart"/>
      <w:r>
        <w:t>Edoardo</w:t>
      </w:r>
      <w:proofErr w:type="spellEnd"/>
      <w:r>
        <w:t xml:space="preserve"> M. A. (2016), A Model of Text for Experimentation in the Social Sciences, </w:t>
      </w:r>
      <w:r w:rsidRPr="00284DCE">
        <w:rPr>
          <w:i/>
        </w:rPr>
        <w:t>Journal of the American Statistical Association</w:t>
      </w:r>
      <w:r>
        <w:t xml:space="preserve">, 111:515, 988-1003, DOI: 10.1080/01621459.2016.1141684 </w:t>
      </w:r>
    </w:p>
    <w:p w14:paraId="4B4094E8" w14:textId="05058A61" w:rsidR="00712DEB" w:rsidRPr="00D23863" w:rsidRDefault="000D2C45" w:rsidP="006D51A0">
      <w:pPr>
        <w:ind w:left="567" w:hanging="567"/>
        <w:jc w:val="both"/>
        <w:rPr>
          <w:rFonts w:ascii="Verdana" w:eastAsia="Times New Roman" w:hAnsi="Verdana" w:cs="Arial"/>
          <w:sz w:val="19"/>
          <w:szCs w:val="19"/>
        </w:rPr>
      </w:pPr>
      <w:r w:rsidRPr="00D23863">
        <w:rPr>
          <w:rFonts w:ascii="Verdana" w:hAnsi="Verdana"/>
          <w:sz w:val="19"/>
          <w:szCs w:val="19"/>
        </w:rPr>
        <w:t>Schäfer</w:t>
      </w:r>
      <w:r w:rsidR="000E20E3">
        <w:rPr>
          <w:rFonts w:ascii="Verdana" w:hAnsi="Verdana"/>
          <w:sz w:val="19"/>
          <w:szCs w:val="19"/>
        </w:rPr>
        <w:t>, T.</w:t>
      </w:r>
      <w:r w:rsidRPr="00D23863">
        <w:rPr>
          <w:rFonts w:ascii="Verdana" w:hAnsi="Verdana"/>
          <w:sz w:val="19"/>
          <w:szCs w:val="19"/>
        </w:rPr>
        <w:t xml:space="preserve"> and </w:t>
      </w:r>
      <w:proofErr w:type="spellStart"/>
      <w:r w:rsidRPr="00D23863">
        <w:rPr>
          <w:rFonts w:ascii="Verdana" w:hAnsi="Verdana"/>
          <w:sz w:val="19"/>
          <w:szCs w:val="19"/>
        </w:rPr>
        <w:t>Kieslinger</w:t>
      </w:r>
      <w:proofErr w:type="spellEnd"/>
      <w:r w:rsidR="000E20E3">
        <w:rPr>
          <w:rFonts w:ascii="Verdana" w:hAnsi="Verdana"/>
          <w:sz w:val="19"/>
          <w:szCs w:val="19"/>
        </w:rPr>
        <w:t>, B.</w:t>
      </w:r>
      <w:r w:rsidRPr="00D23863">
        <w:rPr>
          <w:rFonts w:ascii="Verdana" w:hAnsi="Verdana"/>
          <w:sz w:val="19"/>
          <w:szCs w:val="19"/>
        </w:rPr>
        <w:t xml:space="preserve"> </w:t>
      </w:r>
      <w:r w:rsidR="000E20E3">
        <w:rPr>
          <w:rFonts w:ascii="Verdana" w:hAnsi="Verdana"/>
          <w:sz w:val="19"/>
          <w:szCs w:val="19"/>
        </w:rPr>
        <w:t>(2016),</w:t>
      </w:r>
      <w:r w:rsidRPr="00D23863">
        <w:rPr>
          <w:rFonts w:ascii="Verdana" w:hAnsi="Verdana"/>
          <w:sz w:val="19"/>
          <w:szCs w:val="19"/>
        </w:rPr>
        <w:t xml:space="preserve"> </w:t>
      </w:r>
      <w:r w:rsidR="000E20E3" w:rsidRPr="000E20E3">
        <w:rPr>
          <w:rFonts w:ascii="Verdana" w:hAnsi="Verdana"/>
          <w:i/>
          <w:sz w:val="19"/>
          <w:szCs w:val="19"/>
        </w:rPr>
        <w:t>‘</w:t>
      </w:r>
      <w:r w:rsidRPr="000E20E3">
        <w:rPr>
          <w:rFonts w:ascii="Verdana" w:hAnsi="Verdana"/>
          <w:i/>
          <w:sz w:val="19"/>
          <w:szCs w:val="19"/>
        </w:rPr>
        <w:t>Supporting emerging forms of citizen science: A plea for diversity, c</w:t>
      </w:r>
      <w:r w:rsidR="000E20E3" w:rsidRPr="000E20E3">
        <w:rPr>
          <w:rFonts w:ascii="Verdana" w:hAnsi="Verdana"/>
          <w:i/>
          <w:sz w:val="19"/>
          <w:szCs w:val="19"/>
        </w:rPr>
        <w:t>reativity and social innovation’</w:t>
      </w:r>
      <w:r w:rsidR="000E20E3">
        <w:rPr>
          <w:rFonts w:ascii="Verdana" w:hAnsi="Verdana"/>
          <w:sz w:val="19"/>
          <w:szCs w:val="19"/>
        </w:rPr>
        <w:t>,</w:t>
      </w:r>
      <w:r w:rsidRPr="00D23863">
        <w:rPr>
          <w:rFonts w:ascii="Verdana" w:hAnsi="Verdana"/>
          <w:sz w:val="19"/>
          <w:szCs w:val="19"/>
        </w:rPr>
        <w:t xml:space="preserve"> Journal of Science Communication, 15(2), 1-12.</w:t>
      </w:r>
    </w:p>
    <w:p w14:paraId="7EB60624"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Schuch</w:t>
      </w:r>
      <w:proofErr w:type="spellEnd"/>
      <w:r w:rsidRPr="00D23863">
        <w:rPr>
          <w:rFonts w:ascii="Verdana" w:hAnsi="Verdana" w:cs="Arial"/>
          <w:sz w:val="19"/>
          <w:szCs w:val="19"/>
        </w:rPr>
        <w:t xml:space="preserve">, K. (2019), ‘The contribution of social sciences and humanities to social innovation’, in J. </w:t>
      </w:r>
      <w:proofErr w:type="spellStart"/>
      <w:r w:rsidRPr="00D23863">
        <w:rPr>
          <w:rFonts w:ascii="Verdana" w:hAnsi="Verdana" w:cs="Arial"/>
          <w:sz w:val="19"/>
          <w:szCs w:val="19"/>
        </w:rPr>
        <w:t>Howaldt</w:t>
      </w:r>
      <w:proofErr w:type="spellEnd"/>
      <w:r w:rsidRPr="00D23863">
        <w:rPr>
          <w:rFonts w:ascii="Verdana" w:hAnsi="Verdana" w:cs="Arial"/>
          <w:sz w:val="19"/>
          <w:szCs w:val="19"/>
        </w:rPr>
        <w:t xml:space="preserve">, A. </w:t>
      </w:r>
      <w:proofErr w:type="spellStart"/>
      <w:r w:rsidRPr="00D23863">
        <w:rPr>
          <w:rFonts w:ascii="Verdana" w:hAnsi="Verdana" w:cs="Arial"/>
          <w:sz w:val="19"/>
          <w:szCs w:val="19"/>
        </w:rPr>
        <w:t>Schröder</w:t>
      </w:r>
      <w:proofErr w:type="spellEnd"/>
      <w:r w:rsidRPr="00D23863">
        <w:rPr>
          <w:rFonts w:ascii="Verdana" w:hAnsi="Verdana" w:cs="Arial"/>
          <w:sz w:val="19"/>
          <w:szCs w:val="19"/>
        </w:rPr>
        <w:t xml:space="preserve">, C. </w:t>
      </w:r>
      <w:proofErr w:type="spellStart"/>
      <w:r w:rsidRPr="00D23863">
        <w:rPr>
          <w:rFonts w:ascii="Verdana" w:hAnsi="Verdana" w:cs="Arial"/>
          <w:sz w:val="19"/>
          <w:szCs w:val="19"/>
        </w:rPr>
        <w:t>Kaletka</w:t>
      </w:r>
      <w:proofErr w:type="spellEnd"/>
      <w:r w:rsidRPr="00D23863">
        <w:rPr>
          <w:rFonts w:ascii="Verdana" w:hAnsi="Verdana" w:cs="Arial"/>
          <w:sz w:val="19"/>
          <w:szCs w:val="19"/>
        </w:rPr>
        <w:t xml:space="preserve">, and M. </w:t>
      </w:r>
      <w:proofErr w:type="spellStart"/>
      <w:r w:rsidRPr="00D23863">
        <w:rPr>
          <w:rFonts w:ascii="Verdana" w:hAnsi="Verdana" w:cs="Arial"/>
          <w:sz w:val="19"/>
          <w:szCs w:val="19"/>
        </w:rPr>
        <w:t>Zirngiebl</w:t>
      </w:r>
      <w:proofErr w:type="spellEnd"/>
      <w:r w:rsidRPr="00D23863">
        <w:rPr>
          <w:rFonts w:ascii="Verdana" w:hAnsi="Verdana" w:cs="Arial"/>
          <w:sz w:val="19"/>
          <w:szCs w:val="19"/>
        </w:rPr>
        <w:t xml:space="preserve">, M. (eds.), </w:t>
      </w:r>
      <w:r w:rsidRPr="00D23863">
        <w:rPr>
          <w:rFonts w:ascii="Verdana" w:hAnsi="Verdana" w:cs="Arial"/>
          <w:i/>
          <w:sz w:val="19"/>
          <w:szCs w:val="19"/>
        </w:rPr>
        <w:t>Atlas of Social Innovation</w:t>
      </w:r>
      <w:r w:rsidRPr="00D23863">
        <w:rPr>
          <w:rFonts w:ascii="Verdana" w:hAnsi="Verdana" w:cs="Arial"/>
          <w:sz w:val="19"/>
          <w:szCs w:val="19"/>
        </w:rPr>
        <w:t xml:space="preserve">, </w:t>
      </w:r>
      <w:r w:rsidRPr="00D23863">
        <w:rPr>
          <w:rFonts w:ascii="Verdana" w:hAnsi="Verdana" w:cs="Arial"/>
          <w:i/>
          <w:sz w:val="19"/>
          <w:szCs w:val="19"/>
        </w:rPr>
        <w:t>2nd Volume: A World of New Practices’</w:t>
      </w:r>
      <w:r w:rsidRPr="00D23863">
        <w:rPr>
          <w:rFonts w:ascii="Verdana" w:hAnsi="Verdana" w:cs="Arial"/>
          <w:sz w:val="19"/>
          <w:szCs w:val="19"/>
        </w:rPr>
        <w:t xml:space="preserve">, Munich: </w:t>
      </w:r>
      <w:proofErr w:type="spellStart"/>
      <w:r w:rsidRPr="00D23863">
        <w:rPr>
          <w:rFonts w:ascii="Verdana" w:hAnsi="Verdana" w:cs="Arial"/>
          <w:sz w:val="19"/>
          <w:szCs w:val="19"/>
        </w:rPr>
        <w:t>Oekom</w:t>
      </w:r>
      <w:proofErr w:type="spellEnd"/>
      <w:r w:rsidRPr="00D23863">
        <w:rPr>
          <w:rFonts w:ascii="Verdana" w:hAnsi="Verdana" w:cs="Arial"/>
          <w:sz w:val="19"/>
          <w:szCs w:val="19"/>
        </w:rPr>
        <w:t xml:space="preserve"> Verlag, 95-98.</w:t>
      </w:r>
    </w:p>
    <w:p w14:paraId="1B6D3CB3" w14:textId="495DF9F6" w:rsidR="00515CFA" w:rsidRPr="006D51A0" w:rsidRDefault="00515CFA" w:rsidP="006D51A0">
      <w:pPr>
        <w:ind w:left="567" w:hanging="567"/>
        <w:jc w:val="both"/>
        <w:rPr>
          <w:rFonts w:ascii="Verdana" w:hAnsi="Verdana" w:cs="Arial"/>
          <w:sz w:val="19"/>
          <w:szCs w:val="19"/>
        </w:rPr>
      </w:pPr>
      <w:proofErr w:type="spellStart"/>
      <w:r w:rsidRPr="006D51A0">
        <w:rPr>
          <w:rFonts w:ascii="Verdana" w:hAnsi="Verdana" w:cs="Arial"/>
          <w:sz w:val="19"/>
          <w:szCs w:val="19"/>
        </w:rPr>
        <w:t>Schuch</w:t>
      </w:r>
      <w:proofErr w:type="spellEnd"/>
      <w:r w:rsidRPr="006D51A0">
        <w:rPr>
          <w:rFonts w:ascii="Verdana" w:hAnsi="Verdana" w:cs="Arial"/>
          <w:sz w:val="19"/>
          <w:szCs w:val="19"/>
        </w:rPr>
        <w:t xml:space="preserve">, K. </w:t>
      </w:r>
      <w:r w:rsidR="000E20E3" w:rsidRPr="006D51A0">
        <w:rPr>
          <w:rFonts w:ascii="Verdana" w:hAnsi="Verdana" w:cs="Arial"/>
          <w:sz w:val="19"/>
          <w:szCs w:val="19"/>
        </w:rPr>
        <w:t xml:space="preserve">and </w:t>
      </w:r>
      <w:proofErr w:type="spellStart"/>
      <w:r w:rsidR="000E20E3" w:rsidRPr="006D51A0">
        <w:rPr>
          <w:rFonts w:ascii="Verdana" w:hAnsi="Verdana" w:cs="Arial"/>
          <w:sz w:val="19"/>
          <w:szCs w:val="19"/>
        </w:rPr>
        <w:t>Salamon</w:t>
      </w:r>
      <w:proofErr w:type="spellEnd"/>
      <w:r w:rsidR="000E20E3" w:rsidRPr="006D51A0">
        <w:rPr>
          <w:rFonts w:ascii="Verdana" w:hAnsi="Verdana" w:cs="Arial"/>
          <w:sz w:val="19"/>
          <w:szCs w:val="19"/>
        </w:rPr>
        <w:t xml:space="preserve">, N. </w:t>
      </w:r>
      <w:r w:rsidRPr="006D51A0">
        <w:rPr>
          <w:rFonts w:ascii="Verdana" w:hAnsi="Verdana" w:cs="Arial"/>
          <w:sz w:val="19"/>
          <w:szCs w:val="19"/>
        </w:rPr>
        <w:t xml:space="preserve">(2021), </w:t>
      </w:r>
      <w:r w:rsidR="000E20E3" w:rsidRPr="006D51A0">
        <w:rPr>
          <w:rFonts w:ascii="Verdana" w:hAnsi="Verdana" w:cs="Arial"/>
          <w:sz w:val="19"/>
          <w:szCs w:val="19"/>
        </w:rPr>
        <w:t xml:space="preserve">‘Reflections on the presumably difficult relation between social innovation and social sciences‘, in J. </w:t>
      </w:r>
      <w:proofErr w:type="spellStart"/>
      <w:r w:rsidR="000E20E3" w:rsidRPr="006D51A0">
        <w:rPr>
          <w:rFonts w:ascii="Verdana" w:hAnsi="Verdana" w:cs="Arial"/>
          <w:sz w:val="19"/>
          <w:szCs w:val="19"/>
        </w:rPr>
        <w:t>Howaldt</w:t>
      </w:r>
      <w:proofErr w:type="spellEnd"/>
      <w:r w:rsidR="000E20E3" w:rsidRPr="006D51A0">
        <w:rPr>
          <w:rFonts w:ascii="Verdana" w:hAnsi="Verdana" w:cs="Arial"/>
          <w:sz w:val="19"/>
          <w:szCs w:val="19"/>
        </w:rPr>
        <w:t xml:space="preserve">, C. </w:t>
      </w:r>
      <w:proofErr w:type="spellStart"/>
      <w:r w:rsidR="000E20E3" w:rsidRPr="006D51A0">
        <w:rPr>
          <w:rFonts w:ascii="Verdana" w:hAnsi="Verdana" w:cs="Arial"/>
          <w:sz w:val="19"/>
          <w:szCs w:val="19"/>
        </w:rPr>
        <w:t>Kaletka</w:t>
      </w:r>
      <w:proofErr w:type="spellEnd"/>
      <w:r w:rsidR="000E20E3" w:rsidRPr="006D51A0">
        <w:rPr>
          <w:rFonts w:ascii="Verdana" w:hAnsi="Verdana" w:cs="Arial"/>
          <w:sz w:val="19"/>
          <w:szCs w:val="19"/>
        </w:rPr>
        <w:t xml:space="preserve"> and A. </w:t>
      </w:r>
      <w:proofErr w:type="spellStart"/>
      <w:r w:rsidR="000E20E3" w:rsidRPr="006D51A0">
        <w:rPr>
          <w:rFonts w:ascii="Verdana" w:hAnsi="Verdana" w:cs="Arial"/>
          <w:sz w:val="19"/>
          <w:szCs w:val="19"/>
        </w:rPr>
        <w:t>Schröder</w:t>
      </w:r>
      <w:proofErr w:type="spellEnd"/>
      <w:r w:rsidR="000E20E3" w:rsidRPr="006D51A0">
        <w:rPr>
          <w:rFonts w:ascii="Verdana" w:hAnsi="Verdana" w:cs="Arial"/>
          <w:sz w:val="19"/>
          <w:szCs w:val="19"/>
        </w:rPr>
        <w:t xml:space="preserve"> (eds), A Research Agenda for Social Innovation, Edward </w:t>
      </w:r>
      <w:proofErr w:type="spellStart"/>
      <w:r w:rsidR="000E20E3" w:rsidRPr="006D51A0">
        <w:rPr>
          <w:rFonts w:ascii="Verdana" w:hAnsi="Verdana" w:cs="Arial"/>
          <w:sz w:val="19"/>
          <w:szCs w:val="19"/>
        </w:rPr>
        <w:t>Elger</w:t>
      </w:r>
      <w:proofErr w:type="spellEnd"/>
      <w:r w:rsidR="000E20E3" w:rsidRPr="006D51A0">
        <w:rPr>
          <w:rFonts w:ascii="Verdana" w:hAnsi="Verdana" w:cs="Arial"/>
          <w:sz w:val="19"/>
          <w:szCs w:val="19"/>
        </w:rPr>
        <w:t xml:space="preserve"> Publishing (forthcoming)</w:t>
      </w:r>
      <w:r w:rsidRPr="006D51A0">
        <w:rPr>
          <w:rFonts w:ascii="Verdana" w:hAnsi="Verdana" w:cs="Arial"/>
          <w:sz w:val="19"/>
          <w:szCs w:val="19"/>
        </w:rPr>
        <w:t>.</w:t>
      </w:r>
    </w:p>
    <w:p w14:paraId="4E3B144D" w14:textId="42DC773B" w:rsidR="00AD632B" w:rsidRDefault="000D2C45" w:rsidP="006D51A0">
      <w:pPr>
        <w:ind w:left="567" w:hanging="567"/>
        <w:jc w:val="both"/>
        <w:rPr>
          <w:rFonts w:ascii="Verdana" w:hAnsi="Verdana" w:cs="Arial"/>
          <w:sz w:val="19"/>
          <w:szCs w:val="19"/>
        </w:rPr>
      </w:pPr>
      <w:r w:rsidRPr="006D51A0">
        <w:rPr>
          <w:rFonts w:ascii="Verdana" w:hAnsi="Verdana" w:cs="Arial"/>
          <w:sz w:val="19"/>
          <w:szCs w:val="19"/>
        </w:rPr>
        <w:t xml:space="preserve">Shirk, J. L. et al. (2012). Public participation in scientific research: a framework for deliberate design. Ecology and Society 17(2). </w:t>
      </w:r>
      <w:proofErr w:type="spellStart"/>
      <w:r w:rsidR="00712DEB" w:rsidRPr="006D51A0">
        <w:rPr>
          <w:rFonts w:ascii="Verdana" w:hAnsi="Verdana" w:cs="Arial"/>
          <w:sz w:val="19"/>
          <w:szCs w:val="19"/>
        </w:rPr>
        <w:t>Spaapen</w:t>
      </w:r>
      <w:proofErr w:type="spellEnd"/>
      <w:r w:rsidR="00712DEB" w:rsidRPr="006D51A0">
        <w:rPr>
          <w:rFonts w:ascii="Verdana" w:hAnsi="Verdana" w:cs="Arial"/>
          <w:sz w:val="19"/>
          <w:szCs w:val="19"/>
        </w:rPr>
        <w:t xml:space="preserve"> and </w:t>
      </w:r>
      <w:proofErr w:type="spellStart"/>
      <w:r w:rsidR="00712DEB" w:rsidRPr="006D51A0">
        <w:rPr>
          <w:rFonts w:ascii="Verdana" w:hAnsi="Verdana" w:cs="Arial"/>
          <w:sz w:val="19"/>
          <w:szCs w:val="19"/>
        </w:rPr>
        <w:t>Drooge</w:t>
      </w:r>
      <w:proofErr w:type="spellEnd"/>
      <w:r w:rsidR="00712DEB" w:rsidRPr="006D51A0">
        <w:rPr>
          <w:rFonts w:ascii="Verdana" w:hAnsi="Verdana" w:cs="Arial"/>
          <w:sz w:val="19"/>
          <w:szCs w:val="19"/>
        </w:rPr>
        <w:t>, 2011</w:t>
      </w:r>
    </w:p>
    <w:p w14:paraId="1ED6FA36" w14:textId="6D90DD63" w:rsidR="00212F30" w:rsidRPr="006D51A0"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Smith, Steven T., Edward K. Kao, Danelle C. Shah, Olga </w:t>
      </w:r>
      <w:proofErr w:type="spellStart"/>
      <w:r w:rsidRPr="00212F30">
        <w:rPr>
          <w:rFonts w:ascii="Verdana" w:hAnsi="Verdana" w:cs="Arial"/>
          <w:sz w:val="19"/>
          <w:szCs w:val="19"/>
        </w:rPr>
        <w:t>Simek</w:t>
      </w:r>
      <w:proofErr w:type="spellEnd"/>
      <w:r w:rsidRPr="00212F30">
        <w:rPr>
          <w:rFonts w:ascii="Verdana" w:hAnsi="Verdana" w:cs="Arial"/>
          <w:sz w:val="19"/>
          <w:szCs w:val="19"/>
        </w:rPr>
        <w:t>, and Donald B. Rubin (2018)</w:t>
      </w:r>
      <w:r>
        <w:rPr>
          <w:rFonts w:ascii="Verdana" w:hAnsi="Verdana" w:cs="Arial"/>
          <w:sz w:val="19"/>
          <w:szCs w:val="19"/>
        </w:rPr>
        <w:t>, ‘</w:t>
      </w:r>
      <w:r w:rsidRPr="00212F30">
        <w:rPr>
          <w:rFonts w:ascii="Verdana" w:hAnsi="Verdana" w:cs="Arial"/>
          <w:sz w:val="19"/>
          <w:szCs w:val="19"/>
        </w:rPr>
        <w:t>Influence Estimation on Social Media Networks Using Causal Inference</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Statistical Signal Processing Workshop (SSP), </w:t>
      </w:r>
      <w:proofErr w:type="spellStart"/>
      <w:r w:rsidRPr="00212F30">
        <w:rPr>
          <w:rFonts w:ascii="Verdana" w:hAnsi="Verdana" w:cs="Arial"/>
          <w:sz w:val="19"/>
          <w:szCs w:val="19"/>
        </w:rPr>
        <w:t>doi</w:t>
      </w:r>
      <w:proofErr w:type="spellEnd"/>
      <w:r w:rsidRPr="00212F30">
        <w:rPr>
          <w:rFonts w:ascii="Verdana" w:hAnsi="Verdana" w:cs="Arial"/>
          <w:sz w:val="19"/>
          <w:szCs w:val="19"/>
        </w:rPr>
        <w:t>: 10.1109/SSP.2018.8450823</w:t>
      </w:r>
    </w:p>
    <w:p w14:paraId="46783E0A" w14:textId="3286F17D" w:rsidR="00D23863" w:rsidRDefault="00D23863" w:rsidP="006D51A0">
      <w:pPr>
        <w:ind w:left="567" w:hanging="567"/>
        <w:jc w:val="both"/>
        <w:rPr>
          <w:rFonts w:ascii="Verdana" w:hAnsi="Verdana" w:cs="Arial"/>
          <w:sz w:val="19"/>
          <w:szCs w:val="19"/>
        </w:rPr>
      </w:pPr>
      <w:r w:rsidRPr="006D51A0">
        <w:rPr>
          <w:rFonts w:ascii="Verdana" w:hAnsi="Verdana" w:cs="Arial"/>
          <w:sz w:val="19"/>
          <w:szCs w:val="19"/>
        </w:rPr>
        <w:t>Stanley Wasserman and Katherine Faust (1994)</w:t>
      </w:r>
      <w:r w:rsidR="00212F30">
        <w:rPr>
          <w:rFonts w:ascii="Verdana" w:hAnsi="Verdana" w:cs="Arial"/>
          <w:sz w:val="19"/>
          <w:szCs w:val="19"/>
        </w:rPr>
        <w:t>,</w:t>
      </w:r>
      <w:r w:rsidRPr="006D51A0">
        <w:rPr>
          <w:rFonts w:ascii="Verdana" w:hAnsi="Verdana" w:cs="Arial"/>
          <w:sz w:val="19"/>
          <w:szCs w:val="19"/>
        </w:rPr>
        <w:t xml:space="preserve"> </w:t>
      </w:r>
      <w:r w:rsidR="00212F30">
        <w:rPr>
          <w:rFonts w:ascii="Verdana" w:hAnsi="Verdana" w:cs="Arial"/>
          <w:sz w:val="19"/>
          <w:szCs w:val="19"/>
        </w:rPr>
        <w:t>‘</w:t>
      </w:r>
      <w:r w:rsidRPr="006D51A0">
        <w:rPr>
          <w:rFonts w:ascii="Verdana" w:hAnsi="Verdana" w:cs="Arial"/>
          <w:sz w:val="19"/>
          <w:szCs w:val="19"/>
        </w:rPr>
        <w:t>Social Network Analysis: Methods and Applications</w:t>
      </w:r>
      <w:r w:rsidR="00212F30">
        <w:rPr>
          <w:rFonts w:ascii="Verdana" w:hAnsi="Verdana" w:cs="Arial"/>
          <w:sz w:val="19"/>
          <w:szCs w:val="19"/>
        </w:rPr>
        <w:t>’,</w:t>
      </w:r>
      <w:r w:rsidRPr="006D51A0">
        <w:rPr>
          <w:rFonts w:ascii="Verdana" w:hAnsi="Verdana" w:cs="Arial"/>
          <w:sz w:val="19"/>
          <w:szCs w:val="19"/>
        </w:rPr>
        <w:t xml:space="preserve"> Vol. 8. Cambridge university press.</w:t>
      </w:r>
    </w:p>
    <w:p w14:paraId="7DEB150F" w14:textId="6597AF22" w:rsidR="00212F30" w:rsidRDefault="00212F30" w:rsidP="006D51A0">
      <w:pPr>
        <w:ind w:left="567" w:hanging="567"/>
        <w:jc w:val="both"/>
        <w:rPr>
          <w:rFonts w:ascii="Verdana" w:hAnsi="Verdana" w:cs="Arial"/>
          <w:sz w:val="19"/>
          <w:szCs w:val="19"/>
        </w:rPr>
      </w:pPr>
      <w:r w:rsidRPr="00212F30">
        <w:rPr>
          <w:rFonts w:ascii="Verdana" w:hAnsi="Verdana" w:cs="Arial"/>
          <w:sz w:val="19"/>
          <w:szCs w:val="19"/>
        </w:rPr>
        <w:t>Wen, Sheng et al. (2015)</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A Sword with Two Edges: Propagation Studies on Both Positive and Negative Information in Online Social Networks</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Transactions on Computers, vol. 64, no. 3, pp. 640-653, </w:t>
      </w:r>
      <w:proofErr w:type="spellStart"/>
      <w:r w:rsidRPr="00212F30">
        <w:rPr>
          <w:rFonts w:ascii="Verdana" w:hAnsi="Verdana" w:cs="Arial"/>
          <w:sz w:val="19"/>
          <w:szCs w:val="19"/>
        </w:rPr>
        <w:t>doi</w:t>
      </w:r>
      <w:proofErr w:type="spellEnd"/>
      <w:r w:rsidRPr="00212F30">
        <w:rPr>
          <w:rFonts w:ascii="Verdana" w:hAnsi="Verdana" w:cs="Arial"/>
          <w:sz w:val="19"/>
          <w:szCs w:val="19"/>
        </w:rPr>
        <w:t>: 10.1109/TC.2013.2295802</w:t>
      </w:r>
    </w:p>
    <w:p w14:paraId="07268D49" w14:textId="03285044" w:rsidR="00B138B5" w:rsidRDefault="00B138B5">
      <w:pPr>
        <w:rPr>
          <w:rFonts w:ascii="Verdana" w:hAnsi="Verdana" w:cs="Arial"/>
          <w:sz w:val="19"/>
          <w:szCs w:val="19"/>
        </w:rPr>
      </w:pPr>
      <w:r>
        <w:rPr>
          <w:rFonts w:ascii="Verdana" w:hAnsi="Verdana" w:cs="Arial"/>
          <w:sz w:val="19"/>
          <w:szCs w:val="19"/>
        </w:rPr>
        <w:br w:type="page"/>
      </w:r>
    </w:p>
    <w:p w14:paraId="73F125F5" w14:textId="5B14C364" w:rsidR="00B138B5" w:rsidRPr="00954B1B" w:rsidRDefault="00B138B5" w:rsidP="00B138B5">
      <w:pPr>
        <w:pStyle w:val="RTDHeading02"/>
        <w:numPr>
          <w:ilvl w:val="0"/>
          <w:numId w:val="4"/>
        </w:numPr>
        <w:ind w:left="709" w:hanging="709"/>
        <w:outlineLvl w:val="0"/>
        <w:rPr>
          <w:rFonts w:cstheme="minorHAnsi"/>
          <w:sz w:val="28"/>
          <w:szCs w:val="28"/>
        </w:rPr>
      </w:pPr>
      <w:bookmarkStart w:id="2896" w:name="_Toc99469575"/>
      <w:r>
        <w:rPr>
          <w:rFonts w:cstheme="minorHAnsi"/>
          <w:sz w:val="28"/>
          <w:szCs w:val="28"/>
        </w:rPr>
        <w:lastRenderedPageBreak/>
        <w:t>ANNEX</w:t>
      </w:r>
      <w:bookmarkEnd w:id="2896"/>
    </w:p>
    <w:p w14:paraId="3C9BE9FD" w14:textId="77777777" w:rsidR="00B138B5" w:rsidRPr="006D51A0" w:rsidRDefault="00B138B5" w:rsidP="006D51A0">
      <w:pPr>
        <w:ind w:left="567" w:hanging="567"/>
        <w:jc w:val="both"/>
        <w:rPr>
          <w:rFonts w:ascii="Verdana" w:hAnsi="Verdana" w:cs="Arial"/>
          <w:sz w:val="19"/>
          <w:szCs w:val="19"/>
        </w:rPr>
      </w:pPr>
    </w:p>
    <w:p w14:paraId="332439CD" w14:textId="77777777" w:rsidR="00AD632B" w:rsidRDefault="00AD632B" w:rsidP="00AD632B">
      <w:pPr>
        <w:pStyle w:val="RTDBody"/>
        <w:tabs>
          <w:tab w:val="left" w:pos="2865"/>
        </w:tabs>
      </w:pPr>
    </w:p>
    <w:p w14:paraId="0FCA3974" w14:textId="77777777" w:rsidR="00AD632B" w:rsidRDefault="00AD632B" w:rsidP="00AD632B">
      <w:pPr>
        <w:pStyle w:val="Heading1"/>
        <w:ind w:left="360"/>
        <w:rPr>
          <w:rFonts w:asciiTheme="minorHAnsi" w:hAnsiTheme="minorHAnsi" w:cstheme="minorHAnsi"/>
          <w:sz w:val="28"/>
          <w:szCs w:val="28"/>
        </w:rPr>
        <w:sectPr w:rsidR="00AD632B" w:rsidSect="00AD632B">
          <w:footerReference w:type="default" r:id="rId61"/>
          <w:pgSz w:w="11906" w:h="16838"/>
          <w:pgMar w:top="1417" w:right="1417" w:bottom="1134" w:left="1417" w:header="708" w:footer="708" w:gutter="0"/>
          <w:cols w:space="708"/>
          <w:docGrid w:linePitch="360"/>
        </w:sectPr>
      </w:pPr>
    </w:p>
    <w:p w14:paraId="40B99E9E" w14:textId="7EA90B42" w:rsidR="00351A03" w:rsidRPr="00377150" w:rsidRDefault="00351A03" w:rsidP="00351A03">
      <w:pPr>
        <w:ind w:right="28"/>
      </w:pPr>
    </w:p>
    <w:p w14:paraId="2C06DBC8" w14:textId="77777777" w:rsidR="00351A03" w:rsidRPr="00377150" w:rsidRDefault="00351A03" w:rsidP="00351A03">
      <w:pPr>
        <w:ind w:right="28"/>
      </w:pPr>
    </w:p>
    <w:p w14:paraId="1E2A4CF8" w14:textId="77777777" w:rsidR="00351A03" w:rsidRPr="00377150" w:rsidRDefault="00351A03" w:rsidP="00351A03">
      <w:pPr>
        <w:ind w:right="28"/>
      </w:pPr>
    </w:p>
    <w:p w14:paraId="57D77A3E" w14:textId="05C102E4" w:rsidR="00351A03" w:rsidRDefault="00351A03" w:rsidP="00351A03">
      <w:pPr>
        <w:ind w:right="28"/>
      </w:pPr>
    </w:p>
    <w:p w14:paraId="5898A87D" w14:textId="36525C6F" w:rsidR="00AF18C2" w:rsidRDefault="00AF18C2" w:rsidP="00351A03">
      <w:pPr>
        <w:ind w:right="28"/>
      </w:pPr>
    </w:p>
    <w:p w14:paraId="10B0EEC3" w14:textId="77777777" w:rsidR="00AF18C2" w:rsidRPr="00377150" w:rsidRDefault="00AF18C2" w:rsidP="00351A03">
      <w:pPr>
        <w:ind w:right="28"/>
      </w:pPr>
    </w:p>
    <w:p w14:paraId="0079868D" w14:textId="77777777" w:rsidR="00351A03" w:rsidRPr="00377150" w:rsidRDefault="00351A03" w:rsidP="00351A03">
      <w:pPr>
        <w:pStyle w:val="RTDBackcoverSummary"/>
        <w:rPr>
          <w:color w:val="auto"/>
        </w:rPr>
      </w:pPr>
    </w:p>
    <w:p w14:paraId="512B8386" w14:textId="77777777" w:rsidR="00351A03" w:rsidRPr="00377150" w:rsidRDefault="00351A03" w:rsidP="00351A03">
      <w:pPr>
        <w:pStyle w:val="RTDBackcoverSummary"/>
        <w:rPr>
          <w:color w:val="auto"/>
        </w:rPr>
      </w:pPr>
    </w:p>
    <w:p w14:paraId="0D617D48" w14:textId="77777777" w:rsidR="00351A03" w:rsidRPr="00377150" w:rsidRDefault="00351A03" w:rsidP="00351A03">
      <w:pPr>
        <w:pStyle w:val="RTDBackcoverSummary"/>
        <w:rPr>
          <w:color w:val="auto"/>
        </w:rPr>
      </w:pPr>
    </w:p>
    <w:p w14:paraId="700FEAAD" w14:textId="77777777" w:rsidR="00351A03" w:rsidRPr="00377150" w:rsidRDefault="00351A03" w:rsidP="00351A03">
      <w:pPr>
        <w:ind w:right="-1"/>
        <w:rPr>
          <w:i/>
          <w:sz w:val="16"/>
          <w:szCs w:val="16"/>
        </w:rPr>
      </w:pPr>
    </w:p>
    <w:p w14:paraId="2DAADF8B" w14:textId="77777777" w:rsidR="00351A03" w:rsidRPr="00377150" w:rsidRDefault="00351A03" w:rsidP="00351A03">
      <w:pPr>
        <w:ind w:right="-1"/>
        <w:rPr>
          <w:i/>
          <w:sz w:val="16"/>
          <w:szCs w:val="16"/>
        </w:rPr>
      </w:pPr>
    </w:p>
    <w:p w14:paraId="0F4E922B" w14:textId="77777777" w:rsidR="00351A03" w:rsidRPr="00377150" w:rsidRDefault="00351A03" w:rsidP="00351A03">
      <w:pPr>
        <w:ind w:right="-1"/>
        <w:rPr>
          <w:i/>
          <w:sz w:val="16"/>
          <w:szCs w:val="16"/>
        </w:rPr>
      </w:pPr>
    </w:p>
    <w:p w14:paraId="544A37B6" w14:textId="77777777" w:rsidR="00351A03" w:rsidRPr="00377150" w:rsidRDefault="00351A03" w:rsidP="00351A03">
      <w:pPr>
        <w:ind w:right="-1"/>
        <w:rPr>
          <w:i/>
          <w:sz w:val="16"/>
          <w:szCs w:val="16"/>
        </w:rPr>
      </w:pPr>
    </w:p>
    <w:p w14:paraId="3E4834E2" w14:textId="77777777" w:rsidR="00351A03" w:rsidRDefault="00351A03" w:rsidP="00351A03">
      <w:pPr>
        <w:ind w:right="-1"/>
        <w:rPr>
          <w:i/>
          <w:sz w:val="16"/>
          <w:szCs w:val="16"/>
        </w:rPr>
      </w:pPr>
    </w:p>
    <w:p w14:paraId="73218DED" w14:textId="77777777" w:rsidR="00351A03" w:rsidRDefault="00351A03" w:rsidP="00351A03">
      <w:pPr>
        <w:ind w:right="-1"/>
        <w:rPr>
          <w:i/>
          <w:sz w:val="16"/>
          <w:szCs w:val="16"/>
        </w:rPr>
      </w:pPr>
    </w:p>
    <w:p w14:paraId="694EB668" w14:textId="03838079" w:rsidR="00351A03" w:rsidRDefault="00351A03" w:rsidP="00351A03">
      <w:pPr>
        <w:ind w:right="-1"/>
        <w:rPr>
          <w:i/>
          <w:sz w:val="16"/>
          <w:szCs w:val="16"/>
        </w:rPr>
      </w:pPr>
      <w:r w:rsidRPr="00377150">
        <w:rPr>
          <w:noProof/>
          <w:sz w:val="16"/>
          <w:szCs w:val="16"/>
          <w:lang w:val="de-AT" w:eastAsia="de-AT"/>
        </w:rPr>
        <w:drawing>
          <wp:anchor distT="0" distB="0" distL="114300" distR="114300" simplePos="0" relativeHeight="251662336" behindDoc="1" locked="0" layoutInCell="1" allowOverlap="1" wp14:anchorId="4A445423" wp14:editId="2D3012FB">
            <wp:simplePos x="0" y="0"/>
            <wp:positionH relativeFrom="column">
              <wp:posOffset>4436877</wp:posOffset>
            </wp:positionH>
            <wp:positionV relativeFrom="paragraph">
              <wp:posOffset>10256</wp:posOffset>
            </wp:positionV>
            <wp:extent cx="1441435" cy="1360399"/>
            <wp:effectExtent l="0" t="0" r="6985"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u_zs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1435" cy="1360399"/>
                    </a:xfrm>
                    <a:prstGeom prst="rect">
                      <a:avLst/>
                    </a:prstGeom>
                  </pic:spPr>
                </pic:pic>
              </a:graphicData>
            </a:graphic>
          </wp:anchor>
        </w:drawing>
      </w:r>
    </w:p>
    <w:p w14:paraId="0BB8909F" w14:textId="77777777" w:rsidR="00351A03" w:rsidRPr="00377150" w:rsidRDefault="00351A03" w:rsidP="00351A03">
      <w:pPr>
        <w:ind w:right="-1"/>
        <w:rPr>
          <w:i/>
          <w:sz w:val="16"/>
          <w:szCs w:val="16"/>
        </w:rPr>
      </w:pPr>
    </w:p>
    <w:p w14:paraId="4290D943" w14:textId="45DB2767" w:rsidR="00351A03" w:rsidRPr="00377150" w:rsidRDefault="00351A03" w:rsidP="00351A03">
      <w:pPr>
        <w:ind w:right="-1"/>
        <w:rPr>
          <w:i/>
          <w:sz w:val="16"/>
          <w:szCs w:val="16"/>
        </w:rPr>
      </w:pPr>
    </w:p>
    <w:p w14:paraId="49EBAD57" w14:textId="77777777" w:rsidR="00351A03" w:rsidRPr="00377150" w:rsidRDefault="00351A03" w:rsidP="00351A03">
      <w:pPr>
        <w:ind w:right="-1"/>
        <w:rPr>
          <w:i/>
          <w:sz w:val="16"/>
          <w:szCs w:val="16"/>
        </w:rPr>
      </w:pPr>
    </w:p>
    <w:p w14:paraId="7165BFD0" w14:textId="77777777" w:rsidR="00351A03" w:rsidRPr="00377150" w:rsidRDefault="00351A03" w:rsidP="00351A03">
      <w:pPr>
        <w:ind w:right="-1"/>
        <w:rPr>
          <w:i/>
          <w:sz w:val="16"/>
          <w:szCs w:val="16"/>
        </w:rPr>
      </w:pPr>
    </w:p>
    <w:p w14:paraId="677C8D44" w14:textId="77777777" w:rsidR="00351A03" w:rsidRPr="00377150" w:rsidRDefault="00351A03" w:rsidP="00351A03">
      <w:pPr>
        <w:ind w:right="-1"/>
        <w:rPr>
          <w:i/>
          <w:sz w:val="16"/>
          <w:szCs w:val="16"/>
        </w:rPr>
      </w:pPr>
    </w:p>
    <w:p w14:paraId="3044498A" w14:textId="77777777" w:rsidR="00351A03" w:rsidRPr="00377150" w:rsidRDefault="00351A03" w:rsidP="00351A03">
      <w:pPr>
        <w:ind w:right="-1"/>
        <w:rPr>
          <w:i/>
          <w:sz w:val="16"/>
          <w:szCs w:val="16"/>
        </w:rPr>
      </w:pPr>
    </w:p>
    <w:p w14:paraId="46C5F2D2" w14:textId="77777777" w:rsidR="00351A03" w:rsidRPr="00377150" w:rsidRDefault="00351A03" w:rsidP="00351A03">
      <w:pPr>
        <w:ind w:right="-1"/>
        <w:rPr>
          <w:i/>
          <w:sz w:val="16"/>
          <w:szCs w:val="16"/>
        </w:rPr>
      </w:pPr>
    </w:p>
    <w:p w14:paraId="33014B44" w14:textId="77777777" w:rsidR="00351A03" w:rsidRPr="00377150" w:rsidRDefault="00351A03" w:rsidP="00351A03">
      <w:pPr>
        <w:spacing w:after="120"/>
        <w:jc w:val="right"/>
        <w:rPr>
          <w:rFonts w:cs="Arial"/>
          <w:b/>
          <w:bCs/>
          <w:lang w:val="de-AT"/>
        </w:rPr>
      </w:pPr>
      <w:proofErr w:type="spellStart"/>
      <w:r w:rsidRPr="00377150">
        <w:rPr>
          <w:rFonts w:cs="ECSquareSansPro-Bold"/>
          <w:b/>
          <w:bCs/>
          <w:lang w:val="de-AT"/>
        </w:rPr>
        <w:t>Getting</w:t>
      </w:r>
      <w:proofErr w:type="spellEnd"/>
      <w:r w:rsidRPr="00377150">
        <w:rPr>
          <w:rFonts w:cs="ECSquareSansPro-Bold"/>
          <w:b/>
          <w:bCs/>
          <w:lang w:val="de-AT"/>
        </w:rPr>
        <w:t xml:space="preserve"> in </w:t>
      </w:r>
      <w:proofErr w:type="spellStart"/>
      <w:r w:rsidRPr="00377150">
        <w:rPr>
          <w:rFonts w:cs="ECSquareSansPro-Bold"/>
          <w:b/>
          <w:bCs/>
          <w:lang w:val="de-AT"/>
        </w:rPr>
        <w:t>touch</w:t>
      </w:r>
      <w:proofErr w:type="spellEnd"/>
      <w:r w:rsidRPr="00377150">
        <w:rPr>
          <w:rFonts w:cs="ECSquareSansPro-Bold"/>
          <w:b/>
          <w:bCs/>
          <w:lang w:val="de-AT"/>
        </w:rPr>
        <w:t xml:space="preserve"> </w:t>
      </w:r>
      <w:proofErr w:type="spellStart"/>
      <w:r w:rsidRPr="00377150">
        <w:rPr>
          <w:rFonts w:cs="ECSquareSansPro-Bold"/>
          <w:b/>
          <w:bCs/>
          <w:lang w:val="de-AT"/>
        </w:rPr>
        <w:t>with</w:t>
      </w:r>
      <w:proofErr w:type="spellEnd"/>
      <w:r w:rsidRPr="00377150">
        <w:rPr>
          <w:rFonts w:cs="ECSquareSansPro-Bold"/>
          <w:b/>
          <w:bCs/>
          <w:lang w:val="de-AT"/>
        </w:rPr>
        <w:t xml:space="preserve"> </w:t>
      </w:r>
      <w:proofErr w:type="spellStart"/>
      <w:r w:rsidRPr="00377150">
        <w:rPr>
          <w:rFonts w:cs="ECSquareSansPro-Bold"/>
          <w:b/>
          <w:bCs/>
          <w:lang w:val="de-AT"/>
        </w:rPr>
        <w:t>the</w:t>
      </w:r>
      <w:proofErr w:type="spellEnd"/>
      <w:r w:rsidRPr="00377150">
        <w:rPr>
          <w:rFonts w:cs="ECSquareSansPro-Bold"/>
          <w:b/>
          <w:bCs/>
          <w:lang w:val="de-AT"/>
        </w:rPr>
        <w:t xml:space="preserve"> ZSI – Zentrum für Soziale Innovation</w:t>
      </w:r>
    </w:p>
    <w:p w14:paraId="53B13589"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w:t>
      </w:r>
      <w:r>
        <w:rPr>
          <w:rFonts w:cs="ECSquareSansProMedium"/>
          <w:color w:val="000000"/>
          <w:sz w:val="16"/>
          <w:szCs w:val="16"/>
        </w:rPr>
        <w:t>d</w:t>
      </w:r>
      <w:r w:rsidRPr="00377150">
        <w:rPr>
          <w:rFonts w:cs="ECSquareSansProMedium"/>
          <w:color w:val="000000"/>
          <w:sz w:val="16"/>
          <w:szCs w:val="16"/>
        </w:rPr>
        <w:t>dress:</w:t>
      </w:r>
    </w:p>
    <w:p w14:paraId="505FADB3"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Linke</w:t>
      </w:r>
      <w:proofErr w:type="spellEnd"/>
      <w:r w:rsidRPr="00377150">
        <w:rPr>
          <w:rFonts w:cs="ECSquareSansProMedium"/>
          <w:color w:val="000000"/>
          <w:sz w:val="16"/>
          <w:szCs w:val="16"/>
        </w:rPr>
        <w:t xml:space="preserve"> </w:t>
      </w:r>
      <w:proofErr w:type="spellStart"/>
      <w:r w:rsidRPr="00377150">
        <w:rPr>
          <w:rFonts w:cs="ECSquareSansProMedium"/>
          <w:color w:val="000000"/>
          <w:sz w:val="16"/>
          <w:szCs w:val="16"/>
        </w:rPr>
        <w:t>Wienzeile</w:t>
      </w:r>
      <w:proofErr w:type="spellEnd"/>
      <w:r w:rsidRPr="00377150">
        <w:rPr>
          <w:rFonts w:cs="ECSquareSansProMedium"/>
          <w:color w:val="000000"/>
          <w:sz w:val="16"/>
          <w:szCs w:val="16"/>
        </w:rPr>
        <w:t xml:space="preserve"> 246</w:t>
      </w:r>
    </w:p>
    <w:p w14:paraId="0197793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1150 Vienna</w:t>
      </w:r>
    </w:p>
    <w:p w14:paraId="2B119D2E"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Austria</w:t>
      </w:r>
    </w:p>
    <w:p w14:paraId="5DC7A6A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4F51622B"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Phone:</w:t>
      </w:r>
    </w:p>
    <w:p w14:paraId="002FF9C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0043-1-4950442-0</w:t>
      </w:r>
    </w:p>
    <w:p w14:paraId="4B8DAE7E"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156BECE5"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eMail</w:t>
      </w:r>
      <w:proofErr w:type="spellEnd"/>
      <w:r w:rsidRPr="00377150">
        <w:rPr>
          <w:rFonts w:cs="ECSquareSansProMedium"/>
          <w:color w:val="000000"/>
          <w:sz w:val="16"/>
          <w:szCs w:val="16"/>
        </w:rPr>
        <w:t>:</w:t>
      </w:r>
    </w:p>
    <w:p w14:paraId="686BDC3D" w14:textId="77777777" w:rsidR="00351A03" w:rsidRPr="00377150" w:rsidRDefault="00A33E1F" w:rsidP="00351A03">
      <w:pPr>
        <w:autoSpaceDE w:val="0"/>
        <w:autoSpaceDN w:val="0"/>
        <w:adjustRightInd w:val="0"/>
        <w:spacing w:after="0"/>
        <w:jc w:val="right"/>
        <w:rPr>
          <w:rFonts w:cs="ECSquareSansProMedium"/>
          <w:i/>
          <w:color w:val="000000"/>
          <w:sz w:val="16"/>
          <w:szCs w:val="16"/>
        </w:rPr>
      </w:pPr>
      <w:hyperlink r:id="rId63" w:history="1">
        <w:r w:rsidR="00351A03" w:rsidRPr="0078131E">
          <w:rPr>
            <w:rStyle w:val="Hyperlink"/>
            <w:rFonts w:cs="ECSquareSansProMedium"/>
            <w:i/>
            <w:sz w:val="16"/>
            <w:szCs w:val="16"/>
          </w:rPr>
          <w:t>office@zsi.at</w:t>
        </w:r>
      </w:hyperlink>
    </w:p>
    <w:p w14:paraId="0CED0234"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B7A49E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www.zsi.at</w:t>
      </w:r>
    </w:p>
    <w:p w14:paraId="1D71E18F"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34E6FF1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568E203" w14:textId="77777777" w:rsidR="00600FE3" w:rsidRPr="00636738" w:rsidRDefault="00600FE3" w:rsidP="00636738">
      <w:pPr>
        <w:spacing w:after="120" w:line="240" w:lineRule="atLeast"/>
        <w:jc w:val="both"/>
        <w:rPr>
          <w:rFonts w:cstheme="minorHAnsi"/>
        </w:rPr>
      </w:pPr>
    </w:p>
    <w:sectPr w:rsidR="00600FE3" w:rsidRPr="00636738">
      <w:footerReference w:type="first" r:id="rId6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5" w:author="Utku B. Demir" w:date="2022-04-22T11:00:00Z" w:initials="ubd">
    <w:p w14:paraId="6D209EA3" w14:textId="77777777" w:rsidR="006C3AC7" w:rsidRDefault="006C3AC7" w:rsidP="006F62A6">
      <w:r>
        <w:rPr>
          <w:rStyle w:val="CommentReference"/>
        </w:rPr>
        <w:annotationRef/>
      </w:r>
      <w:r>
        <w:rPr>
          <w:sz w:val="20"/>
          <w:szCs w:val="20"/>
        </w:rPr>
        <w:t>-&gt; Chapter 5</w:t>
      </w:r>
    </w:p>
  </w:comment>
  <w:comment w:id="755" w:author="Utku B. Demir" w:date="2022-04-22T12:03:00Z" w:initials="ubd">
    <w:p w14:paraId="366E1E31" w14:textId="77777777" w:rsidR="00851FAE" w:rsidRDefault="00851FAE" w:rsidP="00AE05EE">
      <w:r>
        <w:rPr>
          <w:rStyle w:val="CommentReference"/>
        </w:rPr>
        <w:annotationRef/>
      </w:r>
      <w:r>
        <w:rPr>
          <w:sz w:val="20"/>
          <w:szCs w:val="20"/>
        </w:rPr>
        <w:t>Domains</w:t>
      </w:r>
    </w:p>
  </w:comment>
  <w:comment w:id="756" w:author="Utku B. Demir" w:date="2022-04-22T12:07:00Z" w:initials="ubd">
    <w:p w14:paraId="328D874D" w14:textId="77777777" w:rsidR="00D77FB9" w:rsidRDefault="00D77FB9" w:rsidP="00D8234B">
      <w:r>
        <w:rPr>
          <w:rStyle w:val="CommentReference"/>
        </w:rPr>
        <w:annotationRef/>
      </w:r>
      <w:r>
        <w:rPr>
          <w:sz w:val="20"/>
          <w:szCs w:val="20"/>
        </w:rPr>
        <w:t>Multiple Choice?</w:t>
      </w:r>
    </w:p>
  </w:comment>
  <w:comment w:id="766" w:author="Utku B. Demir" w:date="2022-04-22T12:04:00Z" w:initials="ubd">
    <w:p w14:paraId="20725511" w14:textId="7A8C7447" w:rsidR="00851FAE" w:rsidRDefault="00851FAE" w:rsidP="00723CD4">
      <w:r>
        <w:rPr>
          <w:rStyle w:val="CommentReference"/>
        </w:rPr>
        <w:annotationRef/>
      </w:r>
      <w:r>
        <w:rPr>
          <w:sz w:val="20"/>
          <w:szCs w:val="20"/>
        </w:rPr>
        <w:t>Other?</w:t>
      </w:r>
    </w:p>
  </w:comment>
  <w:comment w:id="824" w:author="Utku B. Demir" w:date="2022-04-22T11:09:00Z" w:initials="ubd">
    <w:p w14:paraId="53EB1C2A" w14:textId="5D363C60" w:rsidR="00851BED" w:rsidRDefault="00851BED" w:rsidP="000A1A4B">
      <w:r>
        <w:rPr>
          <w:rStyle w:val="CommentReference"/>
        </w:rPr>
        <w:annotationRef/>
      </w:r>
      <w:r>
        <w:rPr>
          <w:sz w:val="20"/>
          <w:szCs w:val="20"/>
        </w:rPr>
        <w:t>Insert quanti. part here</w:t>
      </w:r>
    </w:p>
    <w:p w14:paraId="7DA465EC" w14:textId="77777777" w:rsidR="00851BED" w:rsidRDefault="00851BED" w:rsidP="000A1A4B"/>
  </w:comment>
  <w:comment w:id="1200" w:author="Utku B. Demir" w:date="2022-04-21T13:54:00Z" w:initials="ubd">
    <w:p w14:paraId="2DC67CDB" w14:textId="26E719CE" w:rsidR="009E18F0" w:rsidRDefault="009E18F0" w:rsidP="009E18F0">
      <w:r>
        <w:rPr>
          <w:rStyle w:val="CommentReference"/>
        </w:rPr>
        <w:annotationRef/>
      </w:r>
      <w:r>
        <w:rPr>
          <w:sz w:val="20"/>
          <w:szCs w:val="20"/>
        </w:rPr>
        <w:t>Not the best idea to have the disssemination here, what is the other option?</w:t>
      </w:r>
    </w:p>
  </w:comment>
  <w:comment w:id="1381" w:author="Utku B. Demir" w:date="2022-04-22T12:18:00Z" w:initials="ubd">
    <w:p w14:paraId="15895ED9" w14:textId="77777777" w:rsidR="007A3E44" w:rsidRDefault="007A3E44" w:rsidP="00AD27A7">
      <w:r>
        <w:rPr>
          <w:rStyle w:val="CommentReference"/>
        </w:rPr>
        <w:annotationRef/>
      </w:r>
      <w:r>
        <w:rPr>
          <w:sz w:val="20"/>
          <w:szCs w:val="20"/>
        </w:rPr>
        <w:t>{a, d} -&gt; concrete outcomes</w:t>
      </w:r>
    </w:p>
  </w:comment>
  <w:comment w:id="1478" w:author="Utku B. Demir" w:date="2022-04-22T12:23:00Z" w:initials="ubd">
    <w:p w14:paraId="2B16B137" w14:textId="77777777" w:rsidR="00BF6A82" w:rsidRDefault="00BF6A82" w:rsidP="00EE40E6">
      <w:r>
        <w:rPr>
          <w:rStyle w:val="CommentReference"/>
        </w:rPr>
        <w:annotationRef/>
      </w:r>
      <w:r>
        <w:rPr>
          <w:sz w:val="20"/>
          <w:szCs w:val="20"/>
        </w:rPr>
        <w:t xml:space="preserve">change the sentence </w:t>
      </w:r>
    </w:p>
  </w:comment>
  <w:comment w:id="2121" w:author="Utku B. Demir" w:date="2022-04-22T12:29:00Z" w:initials="ubd">
    <w:p w14:paraId="47725C68" w14:textId="77777777" w:rsidR="000761EE" w:rsidRDefault="000761EE" w:rsidP="00061EAA">
      <w:r>
        <w:rPr>
          <w:rStyle w:val="CommentReference"/>
        </w:rPr>
        <w:annotationRef/>
      </w:r>
      <w:r>
        <w:rPr>
          <w:sz w:val="20"/>
          <w:szCs w:val="20"/>
        </w:rPr>
        <w:t>Combination with intended effects?</w:t>
      </w:r>
    </w:p>
  </w:comment>
  <w:comment w:id="2693" w:author="Utku B. Demir" w:date="2022-04-22T12:57:00Z" w:initials="ubd">
    <w:p w14:paraId="666F9D0D" w14:textId="77777777" w:rsidR="007F7D9D" w:rsidRDefault="007F7D9D" w:rsidP="00B73555">
      <w:r>
        <w:rPr>
          <w:rStyle w:val="CommentReference"/>
        </w:rPr>
        <w:annotationRef/>
      </w:r>
      <w:r>
        <w:rPr>
          <w:sz w:val="20"/>
          <w:szCs w:val="20"/>
        </w:rPr>
        <w:t>weg mit dem scaling deep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209EA3" w15:done="0"/>
  <w15:commentEx w15:paraId="366E1E31" w15:done="0"/>
  <w15:commentEx w15:paraId="328D874D" w15:paraIdParent="366E1E31" w15:done="0"/>
  <w15:commentEx w15:paraId="20725511" w15:done="0"/>
  <w15:commentEx w15:paraId="7DA465EC" w15:done="0"/>
  <w15:commentEx w15:paraId="2DC67CDB" w15:done="0"/>
  <w15:commentEx w15:paraId="15895ED9" w15:done="0"/>
  <w15:commentEx w15:paraId="2B16B137" w15:done="0"/>
  <w15:commentEx w15:paraId="47725C68" w15:done="0"/>
  <w15:commentEx w15:paraId="666F9D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D095D" w16cex:dateUtc="2022-04-22T09:00:00Z"/>
  <w16cex:commentExtensible w16cex:durableId="260D1811" w16cex:dateUtc="2022-04-22T10:03:00Z"/>
  <w16cex:commentExtensible w16cex:durableId="260D18FF" w16cex:dateUtc="2022-04-22T10:07:00Z"/>
  <w16cex:commentExtensible w16cex:durableId="260D184E" w16cex:dateUtc="2022-04-22T10:04:00Z"/>
  <w16cex:commentExtensible w16cex:durableId="260D0B6C" w16cex:dateUtc="2022-04-22T09:09:00Z"/>
  <w16cex:commentExtensible w16cex:durableId="260BE096" w16cex:dateUtc="2022-04-21T11:54:00Z"/>
  <w16cex:commentExtensible w16cex:durableId="260D1B91" w16cex:dateUtc="2022-04-22T10:18:00Z"/>
  <w16cex:commentExtensible w16cex:durableId="260D1CB4" w16cex:dateUtc="2022-04-22T10:23:00Z"/>
  <w16cex:commentExtensible w16cex:durableId="260D1E30" w16cex:dateUtc="2022-04-22T10:29:00Z"/>
  <w16cex:commentExtensible w16cex:durableId="260D24B9" w16cex:dateUtc="2022-04-22T1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209EA3" w16cid:durableId="260D095D"/>
  <w16cid:commentId w16cid:paraId="366E1E31" w16cid:durableId="260D1811"/>
  <w16cid:commentId w16cid:paraId="328D874D" w16cid:durableId="260D18FF"/>
  <w16cid:commentId w16cid:paraId="20725511" w16cid:durableId="260D184E"/>
  <w16cid:commentId w16cid:paraId="7DA465EC" w16cid:durableId="260D0B6C"/>
  <w16cid:commentId w16cid:paraId="2DC67CDB" w16cid:durableId="260BE096"/>
  <w16cid:commentId w16cid:paraId="15895ED9" w16cid:durableId="260D1B91"/>
  <w16cid:commentId w16cid:paraId="2B16B137" w16cid:durableId="260D1CB4"/>
  <w16cid:commentId w16cid:paraId="47725C68" w16cid:durableId="260D1E30"/>
  <w16cid:commentId w16cid:paraId="666F9D0D" w16cid:durableId="260D24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4592" w14:textId="77777777" w:rsidR="00A33E1F" w:rsidRDefault="00A33E1F" w:rsidP="003261C3">
      <w:pPr>
        <w:spacing w:after="0" w:line="240" w:lineRule="auto"/>
      </w:pPr>
      <w:r>
        <w:separator/>
      </w:r>
    </w:p>
  </w:endnote>
  <w:endnote w:type="continuationSeparator" w:id="0">
    <w:p w14:paraId="21F21DE1" w14:textId="77777777" w:rsidR="00A33E1F" w:rsidRDefault="00A33E1F" w:rsidP="00326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C19F" w14:textId="77777777" w:rsidR="00A63A68" w:rsidRDefault="00A63A68" w:rsidP="007420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78EEDE" w14:textId="77777777" w:rsidR="00A63A68" w:rsidRDefault="00A63A68" w:rsidP="00742060">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70891A" w14:textId="77777777" w:rsidR="00A63A68" w:rsidRDefault="00A63A68" w:rsidP="007420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3A8" w14:textId="77777777" w:rsidR="00A63A68" w:rsidRDefault="00A63A68" w:rsidP="0074206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96263"/>
      <w:docPartObj>
        <w:docPartGallery w:val="Page Numbers (Bottom of Page)"/>
        <w:docPartUnique/>
      </w:docPartObj>
    </w:sdtPr>
    <w:sdtEndPr/>
    <w:sdtContent>
      <w:p w14:paraId="7A03C7BA" w14:textId="621A356D" w:rsidR="00A63A68" w:rsidRDefault="00A63A68">
        <w:pPr>
          <w:pStyle w:val="Footer"/>
          <w:jc w:val="center"/>
        </w:pPr>
        <w:r>
          <w:fldChar w:fldCharType="begin"/>
        </w:r>
        <w:r>
          <w:instrText>PAGE   \* MERGEFORMAT</w:instrText>
        </w:r>
        <w:r>
          <w:fldChar w:fldCharType="separate"/>
        </w:r>
        <w:r w:rsidR="00664673" w:rsidRPr="00664673">
          <w:rPr>
            <w:noProof/>
            <w:lang w:val="de-DE"/>
          </w:rPr>
          <w:t>2</w:t>
        </w:r>
        <w:r>
          <w:fldChar w:fldCharType="end"/>
        </w:r>
      </w:p>
    </w:sdtContent>
  </w:sdt>
  <w:p w14:paraId="7E1236E8" w14:textId="77777777" w:rsidR="00A63A68" w:rsidRPr="00FA5F54" w:rsidRDefault="00A63A68" w:rsidP="007420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09904"/>
      <w:docPartObj>
        <w:docPartGallery w:val="Page Numbers (Bottom of Page)"/>
        <w:docPartUnique/>
      </w:docPartObj>
    </w:sdtPr>
    <w:sdtEndPr/>
    <w:sdtContent>
      <w:p w14:paraId="5C0AD1A9" w14:textId="13B8D442" w:rsidR="00A63A68" w:rsidRDefault="00A63A68">
        <w:pPr>
          <w:pStyle w:val="Footer"/>
          <w:jc w:val="right"/>
        </w:pPr>
        <w:r>
          <w:fldChar w:fldCharType="begin"/>
        </w:r>
        <w:r>
          <w:instrText>PAGE   \* MERGEFORMAT</w:instrText>
        </w:r>
        <w:r>
          <w:fldChar w:fldCharType="separate"/>
        </w:r>
        <w:r w:rsidR="006A274C">
          <w:rPr>
            <w:noProof/>
          </w:rPr>
          <w:t>9</w:t>
        </w:r>
        <w:r>
          <w:fldChar w:fldCharType="end"/>
        </w:r>
      </w:p>
    </w:sdtContent>
  </w:sdt>
  <w:p w14:paraId="261A14EA" w14:textId="77777777" w:rsidR="00A63A68" w:rsidRDefault="00A63A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96EA6" w14:textId="77777777" w:rsidR="00A63A68" w:rsidRDefault="00A63A68" w:rsidP="00AD1D15">
    <w:pPr>
      <w:pStyle w:val="Footer"/>
    </w:pPr>
  </w:p>
  <w:p w14:paraId="64B6A6DA" w14:textId="77777777" w:rsidR="00A63A68" w:rsidRPr="00726CEF" w:rsidRDefault="00A63A68" w:rsidP="00AD1D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2FC9A" w14:textId="77777777" w:rsidR="00A33E1F" w:rsidRDefault="00A33E1F" w:rsidP="003261C3">
      <w:pPr>
        <w:spacing w:after="0" w:line="240" w:lineRule="auto"/>
      </w:pPr>
      <w:r>
        <w:separator/>
      </w:r>
    </w:p>
  </w:footnote>
  <w:footnote w:type="continuationSeparator" w:id="0">
    <w:p w14:paraId="2B97C297" w14:textId="77777777" w:rsidR="00A33E1F" w:rsidRDefault="00A33E1F" w:rsidP="003261C3">
      <w:pPr>
        <w:spacing w:after="0" w:line="240" w:lineRule="auto"/>
      </w:pPr>
      <w:r>
        <w:continuationSeparator/>
      </w:r>
    </w:p>
  </w:footnote>
  <w:footnote w:id="1">
    <w:p w14:paraId="6659CDED" w14:textId="77777777" w:rsidR="00D822F1" w:rsidRPr="00AB6742" w:rsidRDefault="00D822F1" w:rsidP="00D822F1">
      <w:pPr>
        <w:pStyle w:val="FootnoteText"/>
        <w:rPr>
          <w:ins w:id="37" w:author="Utku B. Demir" w:date="2022-04-21T13:28:00Z"/>
        </w:rPr>
      </w:pPr>
      <w:ins w:id="38" w:author="Utku B. Demir" w:date="2022-04-21T13:28:00Z">
        <w:r>
          <w:rPr>
            <w:rStyle w:val="FootnoteReference"/>
          </w:rPr>
          <w:footnoteRef/>
        </w:r>
        <w:r>
          <w:t xml:space="preserve"> cf. </w:t>
        </w:r>
        <w:r>
          <w:rPr>
            <w:i/>
            <w:iCs/>
          </w:rPr>
          <w:t>What is transdisciplinary research?</w:t>
        </w:r>
        <w:r>
          <w:t xml:space="preserve"> at </w:t>
        </w:r>
        <w:r>
          <w:fldChar w:fldCharType="begin"/>
        </w:r>
        <w:r>
          <w:instrText xml:space="preserve"> HYPERLINK "https://naturalsciences.ch/transdisciplinarity" </w:instrText>
        </w:r>
        <w:r>
          <w:fldChar w:fldCharType="separate"/>
        </w:r>
        <w:r w:rsidRPr="00AB6742">
          <w:rPr>
            <w:rStyle w:val="Hyperlink"/>
            <w:sz w:val="16"/>
            <w:szCs w:val="16"/>
          </w:rPr>
          <w:t>https://naturalsciences.ch/transdisciplinarity</w:t>
        </w:r>
        <w:r>
          <w:rPr>
            <w:rStyle w:val="Hyperlink"/>
            <w:sz w:val="16"/>
            <w:szCs w:val="16"/>
          </w:rPr>
          <w:fldChar w:fldCharType="end"/>
        </w:r>
        <w:r w:rsidRPr="00AB6742">
          <w:rPr>
            <w:sz w:val="16"/>
            <w:szCs w:val="16"/>
          </w:rPr>
          <w:t xml:space="preserve"> [last accessed: March 2022]</w:t>
        </w:r>
      </w:ins>
    </w:p>
  </w:footnote>
  <w:footnote w:id="2">
    <w:p w14:paraId="53A1A071" w14:textId="77777777" w:rsidR="007E7509" w:rsidRPr="00C07826" w:rsidRDefault="007E7509" w:rsidP="007E7509">
      <w:pPr>
        <w:pStyle w:val="FootnoteText"/>
        <w:jc w:val="both"/>
        <w:rPr>
          <w:ins w:id="278" w:author="Utku B. Demir" w:date="2022-04-21T13:23:00Z"/>
        </w:rPr>
      </w:pPr>
      <w:ins w:id="279" w:author="Utku B. Demir" w:date="2022-04-21T13:23:00Z">
        <w:r>
          <w:rPr>
            <w:rStyle w:val="FootnoteReference"/>
          </w:rPr>
          <w:footnoteRef/>
        </w:r>
        <w:r>
          <w:t xml:space="preserve"> To reduce the overall time needed to fill in the online questionnaire, filters based on responses to previous questions were used. This is an example of such a filter – only those participants would </w:t>
        </w:r>
        <w:proofErr w:type="gramStart"/>
        <w:r>
          <w:t>actually get</w:t>
        </w:r>
        <w:proofErr w:type="gramEnd"/>
        <w:r>
          <w:t xml:space="preserve"> to self-assess their project’s contribution to SI who were at least moderately familiar with the concept of SI (5 or higher).</w:t>
        </w:r>
      </w:ins>
    </w:p>
  </w:footnote>
  <w:footnote w:id="3">
    <w:p w14:paraId="5027100B" w14:textId="77777777" w:rsidR="00D453D4" w:rsidRPr="000701C1" w:rsidRDefault="00D453D4" w:rsidP="00D453D4">
      <w:pPr>
        <w:pStyle w:val="FootnoteText"/>
        <w:rPr>
          <w:ins w:id="334" w:author="Utku B. Demir" w:date="2022-04-21T13:30:00Z"/>
        </w:rPr>
      </w:pPr>
      <w:ins w:id="335" w:author="Utku B. Demir" w:date="2022-04-21T13:30:00Z">
        <w:r>
          <w:rPr>
            <w:rStyle w:val="FootnoteReference"/>
          </w:rPr>
          <w:footnoteRef/>
        </w:r>
        <w:r>
          <w:t xml:space="preserve"> </w:t>
        </w:r>
        <w:r w:rsidRPr="000701C1">
          <w:t>A</w:t>
        </w:r>
        <w:r>
          <w:t>n index based on a</w:t>
        </w:r>
        <w:r w:rsidRPr="000701C1">
          <w:t xml:space="preserve"> statistical model</w:t>
        </w:r>
        <w:r>
          <w:t>, both of</w:t>
        </w:r>
        <w:r w:rsidRPr="000701C1">
          <w:t xml:space="preserve"> </w:t>
        </w:r>
        <w:r>
          <w:t>which will be presented as part of the final report.</w:t>
        </w:r>
      </w:ins>
    </w:p>
  </w:footnote>
  <w:footnote w:id="4">
    <w:p w14:paraId="4BC4D8BB" w14:textId="77777777" w:rsidR="001679AE" w:rsidRPr="00175E98" w:rsidRDefault="001679AE" w:rsidP="001679AE">
      <w:pPr>
        <w:pStyle w:val="FootnoteText"/>
        <w:rPr>
          <w:ins w:id="1019" w:author="Utku B. Demir" w:date="2022-04-21T13:43:00Z"/>
        </w:rPr>
      </w:pPr>
      <w:ins w:id="1020" w:author="Utku B. Demir" w:date="2022-04-21T13:43:00Z">
        <w:r>
          <w:rPr>
            <w:rStyle w:val="FootnoteReference"/>
          </w:rPr>
          <w:footnoteRef/>
        </w:r>
        <w:r>
          <w:t xml:space="preserve"> </w:t>
        </w:r>
        <w:r w:rsidRPr="00175E98">
          <w:t>provide information via interviews, online questionnaires, etc.</w:t>
        </w:r>
      </w:ins>
    </w:p>
  </w:footnote>
  <w:footnote w:id="5">
    <w:p w14:paraId="59BB6183" w14:textId="77777777" w:rsidR="001679AE" w:rsidRPr="00175E98" w:rsidRDefault="001679AE" w:rsidP="001679AE">
      <w:pPr>
        <w:pStyle w:val="FootnoteText"/>
        <w:rPr>
          <w:ins w:id="1023" w:author="Utku B. Demir" w:date="2022-04-21T13:43:00Z"/>
        </w:rPr>
      </w:pPr>
      <w:ins w:id="1024" w:author="Utku B. Demir" w:date="2022-04-21T13:43:00Z">
        <w:r>
          <w:rPr>
            <w:rStyle w:val="FootnoteReference"/>
          </w:rPr>
          <w:footnoteRef/>
        </w:r>
        <w:r>
          <w:t xml:space="preserve"> </w:t>
        </w:r>
        <w:r w:rsidRPr="00175E98">
          <w:t>consultative + contributing through collecting data, validating data, disseminating results, etc.</w:t>
        </w:r>
      </w:ins>
    </w:p>
  </w:footnote>
  <w:footnote w:id="6">
    <w:p w14:paraId="0498C7CB" w14:textId="77777777" w:rsidR="001679AE" w:rsidRPr="00E56E66" w:rsidRDefault="001679AE" w:rsidP="001679AE">
      <w:pPr>
        <w:pStyle w:val="FootnoteText"/>
        <w:rPr>
          <w:ins w:id="1027" w:author="Utku B. Demir" w:date="2022-04-21T13:43:00Z"/>
        </w:rPr>
      </w:pPr>
      <w:ins w:id="1028" w:author="Utku B. Demir" w:date="2022-04-21T13:43:00Z">
        <w:r>
          <w:rPr>
            <w:rStyle w:val="FootnoteReference"/>
          </w:rPr>
          <w:footnoteRef/>
        </w:r>
        <w:r>
          <w:t xml:space="preserve"> </w:t>
        </w:r>
        <w:r w:rsidRPr="00E56E66">
          <w:t>contributory + interpreting data and/or drawing conclusions</w:t>
        </w:r>
      </w:ins>
    </w:p>
  </w:footnote>
  <w:footnote w:id="7">
    <w:p w14:paraId="74356B1E" w14:textId="77777777" w:rsidR="001679AE" w:rsidRPr="00E56E66" w:rsidRDefault="001679AE" w:rsidP="001679AE">
      <w:pPr>
        <w:pStyle w:val="FootnoteText"/>
        <w:rPr>
          <w:ins w:id="1031" w:author="Utku B. Demir" w:date="2022-04-21T13:43:00Z"/>
        </w:rPr>
      </w:pPr>
      <w:ins w:id="1032" w:author="Utku B. Demir" w:date="2022-04-21T13:43:00Z">
        <w:r>
          <w:rPr>
            <w:rStyle w:val="FootnoteReference"/>
          </w:rPr>
          <w:footnoteRef/>
        </w:r>
        <w:r>
          <w:t xml:space="preserve"> </w:t>
        </w:r>
        <w:r w:rsidRPr="00E56E66">
          <w:t>collaborative + participated in designing study and/or determining objectives</w:t>
        </w:r>
      </w:ins>
    </w:p>
  </w:footnote>
  <w:footnote w:id="8">
    <w:p w14:paraId="3AFA8CA0" w14:textId="77777777" w:rsidR="004775CB" w:rsidRPr="00DA7BC3" w:rsidRDefault="004775CB" w:rsidP="004775CB">
      <w:pPr>
        <w:pStyle w:val="FootnoteText"/>
        <w:rPr>
          <w:ins w:id="1725" w:author="Utku B. Demir" w:date="2022-04-21T13:47:00Z"/>
        </w:rPr>
      </w:pPr>
      <w:ins w:id="1726" w:author="Utku B. Demir" w:date="2022-04-21T13:47:00Z">
        <w:r>
          <w:rPr>
            <w:rStyle w:val="FootnoteReference"/>
          </w:rPr>
          <w:footnoteRef/>
        </w:r>
        <w:r w:rsidRPr="00DA2D91">
          <w:t xml:space="preserve"> e. g. women/men/non-binary, youth/elderly; mi</w:t>
        </w:r>
        <w:r w:rsidRPr="00DA7BC3">
          <w:t>grants; or minorities/indigenous people</w:t>
        </w:r>
      </w:ins>
    </w:p>
  </w:footnote>
  <w:footnote w:id="9">
    <w:p w14:paraId="38F1B6EF" w14:textId="77777777" w:rsidR="004775CB" w:rsidRPr="00DA7BC3" w:rsidRDefault="004775CB" w:rsidP="004775CB">
      <w:pPr>
        <w:pStyle w:val="FootnoteText"/>
        <w:rPr>
          <w:ins w:id="1729" w:author="Utku B. Demir" w:date="2022-04-21T13:47:00Z"/>
        </w:rPr>
      </w:pPr>
      <w:ins w:id="1730" w:author="Utku B. Demir" w:date="2022-04-21T13:47:00Z">
        <w:r>
          <w:rPr>
            <w:rStyle w:val="FootnoteReference"/>
          </w:rPr>
          <w:footnoteRef/>
        </w:r>
        <w:r>
          <w:t xml:space="preserve"> </w:t>
        </w:r>
        <w:r w:rsidRPr="00DA7BC3">
          <w:t>such as schools, kindergartens, hospitals, or care centres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8CA3" w14:textId="77777777" w:rsidR="00A63A68" w:rsidRDefault="00A63A68" w:rsidP="00742060">
    <w:pPr>
      <w:pStyle w:val="Header"/>
      <w:tabs>
        <w:tab w:val="left" w:pos="7513"/>
      </w:tabs>
      <w:spacing w:after="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8E0ED" w14:textId="77777777" w:rsidR="00A63A68" w:rsidRPr="0038553A" w:rsidRDefault="00A63A68" w:rsidP="007420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906"/>
    <w:multiLevelType w:val="hybridMultilevel"/>
    <w:tmpl w:val="B55AE39C"/>
    <w:lvl w:ilvl="0" w:tplc="2F7C01E6">
      <w:start w:val="3"/>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4BA7933"/>
    <w:multiLevelType w:val="multilevel"/>
    <w:tmpl w:val="B734EE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6C328B8"/>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6FF045E"/>
    <w:multiLevelType w:val="multilevel"/>
    <w:tmpl w:val="66D0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A337B"/>
    <w:multiLevelType w:val="hybridMultilevel"/>
    <w:tmpl w:val="488EF6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9BC2F9B"/>
    <w:multiLevelType w:val="hybridMultilevel"/>
    <w:tmpl w:val="5038DD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09E546D9"/>
    <w:multiLevelType w:val="hybridMultilevel"/>
    <w:tmpl w:val="4AD06EB6"/>
    <w:lvl w:ilvl="0" w:tplc="E1365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A60C49"/>
    <w:multiLevelType w:val="hybridMultilevel"/>
    <w:tmpl w:val="CCC42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0A1D2F"/>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3EF6BB9"/>
    <w:multiLevelType w:val="hybridMultilevel"/>
    <w:tmpl w:val="DE5859E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1470319C"/>
    <w:multiLevelType w:val="multilevel"/>
    <w:tmpl w:val="2E060D2A"/>
    <w:lvl w:ilvl="0">
      <w:start w:val="1"/>
      <w:numFmt w:val="none"/>
      <w:suff w:val="nothing"/>
      <w:lvlText w:val=""/>
      <w:lvlJc w:val="left"/>
      <w:pPr>
        <w:ind w:left="0" w:firstLine="0"/>
      </w:pPr>
      <w:rPr>
        <w:rFonts w:hint="default"/>
      </w:rPr>
    </w:lvl>
    <w:lvl w:ilvl="1">
      <w:start w:val="1"/>
      <w:numFmt w:val="decimal"/>
      <w:lvlText w:val="%2"/>
      <w:lvlJc w:val="left"/>
      <w:pPr>
        <w:ind w:left="3403" w:hanging="567"/>
      </w:pPr>
      <w:rPr>
        <w:rFonts w:hint="default"/>
      </w:rPr>
    </w:lvl>
    <w:lvl w:ilvl="2">
      <w:start w:val="1"/>
      <w:numFmt w:val="decimal"/>
      <w:lvlText w:val="%2.%3"/>
      <w:lvlJc w:val="left"/>
      <w:pPr>
        <w:ind w:left="567" w:hanging="567"/>
      </w:pPr>
      <w:rPr>
        <w:rFonts w:hint="default"/>
      </w:rPr>
    </w:lvl>
    <w:lvl w:ilvl="3">
      <w:start w:val="1"/>
      <w:numFmt w:val="decimal"/>
      <w:lvlText w:val="%2.%3.%4"/>
      <w:lvlJc w:val="left"/>
      <w:pPr>
        <w:ind w:left="567" w:hanging="567"/>
      </w:pPr>
      <w:rPr>
        <w:rFonts w:hint="default"/>
      </w:rPr>
    </w:lvl>
    <w:lvl w:ilvl="4">
      <w:start w:val="1"/>
      <w:numFmt w:val="decimal"/>
      <w:lvlText w:val="%2.%3.%4.%5"/>
      <w:lvlJc w:val="left"/>
      <w:pPr>
        <w:ind w:left="397" w:hanging="39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1" w15:restartNumberingAfterBreak="0">
    <w:nsid w:val="19E75DA9"/>
    <w:multiLevelType w:val="hybridMultilevel"/>
    <w:tmpl w:val="AAC03624"/>
    <w:lvl w:ilvl="0" w:tplc="A464FF30">
      <w:numFmt w:val="bullet"/>
      <w:lvlText w:val="•"/>
      <w:lvlJc w:val="left"/>
      <w:pPr>
        <w:ind w:left="922" w:hanging="564"/>
      </w:pPr>
      <w:rPr>
        <w:rFonts w:ascii="Arial" w:eastAsia="Times New Roman" w:hAnsi="Arial" w:cs="Arial" w:hint="default"/>
      </w:rPr>
    </w:lvl>
    <w:lvl w:ilvl="1" w:tplc="0C070003" w:tentative="1">
      <w:start w:val="1"/>
      <w:numFmt w:val="bullet"/>
      <w:lvlText w:val="o"/>
      <w:lvlJc w:val="left"/>
      <w:pPr>
        <w:ind w:left="1619" w:hanging="360"/>
      </w:pPr>
      <w:rPr>
        <w:rFonts w:ascii="Courier New" w:hAnsi="Courier New" w:cs="Courier New" w:hint="default"/>
      </w:rPr>
    </w:lvl>
    <w:lvl w:ilvl="2" w:tplc="0C070005" w:tentative="1">
      <w:start w:val="1"/>
      <w:numFmt w:val="bullet"/>
      <w:lvlText w:val=""/>
      <w:lvlJc w:val="left"/>
      <w:pPr>
        <w:ind w:left="2339" w:hanging="360"/>
      </w:pPr>
      <w:rPr>
        <w:rFonts w:ascii="Wingdings" w:hAnsi="Wingdings" w:hint="default"/>
      </w:rPr>
    </w:lvl>
    <w:lvl w:ilvl="3" w:tplc="0C070001" w:tentative="1">
      <w:start w:val="1"/>
      <w:numFmt w:val="bullet"/>
      <w:lvlText w:val=""/>
      <w:lvlJc w:val="left"/>
      <w:pPr>
        <w:ind w:left="3059" w:hanging="360"/>
      </w:pPr>
      <w:rPr>
        <w:rFonts w:ascii="Symbol" w:hAnsi="Symbol" w:hint="default"/>
      </w:rPr>
    </w:lvl>
    <w:lvl w:ilvl="4" w:tplc="0C070003" w:tentative="1">
      <w:start w:val="1"/>
      <w:numFmt w:val="bullet"/>
      <w:lvlText w:val="o"/>
      <w:lvlJc w:val="left"/>
      <w:pPr>
        <w:ind w:left="3779" w:hanging="360"/>
      </w:pPr>
      <w:rPr>
        <w:rFonts w:ascii="Courier New" w:hAnsi="Courier New" w:cs="Courier New" w:hint="default"/>
      </w:rPr>
    </w:lvl>
    <w:lvl w:ilvl="5" w:tplc="0C070005" w:tentative="1">
      <w:start w:val="1"/>
      <w:numFmt w:val="bullet"/>
      <w:lvlText w:val=""/>
      <w:lvlJc w:val="left"/>
      <w:pPr>
        <w:ind w:left="4499" w:hanging="360"/>
      </w:pPr>
      <w:rPr>
        <w:rFonts w:ascii="Wingdings" w:hAnsi="Wingdings" w:hint="default"/>
      </w:rPr>
    </w:lvl>
    <w:lvl w:ilvl="6" w:tplc="0C070001" w:tentative="1">
      <w:start w:val="1"/>
      <w:numFmt w:val="bullet"/>
      <w:lvlText w:val=""/>
      <w:lvlJc w:val="left"/>
      <w:pPr>
        <w:ind w:left="5219" w:hanging="360"/>
      </w:pPr>
      <w:rPr>
        <w:rFonts w:ascii="Symbol" w:hAnsi="Symbol" w:hint="default"/>
      </w:rPr>
    </w:lvl>
    <w:lvl w:ilvl="7" w:tplc="0C070003" w:tentative="1">
      <w:start w:val="1"/>
      <w:numFmt w:val="bullet"/>
      <w:lvlText w:val="o"/>
      <w:lvlJc w:val="left"/>
      <w:pPr>
        <w:ind w:left="5939" w:hanging="360"/>
      </w:pPr>
      <w:rPr>
        <w:rFonts w:ascii="Courier New" w:hAnsi="Courier New" w:cs="Courier New" w:hint="default"/>
      </w:rPr>
    </w:lvl>
    <w:lvl w:ilvl="8" w:tplc="0C070005" w:tentative="1">
      <w:start w:val="1"/>
      <w:numFmt w:val="bullet"/>
      <w:lvlText w:val=""/>
      <w:lvlJc w:val="left"/>
      <w:pPr>
        <w:ind w:left="6659" w:hanging="360"/>
      </w:pPr>
      <w:rPr>
        <w:rFonts w:ascii="Wingdings" w:hAnsi="Wingdings" w:hint="default"/>
      </w:rPr>
    </w:lvl>
  </w:abstractNum>
  <w:abstractNum w:abstractNumId="12" w15:restartNumberingAfterBreak="0">
    <w:nsid w:val="19F45116"/>
    <w:multiLevelType w:val="hybridMultilevel"/>
    <w:tmpl w:val="0E540D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2915B5A"/>
    <w:multiLevelType w:val="hybridMultilevel"/>
    <w:tmpl w:val="B5E82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6C162C5"/>
    <w:multiLevelType w:val="hybridMultilevel"/>
    <w:tmpl w:val="D916984A"/>
    <w:lvl w:ilvl="0" w:tplc="0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BB00717E">
      <w:numFmt w:val="bullet"/>
      <w:lvlText w:val="•"/>
      <w:lvlJc w:val="left"/>
      <w:pPr>
        <w:ind w:left="2520" w:hanging="720"/>
      </w:pPr>
      <w:rPr>
        <w:rFonts w:ascii="Calibri Light" w:eastAsia="Times New Roman" w:hAnsi="Calibri Light" w:cs="Calibri Light"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AA5194"/>
    <w:multiLevelType w:val="hybridMultilevel"/>
    <w:tmpl w:val="C800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DA31B8"/>
    <w:multiLevelType w:val="hybridMultilevel"/>
    <w:tmpl w:val="12FC92D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CF09D1"/>
    <w:multiLevelType w:val="hybridMultilevel"/>
    <w:tmpl w:val="0F08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00394"/>
    <w:multiLevelType w:val="hybridMultilevel"/>
    <w:tmpl w:val="D0E2085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F056C2"/>
    <w:multiLevelType w:val="hybridMultilevel"/>
    <w:tmpl w:val="33DE24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3C843B6"/>
    <w:multiLevelType w:val="hybridMultilevel"/>
    <w:tmpl w:val="AC1A00B0"/>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042E69"/>
    <w:multiLevelType w:val="hybridMultilevel"/>
    <w:tmpl w:val="FBD021C0"/>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5757D5D"/>
    <w:multiLevelType w:val="hybridMultilevel"/>
    <w:tmpl w:val="6B424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7F32D8E"/>
    <w:multiLevelType w:val="hybridMultilevel"/>
    <w:tmpl w:val="D82A4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F959AF"/>
    <w:multiLevelType w:val="hybridMultilevel"/>
    <w:tmpl w:val="A8622E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DD26B3C"/>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DDF5549"/>
    <w:multiLevelType w:val="hybridMultilevel"/>
    <w:tmpl w:val="1370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C65BA"/>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43A552F0"/>
    <w:multiLevelType w:val="hybridMultilevel"/>
    <w:tmpl w:val="EABE3A82"/>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6CE2006"/>
    <w:multiLevelType w:val="hybridMultilevel"/>
    <w:tmpl w:val="7540B35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0" w15:restartNumberingAfterBreak="0">
    <w:nsid w:val="46F26DD5"/>
    <w:multiLevelType w:val="multilevel"/>
    <w:tmpl w:val="A71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387D20"/>
    <w:multiLevelType w:val="hybridMultilevel"/>
    <w:tmpl w:val="1A243B2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47CC31E1"/>
    <w:multiLevelType w:val="hybridMultilevel"/>
    <w:tmpl w:val="C4F8D796"/>
    <w:lvl w:ilvl="0" w:tplc="0000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AD49F7"/>
    <w:multiLevelType w:val="hybridMultilevel"/>
    <w:tmpl w:val="BCEC5E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98C5187"/>
    <w:multiLevelType w:val="hybridMultilevel"/>
    <w:tmpl w:val="C86A3D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A112793"/>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508D7B47"/>
    <w:multiLevelType w:val="hybridMultilevel"/>
    <w:tmpl w:val="6DA4C6A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0C67641"/>
    <w:multiLevelType w:val="multilevel"/>
    <w:tmpl w:val="66DEC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C65024"/>
    <w:multiLevelType w:val="hybridMultilevel"/>
    <w:tmpl w:val="5B66C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7BD29A3"/>
    <w:multiLevelType w:val="hybridMultilevel"/>
    <w:tmpl w:val="066A7D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5EA654B1"/>
    <w:multiLevelType w:val="hybridMultilevel"/>
    <w:tmpl w:val="BB788DAE"/>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042C12"/>
    <w:multiLevelType w:val="multilevel"/>
    <w:tmpl w:val="C73C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363DF1"/>
    <w:multiLevelType w:val="multilevel"/>
    <w:tmpl w:val="0D3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2E02F4"/>
    <w:multiLevelType w:val="hybridMultilevel"/>
    <w:tmpl w:val="F04E81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68584171"/>
    <w:multiLevelType w:val="hybridMultilevel"/>
    <w:tmpl w:val="91A8790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B5B431D"/>
    <w:multiLevelType w:val="multilevel"/>
    <w:tmpl w:val="F64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C5CBE"/>
    <w:multiLevelType w:val="hybridMultilevel"/>
    <w:tmpl w:val="7A6E6B88"/>
    <w:lvl w:ilvl="0" w:tplc="88D8341C">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6E0B7463"/>
    <w:multiLevelType w:val="hybridMultilevel"/>
    <w:tmpl w:val="15CC954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42572B6"/>
    <w:multiLevelType w:val="hybridMultilevel"/>
    <w:tmpl w:val="13D434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9" w15:restartNumberingAfterBreak="0">
    <w:nsid w:val="797B2C3D"/>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7B140FF1"/>
    <w:multiLevelType w:val="hybridMultilevel"/>
    <w:tmpl w:val="A6CA2F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BD619D9"/>
    <w:multiLevelType w:val="hybridMultilevel"/>
    <w:tmpl w:val="E646C250"/>
    <w:lvl w:ilvl="0" w:tplc="0AF806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E3213F3"/>
    <w:multiLevelType w:val="multilevel"/>
    <w:tmpl w:val="0C64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B22F08"/>
    <w:multiLevelType w:val="hybridMultilevel"/>
    <w:tmpl w:val="EFA643A6"/>
    <w:lvl w:ilvl="0" w:tplc="35C639FC">
      <w:start w:val="10"/>
      <w:numFmt w:val="decimal"/>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432556174">
    <w:abstractNumId w:val="47"/>
  </w:num>
  <w:num w:numId="2" w16cid:durableId="1814986478">
    <w:abstractNumId w:val="0"/>
  </w:num>
  <w:num w:numId="3" w16cid:durableId="794254678">
    <w:abstractNumId w:val="31"/>
  </w:num>
  <w:num w:numId="4" w16cid:durableId="1207064123">
    <w:abstractNumId w:val="25"/>
  </w:num>
  <w:num w:numId="5" w16cid:durableId="2145004896">
    <w:abstractNumId w:val="4"/>
  </w:num>
  <w:num w:numId="6" w16cid:durableId="1160583060">
    <w:abstractNumId w:val="18"/>
  </w:num>
  <w:num w:numId="7" w16cid:durableId="1851986613">
    <w:abstractNumId w:val="28"/>
  </w:num>
  <w:num w:numId="8" w16cid:durableId="792747362">
    <w:abstractNumId w:val="1"/>
  </w:num>
  <w:num w:numId="9" w16cid:durableId="1925213780">
    <w:abstractNumId w:val="49"/>
  </w:num>
  <w:num w:numId="10" w16cid:durableId="1803839192">
    <w:abstractNumId w:val="50"/>
  </w:num>
  <w:num w:numId="11" w16cid:durableId="1992709947">
    <w:abstractNumId w:val="24"/>
  </w:num>
  <w:num w:numId="12" w16cid:durableId="683097683">
    <w:abstractNumId w:val="2"/>
  </w:num>
  <w:num w:numId="13" w16cid:durableId="1877887611">
    <w:abstractNumId w:val="29"/>
  </w:num>
  <w:num w:numId="14" w16cid:durableId="366569831">
    <w:abstractNumId w:val="35"/>
  </w:num>
  <w:num w:numId="15" w16cid:durableId="1106772982">
    <w:abstractNumId w:val="43"/>
  </w:num>
  <w:num w:numId="16" w16cid:durableId="1685283777">
    <w:abstractNumId w:val="8"/>
  </w:num>
  <w:num w:numId="17" w16cid:durableId="114908524">
    <w:abstractNumId w:val="21"/>
  </w:num>
  <w:num w:numId="18" w16cid:durableId="1602882147">
    <w:abstractNumId w:val="9"/>
  </w:num>
  <w:num w:numId="19" w16cid:durableId="2039893508">
    <w:abstractNumId w:val="33"/>
  </w:num>
  <w:num w:numId="20" w16cid:durableId="1597321987">
    <w:abstractNumId w:val="16"/>
  </w:num>
  <w:num w:numId="21" w16cid:durableId="2136168163">
    <w:abstractNumId w:val="11"/>
  </w:num>
  <w:num w:numId="22" w16cid:durableId="927932744">
    <w:abstractNumId w:val="45"/>
  </w:num>
  <w:num w:numId="23" w16cid:durableId="1492407216">
    <w:abstractNumId w:val="51"/>
  </w:num>
  <w:num w:numId="24" w16cid:durableId="290598583">
    <w:abstractNumId w:val="32"/>
  </w:num>
  <w:num w:numId="25" w16cid:durableId="249583504">
    <w:abstractNumId w:val="36"/>
  </w:num>
  <w:num w:numId="26" w16cid:durableId="1675953130">
    <w:abstractNumId w:val="19"/>
  </w:num>
  <w:num w:numId="27" w16cid:durableId="1567840270">
    <w:abstractNumId w:val="14"/>
  </w:num>
  <w:num w:numId="28" w16cid:durableId="2004694561">
    <w:abstractNumId w:val="40"/>
  </w:num>
  <w:num w:numId="29" w16cid:durableId="995494936">
    <w:abstractNumId w:val="6"/>
  </w:num>
  <w:num w:numId="30" w16cid:durableId="1796173379">
    <w:abstractNumId w:val="20"/>
  </w:num>
  <w:num w:numId="31" w16cid:durableId="1169055888">
    <w:abstractNumId w:val="22"/>
  </w:num>
  <w:num w:numId="32" w16cid:durableId="1746535187">
    <w:abstractNumId w:val="12"/>
  </w:num>
  <w:num w:numId="33" w16cid:durableId="948006233">
    <w:abstractNumId w:val="15"/>
  </w:num>
  <w:num w:numId="34" w16cid:durableId="1744637830">
    <w:abstractNumId w:val="41"/>
  </w:num>
  <w:num w:numId="35" w16cid:durableId="564609179">
    <w:abstractNumId w:val="13"/>
  </w:num>
  <w:num w:numId="36" w16cid:durableId="1433665734">
    <w:abstractNumId w:val="26"/>
  </w:num>
  <w:num w:numId="37" w16cid:durableId="269319101">
    <w:abstractNumId w:val="52"/>
  </w:num>
  <w:num w:numId="38" w16cid:durableId="1060447488">
    <w:abstractNumId w:val="38"/>
  </w:num>
  <w:num w:numId="39" w16cid:durableId="49621413">
    <w:abstractNumId w:val="34"/>
  </w:num>
  <w:num w:numId="40" w16cid:durableId="650139850">
    <w:abstractNumId w:val="7"/>
  </w:num>
  <w:num w:numId="41" w16cid:durableId="976765106">
    <w:abstractNumId w:val="23"/>
  </w:num>
  <w:num w:numId="42" w16cid:durableId="1791513694">
    <w:abstractNumId w:val="39"/>
  </w:num>
  <w:num w:numId="43" w16cid:durableId="1528835401">
    <w:abstractNumId w:val="5"/>
  </w:num>
  <w:num w:numId="44" w16cid:durableId="934443149">
    <w:abstractNumId w:val="37"/>
  </w:num>
  <w:num w:numId="45" w16cid:durableId="887186175">
    <w:abstractNumId w:val="17"/>
  </w:num>
  <w:num w:numId="46" w16cid:durableId="1963877637">
    <w:abstractNumId w:val="48"/>
  </w:num>
  <w:num w:numId="47" w16cid:durableId="968047368">
    <w:abstractNumId w:val="30"/>
  </w:num>
  <w:num w:numId="48" w16cid:durableId="1703704047">
    <w:abstractNumId w:val="3"/>
  </w:num>
  <w:num w:numId="49" w16cid:durableId="475951737">
    <w:abstractNumId w:val="42"/>
  </w:num>
  <w:num w:numId="50" w16cid:durableId="542055527">
    <w:abstractNumId w:val="53"/>
  </w:num>
  <w:num w:numId="51" w16cid:durableId="205334029">
    <w:abstractNumId w:val="46"/>
  </w:num>
  <w:num w:numId="52" w16cid:durableId="908417891">
    <w:abstractNumId w:val="44"/>
  </w:num>
  <w:num w:numId="53" w16cid:durableId="321126859">
    <w:abstractNumId w:val="10"/>
  </w:num>
  <w:num w:numId="54" w16cid:durableId="1009983695">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8D4"/>
    <w:rsid w:val="00003109"/>
    <w:rsid w:val="00004A09"/>
    <w:rsid w:val="00021CDE"/>
    <w:rsid w:val="00023559"/>
    <w:rsid w:val="00031A14"/>
    <w:rsid w:val="00036035"/>
    <w:rsid w:val="00041402"/>
    <w:rsid w:val="00041795"/>
    <w:rsid w:val="000453FE"/>
    <w:rsid w:val="00047C93"/>
    <w:rsid w:val="00052260"/>
    <w:rsid w:val="000563F2"/>
    <w:rsid w:val="00072093"/>
    <w:rsid w:val="00074BDD"/>
    <w:rsid w:val="000761EE"/>
    <w:rsid w:val="00086896"/>
    <w:rsid w:val="000873A8"/>
    <w:rsid w:val="000C12F8"/>
    <w:rsid w:val="000C6603"/>
    <w:rsid w:val="000D2C45"/>
    <w:rsid w:val="000D74BE"/>
    <w:rsid w:val="000E0261"/>
    <w:rsid w:val="000E20E3"/>
    <w:rsid w:val="001005D2"/>
    <w:rsid w:val="00102CD2"/>
    <w:rsid w:val="00106AA8"/>
    <w:rsid w:val="00120270"/>
    <w:rsid w:val="0012212C"/>
    <w:rsid w:val="0013744F"/>
    <w:rsid w:val="001434C6"/>
    <w:rsid w:val="001658FF"/>
    <w:rsid w:val="001679AE"/>
    <w:rsid w:val="00172E46"/>
    <w:rsid w:val="001A4A1F"/>
    <w:rsid w:val="001A64DF"/>
    <w:rsid w:val="001B4A52"/>
    <w:rsid w:val="001B69FC"/>
    <w:rsid w:val="001C3EF4"/>
    <w:rsid w:val="001C6FAD"/>
    <w:rsid w:val="001D1121"/>
    <w:rsid w:val="0020309B"/>
    <w:rsid w:val="00205E7E"/>
    <w:rsid w:val="00212F30"/>
    <w:rsid w:val="00224C16"/>
    <w:rsid w:val="0024114F"/>
    <w:rsid w:val="00243F9A"/>
    <w:rsid w:val="002522AA"/>
    <w:rsid w:val="00253FA5"/>
    <w:rsid w:val="002629EE"/>
    <w:rsid w:val="002731E0"/>
    <w:rsid w:val="0027493E"/>
    <w:rsid w:val="002820B9"/>
    <w:rsid w:val="0028451A"/>
    <w:rsid w:val="00284DCE"/>
    <w:rsid w:val="002924FB"/>
    <w:rsid w:val="002932A5"/>
    <w:rsid w:val="002939E9"/>
    <w:rsid w:val="00295F7B"/>
    <w:rsid w:val="002A2670"/>
    <w:rsid w:val="002A4349"/>
    <w:rsid w:val="002A494E"/>
    <w:rsid w:val="002C7576"/>
    <w:rsid w:val="002D127D"/>
    <w:rsid w:val="002E01C7"/>
    <w:rsid w:val="002E0B15"/>
    <w:rsid w:val="002F0D69"/>
    <w:rsid w:val="002F20AA"/>
    <w:rsid w:val="00300879"/>
    <w:rsid w:val="00310148"/>
    <w:rsid w:val="003261C3"/>
    <w:rsid w:val="00351A03"/>
    <w:rsid w:val="00370D2D"/>
    <w:rsid w:val="003734FA"/>
    <w:rsid w:val="00376E1F"/>
    <w:rsid w:val="0039067F"/>
    <w:rsid w:val="003C2142"/>
    <w:rsid w:val="003C7203"/>
    <w:rsid w:val="003D0F5F"/>
    <w:rsid w:val="003D4F58"/>
    <w:rsid w:val="003D66D3"/>
    <w:rsid w:val="003E4F3D"/>
    <w:rsid w:val="003E53B8"/>
    <w:rsid w:val="00405020"/>
    <w:rsid w:val="004055AE"/>
    <w:rsid w:val="0040693F"/>
    <w:rsid w:val="004117D6"/>
    <w:rsid w:val="00425C57"/>
    <w:rsid w:val="004308BD"/>
    <w:rsid w:val="0043283C"/>
    <w:rsid w:val="0043306C"/>
    <w:rsid w:val="00435FE3"/>
    <w:rsid w:val="00442830"/>
    <w:rsid w:val="00452E0F"/>
    <w:rsid w:val="00454D11"/>
    <w:rsid w:val="00463836"/>
    <w:rsid w:val="004741BC"/>
    <w:rsid w:val="004775CB"/>
    <w:rsid w:val="00481BFE"/>
    <w:rsid w:val="00481DFE"/>
    <w:rsid w:val="004921C6"/>
    <w:rsid w:val="004A62FB"/>
    <w:rsid w:val="004C5B9E"/>
    <w:rsid w:val="004D551F"/>
    <w:rsid w:val="00500CA6"/>
    <w:rsid w:val="00502732"/>
    <w:rsid w:val="00515CFA"/>
    <w:rsid w:val="00515FB0"/>
    <w:rsid w:val="00523DCA"/>
    <w:rsid w:val="0053483B"/>
    <w:rsid w:val="00552563"/>
    <w:rsid w:val="00597414"/>
    <w:rsid w:val="005A1348"/>
    <w:rsid w:val="005A3C8E"/>
    <w:rsid w:val="005A7042"/>
    <w:rsid w:val="005B46C3"/>
    <w:rsid w:val="005C198A"/>
    <w:rsid w:val="005C4C53"/>
    <w:rsid w:val="005D094E"/>
    <w:rsid w:val="005E7B17"/>
    <w:rsid w:val="005F11D1"/>
    <w:rsid w:val="005F2216"/>
    <w:rsid w:val="00600FE3"/>
    <w:rsid w:val="00620F33"/>
    <w:rsid w:val="00633BE4"/>
    <w:rsid w:val="00636738"/>
    <w:rsid w:val="00645C71"/>
    <w:rsid w:val="0065559A"/>
    <w:rsid w:val="00656E9E"/>
    <w:rsid w:val="00664673"/>
    <w:rsid w:val="00671625"/>
    <w:rsid w:val="00691481"/>
    <w:rsid w:val="00691591"/>
    <w:rsid w:val="00691E47"/>
    <w:rsid w:val="006940CE"/>
    <w:rsid w:val="006A0E68"/>
    <w:rsid w:val="006A274C"/>
    <w:rsid w:val="006A37D7"/>
    <w:rsid w:val="006A4A09"/>
    <w:rsid w:val="006B18F6"/>
    <w:rsid w:val="006C23D4"/>
    <w:rsid w:val="006C3306"/>
    <w:rsid w:val="006C3AC7"/>
    <w:rsid w:val="006C4AA0"/>
    <w:rsid w:val="006D283E"/>
    <w:rsid w:val="006D51A0"/>
    <w:rsid w:val="006D5576"/>
    <w:rsid w:val="006E7DBE"/>
    <w:rsid w:val="006F0A9B"/>
    <w:rsid w:val="00710922"/>
    <w:rsid w:val="00712C10"/>
    <w:rsid w:val="00712DEB"/>
    <w:rsid w:val="00713551"/>
    <w:rsid w:val="00742060"/>
    <w:rsid w:val="007A3E44"/>
    <w:rsid w:val="007A4709"/>
    <w:rsid w:val="007A5B69"/>
    <w:rsid w:val="007A6443"/>
    <w:rsid w:val="007B08AB"/>
    <w:rsid w:val="007B0FBF"/>
    <w:rsid w:val="007B167D"/>
    <w:rsid w:val="007B473D"/>
    <w:rsid w:val="007B715D"/>
    <w:rsid w:val="007D5ADF"/>
    <w:rsid w:val="007E0F99"/>
    <w:rsid w:val="007E184B"/>
    <w:rsid w:val="007E7509"/>
    <w:rsid w:val="007E75D6"/>
    <w:rsid w:val="007F7D9D"/>
    <w:rsid w:val="00820D44"/>
    <w:rsid w:val="008304C1"/>
    <w:rsid w:val="008452CF"/>
    <w:rsid w:val="00851BED"/>
    <w:rsid w:val="00851FAE"/>
    <w:rsid w:val="008535A5"/>
    <w:rsid w:val="00862317"/>
    <w:rsid w:val="008671BD"/>
    <w:rsid w:val="00871094"/>
    <w:rsid w:val="00875CC7"/>
    <w:rsid w:val="00877605"/>
    <w:rsid w:val="008821CD"/>
    <w:rsid w:val="0088743F"/>
    <w:rsid w:val="008A431B"/>
    <w:rsid w:val="008A7FDB"/>
    <w:rsid w:val="008B3D7C"/>
    <w:rsid w:val="008B630F"/>
    <w:rsid w:val="008E084D"/>
    <w:rsid w:val="008F33FC"/>
    <w:rsid w:val="008F356B"/>
    <w:rsid w:val="009017E4"/>
    <w:rsid w:val="0091181C"/>
    <w:rsid w:val="00912D56"/>
    <w:rsid w:val="0092750B"/>
    <w:rsid w:val="0094314D"/>
    <w:rsid w:val="009432AA"/>
    <w:rsid w:val="00951DE2"/>
    <w:rsid w:val="00954B1B"/>
    <w:rsid w:val="009658AB"/>
    <w:rsid w:val="0099183D"/>
    <w:rsid w:val="00995AA1"/>
    <w:rsid w:val="009A0AC5"/>
    <w:rsid w:val="009B5596"/>
    <w:rsid w:val="009B58C9"/>
    <w:rsid w:val="009C251A"/>
    <w:rsid w:val="009D6666"/>
    <w:rsid w:val="009E18F0"/>
    <w:rsid w:val="009E50FC"/>
    <w:rsid w:val="009F7CC4"/>
    <w:rsid w:val="00A17C5A"/>
    <w:rsid w:val="00A213A5"/>
    <w:rsid w:val="00A33E1F"/>
    <w:rsid w:val="00A409A2"/>
    <w:rsid w:val="00A41B18"/>
    <w:rsid w:val="00A508D4"/>
    <w:rsid w:val="00A5163A"/>
    <w:rsid w:val="00A60138"/>
    <w:rsid w:val="00A63174"/>
    <w:rsid w:val="00A63A68"/>
    <w:rsid w:val="00A64B79"/>
    <w:rsid w:val="00AB1956"/>
    <w:rsid w:val="00AB38B6"/>
    <w:rsid w:val="00AD1D15"/>
    <w:rsid w:val="00AD3A02"/>
    <w:rsid w:val="00AD632B"/>
    <w:rsid w:val="00AE1E92"/>
    <w:rsid w:val="00AF18C2"/>
    <w:rsid w:val="00B00C4C"/>
    <w:rsid w:val="00B1187B"/>
    <w:rsid w:val="00B138B5"/>
    <w:rsid w:val="00B45325"/>
    <w:rsid w:val="00B5154A"/>
    <w:rsid w:val="00B52DFB"/>
    <w:rsid w:val="00B553FA"/>
    <w:rsid w:val="00B621F3"/>
    <w:rsid w:val="00B7306E"/>
    <w:rsid w:val="00B76944"/>
    <w:rsid w:val="00B86A12"/>
    <w:rsid w:val="00B91298"/>
    <w:rsid w:val="00B938E4"/>
    <w:rsid w:val="00BA008F"/>
    <w:rsid w:val="00BA3A68"/>
    <w:rsid w:val="00BA6E1E"/>
    <w:rsid w:val="00BB1A4A"/>
    <w:rsid w:val="00BE1931"/>
    <w:rsid w:val="00BE225A"/>
    <w:rsid w:val="00BE37EA"/>
    <w:rsid w:val="00BE5251"/>
    <w:rsid w:val="00BF64E5"/>
    <w:rsid w:val="00BF6A82"/>
    <w:rsid w:val="00C10F66"/>
    <w:rsid w:val="00C112C4"/>
    <w:rsid w:val="00C14A59"/>
    <w:rsid w:val="00C42766"/>
    <w:rsid w:val="00C47647"/>
    <w:rsid w:val="00C50D88"/>
    <w:rsid w:val="00C6480A"/>
    <w:rsid w:val="00C6700D"/>
    <w:rsid w:val="00C71E37"/>
    <w:rsid w:val="00C73665"/>
    <w:rsid w:val="00C75495"/>
    <w:rsid w:val="00C91F56"/>
    <w:rsid w:val="00C976EE"/>
    <w:rsid w:val="00CA3B18"/>
    <w:rsid w:val="00CA561E"/>
    <w:rsid w:val="00CB5019"/>
    <w:rsid w:val="00CC0894"/>
    <w:rsid w:val="00CC51A6"/>
    <w:rsid w:val="00CC7342"/>
    <w:rsid w:val="00CE38ED"/>
    <w:rsid w:val="00CF095E"/>
    <w:rsid w:val="00D03E56"/>
    <w:rsid w:val="00D04AF5"/>
    <w:rsid w:val="00D23863"/>
    <w:rsid w:val="00D30430"/>
    <w:rsid w:val="00D32C14"/>
    <w:rsid w:val="00D35093"/>
    <w:rsid w:val="00D453D4"/>
    <w:rsid w:val="00D513AB"/>
    <w:rsid w:val="00D521FD"/>
    <w:rsid w:val="00D57E6B"/>
    <w:rsid w:val="00D60A93"/>
    <w:rsid w:val="00D63420"/>
    <w:rsid w:val="00D77FB9"/>
    <w:rsid w:val="00D822F1"/>
    <w:rsid w:val="00DA3A57"/>
    <w:rsid w:val="00DC23E2"/>
    <w:rsid w:val="00DD08BC"/>
    <w:rsid w:val="00DD184B"/>
    <w:rsid w:val="00DD74B0"/>
    <w:rsid w:val="00DE0167"/>
    <w:rsid w:val="00DE2DF0"/>
    <w:rsid w:val="00DE362B"/>
    <w:rsid w:val="00E041C6"/>
    <w:rsid w:val="00E14B35"/>
    <w:rsid w:val="00E31A1F"/>
    <w:rsid w:val="00E3520A"/>
    <w:rsid w:val="00E35E5D"/>
    <w:rsid w:val="00E758EC"/>
    <w:rsid w:val="00E85C3A"/>
    <w:rsid w:val="00E939A6"/>
    <w:rsid w:val="00E96E38"/>
    <w:rsid w:val="00EA0C2B"/>
    <w:rsid w:val="00EC05D1"/>
    <w:rsid w:val="00EC6AD2"/>
    <w:rsid w:val="00ED5666"/>
    <w:rsid w:val="00ED7878"/>
    <w:rsid w:val="00EE6D00"/>
    <w:rsid w:val="00F05529"/>
    <w:rsid w:val="00F147FB"/>
    <w:rsid w:val="00F21748"/>
    <w:rsid w:val="00F23CEE"/>
    <w:rsid w:val="00F26866"/>
    <w:rsid w:val="00F34E7A"/>
    <w:rsid w:val="00F50F07"/>
    <w:rsid w:val="00F52B20"/>
    <w:rsid w:val="00F656C9"/>
    <w:rsid w:val="00F73C05"/>
    <w:rsid w:val="00F743D9"/>
    <w:rsid w:val="00F75ECA"/>
    <w:rsid w:val="00F827BC"/>
    <w:rsid w:val="00F86A48"/>
    <w:rsid w:val="00F91817"/>
    <w:rsid w:val="00FB69DE"/>
    <w:rsid w:val="00FC6BE5"/>
    <w:rsid w:val="00FD2421"/>
    <w:rsid w:val="00FF73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CB2C3"/>
  <w15:chartTrackingRefBased/>
  <w15:docId w15:val="{844730E0-B783-44BD-AB51-5DC7EE89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055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6E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55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F0552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F656C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529"/>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656E9E"/>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05529"/>
    <w:rPr>
      <w:rFonts w:asciiTheme="majorHAnsi" w:eastAsiaTheme="majorEastAsia" w:hAnsiTheme="majorHAnsi" w:cstheme="majorBidi"/>
      <w:color w:val="1F4D78" w:themeColor="accent1" w:themeShade="7F"/>
      <w:sz w:val="24"/>
      <w:szCs w:val="24"/>
      <w:lang w:val="en-GB"/>
    </w:rPr>
  </w:style>
  <w:style w:type="character" w:customStyle="1" w:styleId="Heading5Char">
    <w:name w:val="Heading 5 Char"/>
    <w:basedOn w:val="DefaultParagraphFont"/>
    <w:link w:val="Heading5"/>
    <w:uiPriority w:val="9"/>
    <w:semiHidden/>
    <w:rsid w:val="00F05529"/>
    <w:rPr>
      <w:rFonts w:asciiTheme="majorHAnsi" w:eastAsiaTheme="majorEastAsia" w:hAnsiTheme="majorHAnsi" w:cstheme="majorBidi"/>
      <w:color w:val="2E74B5" w:themeColor="accent1" w:themeShade="BF"/>
      <w:lang w:val="en-GB"/>
    </w:rPr>
  </w:style>
  <w:style w:type="character" w:customStyle="1" w:styleId="Heading8Char">
    <w:name w:val="Heading 8 Char"/>
    <w:basedOn w:val="DefaultParagraphFont"/>
    <w:link w:val="Heading8"/>
    <w:uiPriority w:val="9"/>
    <w:semiHidden/>
    <w:rsid w:val="00F656C9"/>
    <w:rPr>
      <w:rFonts w:asciiTheme="majorHAnsi" w:eastAsiaTheme="majorEastAsia" w:hAnsiTheme="majorHAnsi" w:cstheme="majorBidi"/>
      <w:color w:val="272727" w:themeColor="text1" w:themeTint="D8"/>
      <w:sz w:val="21"/>
      <w:szCs w:val="21"/>
      <w:lang w:val="en-GB"/>
    </w:rPr>
  </w:style>
  <w:style w:type="paragraph" w:customStyle="1" w:styleId="Default">
    <w:name w:val="Default"/>
    <w:qFormat/>
    <w:rsid w:val="00A508D4"/>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39"/>
    <w:rsid w:val="004A6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61C3"/>
  </w:style>
  <w:style w:type="paragraph" w:styleId="FootnoteText">
    <w:name w:val="footnote text"/>
    <w:basedOn w:val="Normal"/>
    <w:link w:val="FootnoteTextChar"/>
    <w:uiPriority w:val="9"/>
    <w:unhideWhenUsed/>
    <w:qFormat/>
    <w:rsid w:val="003261C3"/>
    <w:pPr>
      <w:spacing w:after="0" w:line="240" w:lineRule="auto"/>
    </w:pPr>
    <w:rPr>
      <w:sz w:val="20"/>
      <w:szCs w:val="20"/>
    </w:rPr>
  </w:style>
  <w:style w:type="character" w:customStyle="1" w:styleId="FootnoteTextChar">
    <w:name w:val="Footnote Text Char"/>
    <w:basedOn w:val="DefaultParagraphFont"/>
    <w:link w:val="FootnoteText"/>
    <w:uiPriority w:val="9"/>
    <w:qFormat/>
    <w:rsid w:val="003261C3"/>
    <w:rPr>
      <w:sz w:val="20"/>
      <w:szCs w:val="20"/>
      <w:lang w:val="en-GB"/>
    </w:rPr>
  </w:style>
  <w:style w:type="character" w:styleId="FootnoteReference">
    <w:name w:val="footnote reference"/>
    <w:basedOn w:val="DefaultParagraphFont"/>
    <w:unhideWhenUsed/>
    <w:rsid w:val="003261C3"/>
    <w:rPr>
      <w:vertAlign w:val="superscript"/>
    </w:rPr>
  </w:style>
  <w:style w:type="character" w:styleId="Hyperlink">
    <w:name w:val="Hyperlink"/>
    <w:basedOn w:val="DefaultParagraphFont"/>
    <w:uiPriority w:val="99"/>
    <w:unhideWhenUsed/>
    <w:rsid w:val="003261C3"/>
    <w:rPr>
      <w:color w:val="0563C1" w:themeColor="hyperlink"/>
      <w:u w:val="single"/>
    </w:rPr>
  </w:style>
  <w:style w:type="character" w:styleId="Emphasis">
    <w:name w:val="Emphasis"/>
    <w:basedOn w:val="DefaultParagraphFont"/>
    <w:uiPriority w:val="20"/>
    <w:qFormat/>
    <w:rsid w:val="003261C3"/>
    <w:rPr>
      <w:i/>
      <w:iCs/>
    </w:rPr>
  </w:style>
  <w:style w:type="character" w:customStyle="1" w:styleId="tlid-translation">
    <w:name w:val="tlid-translation"/>
    <w:basedOn w:val="DefaultParagraphFont"/>
    <w:rsid w:val="00CE38ED"/>
  </w:style>
  <w:style w:type="character" w:customStyle="1" w:styleId="viiyi">
    <w:name w:val="viiyi"/>
    <w:basedOn w:val="DefaultParagraphFont"/>
    <w:rsid w:val="00CE38ED"/>
  </w:style>
  <w:style w:type="paragraph" w:styleId="ListParagraph">
    <w:name w:val="List Paragraph"/>
    <w:aliases w:val="Bullet Points,Liste Paragraf,Paragraphe de liste PBLH,Graph &amp; Table tite,Llista Nivell1,Lista de nivel 1,Table of contents numbered,Bullet list,Lista vistosa - Énfasis 11,List Paragraph-level 2,List Paragraph1,Listenabsatz1,Titre1"/>
    <w:basedOn w:val="Normal"/>
    <w:link w:val="ListParagraphChar"/>
    <w:uiPriority w:val="34"/>
    <w:qFormat/>
    <w:rsid w:val="00CE38ED"/>
    <w:pPr>
      <w:ind w:left="720"/>
      <w:contextualSpacing/>
    </w:pPr>
  </w:style>
  <w:style w:type="character" w:customStyle="1" w:styleId="ListParagraphChar">
    <w:name w:val="List Paragraph Char"/>
    <w:aliases w:val="Bullet Points Char,Liste Paragraf Char,Paragraphe de liste PBLH Char,Graph &amp; Table tite Char,Llista Nivell1 Char,Lista de nivel 1 Char,Table of contents numbered Char,Bullet list Char,Lista vistosa - Énfasis 11 Char,Titre1 Char"/>
    <w:link w:val="ListParagraph"/>
    <w:uiPriority w:val="34"/>
    <w:qFormat/>
    <w:locked/>
    <w:rsid w:val="0027493E"/>
    <w:rPr>
      <w:lang w:val="en-GB"/>
    </w:rPr>
  </w:style>
  <w:style w:type="paragraph" w:styleId="Footer">
    <w:name w:val="footer"/>
    <w:basedOn w:val="FootnoteText"/>
    <w:link w:val="FooterChar"/>
    <w:uiPriority w:val="99"/>
    <w:rsid w:val="00F05529"/>
    <w:pPr>
      <w:spacing w:after="240"/>
      <w:ind w:left="357" w:hanging="357"/>
      <w:jc w:val="both"/>
    </w:pPr>
    <w:rPr>
      <w:rFonts w:ascii="Verdana" w:eastAsia="Times New Roman" w:hAnsi="Verdana" w:cs="Times New Roman"/>
      <w:sz w:val="16"/>
      <w:szCs w:val="18"/>
      <w:lang w:eastAsia="nl-BE"/>
    </w:rPr>
  </w:style>
  <w:style w:type="character" w:customStyle="1" w:styleId="FooterChar">
    <w:name w:val="Footer Char"/>
    <w:basedOn w:val="DefaultParagraphFont"/>
    <w:link w:val="Footer"/>
    <w:uiPriority w:val="99"/>
    <w:rsid w:val="00F05529"/>
    <w:rPr>
      <w:rFonts w:ascii="Verdana" w:eastAsia="Times New Roman" w:hAnsi="Verdana" w:cs="Times New Roman"/>
      <w:sz w:val="16"/>
      <w:szCs w:val="18"/>
      <w:lang w:val="en-GB" w:eastAsia="nl-BE"/>
    </w:rPr>
  </w:style>
  <w:style w:type="paragraph" w:styleId="Header">
    <w:name w:val="header"/>
    <w:basedOn w:val="Normal"/>
    <w:link w:val="HeaderChar"/>
    <w:uiPriority w:val="99"/>
    <w:rsid w:val="00F05529"/>
    <w:pPr>
      <w:tabs>
        <w:tab w:val="center" w:pos="4153"/>
        <w:tab w:val="right" w:pos="8306"/>
      </w:tabs>
      <w:spacing w:after="240" w:line="240" w:lineRule="auto"/>
      <w:jc w:val="both"/>
    </w:pPr>
    <w:rPr>
      <w:rFonts w:ascii="Verdana" w:eastAsia="Times New Roman" w:hAnsi="Verdana" w:cs="Times New Roman"/>
      <w:sz w:val="18"/>
      <w:szCs w:val="18"/>
      <w:lang w:eastAsia="nl-BE"/>
    </w:rPr>
  </w:style>
  <w:style w:type="character" w:customStyle="1" w:styleId="HeaderChar">
    <w:name w:val="Header Char"/>
    <w:basedOn w:val="DefaultParagraphFont"/>
    <w:link w:val="Header"/>
    <w:uiPriority w:val="99"/>
    <w:rsid w:val="00F05529"/>
    <w:rPr>
      <w:rFonts w:ascii="Verdana" w:eastAsia="Times New Roman" w:hAnsi="Verdana" w:cs="Times New Roman"/>
      <w:sz w:val="18"/>
      <w:szCs w:val="18"/>
      <w:lang w:val="en-GB" w:eastAsia="nl-BE"/>
    </w:rPr>
  </w:style>
  <w:style w:type="paragraph" w:styleId="TableofFigures">
    <w:name w:val="table of figures"/>
    <w:basedOn w:val="Normal"/>
    <w:next w:val="RTDBody"/>
    <w:uiPriority w:val="99"/>
    <w:rsid w:val="00F05529"/>
    <w:pPr>
      <w:tabs>
        <w:tab w:val="right" w:leader="dot" w:pos="7655"/>
      </w:tabs>
      <w:spacing w:after="240" w:line="240" w:lineRule="auto"/>
      <w:ind w:left="482" w:hanging="482"/>
      <w:jc w:val="both"/>
    </w:pPr>
    <w:rPr>
      <w:rFonts w:ascii="Verdana" w:eastAsia="Times New Roman" w:hAnsi="Verdana" w:cs="Times New Roman"/>
      <w:sz w:val="18"/>
      <w:szCs w:val="18"/>
      <w:lang w:eastAsia="nl-BE"/>
    </w:rPr>
  </w:style>
  <w:style w:type="paragraph" w:customStyle="1" w:styleId="RTDBody">
    <w:name w:val="RTD Body"/>
    <w:basedOn w:val="Normal"/>
    <w:link w:val="RTDBodyChar"/>
    <w:qFormat/>
    <w:rsid w:val="00F05529"/>
    <w:pPr>
      <w:spacing w:after="240" w:line="240" w:lineRule="auto"/>
      <w:jc w:val="both"/>
    </w:pPr>
    <w:rPr>
      <w:rFonts w:ascii="Verdana" w:eastAsia="Times New Roman" w:hAnsi="Verdana" w:cs="Times New Roman"/>
      <w:sz w:val="19"/>
      <w:szCs w:val="19"/>
      <w:lang w:eastAsia="nl-BE"/>
    </w:rPr>
  </w:style>
  <w:style w:type="character" w:customStyle="1" w:styleId="RTDBodyChar">
    <w:name w:val="RTD Body Char"/>
    <w:link w:val="RTDBody"/>
    <w:rsid w:val="00F05529"/>
    <w:rPr>
      <w:rFonts w:ascii="Verdana" w:eastAsia="Times New Roman" w:hAnsi="Verdana" w:cs="Times New Roman"/>
      <w:sz w:val="19"/>
      <w:szCs w:val="19"/>
      <w:lang w:val="en-GB" w:eastAsia="nl-BE"/>
    </w:rPr>
  </w:style>
  <w:style w:type="paragraph" w:styleId="TOC1">
    <w:name w:val="toc 1"/>
    <w:basedOn w:val="Normal"/>
    <w:next w:val="Normal"/>
    <w:link w:val="TOC1Char"/>
    <w:uiPriority w:val="39"/>
    <w:rsid w:val="00F05529"/>
    <w:pPr>
      <w:tabs>
        <w:tab w:val="right" w:leader="dot" w:pos="7655"/>
      </w:tabs>
      <w:spacing w:before="120" w:after="120" w:line="240" w:lineRule="auto"/>
      <w:ind w:left="482" w:right="720" w:hanging="482"/>
      <w:jc w:val="both"/>
    </w:pPr>
    <w:rPr>
      <w:rFonts w:ascii="Verdana" w:eastAsia="Times New Roman" w:hAnsi="Verdana" w:cs="Times New Roman"/>
      <w:caps/>
      <w:sz w:val="18"/>
      <w:szCs w:val="18"/>
      <w:lang w:eastAsia="nl-BE"/>
    </w:rPr>
  </w:style>
  <w:style w:type="character" w:customStyle="1" w:styleId="TOC1Char">
    <w:name w:val="TOC 1 Char"/>
    <w:basedOn w:val="DefaultParagraphFont"/>
    <w:link w:val="TOC1"/>
    <w:uiPriority w:val="39"/>
    <w:rsid w:val="00F05529"/>
    <w:rPr>
      <w:rFonts w:ascii="Verdana" w:eastAsia="Times New Roman" w:hAnsi="Verdana" w:cs="Times New Roman"/>
      <w:caps/>
      <w:sz w:val="18"/>
      <w:szCs w:val="18"/>
      <w:lang w:val="en-GB" w:eastAsia="nl-BE"/>
    </w:rPr>
  </w:style>
  <w:style w:type="paragraph" w:styleId="TOC2">
    <w:name w:val="toc 2"/>
    <w:basedOn w:val="Normal"/>
    <w:next w:val="Normal"/>
    <w:uiPriority w:val="39"/>
    <w:rsid w:val="00F05529"/>
    <w:pPr>
      <w:tabs>
        <w:tab w:val="left" w:pos="1077"/>
        <w:tab w:val="right" w:leader="dot" w:pos="7655"/>
      </w:tabs>
      <w:spacing w:before="60" w:after="60" w:line="240" w:lineRule="auto"/>
      <w:ind w:left="709" w:right="720" w:hanging="283"/>
      <w:jc w:val="both"/>
    </w:pPr>
    <w:rPr>
      <w:rFonts w:ascii="Verdana" w:eastAsia="Times New Roman" w:hAnsi="Verdana" w:cs="Times New Roman"/>
      <w:caps/>
      <w:noProof/>
      <w:sz w:val="18"/>
      <w:szCs w:val="18"/>
      <w:lang w:eastAsia="nl-BE"/>
    </w:rPr>
  </w:style>
  <w:style w:type="paragraph" w:styleId="TOC3">
    <w:name w:val="toc 3"/>
    <w:basedOn w:val="Normal"/>
    <w:next w:val="Normal"/>
    <w:uiPriority w:val="39"/>
    <w:rsid w:val="00F05529"/>
    <w:pPr>
      <w:tabs>
        <w:tab w:val="left" w:pos="1916"/>
        <w:tab w:val="right" w:leader="dot" w:pos="7655"/>
      </w:tabs>
      <w:spacing w:before="60" w:after="60" w:line="240" w:lineRule="auto"/>
      <w:ind w:left="1276" w:right="720" w:hanging="498"/>
      <w:jc w:val="both"/>
    </w:pPr>
    <w:rPr>
      <w:rFonts w:ascii="Verdana" w:eastAsia="Times New Roman" w:hAnsi="Verdana" w:cs="Times New Roman"/>
      <w:noProof/>
      <w:sz w:val="18"/>
      <w:szCs w:val="18"/>
      <w:lang w:eastAsia="nl-BE"/>
    </w:rPr>
  </w:style>
  <w:style w:type="paragraph" w:customStyle="1" w:styleId="RTDHeading01">
    <w:name w:val="RTD Heading 01"/>
    <w:basedOn w:val="TOC1"/>
    <w:next w:val="RTDBody"/>
    <w:link w:val="RTDHeading01Char"/>
    <w:qFormat/>
    <w:rsid w:val="00F05529"/>
    <w:pPr>
      <w:widowControl w:val="0"/>
      <w:autoSpaceDE w:val="0"/>
      <w:autoSpaceDN w:val="0"/>
      <w:adjustRightInd w:val="0"/>
      <w:spacing w:after="0" w:line="480" w:lineRule="auto"/>
      <w:ind w:left="0" w:firstLine="0"/>
      <w:jc w:val="left"/>
    </w:pPr>
    <w:rPr>
      <w:b/>
      <w:sz w:val="24"/>
      <w:szCs w:val="24"/>
    </w:rPr>
  </w:style>
  <w:style w:type="character" w:customStyle="1" w:styleId="RTDHeading01Char">
    <w:name w:val="RTD Heading 01 Char"/>
    <w:link w:val="RTDHeading01"/>
    <w:rsid w:val="00F05529"/>
    <w:rPr>
      <w:rFonts w:ascii="Verdana" w:eastAsia="Times New Roman" w:hAnsi="Verdana" w:cs="Times New Roman"/>
      <w:b/>
      <w:caps/>
      <w:sz w:val="24"/>
      <w:szCs w:val="24"/>
      <w:lang w:val="en-GB" w:eastAsia="nl-BE"/>
    </w:rPr>
  </w:style>
  <w:style w:type="paragraph" w:styleId="TOCHeading">
    <w:name w:val="TOC Heading"/>
    <w:basedOn w:val="Heading1"/>
    <w:next w:val="Normal"/>
    <w:uiPriority w:val="39"/>
    <w:unhideWhenUsed/>
    <w:qFormat/>
    <w:rsid w:val="00F05529"/>
    <w:pPr>
      <w:spacing w:before="480" w:line="276" w:lineRule="auto"/>
      <w:outlineLvl w:val="9"/>
    </w:pPr>
    <w:rPr>
      <w:b/>
      <w:bCs/>
      <w:sz w:val="28"/>
      <w:szCs w:val="28"/>
      <w:lang w:val="en-US" w:eastAsia="nl-BE"/>
    </w:rPr>
  </w:style>
  <w:style w:type="paragraph" w:customStyle="1" w:styleId="RTDHeading02">
    <w:name w:val="RTD_Heading_02"/>
    <w:basedOn w:val="Normal"/>
    <w:next w:val="RTDBody"/>
    <w:link w:val="RTDHeading02Char"/>
    <w:qFormat/>
    <w:rsid w:val="00F05529"/>
    <w:pPr>
      <w:spacing w:before="240" w:after="240" w:line="276" w:lineRule="auto"/>
      <w:jc w:val="both"/>
      <w:outlineLvl w:val="1"/>
    </w:pPr>
    <w:rPr>
      <w:rFonts w:ascii="Verdana" w:eastAsia="Times New Roman" w:hAnsi="Verdana" w:cs="Times New Roman"/>
      <w:b/>
      <w:caps/>
      <w:sz w:val="20"/>
      <w:szCs w:val="18"/>
      <w:lang w:eastAsia="nl-BE"/>
    </w:rPr>
  </w:style>
  <w:style w:type="character" w:customStyle="1" w:styleId="RTDHeading02Char">
    <w:name w:val="RTD_Heading_02 Char"/>
    <w:basedOn w:val="DefaultParagraphFont"/>
    <w:link w:val="RTDHeading02"/>
    <w:rsid w:val="00B7306E"/>
    <w:rPr>
      <w:rFonts w:ascii="Verdana" w:eastAsia="Times New Roman" w:hAnsi="Verdana" w:cs="Times New Roman"/>
      <w:b/>
      <w:caps/>
      <w:sz w:val="20"/>
      <w:szCs w:val="18"/>
      <w:lang w:val="en-GB" w:eastAsia="nl-BE"/>
    </w:rPr>
  </w:style>
  <w:style w:type="paragraph" w:customStyle="1" w:styleId="RTDHeading03">
    <w:name w:val="RTD_Heading_03"/>
    <w:basedOn w:val="RTDBody"/>
    <w:next w:val="ListParagraph"/>
    <w:qFormat/>
    <w:rsid w:val="00F05529"/>
    <w:pPr>
      <w:spacing w:before="240" w:after="120"/>
      <w:outlineLvl w:val="2"/>
    </w:pPr>
    <w:rPr>
      <w:b/>
      <w:i/>
      <w:sz w:val="20"/>
      <w:szCs w:val="20"/>
    </w:rPr>
  </w:style>
  <w:style w:type="paragraph" w:customStyle="1" w:styleId="RTDHeading04">
    <w:name w:val="RTD_Heading_04"/>
    <w:basedOn w:val="Heading3"/>
    <w:next w:val="RTDBody"/>
    <w:qFormat/>
    <w:rsid w:val="00F05529"/>
    <w:pPr>
      <w:keepLines w:val="0"/>
      <w:tabs>
        <w:tab w:val="right" w:pos="8280"/>
      </w:tabs>
      <w:spacing w:before="240" w:after="120" w:line="240" w:lineRule="auto"/>
      <w:ind w:right="-23"/>
    </w:pPr>
    <w:rPr>
      <w:rFonts w:ascii="Verdana" w:eastAsia="Times New Roman" w:hAnsi="Verdana" w:cs="Times New Roman"/>
      <w:i/>
      <w:color w:val="auto"/>
      <w:sz w:val="20"/>
      <w:szCs w:val="18"/>
      <w:lang w:eastAsia="nl-BE"/>
    </w:rPr>
  </w:style>
  <w:style w:type="paragraph" w:customStyle="1" w:styleId="RTDHeading05">
    <w:name w:val="RTD_Heading_05"/>
    <w:basedOn w:val="Heading5"/>
    <w:next w:val="RTDBody"/>
    <w:qFormat/>
    <w:rsid w:val="00F05529"/>
    <w:pPr>
      <w:keepNext w:val="0"/>
      <w:keepLines w:val="0"/>
      <w:spacing w:before="240" w:after="60" w:line="240" w:lineRule="auto"/>
      <w:jc w:val="both"/>
    </w:pPr>
    <w:rPr>
      <w:rFonts w:ascii="Verdana" w:eastAsia="Times New Roman" w:hAnsi="Verdana" w:cs="Times New Roman"/>
      <w:b/>
      <w:color w:val="auto"/>
      <w:sz w:val="19"/>
      <w:szCs w:val="18"/>
      <w:lang w:eastAsia="nl-BE"/>
    </w:rPr>
  </w:style>
  <w:style w:type="character" w:styleId="PageNumber">
    <w:name w:val="page number"/>
    <w:basedOn w:val="DefaultParagraphFont"/>
    <w:semiHidden/>
    <w:unhideWhenUsed/>
    <w:rsid w:val="00F05529"/>
  </w:style>
  <w:style w:type="paragraph" w:styleId="NoSpacing">
    <w:name w:val="No Spacing"/>
    <w:link w:val="NoSpacingChar"/>
    <w:uiPriority w:val="1"/>
    <w:qFormat/>
    <w:rsid w:val="00F05529"/>
    <w:pPr>
      <w:spacing w:after="0" w:line="240" w:lineRule="auto"/>
    </w:pPr>
    <w:rPr>
      <w:rFonts w:eastAsiaTheme="minorEastAsia"/>
      <w:lang w:eastAsia="de-AT"/>
    </w:rPr>
  </w:style>
  <w:style w:type="character" w:customStyle="1" w:styleId="NoSpacingChar">
    <w:name w:val="No Spacing Char"/>
    <w:basedOn w:val="DefaultParagraphFont"/>
    <w:link w:val="NoSpacing"/>
    <w:uiPriority w:val="1"/>
    <w:rsid w:val="00F05529"/>
    <w:rPr>
      <w:rFonts w:eastAsiaTheme="minorEastAsia"/>
      <w:lang w:eastAsia="de-AT"/>
    </w:rPr>
  </w:style>
  <w:style w:type="paragraph" w:styleId="BalloonText">
    <w:name w:val="Balloon Text"/>
    <w:basedOn w:val="Normal"/>
    <w:link w:val="BalloonTextChar"/>
    <w:uiPriority w:val="99"/>
    <w:semiHidden/>
    <w:unhideWhenUsed/>
    <w:rsid w:val="00F055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529"/>
    <w:rPr>
      <w:rFonts w:ascii="Segoe UI" w:hAnsi="Segoe UI" w:cs="Segoe UI"/>
      <w:sz w:val="18"/>
      <w:szCs w:val="18"/>
      <w:lang w:val="en-GB"/>
    </w:rPr>
  </w:style>
  <w:style w:type="paragraph" w:styleId="Caption">
    <w:name w:val="caption"/>
    <w:basedOn w:val="Normal"/>
    <w:next w:val="Normal"/>
    <w:uiPriority w:val="35"/>
    <w:unhideWhenUsed/>
    <w:qFormat/>
    <w:rsid w:val="00452E0F"/>
    <w:pPr>
      <w:spacing w:after="200" w:line="240" w:lineRule="auto"/>
    </w:pPr>
    <w:rPr>
      <w:i/>
      <w:iCs/>
      <w:color w:val="44546A" w:themeColor="text2"/>
      <w:sz w:val="18"/>
      <w:szCs w:val="18"/>
    </w:rPr>
  </w:style>
  <w:style w:type="character" w:customStyle="1" w:styleId="FootnoteCharacters">
    <w:name w:val="Footnote Characters"/>
    <w:basedOn w:val="DefaultParagraphFont"/>
    <w:uiPriority w:val="99"/>
    <w:semiHidden/>
    <w:unhideWhenUsed/>
    <w:qFormat/>
    <w:rsid w:val="00004A09"/>
    <w:rPr>
      <w:vertAlign w:val="superscript"/>
    </w:rPr>
  </w:style>
  <w:style w:type="character" w:customStyle="1" w:styleId="FootnoteAnchor">
    <w:name w:val="Footnote Anchor"/>
    <w:rsid w:val="00004A09"/>
    <w:rPr>
      <w:vertAlign w:val="superscript"/>
    </w:rPr>
  </w:style>
  <w:style w:type="paragraph" w:styleId="BodyText">
    <w:name w:val="Body Text"/>
    <w:basedOn w:val="Normal"/>
    <w:link w:val="BodyTextChar"/>
    <w:rsid w:val="00004A09"/>
    <w:pPr>
      <w:suppressAutoHyphens/>
      <w:spacing w:after="140" w:line="276" w:lineRule="auto"/>
    </w:pPr>
    <w:rPr>
      <w:lang w:val="en-US"/>
    </w:rPr>
  </w:style>
  <w:style w:type="character" w:customStyle="1" w:styleId="BodyTextChar">
    <w:name w:val="Body Text Char"/>
    <w:basedOn w:val="DefaultParagraphFont"/>
    <w:link w:val="BodyText"/>
    <w:rsid w:val="00004A09"/>
    <w:rPr>
      <w:lang w:val="en-US"/>
    </w:rPr>
  </w:style>
  <w:style w:type="paragraph" w:styleId="CommentText">
    <w:name w:val="annotation text"/>
    <w:basedOn w:val="Normal"/>
    <w:link w:val="CommentTextChar"/>
    <w:uiPriority w:val="99"/>
    <w:semiHidden/>
    <w:unhideWhenUsed/>
    <w:rsid w:val="00B52DFB"/>
    <w:pPr>
      <w:spacing w:line="240" w:lineRule="auto"/>
    </w:pPr>
    <w:rPr>
      <w:sz w:val="20"/>
      <w:szCs w:val="20"/>
    </w:rPr>
  </w:style>
  <w:style w:type="character" w:customStyle="1" w:styleId="CommentTextChar">
    <w:name w:val="Comment Text Char"/>
    <w:basedOn w:val="DefaultParagraphFont"/>
    <w:link w:val="CommentText"/>
    <w:uiPriority w:val="99"/>
    <w:semiHidden/>
    <w:rsid w:val="00B52DFB"/>
    <w:rPr>
      <w:sz w:val="20"/>
      <w:szCs w:val="20"/>
      <w:lang w:val="en-GB"/>
    </w:rPr>
  </w:style>
  <w:style w:type="character" w:styleId="CommentReference">
    <w:name w:val="annotation reference"/>
    <w:basedOn w:val="DefaultParagraphFont"/>
    <w:uiPriority w:val="99"/>
    <w:semiHidden/>
    <w:unhideWhenUsed/>
    <w:rsid w:val="00B45325"/>
    <w:rPr>
      <w:sz w:val="16"/>
      <w:szCs w:val="16"/>
    </w:rPr>
  </w:style>
  <w:style w:type="paragraph" w:styleId="CommentSubject">
    <w:name w:val="annotation subject"/>
    <w:basedOn w:val="CommentText"/>
    <w:next w:val="CommentText"/>
    <w:link w:val="CommentSubjectChar"/>
    <w:uiPriority w:val="99"/>
    <w:semiHidden/>
    <w:unhideWhenUsed/>
    <w:rsid w:val="00B45325"/>
    <w:rPr>
      <w:b/>
      <w:bCs/>
    </w:rPr>
  </w:style>
  <w:style w:type="character" w:customStyle="1" w:styleId="CommentSubjectChar">
    <w:name w:val="Comment Subject Char"/>
    <w:basedOn w:val="CommentTextChar"/>
    <w:link w:val="CommentSubject"/>
    <w:uiPriority w:val="99"/>
    <w:semiHidden/>
    <w:rsid w:val="00B45325"/>
    <w:rPr>
      <w:b/>
      <w:bCs/>
      <w:sz w:val="20"/>
      <w:szCs w:val="20"/>
      <w:lang w:val="en-GB"/>
    </w:rPr>
  </w:style>
  <w:style w:type="paragraph" w:styleId="NormalWeb">
    <w:name w:val="Normal (Web)"/>
    <w:basedOn w:val="Normal"/>
    <w:rsid w:val="00F656C9"/>
    <w:pPr>
      <w:spacing w:before="100" w:beforeAutospacing="1" w:after="100" w:afterAutospacing="1" w:line="240" w:lineRule="auto"/>
    </w:pPr>
    <w:rPr>
      <w:rFonts w:ascii="Arial Unicode MS" w:eastAsia="Arial Unicode MS" w:hAnsi="Arial Unicode MS" w:cs="Arial Unicode MS"/>
      <w:sz w:val="24"/>
      <w:szCs w:val="24"/>
      <w:lang w:val="de-AT" w:eastAsia="de-DE"/>
    </w:rPr>
  </w:style>
  <w:style w:type="character" w:customStyle="1" w:styleId="itemteaser">
    <w:name w:val="item_teaser"/>
    <w:basedOn w:val="DefaultParagraphFont"/>
    <w:rsid w:val="004C5B9E"/>
  </w:style>
  <w:style w:type="character" w:styleId="Strong">
    <w:name w:val="Strong"/>
    <w:qFormat/>
    <w:rsid w:val="003C2142"/>
    <w:rPr>
      <w:b/>
      <w:bCs/>
    </w:rPr>
  </w:style>
  <w:style w:type="character" w:customStyle="1" w:styleId="blacktxt">
    <w:name w:val="black_txt"/>
    <w:basedOn w:val="DefaultParagraphFont"/>
    <w:rsid w:val="008B3D7C"/>
  </w:style>
  <w:style w:type="character" w:customStyle="1" w:styleId="WW8Num1z5">
    <w:name w:val="WW8Num1z5"/>
    <w:rsid w:val="004308BD"/>
  </w:style>
  <w:style w:type="paragraph" w:customStyle="1" w:styleId="RTDBackcoverSummary">
    <w:name w:val="RTD_Backcover_Summary"/>
    <w:basedOn w:val="Normal"/>
    <w:link w:val="RTDBackcoverSummaryChar"/>
    <w:qFormat/>
    <w:rsid w:val="00351A03"/>
    <w:pPr>
      <w:spacing w:after="240" w:line="240" w:lineRule="auto"/>
      <w:jc w:val="both"/>
    </w:pPr>
    <w:rPr>
      <w:rFonts w:ascii="Verdana" w:eastAsia="Times New Roman" w:hAnsi="Verdana" w:cs="Times New Roman"/>
      <w:color w:val="FF0000"/>
      <w:sz w:val="18"/>
      <w:szCs w:val="18"/>
      <w:lang w:eastAsia="nl-BE"/>
    </w:rPr>
  </w:style>
  <w:style w:type="character" w:customStyle="1" w:styleId="RTDBackcoverSummaryChar">
    <w:name w:val="RTD_Backcover_Summary Char"/>
    <w:basedOn w:val="DefaultParagraphFont"/>
    <w:link w:val="RTDBackcoverSummary"/>
    <w:rsid w:val="00351A03"/>
    <w:rPr>
      <w:rFonts w:ascii="Verdana" w:eastAsia="Times New Roman" w:hAnsi="Verdana" w:cs="Times New Roman"/>
      <w:color w:val="FF0000"/>
      <w:sz w:val="18"/>
      <w:szCs w:val="18"/>
      <w:lang w:val="en-GB" w:eastAsia="nl-BE"/>
    </w:rPr>
  </w:style>
  <w:style w:type="paragraph" w:styleId="TOC4">
    <w:name w:val="toc 4"/>
    <w:basedOn w:val="Normal"/>
    <w:next w:val="Normal"/>
    <w:autoRedefine/>
    <w:uiPriority w:val="39"/>
    <w:unhideWhenUsed/>
    <w:rsid w:val="008821CD"/>
    <w:pPr>
      <w:spacing w:after="100"/>
      <w:ind w:left="660"/>
    </w:pPr>
    <w:rPr>
      <w:rFonts w:eastAsiaTheme="minorEastAsia"/>
      <w:lang w:val="de-AT" w:eastAsia="de-AT"/>
    </w:rPr>
  </w:style>
  <w:style w:type="paragraph" w:styleId="TOC5">
    <w:name w:val="toc 5"/>
    <w:basedOn w:val="Normal"/>
    <w:next w:val="Normal"/>
    <w:autoRedefine/>
    <w:uiPriority w:val="39"/>
    <w:unhideWhenUsed/>
    <w:rsid w:val="008821CD"/>
    <w:pPr>
      <w:spacing w:after="100"/>
      <w:ind w:left="880"/>
    </w:pPr>
    <w:rPr>
      <w:rFonts w:eastAsiaTheme="minorEastAsia"/>
      <w:lang w:val="de-AT" w:eastAsia="de-AT"/>
    </w:rPr>
  </w:style>
  <w:style w:type="paragraph" w:styleId="TOC6">
    <w:name w:val="toc 6"/>
    <w:basedOn w:val="Normal"/>
    <w:next w:val="Normal"/>
    <w:autoRedefine/>
    <w:uiPriority w:val="39"/>
    <w:unhideWhenUsed/>
    <w:rsid w:val="008821CD"/>
    <w:pPr>
      <w:spacing w:after="100"/>
      <w:ind w:left="1100"/>
    </w:pPr>
    <w:rPr>
      <w:rFonts w:eastAsiaTheme="minorEastAsia"/>
      <w:lang w:val="de-AT" w:eastAsia="de-AT"/>
    </w:rPr>
  </w:style>
  <w:style w:type="paragraph" w:styleId="TOC7">
    <w:name w:val="toc 7"/>
    <w:basedOn w:val="Normal"/>
    <w:next w:val="Normal"/>
    <w:autoRedefine/>
    <w:uiPriority w:val="39"/>
    <w:unhideWhenUsed/>
    <w:rsid w:val="008821CD"/>
    <w:pPr>
      <w:spacing w:after="100"/>
      <w:ind w:left="1320"/>
    </w:pPr>
    <w:rPr>
      <w:rFonts w:eastAsiaTheme="minorEastAsia"/>
      <w:lang w:val="de-AT" w:eastAsia="de-AT"/>
    </w:rPr>
  </w:style>
  <w:style w:type="paragraph" w:styleId="TOC8">
    <w:name w:val="toc 8"/>
    <w:basedOn w:val="Normal"/>
    <w:next w:val="Normal"/>
    <w:autoRedefine/>
    <w:uiPriority w:val="39"/>
    <w:unhideWhenUsed/>
    <w:rsid w:val="008821CD"/>
    <w:pPr>
      <w:spacing w:after="100"/>
      <w:ind w:left="1540"/>
    </w:pPr>
    <w:rPr>
      <w:rFonts w:eastAsiaTheme="minorEastAsia"/>
      <w:lang w:val="de-AT" w:eastAsia="de-AT"/>
    </w:rPr>
  </w:style>
  <w:style w:type="paragraph" w:styleId="TOC9">
    <w:name w:val="toc 9"/>
    <w:basedOn w:val="Normal"/>
    <w:next w:val="Normal"/>
    <w:autoRedefine/>
    <w:uiPriority w:val="39"/>
    <w:unhideWhenUsed/>
    <w:rsid w:val="008821CD"/>
    <w:pPr>
      <w:spacing w:after="100"/>
      <w:ind w:left="1760"/>
    </w:pPr>
    <w:rPr>
      <w:rFonts w:eastAsiaTheme="minorEastAsia"/>
      <w:lang w:val="de-AT" w:eastAsia="de-AT"/>
    </w:rPr>
  </w:style>
  <w:style w:type="paragraph" w:styleId="Revision">
    <w:name w:val="Revision"/>
    <w:hidden/>
    <w:uiPriority w:val="99"/>
    <w:semiHidden/>
    <w:rsid w:val="00C10F66"/>
    <w:pPr>
      <w:spacing w:after="0" w:line="240" w:lineRule="auto"/>
    </w:pPr>
    <w:rPr>
      <w:lang w:val="en-GB"/>
    </w:rPr>
  </w:style>
  <w:style w:type="table" w:styleId="ListTable3">
    <w:name w:val="List Table 3"/>
    <w:basedOn w:val="TableNormal"/>
    <w:uiPriority w:val="48"/>
    <w:rsid w:val="007E7509"/>
    <w:pPr>
      <w:spacing w:after="0" w:line="240" w:lineRule="auto"/>
    </w:pPr>
    <w:rPr>
      <w:sz w:val="24"/>
      <w:szCs w:val="24"/>
      <w:lang w:val="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81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9.sv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hyperlink" Target="mailto:office@zsi.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sv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sv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nbn-resolving.org/urn:nbn:de:0168-ssoar-419633"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2.jpg"/><Relationship Id="rId22" Type="http://schemas.openxmlformats.org/officeDocument/2006/relationships/image" Target="media/image10.png"/><Relationship Id="rId27" Type="http://schemas.microsoft.com/office/2018/08/relationships/commentsExtensible" Target="commentsExtensible.xml"/><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64"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svg"/><Relationship Id="rId25" Type="http://schemas.microsoft.com/office/2011/relationships/commentsExtended" Target="commentsExtended.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svg"/><Relationship Id="rId59" Type="http://schemas.openxmlformats.org/officeDocument/2006/relationships/hyperlink" Target="https://doi.org/10.1177/2329496519846505"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sv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sv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oi.org/10.1016/j.poetic.2019.101427" TargetMode="External"/><Relationship Id="rId10" Type="http://schemas.openxmlformats.org/officeDocument/2006/relationships/header" Target="header1.xml"/><Relationship Id="rId31" Type="http://schemas.openxmlformats.org/officeDocument/2006/relationships/image" Target="media/image15.sv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hyperlink" Target="https://www.gesis.org/fileadmin/upload/forschung/publikationen/ge-sis_reihen/howto/How_to15PP_MR.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682AA11C6748288D51A6DF9DC083AD"/>
        <w:category>
          <w:name w:val="Allgemein"/>
          <w:gallery w:val="placeholder"/>
        </w:category>
        <w:types>
          <w:type w:val="bbPlcHdr"/>
        </w:types>
        <w:behaviors>
          <w:behavior w:val="content"/>
        </w:behaviors>
        <w:guid w:val="{165C8EF4-84E4-4DC8-A3AF-B8F7BBAEA6F8}"/>
      </w:docPartPr>
      <w:docPartBody>
        <w:p w:rsidR="002F5285" w:rsidRDefault="002F5285" w:rsidP="002F5285">
          <w:pPr>
            <w:pStyle w:val="A1682AA11C6748288D51A6DF9DC083AD"/>
          </w:pPr>
          <w:r>
            <w:rPr>
              <w:rFonts w:asciiTheme="majorHAnsi" w:eastAsiaTheme="majorEastAsia" w:hAnsiTheme="majorHAnsi" w:cstheme="majorBidi"/>
              <w:color w:val="4472C4" w:themeColor="accent1"/>
              <w:sz w:val="88"/>
              <w:szCs w:val="88"/>
              <w:lang w:val="de-DE"/>
            </w:rPr>
            <w:t>[Dokumenttitel]</w:t>
          </w:r>
        </w:p>
      </w:docPartBody>
    </w:docPart>
    <w:docPart>
      <w:docPartPr>
        <w:name w:val="A5699E10C7E74126997CF80AC39FAC75"/>
        <w:category>
          <w:name w:val="Allgemein"/>
          <w:gallery w:val="placeholder"/>
        </w:category>
        <w:types>
          <w:type w:val="bbPlcHdr"/>
        </w:types>
        <w:behaviors>
          <w:behavior w:val="content"/>
        </w:behaviors>
        <w:guid w:val="{630CEEB3-8BBB-41B3-B7A4-1BCCD56D60F0}"/>
      </w:docPartPr>
      <w:docPartBody>
        <w:p w:rsidR="002F5285" w:rsidRDefault="002F5285" w:rsidP="002F5285">
          <w:pPr>
            <w:pStyle w:val="A5699E10C7E74126997CF80AC39FAC75"/>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285"/>
    <w:rsid w:val="0000161D"/>
    <w:rsid w:val="002F5285"/>
    <w:rsid w:val="00307718"/>
    <w:rsid w:val="005F3DB5"/>
    <w:rsid w:val="0074129E"/>
    <w:rsid w:val="00754320"/>
    <w:rsid w:val="00773318"/>
    <w:rsid w:val="00825292"/>
    <w:rsid w:val="00987199"/>
    <w:rsid w:val="009B70D1"/>
    <w:rsid w:val="009C1E86"/>
    <w:rsid w:val="00B13988"/>
    <w:rsid w:val="00B277DB"/>
    <w:rsid w:val="00C3574D"/>
    <w:rsid w:val="00FD1FC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682AA11C6748288D51A6DF9DC083AD">
    <w:name w:val="A1682AA11C6748288D51A6DF9DC083AD"/>
    <w:rsid w:val="002F5285"/>
  </w:style>
  <w:style w:type="paragraph" w:customStyle="1" w:styleId="A5699E10C7E74126997CF80AC39FAC75">
    <w:name w:val="A5699E10C7E74126997CF80AC39FAC75"/>
    <w:rsid w:val="002F52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D0F82-3A3A-4333-97FF-E9EB8E50F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39</Pages>
  <Words>8363</Words>
  <Characters>47673</Characters>
  <Application>Microsoft Office Word</Application>
  <DocSecurity>0</DocSecurity>
  <Lines>397</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Social Innovation as Valuation and Outcome Category of SNSF Funded Research</vt:lpstr>
    </vt:vector>
  </TitlesOfParts>
  <Company>ZSI</Company>
  <LinksUpToDate>false</LinksUpToDate>
  <CharactersWithSpaces>55925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Report</dc:subject>
  <dc:creator>xyz</dc:creator>
  <cp:keywords/>
  <dc:description/>
  <cp:lastModifiedBy>Utku B. Demir</cp:lastModifiedBy>
  <cp:revision>19</cp:revision>
  <cp:lastPrinted>2021-01-15T13:08:00Z</cp:lastPrinted>
  <dcterms:created xsi:type="dcterms:W3CDTF">2022-04-21T11:04:00Z</dcterms:created>
  <dcterms:modified xsi:type="dcterms:W3CDTF">2022-04-22T12:10:00Z</dcterms:modified>
</cp:coreProperties>
</file>