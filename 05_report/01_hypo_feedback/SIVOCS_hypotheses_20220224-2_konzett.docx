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6F8B6" w14:textId="755AEAEF" w:rsidR="00976ECE" w:rsidRPr="008E1C19" w:rsidRDefault="00976ECE" w:rsidP="00976ECE">
      <w:pPr>
        <w:pStyle w:val="Heading1"/>
        <w:rPr>
          <w:lang w:val="en-GB"/>
        </w:rPr>
      </w:pPr>
      <w:commentRangeStart w:id="0"/>
      <w:r>
        <w:rPr>
          <w:lang w:val="en-GB"/>
        </w:rPr>
        <w:t>Introduction</w:t>
      </w:r>
      <w:commentRangeEnd w:id="0"/>
      <w:r>
        <w:rPr>
          <w:rStyle w:val="CommentReference"/>
          <w:rFonts w:asciiTheme="minorHAnsi" w:eastAsiaTheme="minorHAnsi" w:hAnsiTheme="minorHAnsi" w:cstheme="minorBidi"/>
          <w:color w:val="auto"/>
        </w:rPr>
        <w:commentReference w:id="0"/>
      </w:r>
    </w:p>
    <w:p w14:paraId="7AC0388D" w14:textId="77777777" w:rsidR="00976ECE" w:rsidRDefault="00976ECE" w:rsidP="00976ECE">
      <w:pPr>
        <w:rPr>
          <w:lang w:val="en-GB"/>
        </w:rPr>
      </w:pPr>
    </w:p>
    <w:p w14:paraId="3B4682A4" w14:textId="61EC4F2D" w:rsidR="00976ECE" w:rsidDel="00921C6E" w:rsidRDefault="00976ECE" w:rsidP="00976ECE">
      <w:pPr>
        <w:jc w:val="both"/>
        <w:rPr>
          <w:del w:id="1" w:author="Katharina Koller" w:date="2022-02-25T08:45:00Z"/>
          <w:lang w:val="en-GB"/>
        </w:rPr>
      </w:pPr>
      <w:r>
        <w:rPr>
          <w:lang w:val="en-GB"/>
        </w:rPr>
        <w:t>This chapter describes the key results of the analysis of the survey data gathered through online questionnaires. An invitation to participate in the survey had been sent to roughly 1</w:t>
      </w:r>
      <w:ins w:id="2" w:author="Neuhuber, Tatjana" w:date="2022-02-25T11:07:00Z">
        <w:r w:rsidR="00164673">
          <w:rPr>
            <w:lang w:val="en-GB"/>
          </w:rPr>
          <w:t>,</w:t>
        </w:r>
      </w:ins>
      <w:r>
        <w:rPr>
          <w:lang w:val="en-GB"/>
        </w:rPr>
        <w:t>000 principal investigators who were selected based on an informed sampling of the same number of research projects funded by the SNSF.</w:t>
      </w:r>
      <w:ins w:id="3" w:author="Katharina Koller" w:date="2022-02-25T08:45:00Z">
        <w:r w:rsidR="00921C6E">
          <w:rPr>
            <w:lang w:val="en-GB"/>
          </w:rPr>
          <w:t xml:space="preserve"> </w:t>
        </w:r>
      </w:ins>
    </w:p>
    <w:p w14:paraId="1B0EAC84" w14:textId="77777777" w:rsidR="00976ECE" w:rsidDel="00921C6E" w:rsidRDefault="00976ECE" w:rsidP="00976ECE">
      <w:pPr>
        <w:jc w:val="both"/>
        <w:rPr>
          <w:del w:id="4" w:author="Katharina Koller" w:date="2022-02-25T08:45:00Z"/>
          <w:lang w:val="en-GB"/>
        </w:rPr>
      </w:pPr>
    </w:p>
    <w:p w14:paraId="1CFCFCC0" w14:textId="2A155EF4" w:rsidR="00976ECE" w:rsidRDefault="00976ECE" w:rsidP="00976ECE">
      <w:pPr>
        <w:jc w:val="both"/>
        <w:rPr>
          <w:lang w:val="en-GB"/>
        </w:rPr>
      </w:pPr>
      <w:r>
        <w:rPr>
          <w:lang w:val="en-GB"/>
        </w:rPr>
        <w:t>The response rate amounted to 36</w:t>
      </w:r>
      <w:del w:id="5" w:author="Katharina Koller" w:date="2022-02-25T08:32:00Z">
        <w:r w:rsidDel="006D7315">
          <w:rPr>
            <w:lang w:val="en-GB"/>
          </w:rPr>
          <w:delText> </w:delText>
        </w:r>
      </w:del>
      <w:r>
        <w:rPr>
          <w:lang w:val="en-GB"/>
        </w:rPr>
        <w:t>%</w:t>
      </w:r>
      <w:ins w:id="6" w:author="Katharina Koller" w:date="2022-02-25T08:32:00Z">
        <w:r w:rsidR="00A01709">
          <w:rPr>
            <w:lang w:val="en-GB"/>
          </w:rPr>
          <w:t xml:space="preserve"> </w:t>
        </w:r>
      </w:ins>
      <w:ins w:id="7" w:author="Katharina Koller" w:date="2022-02-25T08:36:00Z">
        <w:r w:rsidR="008D39AC">
          <w:rPr>
            <w:lang w:val="en-GB"/>
          </w:rPr>
          <w:t xml:space="preserve">and </w:t>
        </w:r>
      </w:ins>
      <w:ins w:id="8" w:author="Katharina Koller" w:date="2022-02-25T08:32:00Z">
        <w:r w:rsidR="00A01709">
          <w:rPr>
            <w:lang w:val="en-GB"/>
          </w:rPr>
          <w:t>result</w:t>
        </w:r>
      </w:ins>
      <w:ins w:id="9" w:author="Katharina Koller" w:date="2022-02-25T08:36:00Z">
        <w:r w:rsidR="008D39AC">
          <w:rPr>
            <w:lang w:val="en-GB"/>
          </w:rPr>
          <w:t>ed</w:t>
        </w:r>
      </w:ins>
      <w:ins w:id="10" w:author="Katharina Koller" w:date="2022-02-25T08:32:00Z">
        <w:r w:rsidR="00A01709">
          <w:rPr>
            <w:lang w:val="en-GB"/>
          </w:rPr>
          <w:t xml:space="preserve"> in a </w:t>
        </w:r>
      </w:ins>
      <w:proofErr w:type="gramStart"/>
      <w:ins w:id="11" w:author="Katharina Koller" w:date="2022-02-25T08:45:00Z">
        <w:r w:rsidR="00661514">
          <w:rPr>
            <w:lang w:val="en-GB"/>
          </w:rPr>
          <w:t xml:space="preserve">fairly </w:t>
        </w:r>
        <w:commentRangeStart w:id="12"/>
        <w:commentRangeStart w:id="13"/>
        <w:r w:rsidR="00921C6E">
          <w:rPr>
            <w:lang w:val="en-GB"/>
          </w:rPr>
          <w:t>representative</w:t>
        </w:r>
      </w:ins>
      <w:proofErr w:type="gramEnd"/>
      <w:ins w:id="14" w:author="Katharina Koller" w:date="2022-02-25T08:32:00Z">
        <w:r w:rsidR="00A01709">
          <w:rPr>
            <w:lang w:val="en-GB"/>
          </w:rPr>
          <w:t xml:space="preserve"> </w:t>
        </w:r>
      </w:ins>
      <w:commentRangeEnd w:id="12"/>
      <w:r w:rsidR="00A73D7D">
        <w:rPr>
          <w:rStyle w:val="CommentReference"/>
        </w:rPr>
        <w:commentReference w:id="12"/>
      </w:r>
      <w:commentRangeEnd w:id="13"/>
      <w:r w:rsidR="00D46FCA">
        <w:rPr>
          <w:rStyle w:val="CommentReference"/>
        </w:rPr>
        <w:commentReference w:id="13"/>
      </w:r>
      <w:ins w:id="15" w:author="Katharina Koller" w:date="2022-02-25T08:32:00Z">
        <w:r w:rsidR="00A01709">
          <w:rPr>
            <w:lang w:val="en-GB"/>
          </w:rPr>
          <w:t>sample</w:t>
        </w:r>
      </w:ins>
      <w:r>
        <w:rPr>
          <w:lang w:val="en-GB"/>
        </w:rPr>
        <w:t>,</w:t>
      </w:r>
      <w:ins w:id="16" w:author="Katharina Koller" w:date="2022-02-25T08:43:00Z">
        <w:r w:rsidR="00C52359">
          <w:rPr>
            <w:lang w:val="en-GB"/>
          </w:rPr>
          <w:t xml:space="preserve"> </w:t>
        </w:r>
        <w:r w:rsidR="00F36434">
          <w:rPr>
            <w:lang w:val="en-GB"/>
          </w:rPr>
          <w:t>balanced b</w:t>
        </w:r>
      </w:ins>
      <w:ins w:id="17" w:author="Katharina Koller" w:date="2022-02-25T08:44:00Z">
        <w:r w:rsidR="00234E8A">
          <w:rPr>
            <w:lang w:val="en-GB"/>
          </w:rPr>
          <w:t>y</w:t>
        </w:r>
      </w:ins>
      <w:ins w:id="18" w:author="Katharina Koller" w:date="2022-02-25T08:43:00Z">
        <w:r w:rsidR="00F36434">
          <w:rPr>
            <w:lang w:val="en-GB"/>
          </w:rPr>
          <w:t xml:space="preserve"> gender and scientific domains.</w:t>
        </w:r>
      </w:ins>
      <w:r>
        <w:rPr>
          <w:lang w:val="en-GB"/>
        </w:rPr>
        <w:t xml:space="preserve"> </w:t>
      </w:r>
      <w:del w:id="19" w:author="Katharina Koller" w:date="2022-02-25T08:43:00Z">
        <w:r w:rsidDel="00F36434">
          <w:rPr>
            <w:lang w:val="en-GB"/>
          </w:rPr>
          <w:delText>with female and male respondents, as well as researchers from all three scientific domains, being fairly representative of the sample.</w:delText>
        </w:r>
      </w:del>
    </w:p>
    <w:p w14:paraId="30791F74" w14:textId="77777777" w:rsidR="00976ECE" w:rsidRDefault="00976ECE" w:rsidP="00976ECE">
      <w:pPr>
        <w:jc w:val="both"/>
        <w:rPr>
          <w:lang w:val="en-GB"/>
        </w:rPr>
      </w:pPr>
    </w:p>
    <w:p w14:paraId="31B8667B" w14:textId="68497934" w:rsidR="00976ECE" w:rsidRDefault="00976ECE" w:rsidP="00976ECE">
      <w:pPr>
        <w:jc w:val="both"/>
        <w:rPr>
          <w:lang w:val="en-GB"/>
        </w:rPr>
      </w:pPr>
      <w:r>
        <w:rPr>
          <w:lang w:val="en-GB"/>
        </w:rPr>
        <w:t>This chapter describes the methodology, presents the key results of the statistical analyses, and lastly offers a model to approximate the contribution of SNSF-funded projects to social innovation (SI).</w:t>
      </w:r>
      <w:r w:rsidR="00124231">
        <w:rPr>
          <w:noProof/>
          <w:lang w:val="en-GB"/>
        </w:rPr>
        <w:t xml:space="preserve"> </w:t>
      </w:r>
    </w:p>
    <w:p w14:paraId="0A403F26" w14:textId="77777777" w:rsidR="00976ECE" w:rsidRPr="008E1C19" w:rsidRDefault="00976ECE" w:rsidP="00976ECE">
      <w:pPr>
        <w:jc w:val="both"/>
        <w:rPr>
          <w:lang w:val="en-GB"/>
        </w:rPr>
      </w:pPr>
    </w:p>
    <w:p w14:paraId="5DC34CB3" w14:textId="77777777" w:rsidR="00976ECE" w:rsidRPr="008E1C19" w:rsidRDefault="00976ECE" w:rsidP="00976ECE">
      <w:pPr>
        <w:pStyle w:val="Heading1"/>
        <w:rPr>
          <w:lang w:val="en-GB"/>
        </w:rPr>
      </w:pPr>
      <w:commentRangeStart w:id="20"/>
      <w:commentRangeStart w:id="21"/>
      <w:commentRangeStart w:id="22"/>
      <w:commentRangeStart w:id="23"/>
      <w:r w:rsidRPr="008E1C19">
        <w:rPr>
          <w:lang w:val="en-GB"/>
        </w:rPr>
        <w:t>Methodology</w:t>
      </w:r>
      <w:commentRangeEnd w:id="20"/>
      <w:r>
        <w:rPr>
          <w:rStyle w:val="CommentReference"/>
          <w:rFonts w:asciiTheme="minorHAnsi" w:eastAsiaTheme="minorHAnsi" w:hAnsiTheme="minorHAnsi" w:cstheme="minorBidi"/>
          <w:color w:val="auto"/>
        </w:rPr>
        <w:commentReference w:id="20"/>
      </w:r>
      <w:commentRangeEnd w:id="21"/>
      <w:r w:rsidR="007C55F9">
        <w:rPr>
          <w:rStyle w:val="CommentReference"/>
          <w:rFonts w:asciiTheme="minorHAnsi" w:eastAsiaTheme="minorHAnsi" w:hAnsiTheme="minorHAnsi" w:cstheme="minorBidi"/>
          <w:color w:val="auto"/>
        </w:rPr>
        <w:commentReference w:id="21"/>
      </w:r>
      <w:commentRangeEnd w:id="22"/>
      <w:r w:rsidR="00B06D90">
        <w:rPr>
          <w:rStyle w:val="CommentReference"/>
          <w:rFonts w:asciiTheme="minorHAnsi" w:eastAsiaTheme="minorHAnsi" w:hAnsiTheme="minorHAnsi" w:cstheme="minorBidi"/>
          <w:color w:val="auto"/>
        </w:rPr>
        <w:commentReference w:id="22"/>
      </w:r>
      <w:commentRangeEnd w:id="23"/>
      <w:r w:rsidR="00D46FCA">
        <w:rPr>
          <w:rStyle w:val="CommentReference"/>
          <w:rFonts w:asciiTheme="minorHAnsi" w:eastAsiaTheme="minorHAnsi" w:hAnsiTheme="minorHAnsi" w:cstheme="minorBidi"/>
          <w:color w:val="auto"/>
        </w:rPr>
        <w:commentReference w:id="23"/>
      </w:r>
    </w:p>
    <w:p w14:paraId="28625C33" w14:textId="40341CC9" w:rsidR="00976ECE" w:rsidRPr="008E1C19" w:rsidRDefault="00DA302B">
      <w:pPr>
        <w:tabs>
          <w:tab w:val="left" w:pos="2294"/>
        </w:tabs>
        <w:rPr>
          <w:lang w:val="en-GB"/>
        </w:rPr>
        <w:pPrChange w:id="24" w:author="Katharina Koller" w:date="2022-02-25T08:50:00Z">
          <w:pPr/>
        </w:pPrChange>
      </w:pPr>
      <w:ins w:id="25" w:author="Katharina Koller" w:date="2022-02-25T08:50:00Z">
        <w:r>
          <w:rPr>
            <w:lang w:val="en-GB"/>
          </w:rPr>
          <w:tab/>
        </w:r>
      </w:ins>
    </w:p>
    <w:p w14:paraId="6077DCF4" w14:textId="77777777" w:rsidR="00976ECE" w:rsidRPr="008E1C19" w:rsidRDefault="00976ECE" w:rsidP="00976ECE">
      <w:pPr>
        <w:jc w:val="both"/>
        <w:rPr>
          <w:lang w:val="en-GB"/>
        </w:rPr>
      </w:pPr>
      <w:r>
        <w:rPr>
          <w:lang w:val="en-GB"/>
        </w:rPr>
        <w:t xml:space="preserve">The chosen </w:t>
      </w:r>
      <w:r w:rsidRPr="008E1C19">
        <w:rPr>
          <w:lang w:val="en-GB"/>
        </w:rPr>
        <w:t xml:space="preserve">methodological approach </w:t>
      </w:r>
      <w:r>
        <w:rPr>
          <w:lang w:val="en-GB"/>
        </w:rPr>
        <w:t>is the</w:t>
      </w:r>
      <w:r w:rsidRPr="008E1C19">
        <w:rPr>
          <w:lang w:val="en-GB"/>
        </w:rPr>
        <w:t xml:space="preserve"> product of</w:t>
      </w:r>
      <w:r>
        <w:rPr>
          <w:lang w:val="en-GB"/>
        </w:rPr>
        <w:t xml:space="preserve"> </w:t>
      </w:r>
      <w:r w:rsidRPr="008E1C19">
        <w:rPr>
          <w:lang w:val="en-GB"/>
        </w:rPr>
        <w:t xml:space="preserve">extensive literature research and </w:t>
      </w:r>
      <w:r>
        <w:rPr>
          <w:lang w:val="en-GB"/>
        </w:rPr>
        <w:t xml:space="preserve">a series of </w:t>
      </w:r>
      <w:r w:rsidRPr="008E1C19">
        <w:rPr>
          <w:lang w:val="en-GB"/>
        </w:rPr>
        <w:t>discussion</w:t>
      </w:r>
      <w:r>
        <w:rPr>
          <w:lang w:val="en-GB"/>
        </w:rPr>
        <w:t>s</w:t>
      </w:r>
      <w:r w:rsidRPr="008E1C19">
        <w:rPr>
          <w:lang w:val="en-GB"/>
        </w:rPr>
        <w:t xml:space="preserve"> with </w:t>
      </w:r>
      <w:commentRangeStart w:id="26"/>
      <w:r w:rsidRPr="008E1C19">
        <w:rPr>
          <w:lang w:val="en-GB"/>
        </w:rPr>
        <w:t>experts</w:t>
      </w:r>
      <w:commentRangeEnd w:id="26"/>
      <w:r w:rsidRPr="008A1C55">
        <w:rPr>
          <w:rStyle w:val="CommentReference"/>
          <w:lang w:val="en-GB"/>
        </w:rPr>
        <w:commentReference w:id="26"/>
      </w:r>
      <w:r>
        <w:rPr>
          <w:lang w:val="en-GB"/>
        </w:rPr>
        <w:t xml:space="preserve"> </w:t>
      </w:r>
      <w:r w:rsidRPr="008E1C19">
        <w:rPr>
          <w:lang w:val="en-GB"/>
        </w:rPr>
        <w:t xml:space="preserve">on social innovation (SI). The </w:t>
      </w:r>
      <w:r>
        <w:rPr>
          <w:lang w:val="en-GB"/>
        </w:rPr>
        <w:t xml:space="preserve">overall methodological approach is described in previous </w:t>
      </w:r>
      <w:commentRangeStart w:id="27"/>
      <w:r>
        <w:rPr>
          <w:lang w:val="en-GB"/>
        </w:rPr>
        <w:t>chapters</w:t>
      </w:r>
      <w:commentRangeEnd w:id="27"/>
      <w:r>
        <w:rPr>
          <w:rStyle w:val="CommentReference"/>
        </w:rPr>
        <w:commentReference w:id="27"/>
      </w:r>
      <w:r>
        <w:rPr>
          <w:lang w:val="en-GB"/>
        </w:rPr>
        <w:t>. This section focuses on the detailed description of methods applied, assumptions made, and decisions taken regarding the analysis of the survey data.</w:t>
      </w:r>
    </w:p>
    <w:p w14:paraId="716460F8" w14:textId="77777777" w:rsidR="00976ECE" w:rsidRPr="008E1C19" w:rsidRDefault="00976ECE" w:rsidP="00976ECE">
      <w:pPr>
        <w:rPr>
          <w:lang w:val="en-GB"/>
        </w:rPr>
      </w:pPr>
    </w:p>
    <w:p w14:paraId="32E8EC40" w14:textId="42EB8EE8" w:rsidR="00976ECE" w:rsidRDefault="00976ECE" w:rsidP="00976ECE">
      <w:pPr>
        <w:jc w:val="both"/>
        <w:rPr>
          <w:lang w:val="en-GB"/>
        </w:rPr>
      </w:pPr>
      <w:r w:rsidRPr="008E1C19">
        <w:rPr>
          <w:lang w:val="en-GB"/>
        </w:rPr>
        <w:t xml:space="preserve">Almost all </w:t>
      </w:r>
      <w:del w:id="28" w:author="Neuhuber, Tatjana" w:date="2022-02-25T11:08:00Z">
        <w:r w:rsidRPr="008E1C19" w:rsidDel="00164673">
          <w:rPr>
            <w:lang w:val="en-GB"/>
          </w:rPr>
          <w:delText xml:space="preserve">of the </w:delText>
        </w:r>
      </w:del>
      <w:r w:rsidRPr="008E1C19">
        <w:rPr>
          <w:lang w:val="en-GB"/>
        </w:rPr>
        <w:t xml:space="preserve">survey questions were </w:t>
      </w:r>
      <w:r>
        <w:rPr>
          <w:lang w:val="en-GB"/>
        </w:rPr>
        <w:t>posed</w:t>
      </w:r>
      <w:r w:rsidRPr="008E1C19">
        <w:rPr>
          <w:lang w:val="en-GB"/>
        </w:rPr>
        <w:t xml:space="preserve"> to test specific hypotheses</w:t>
      </w:r>
      <w:r>
        <w:rPr>
          <w:lang w:val="en-GB"/>
        </w:rPr>
        <w:t xml:space="preserve">. While </w:t>
      </w:r>
      <w:r w:rsidRPr="008E1C19">
        <w:rPr>
          <w:lang w:val="en-GB"/>
        </w:rPr>
        <w:t xml:space="preserve">some </w:t>
      </w:r>
      <w:r>
        <w:rPr>
          <w:lang w:val="en-GB"/>
        </w:rPr>
        <w:t>served to test whether</w:t>
      </w:r>
      <w:r w:rsidRPr="008E1C19">
        <w:rPr>
          <w:lang w:val="en-GB"/>
        </w:rPr>
        <w:t xml:space="preserve"> </w:t>
      </w:r>
      <w:r>
        <w:rPr>
          <w:lang w:val="en-GB"/>
        </w:rPr>
        <w:t xml:space="preserve">responses were </w:t>
      </w:r>
      <w:commentRangeStart w:id="29"/>
      <w:ins w:id="30" w:author="Utku B. Demir" w:date="2022-03-03T17:28:00Z">
        <w:r w:rsidR="00D46FCA">
          <w:rPr>
            <w:lang w:val="en-GB"/>
          </w:rPr>
          <w:t>s</w:t>
        </w:r>
      </w:ins>
      <w:commentRangeStart w:id="31"/>
      <w:del w:id="32" w:author="Utku B. Demir" w:date="2022-03-03T17:28:00Z">
        <w:r w:rsidRPr="008E1C19" w:rsidDel="00D46FCA">
          <w:rPr>
            <w:lang w:val="en-GB"/>
          </w:rPr>
          <w:delText>statistic</w:delText>
        </w:r>
      </w:del>
      <w:del w:id="33" w:author="Utku B. Demir" w:date="2022-03-03T17:27:00Z">
        <w:r w:rsidRPr="008E1C19" w:rsidDel="00D46FCA">
          <w:rPr>
            <w:lang w:val="en-GB"/>
          </w:rPr>
          <w:delText xml:space="preserve">ally </w:delText>
        </w:r>
        <w:commentRangeEnd w:id="31"/>
        <w:r w:rsidR="0060430C" w:rsidDel="00D46FCA">
          <w:rPr>
            <w:rStyle w:val="CommentReference"/>
          </w:rPr>
          <w:commentReference w:id="31"/>
        </w:r>
        <w:r w:rsidRPr="008E1C19" w:rsidDel="00D46FCA">
          <w:rPr>
            <w:lang w:val="en-GB"/>
          </w:rPr>
          <w:delText>s</w:delText>
        </w:r>
      </w:del>
      <w:r w:rsidRPr="008E1C19">
        <w:rPr>
          <w:lang w:val="en-GB"/>
        </w:rPr>
        <w:t>ignificantly</w:t>
      </w:r>
      <w:commentRangeEnd w:id="29"/>
      <w:r w:rsidR="00D46FCA">
        <w:rPr>
          <w:rStyle w:val="CommentReference"/>
        </w:rPr>
        <w:commentReference w:id="29"/>
      </w:r>
      <w:r w:rsidRPr="008E1C19">
        <w:rPr>
          <w:lang w:val="en-GB"/>
        </w:rPr>
        <w:t xml:space="preserve"> different between scientific domains</w:t>
      </w:r>
      <w:commentRangeStart w:id="34"/>
      <w:commentRangeStart w:id="35"/>
      <w:r w:rsidRPr="008E1C19">
        <w:rPr>
          <w:rStyle w:val="FootnoteReference"/>
          <w:lang w:val="en-GB"/>
        </w:rPr>
        <w:footnoteReference w:id="1"/>
      </w:r>
      <w:r w:rsidRPr="008E1C19">
        <w:rPr>
          <w:lang w:val="en-GB"/>
        </w:rPr>
        <w:t>,</w:t>
      </w:r>
      <w:commentRangeEnd w:id="34"/>
      <w:r w:rsidR="006245B7">
        <w:rPr>
          <w:rStyle w:val="CommentReference"/>
        </w:rPr>
        <w:commentReference w:id="34"/>
      </w:r>
      <w:commentRangeEnd w:id="35"/>
      <w:r w:rsidR="00D46FCA">
        <w:rPr>
          <w:rStyle w:val="CommentReference"/>
        </w:rPr>
        <w:commentReference w:id="35"/>
      </w:r>
      <w:r w:rsidRPr="008E1C19">
        <w:rPr>
          <w:lang w:val="en-GB"/>
        </w:rPr>
        <w:t xml:space="preserve"> others </w:t>
      </w:r>
      <w:r>
        <w:rPr>
          <w:lang w:val="en-GB"/>
        </w:rPr>
        <w:t>served to examine</w:t>
      </w:r>
      <w:r w:rsidRPr="008E1C19">
        <w:rPr>
          <w:lang w:val="en-GB"/>
        </w:rPr>
        <w:t xml:space="preserve"> relations/correlations between different variables </w:t>
      </w:r>
      <w:r>
        <w:rPr>
          <w:lang w:val="en-GB"/>
        </w:rPr>
        <w:t>covered</w:t>
      </w:r>
      <w:r w:rsidRPr="008E1C19">
        <w:rPr>
          <w:lang w:val="en-GB"/>
        </w:rPr>
        <w:t xml:space="preserve"> by the survey questions.</w:t>
      </w:r>
    </w:p>
    <w:p w14:paraId="2CBC2B4B" w14:textId="77777777" w:rsidR="00976ECE" w:rsidRDefault="00976ECE" w:rsidP="00976ECE">
      <w:pPr>
        <w:jc w:val="both"/>
        <w:rPr>
          <w:lang w:val="en-GB"/>
        </w:rPr>
      </w:pPr>
    </w:p>
    <w:p w14:paraId="49D5A021" w14:textId="4371A64D" w:rsidR="00976ECE" w:rsidRPr="008E1C19" w:rsidRDefault="00E550E5" w:rsidP="00976ECE">
      <w:pPr>
        <w:jc w:val="both"/>
        <w:rPr>
          <w:lang w:val="en-GB"/>
        </w:rPr>
      </w:pPr>
      <w:ins w:id="36" w:author="Utku B. Demir" w:date="2022-03-03T18:21:00Z">
        <w:r>
          <w:rPr>
            <w:lang w:val="en-GB"/>
          </w:rPr>
          <w:t xml:space="preserve">Some of the variables showed </w:t>
        </w:r>
      </w:ins>
      <w:ins w:id="37" w:author="Utku B. Demir" w:date="2022-03-03T18:29:00Z">
        <w:r>
          <w:rPr>
            <w:lang w:val="en-GB"/>
          </w:rPr>
          <w:t>too little</w:t>
        </w:r>
      </w:ins>
      <w:ins w:id="38" w:author="Utku B. Demir" w:date="2022-03-03T18:21:00Z">
        <w:r>
          <w:rPr>
            <w:lang w:val="en-GB"/>
          </w:rPr>
          <w:t xml:space="preserve"> variation </w:t>
        </w:r>
      </w:ins>
      <w:ins w:id="39" w:author="Utku B. Demir" w:date="2022-03-03T18:24:00Z">
        <w:r>
          <w:rPr>
            <w:lang w:val="en-GB"/>
          </w:rPr>
          <w:t xml:space="preserve">for hypothesis testing </w:t>
        </w:r>
      </w:ins>
      <w:ins w:id="40" w:author="Utku B. Demir" w:date="2022-03-03T18:21:00Z">
        <w:r>
          <w:rPr>
            <w:lang w:val="en-GB"/>
          </w:rPr>
          <w:t xml:space="preserve">(e.g. </w:t>
        </w:r>
      </w:ins>
      <w:ins w:id="41" w:author="Utku B. Demir" w:date="2022-03-03T19:13:00Z">
        <w:r w:rsidR="00C52740">
          <w:rPr>
            <w:lang w:val="en-GB"/>
          </w:rPr>
          <w:t xml:space="preserve">high </w:t>
        </w:r>
      </w:ins>
      <w:ins w:id="42" w:author="Utku B. Demir" w:date="2022-03-03T18:22:00Z">
        <w:r>
          <w:rPr>
            <w:lang w:val="en-GB"/>
          </w:rPr>
          <w:t>similarity in age groups of the respondents</w:t>
        </w:r>
      </w:ins>
      <w:ins w:id="43" w:author="Utku B. Demir" w:date="2022-03-03T18:30:00Z">
        <w:r w:rsidR="00730077">
          <w:rPr>
            <w:lang w:val="en-GB"/>
          </w:rPr>
          <w:t xml:space="preserve"> </w:t>
        </w:r>
      </w:ins>
      <w:ins w:id="44" w:author="Utku B. Demir" w:date="2022-03-03T19:12:00Z">
        <w:r w:rsidR="00C52740">
          <w:rPr>
            <w:lang w:val="en-GB"/>
          </w:rPr>
          <w:t>makes the variable ineligible to base hypothesis on</w:t>
        </w:r>
      </w:ins>
      <w:ins w:id="45" w:author="Utku B. Demir" w:date="2022-03-03T18:23:00Z">
        <w:r>
          <w:rPr>
            <w:lang w:val="en-GB"/>
          </w:rPr>
          <w:t>)</w:t>
        </w:r>
      </w:ins>
      <w:commentRangeStart w:id="46"/>
      <w:del w:id="47" w:author="Utku B. Demir" w:date="2022-03-03T18:23:00Z">
        <w:r w:rsidR="00976ECE" w:rsidDel="00E550E5">
          <w:rPr>
            <w:lang w:val="en-GB"/>
          </w:rPr>
          <w:delText>In some instances, t</w:delText>
        </w:r>
        <w:r w:rsidR="00976ECE" w:rsidRPr="008E1C19" w:rsidDel="00E550E5">
          <w:rPr>
            <w:lang w:val="en-GB"/>
          </w:rPr>
          <w:delText xml:space="preserve">he variance of some </w:delText>
        </w:r>
        <w:r w:rsidR="00976ECE" w:rsidDel="00E550E5">
          <w:rPr>
            <w:lang w:val="en-GB"/>
          </w:rPr>
          <w:delText xml:space="preserve">of the </w:delText>
        </w:r>
        <w:r w:rsidR="00976ECE" w:rsidRPr="008E1C19" w:rsidDel="00E550E5">
          <w:rPr>
            <w:lang w:val="en-GB"/>
          </w:rPr>
          <w:delText xml:space="preserve">variables (e.g. </w:delText>
        </w:r>
        <w:r w:rsidR="00976ECE" w:rsidDel="00E550E5">
          <w:rPr>
            <w:lang w:val="en-GB"/>
          </w:rPr>
          <w:delText xml:space="preserve">the </w:delText>
        </w:r>
        <w:r w:rsidR="00976ECE" w:rsidRPr="008E1C19" w:rsidDel="00E550E5">
          <w:rPr>
            <w:lang w:val="en-GB"/>
          </w:rPr>
          <w:delText xml:space="preserve">similarity of age groups among the respondents) was not eligible </w:delText>
        </w:r>
        <w:r w:rsidR="00976ECE" w:rsidDel="00E550E5">
          <w:rPr>
            <w:lang w:val="en-GB"/>
          </w:rPr>
          <w:delText xml:space="preserve">for </w:delText>
        </w:r>
        <w:r w:rsidR="00976ECE" w:rsidRPr="008E1C19" w:rsidDel="00E550E5">
          <w:rPr>
            <w:lang w:val="en-GB"/>
          </w:rPr>
          <w:delText>hypothes</w:delText>
        </w:r>
        <w:r w:rsidR="00976ECE" w:rsidDel="00E550E5">
          <w:rPr>
            <w:lang w:val="en-GB"/>
          </w:rPr>
          <w:delText>is testing</w:delText>
        </w:r>
      </w:del>
      <w:r w:rsidR="00976ECE">
        <w:rPr>
          <w:lang w:val="en-GB"/>
        </w:rPr>
        <w:t>.</w:t>
      </w:r>
      <w:commentRangeEnd w:id="46"/>
      <w:r w:rsidR="00542AC4">
        <w:rPr>
          <w:rStyle w:val="CommentReference"/>
        </w:rPr>
        <w:commentReference w:id="46"/>
      </w:r>
      <w:r w:rsidR="00976ECE">
        <w:rPr>
          <w:lang w:val="en-GB"/>
        </w:rPr>
        <w:t xml:space="preserve"> </w:t>
      </w:r>
      <w:commentRangeStart w:id="48"/>
      <w:r w:rsidR="00976ECE">
        <w:rPr>
          <w:lang w:val="en-GB"/>
        </w:rPr>
        <w:t xml:space="preserve">That </w:t>
      </w:r>
      <w:ins w:id="49" w:author="Neuhuber, Tatjana" w:date="2022-02-25T11:08:00Z">
        <w:r w:rsidR="00164673">
          <w:rPr>
            <w:lang w:val="en-GB"/>
          </w:rPr>
          <w:t xml:space="preserve">being </w:t>
        </w:r>
      </w:ins>
      <w:r w:rsidR="00976ECE">
        <w:rPr>
          <w:lang w:val="en-GB"/>
        </w:rPr>
        <w:t xml:space="preserve">said, the vast majority </w:t>
      </w:r>
      <w:r w:rsidR="00976ECE" w:rsidRPr="008E1C19">
        <w:rPr>
          <w:lang w:val="en-GB"/>
        </w:rPr>
        <w:t xml:space="preserve">of hypotheses </w:t>
      </w:r>
      <w:r w:rsidR="00976ECE">
        <w:rPr>
          <w:lang w:val="en-GB"/>
        </w:rPr>
        <w:t>could be tested based on the</w:t>
      </w:r>
      <w:r w:rsidR="00976ECE" w:rsidRPr="008E1C19">
        <w:rPr>
          <w:lang w:val="en-GB"/>
        </w:rPr>
        <w:t xml:space="preserve"> survey results.</w:t>
      </w:r>
      <w:commentRangeEnd w:id="48"/>
      <w:r w:rsidR="00DA302B">
        <w:rPr>
          <w:rStyle w:val="CommentReference"/>
        </w:rPr>
        <w:commentReference w:id="48"/>
      </w:r>
    </w:p>
    <w:p w14:paraId="236D018F" w14:textId="77777777" w:rsidR="00976ECE" w:rsidRPr="008E1C19" w:rsidRDefault="00976ECE" w:rsidP="00976ECE">
      <w:pPr>
        <w:rPr>
          <w:lang w:val="en-GB"/>
        </w:rPr>
      </w:pPr>
    </w:p>
    <w:p w14:paraId="27E1902F" w14:textId="20116CB2" w:rsidR="00976ECE" w:rsidRDefault="00976ECE" w:rsidP="00976ECE">
      <w:pPr>
        <w:jc w:val="both"/>
        <w:rPr>
          <w:lang w:val="en-GB"/>
        </w:rPr>
      </w:pPr>
      <w:commentRangeStart w:id="50"/>
      <w:r w:rsidRPr="008E1C19">
        <w:rPr>
          <w:lang w:val="en-GB"/>
        </w:rPr>
        <w:t xml:space="preserve">Before </w:t>
      </w:r>
      <w:del w:id="51" w:author="Katharina Koller" w:date="2022-02-25T08:51:00Z">
        <w:r w:rsidRPr="008E1C19" w:rsidDel="00D04536">
          <w:rPr>
            <w:lang w:val="en-GB"/>
          </w:rPr>
          <w:delText xml:space="preserve">the </w:delText>
        </w:r>
        <w:r w:rsidDel="00D04536">
          <w:rPr>
            <w:lang w:val="en-GB"/>
          </w:rPr>
          <w:delText>conduction</w:delText>
        </w:r>
        <w:r w:rsidRPr="008E1C19" w:rsidDel="00D04536">
          <w:rPr>
            <w:lang w:val="en-GB"/>
          </w:rPr>
          <w:delText xml:space="preserve"> of</w:delText>
        </w:r>
      </w:del>
      <w:r w:rsidR="00D04536">
        <w:rPr>
          <w:lang w:val="en-GB"/>
        </w:rPr>
        <w:t>conducting</w:t>
      </w:r>
      <w:r w:rsidRPr="008E1C19">
        <w:rPr>
          <w:lang w:val="en-GB"/>
        </w:rPr>
        <w:t xml:space="preserve"> statistical tests, the distributions of the survey questions were considered to decide </w:t>
      </w:r>
      <w:r>
        <w:rPr>
          <w:lang w:val="en-GB"/>
        </w:rPr>
        <w:t>the</w:t>
      </w:r>
      <w:r w:rsidRPr="008E1C19">
        <w:rPr>
          <w:lang w:val="en-GB"/>
        </w:rPr>
        <w:t xml:space="preserve"> appropriate hypothesis testing methods. </w:t>
      </w:r>
      <w:commentRangeEnd w:id="50"/>
      <w:r w:rsidR="00F21C10">
        <w:rPr>
          <w:rStyle w:val="CommentReference"/>
        </w:rPr>
        <w:commentReference w:id="50"/>
      </w:r>
      <w:commentRangeStart w:id="52"/>
      <w:commentRangeEnd w:id="52"/>
      <w:r w:rsidR="00C561F9">
        <w:rPr>
          <w:rStyle w:val="CommentReference"/>
        </w:rPr>
        <w:commentReference w:id="52"/>
      </w:r>
      <w:r w:rsidR="008209B3">
        <w:rPr>
          <w:lang w:val="en-GB"/>
        </w:rPr>
        <w:t>The responses to the survey items were not normally distributed, thus we</w:t>
      </w:r>
      <w:r w:rsidR="006016E3">
        <w:rPr>
          <w:lang w:val="en-GB"/>
        </w:rPr>
        <w:t xml:space="preserve"> used non-parametric statistical tests. </w:t>
      </w:r>
      <w:del w:id="53" w:author="Katharina Koller" w:date="2022-02-25T08:54:00Z">
        <w:r w:rsidRPr="008E1C19" w:rsidDel="008209B3">
          <w:rPr>
            <w:lang w:val="en-GB"/>
          </w:rPr>
          <w:delText xml:space="preserve"> </w:delText>
        </w:r>
      </w:del>
      <w:del w:id="54" w:author="Katharina Koller" w:date="2022-02-25T08:58:00Z">
        <w:r w:rsidDel="00187FA6">
          <w:rPr>
            <w:lang w:val="en-GB"/>
          </w:rPr>
          <w:delText>To</w:delText>
        </w:r>
        <w:r w:rsidRPr="008E1C19" w:rsidDel="00187FA6">
          <w:rPr>
            <w:lang w:val="en-GB"/>
          </w:rPr>
          <w:delText xml:space="preserve"> test correlations, Spearman’s method </w:delText>
        </w:r>
        <w:r w:rsidDel="00187FA6">
          <w:rPr>
            <w:lang w:val="en-GB"/>
          </w:rPr>
          <w:delText xml:space="preserve">was used </w:delText>
        </w:r>
        <w:r w:rsidRPr="008E1C19" w:rsidDel="00187FA6">
          <w:rPr>
            <w:lang w:val="en-GB"/>
          </w:rPr>
          <w:delText>as it perform</w:delText>
        </w:r>
        <w:r w:rsidDel="00187FA6">
          <w:rPr>
            <w:lang w:val="en-GB"/>
          </w:rPr>
          <w:delText>s</w:delText>
        </w:r>
        <w:r w:rsidRPr="008E1C19" w:rsidDel="00187FA6">
          <w:rPr>
            <w:lang w:val="en-GB"/>
          </w:rPr>
          <w:delText xml:space="preserve"> better </w:delText>
        </w:r>
        <w:r w:rsidDel="00187FA6">
          <w:rPr>
            <w:lang w:val="en-GB"/>
          </w:rPr>
          <w:delText>with regard to</w:delText>
        </w:r>
        <w:r w:rsidRPr="008E1C19" w:rsidDel="00187FA6">
          <w:rPr>
            <w:lang w:val="en-GB"/>
          </w:rPr>
          <w:delText xml:space="preserve"> </w:delText>
        </w:r>
        <w:r w:rsidDel="00187FA6">
          <w:rPr>
            <w:lang w:val="en-GB"/>
          </w:rPr>
          <w:delText xml:space="preserve">relations </w:delText>
        </w:r>
        <w:r w:rsidRPr="008E1C19" w:rsidDel="00187FA6">
          <w:rPr>
            <w:lang w:val="en-GB"/>
          </w:rPr>
          <w:delText>between variables</w:delText>
        </w:r>
        <w:r w:rsidDel="00187FA6">
          <w:rPr>
            <w:lang w:val="en-GB"/>
          </w:rPr>
          <w:delText xml:space="preserve"> that are </w:delText>
        </w:r>
        <w:r w:rsidRPr="008E1C19" w:rsidDel="00187FA6">
          <w:rPr>
            <w:lang w:val="en-GB"/>
          </w:rPr>
          <w:delText>less linear.</w:delText>
        </w:r>
      </w:del>
      <w:ins w:id="55" w:author="Katharina Koller" w:date="2022-02-25T08:58:00Z">
        <w:r w:rsidR="00187FA6">
          <w:rPr>
            <w:lang w:val="en-GB"/>
          </w:rPr>
          <w:t xml:space="preserve"> We used Spearman correlations for testing associations between variables and … to test for differences between variables.</w:t>
        </w:r>
      </w:ins>
    </w:p>
    <w:p w14:paraId="13652E9F" w14:textId="6A6595C0" w:rsidR="00976ECE" w:rsidRDefault="00976ECE" w:rsidP="00976ECE">
      <w:pPr>
        <w:jc w:val="both"/>
        <w:rPr>
          <w:lang w:val="en-GB"/>
        </w:rPr>
      </w:pPr>
      <w:r>
        <w:rPr>
          <w:lang w:val="en-GB"/>
        </w:rPr>
        <w:t xml:space="preserve">For the </w:t>
      </w:r>
      <w:r w:rsidRPr="008E1C19">
        <w:rPr>
          <w:lang w:val="en-GB"/>
        </w:rPr>
        <w:t xml:space="preserve">analysis, </w:t>
      </w:r>
      <w:r>
        <w:rPr>
          <w:lang w:val="en-GB"/>
        </w:rPr>
        <w:t xml:space="preserve">the </w:t>
      </w:r>
      <w:commentRangeStart w:id="56"/>
      <w:r w:rsidRPr="008E1C19">
        <w:rPr>
          <w:lang w:val="en-GB"/>
        </w:rPr>
        <w:t>hypothesis testing</w:t>
      </w:r>
      <w:commentRangeEnd w:id="56"/>
      <w:r w:rsidR="00205BAE">
        <w:rPr>
          <w:rStyle w:val="CommentReference"/>
        </w:rPr>
        <w:commentReference w:id="56"/>
      </w:r>
      <w:r w:rsidRPr="008E1C19">
        <w:rPr>
          <w:lang w:val="en-GB"/>
        </w:rPr>
        <w:t xml:space="preserve">, </w:t>
      </w:r>
      <w:r>
        <w:rPr>
          <w:lang w:val="en-GB"/>
        </w:rPr>
        <w:t xml:space="preserve">as well as the </w:t>
      </w:r>
      <w:r w:rsidRPr="008E1C19">
        <w:rPr>
          <w:lang w:val="en-GB"/>
        </w:rPr>
        <w:t xml:space="preserve">visualisation </w:t>
      </w:r>
      <w:r>
        <w:rPr>
          <w:lang w:val="en-GB"/>
        </w:rPr>
        <w:t xml:space="preserve">of results, </w:t>
      </w:r>
      <w:r w:rsidRPr="008E1C19">
        <w:rPr>
          <w:lang w:val="en-GB"/>
        </w:rPr>
        <w:t xml:space="preserve">the </w:t>
      </w:r>
      <w:commentRangeStart w:id="57"/>
      <w:r w:rsidRPr="008E1C19">
        <w:rPr>
          <w:lang w:val="en-GB"/>
        </w:rPr>
        <w:t>statistical programming language R</w:t>
      </w:r>
      <w:r>
        <w:rPr>
          <w:lang w:val="en-GB"/>
        </w:rPr>
        <w:t xml:space="preserve"> was used, as well as the occasional</w:t>
      </w:r>
      <w:r w:rsidRPr="008E1C19">
        <w:rPr>
          <w:lang w:val="en-GB"/>
        </w:rPr>
        <w:t xml:space="preserve"> Python</w:t>
      </w:r>
      <w:r>
        <w:rPr>
          <w:lang w:val="en-GB"/>
        </w:rPr>
        <w:t xml:space="preserve"> script</w:t>
      </w:r>
      <w:ins w:id="58" w:author="Utku B. Demir" w:date="2022-03-03T19:15:00Z">
        <w:r w:rsidR="00C52740">
          <w:rPr>
            <w:lang w:val="en-GB"/>
          </w:rPr>
          <w:t>ing</w:t>
        </w:r>
      </w:ins>
      <w:r w:rsidRPr="008E1C19">
        <w:rPr>
          <w:lang w:val="en-GB"/>
        </w:rPr>
        <w:t>.</w:t>
      </w:r>
      <w:commentRangeEnd w:id="57"/>
      <w:r w:rsidR="00187FA6">
        <w:rPr>
          <w:rStyle w:val="CommentReference"/>
        </w:rPr>
        <w:commentReference w:id="57"/>
      </w:r>
    </w:p>
    <w:p w14:paraId="2BBA518B" w14:textId="77777777" w:rsidR="00976ECE" w:rsidRDefault="00976ECE" w:rsidP="00976ECE">
      <w:pPr>
        <w:jc w:val="both"/>
        <w:rPr>
          <w:lang w:val="en-GB"/>
        </w:rPr>
      </w:pPr>
    </w:p>
    <w:p w14:paraId="25D71BC9" w14:textId="63A8A68E" w:rsidR="00976ECE" w:rsidRPr="008E1C19" w:rsidRDefault="00C93BD6" w:rsidP="00976ECE">
      <w:pPr>
        <w:jc w:val="both"/>
        <w:rPr>
          <w:lang w:val="en-GB"/>
        </w:rPr>
      </w:pPr>
      <w:ins w:id="59" w:author="Utku B. Demir" w:date="2022-03-03T19:56:00Z">
        <w:r>
          <w:rPr>
            <w:lang w:val="en-GB"/>
          </w:rPr>
          <w:lastRenderedPageBreak/>
          <w:t>Considering the rich number of the SI aspects</w:t>
        </w:r>
      </w:ins>
      <w:ins w:id="60" w:author="Utku B. Demir" w:date="2022-03-03T19:57:00Z">
        <w:r>
          <w:rPr>
            <w:lang w:val="en-GB"/>
          </w:rPr>
          <w:t>,</w:t>
        </w:r>
      </w:ins>
      <w:ins w:id="61" w:author="Utku B. Demir" w:date="2022-03-03T19:56:00Z">
        <w:r>
          <w:rPr>
            <w:lang w:val="en-GB"/>
          </w:rPr>
          <w:t xml:space="preserve"> </w:t>
        </w:r>
      </w:ins>
      <w:ins w:id="62" w:author="Utku B. Demir" w:date="2022-03-03T19:57:00Z">
        <w:r>
          <w:rPr>
            <w:lang w:val="en-GB"/>
          </w:rPr>
          <w:t xml:space="preserve">and in relation, </w:t>
        </w:r>
      </w:ins>
      <w:ins w:id="63" w:author="Utku B. Demir" w:date="2022-03-03T19:59:00Z">
        <w:r>
          <w:rPr>
            <w:lang w:val="en-GB"/>
          </w:rPr>
          <w:t xml:space="preserve">to </w:t>
        </w:r>
      </w:ins>
      <w:ins w:id="64" w:author="Utku B. Demir" w:date="2022-03-03T19:57:00Z">
        <w:r>
          <w:rPr>
            <w:lang w:val="en-GB"/>
          </w:rPr>
          <w:t>t</w:t>
        </w:r>
      </w:ins>
      <w:ins w:id="65" w:author="Utku B. Demir" w:date="2022-03-03T19:55:00Z">
        <w:r w:rsidR="00875597">
          <w:rPr>
            <w:lang w:val="en-GB"/>
          </w:rPr>
          <w:t>he wide scope of the survey questions</w:t>
        </w:r>
      </w:ins>
      <w:ins w:id="66" w:author="Utku B. Demir" w:date="2022-03-03T19:57:00Z">
        <w:r>
          <w:rPr>
            <w:lang w:val="en-GB"/>
          </w:rPr>
          <w:t xml:space="preserve">, survey results have produced a </w:t>
        </w:r>
        <w:proofErr w:type="gramStart"/>
        <w:r>
          <w:rPr>
            <w:lang w:val="en-GB"/>
          </w:rPr>
          <w:t>fairly large</w:t>
        </w:r>
        <w:proofErr w:type="gramEnd"/>
        <w:r>
          <w:rPr>
            <w:lang w:val="en-GB"/>
          </w:rPr>
          <w:t xml:space="preserve"> dataset with a high num</w:t>
        </w:r>
      </w:ins>
      <w:ins w:id="67" w:author="Utku B. Demir" w:date="2022-03-03T19:58:00Z">
        <w:r>
          <w:rPr>
            <w:lang w:val="en-GB"/>
          </w:rPr>
          <w:t xml:space="preserve">ber of features. </w:t>
        </w:r>
      </w:ins>
      <w:r w:rsidR="00976ECE">
        <w:rPr>
          <w:lang w:val="en-GB"/>
        </w:rPr>
        <w:t xml:space="preserve">For the model building, </w:t>
      </w:r>
      <w:ins w:id="68" w:author="Utku B. Demir" w:date="2022-03-03T19:59:00Z">
        <w:r>
          <w:rPr>
            <w:lang w:val="en-GB"/>
          </w:rPr>
          <w:t xml:space="preserve">an </w:t>
        </w:r>
      </w:ins>
      <w:r w:rsidR="00976ECE" w:rsidRPr="008E1C19">
        <w:rPr>
          <w:lang w:val="en-GB"/>
        </w:rPr>
        <w:t xml:space="preserve">extensive dimension reduction process </w:t>
      </w:r>
      <w:r w:rsidR="00976ECE">
        <w:rPr>
          <w:lang w:val="en-GB"/>
        </w:rPr>
        <w:t xml:space="preserve">comprising </w:t>
      </w:r>
      <w:r w:rsidR="00976ECE" w:rsidRPr="008A1C55">
        <w:rPr>
          <w:i/>
          <w:iCs/>
          <w:lang w:val="en-GB"/>
        </w:rPr>
        <w:t>Principal Feature Analysis</w:t>
      </w:r>
      <w:r w:rsidR="00976ECE" w:rsidRPr="008E1C19">
        <w:rPr>
          <w:lang w:val="en-GB"/>
        </w:rPr>
        <w:t xml:space="preserve"> (PFA</w:t>
      </w:r>
      <w:r w:rsidR="00124231">
        <w:rPr>
          <w:lang w:val="en-GB"/>
        </w:rPr>
        <w:fldChar w:fldCharType="begin"/>
      </w:r>
      <w:r w:rsidR="00124231">
        <w:rPr>
          <w:lang w:val="en-GB"/>
        </w:rPr>
        <w:instrText xml:space="preserve"> ADDIN ZOTERO_ITEM CSL_CITATION {"citationID":"CvnSfgfv","properties":{"formattedCitation":"(Lu et al., 2007)","plainCitation":"(Lu et al., 2007)","noteIndex":0},"citationItems":[{"id":12024,"uris":["http://zotero.org/groups/551660/items/8YAVRUKV"],"uri":["http://zotero.org/groups/551660/items/8YAVRUKV"],"itemData":{"id":12024,"type":"paper-conference","container-title":"Proceedings of the 15th international conference on Multimedia  - MULTIMEDIA '07","DOI":"10.1145/1291233.1291297","event":"the 15th international conference","event-place":"Augsburg, Germany","ISBN":"978-1-59593-702-5","language":"en","page":"301","publisher":"ACM Press","publisher-place":"Augsburg, Germany","source":"DOI.org (Crossref)","title":"Feature selection using principal feature analysis","URL":"http://portal.acm.org/citation.cfm?doid=1291233.1291297","author":[{"family":"Lu","given":"Yijuan"},{"family":"Cohen","given":"Ira"},{"family":"Zhou","given":"Xiang Sean"},{"family":"Tian","given":"Qi"}],"accessed":{"date-parts":[["2022",1,26]]},"issued":{"date-parts":[["2007"]]},"citation-key":"luFeatureSelectionUsing2007"}}],"schema":"https://github.com/citation-style-language/schema/raw/master/csl-citation.json"} </w:instrText>
      </w:r>
      <w:r w:rsidR="00124231">
        <w:rPr>
          <w:lang w:val="en-GB"/>
        </w:rPr>
        <w:fldChar w:fldCharType="separate"/>
      </w:r>
      <w:r w:rsidR="00124231">
        <w:rPr>
          <w:noProof/>
          <w:lang w:val="en-GB"/>
        </w:rPr>
        <w:t>(Lu et al., 2007)</w:t>
      </w:r>
      <w:r w:rsidR="00124231">
        <w:rPr>
          <w:lang w:val="en-GB"/>
        </w:rPr>
        <w:fldChar w:fldCharType="end"/>
      </w:r>
      <w:r w:rsidR="00976ECE" w:rsidRPr="008E1C19">
        <w:rPr>
          <w:lang w:val="en-GB"/>
        </w:rPr>
        <w:t>)</w:t>
      </w:r>
      <w:ins w:id="69" w:author="Utku B. Demir" w:date="2022-03-03T19:21:00Z">
        <w:r w:rsidR="001E5497">
          <w:rPr>
            <w:lang w:val="en-GB"/>
          </w:rPr>
          <w:t xml:space="preserve"> was applied to</w:t>
        </w:r>
      </w:ins>
      <w:ins w:id="70" w:author="Utku B. Demir" w:date="2022-03-03T19:22:00Z">
        <w:r w:rsidR="001E5497">
          <w:rPr>
            <w:lang w:val="en-GB"/>
          </w:rPr>
          <w:t xml:space="preserve"> determine</w:t>
        </w:r>
      </w:ins>
      <w:ins w:id="71" w:author="Utku B. Demir" w:date="2022-03-03T19:48:00Z">
        <w:r w:rsidR="00B3249F">
          <w:rPr>
            <w:lang w:val="en-GB"/>
          </w:rPr>
          <w:t xml:space="preserve"> feature importance in order to eliminate</w:t>
        </w:r>
      </w:ins>
      <w:ins w:id="72" w:author="Utku B. Demir" w:date="2022-03-03T19:22:00Z">
        <w:r w:rsidR="001E5497">
          <w:rPr>
            <w:lang w:val="en-GB"/>
          </w:rPr>
          <w:t xml:space="preserve"> the least </w:t>
        </w:r>
        <w:r w:rsidR="001E5497" w:rsidRPr="00B3249F">
          <w:rPr>
            <w:i/>
            <w:iCs/>
            <w:lang w:val="en-GB"/>
            <w:rPrChange w:id="73" w:author="Utku B. Demir" w:date="2022-03-03T19:48:00Z">
              <w:rPr>
                <w:lang w:val="en-GB"/>
              </w:rPr>
            </w:rPrChange>
          </w:rPr>
          <w:t>important</w:t>
        </w:r>
        <w:r w:rsidR="001E5497">
          <w:rPr>
            <w:lang w:val="en-GB"/>
          </w:rPr>
          <w:t xml:space="preserve"> </w:t>
        </w:r>
      </w:ins>
      <w:ins w:id="74" w:author="Utku B. Demir" w:date="2022-03-03T19:48:00Z">
        <w:r w:rsidR="00B3249F">
          <w:rPr>
            <w:lang w:val="en-GB"/>
          </w:rPr>
          <w:t>ones</w:t>
        </w:r>
      </w:ins>
      <w:r w:rsidR="00976ECE" w:rsidRPr="008E1C19">
        <w:rPr>
          <w:lang w:val="en-GB"/>
        </w:rPr>
        <w:t xml:space="preserve">, </w:t>
      </w:r>
      <w:ins w:id="75" w:author="Utku B. Demir" w:date="2022-03-03T19:48:00Z">
        <w:r w:rsidR="00B3249F">
          <w:rPr>
            <w:lang w:val="en-GB"/>
          </w:rPr>
          <w:t xml:space="preserve">furthermore, </w:t>
        </w:r>
      </w:ins>
      <w:r w:rsidR="00976ECE" w:rsidRPr="008A1C55">
        <w:rPr>
          <w:i/>
          <w:iCs/>
          <w:lang w:val="en-GB"/>
        </w:rPr>
        <w:t>Explanatory</w:t>
      </w:r>
      <w:r w:rsidR="00976ECE" w:rsidRPr="008E1C19">
        <w:rPr>
          <w:lang w:val="en-GB"/>
        </w:rPr>
        <w:t xml:space="preserve"> </w:t>
      </w:r>
      <w:r w:rsidR="00976ECE">
        <w:rPr>
          <w:lang w:val="en-GB"/>
        </w:rPr>
        <w:t>and</w:t>
      </w:r>
      <w:r w:rsidR="00976ECE" w:rsidRPr="008E1C19">
        <w:rPr>
          <w:lang w:val="en-GB"/>
        </w:rPr>
        <w:t xml:space="preserve"> </w:t>
      </w:r>
      <w:r w:rsidR="00976ECE" w:rsidRPr="008A1C55">
        <w:rPr>
          <w:i/>
          <w:iCs/>
          <w:lang w:val="en-GB"/>
        </w:rPr>
        <w:t>Confirmatory Factor Analysis</w:t>
      </w:r>
      <w:r w:rsidR="00976ECE" w:rsidRPr="008E1C19">
        <w:rPr>
          <w:lang w:val="en-GB"/>
        </w:rPr>
        <w:t xml:space="preserve"> (EFA, CFA) </w:t>
      </w:r>
      <w:ins w:id="76" w:author="Utku B. Demir" w:date="2022-03-03T19:49:00Z">
        <w:r w:rsidR="00B3249F">
          <w:rPr>
            <w:lang w:val="en-GB"/>
          </w:rPr>
          <w:t>methods were used to</w:t>
        </w:r>
      </w:ins>
      <w:ins w:id="77" w:author="Utku B. Demir" w:date="2022-03-03T19:50:00Z">
        <w:r w:rsidR="00B3249F">
          <w:rPr>
            <w:lang w:val="en-GB"/>
          </w:rPr>
          <w:t xml:space="preserve"> represent </w:t>
        </w:r>
      </w:ins>
      <w:ins w:id="78" w:author="Utku B. Demir" w:date="2022-03-03T20:00:00Z">
        <w:r>
          <w:rPr>
            <w:lang w:val="en-GB"/>
          </w:rPr>
          <w:t>a</w:t>
        </w:r>
      </w:ins>
      <w:ins w:id="79" w:author="Utku B. Demir" w:date="2022-03-03T19:50:00Z">
        <w:r w:rsidR="00B3249F">
          <w:rPr>
            <w:lang w:val="en-GB"/>
          </w:rPr>
          <w:t xml:space="preserve"> large number of features in</w:t>
        </w:r>
      </w:ins>
      <w:ins w:id="80" w:author="Utku B. Demir" w:date="2022-03-03T20:00:00Z">
        <w:r>
          <w:rPr>
            <w:lang w:val="en-GB"/>
          </w:rPr>
          <w:t xml:space="preserve"> a</w:t>
        </w:r>
      </w:ins>
      <w:ins w:id="81" w:author="Utku B. Demir" w:date="2022-03-03T19:50:00Z">
        <w:r w:rsidR="00B3249F">
          <w:rPr>
            <w:lang w:val="en-GB"/>
          </w:rPr>
          <w:t xml:space="preserve"> fewer number of factors</w:t>
        </w:r>
      </w:ins>
      <w:del w:id="82" w:author="Utku B. Demir" w:date="2022-03-03T19:50:00Z">
        <w:r w:rsidR="00976ECE" w:rsidDel="00B3249F">
          <w:rPr>
            <w:lang w:val="en-GB"/>
          </w:rPr>
          <w:delText>was</w:delText>
        </w:r>
        <w:r w:rsidR="00976ECE" w:rsidRPr="008E1C19" w:rsidDel="00B3249F">
          <w:rPr>
            <w:lang w:val="en-GB"/>
          </w:rPr>
          <w:delText xml:space="preserve"> applied</w:delText>
        </w:r>
        <w:r w:rsidR="00976ECE" w:rsidDel="00B3249F">
          <w:rPr>
            <w:lang w:val="en-GB"/>
          </w:rPr>
          <w:delText xml:space="preserve">, </w:delText>
        </w:r>
        <w:r w:rsidR="00976ECE" w:rsidRPr="008E1C19" w:rsidDel="00B3249F">
          <w:rPr>
            <w:lang w:val="en-GB"/>
          </w:rPr>
          <w:delText xml:space="preserve">to </w:delText>
        </w:r>
        <w:r w:rsidR="00976ECE" w:rsidDel="00B3249F">
          <w:rPr>
            <w:lang w:val="en-GB"/>
          </w:rPr>
          <w:delText>determine</w:delText>
        </w:r>
        <w:r w:rsidR="00976ECE" w:rsidRPr="008E1C19" w:rsidDel="00B3249F">
          <w:rPr>
            <w:lang w:val="en-GB"/>
          </w:rPr>
          <w:delText xml:space="preserve"> </w:delText>
        </w:r>
        <w:commentRangeStart w:id="83"/>
        <w:commentRangeStart w:id="84"/>
        <w:commentRangeEnd w:id="83"/>
        <w:r w:rsidR="00952B22" w:rsidDel="00B3249F">
          <w:rPr>
            <w:rStyle w:val="CommentReference"/>
          </w:rPr>
          <w:commentReference w:id="83"/>
        </w:r>
        <w:commentRangeEnd w:id="84"/>
        <w:r w:rsidR="002236CA" w:rsidDel="00B3249F">
          <w:rPr>
            <w:rStyle w:val="CommentReference"/>
          </w:rPr>
          <w:commentReference w:id="84"/>
        </w:r>
        <w:r w:rsidR="00976ECE" w:rsidDel="00B3249F">
          <w:rPr>
            <w:lang w:val="en-GB"/>
          </w:rPr>
          <w:delText xml:space="preserve">the </w:delText>
        </w:r>
        <w:r w:rsidR="00976ECE" w:rsidRPr="008E1C19" w:rsidDel="00B3249F">
          <w:rPr>
            <w:lang w:val="en-GB"/>
          </w:rPr>
          <w:delText>most important aspects of SI</w:delText>
        </w:r>
        <w:r w:rsidR="00976ECE" w:rsidDel="00B3249F">
          <w:rPr>
            <w:lang w:val="en-GB"/>
          </w:rPr>
          <w:delText xml:space="preserve"> and</w:delText>
        </w:r>
      </w:del>
      <w:ins w:id="85" w:author="Utku B. Demir" w:date="2022-03-03T19:51:00Z">
        <w:r w:rsidR="00B3249F">
          <w:rPr>
            <w:lang w:val="en-GB"/>
          </w:rPr>
          <w:t>.</w:t>
        </w:r>
      </w:ins>
      <w:del w:id="86" w:author="Utku B. Demir" w:date="2022-03-03T19:51:00Z">
        <w:r w:rsidR="00976ECE" w:rsidDel="00B3249F">
          <w:rPr>
            <w:lang w:val="en-GB"/>
          </w:rPr>
          <w:delText>,</w:delText>
        </w:r>
      </w:del>
      <w:r w:rsidR="00976ECE">
        <w:rPr>
          <w:lang w:val="en-GB"/>
        </w:rPr>
        <w:t xml:space="preserve"> </w:t>
      </w:r>
      <w:ins w:id="87" w:author="Utku B. Demir" w:date="2022-03-03T19:51:00Z">
        <w:r w:rsidR="00875597">
          <w:rPr>
            <w:lang w:val="en-GB"/>
          </w:rPr>
          <w:t>The representative model produced by the factor analysis process has be</w:t>
        </w:r>
      </w:ins>
      <w:ins w:id="88" w:author="Utku B. Demir" w:date="2022-03-03T19:52:00Z">
        <w:r w:rsidR="00875597">
          <w:rPr>
            <w:lang w:val="en-GB"/>
          </w:rPr>
          <w:t xml:space="preserve">en </w:t>
        </w:r>
      </w:ins>
      <w:ins w:id="89" w:author="Utku B. Demir" w:date="2022-03-03T19:54:00Z">
        <w:r w:rsidR="00875597">
          <w:rPr>
            <w:lang w:val="en-GB"/>
          </w:rPr>
          <w:t>used as a</w:t>
        </w:r>
      </w:ins>
      <w:ins w:id="90" w:author="Utku B. Demir" w:date="2022-03-03T19:52:00Z">
        <w:r w:rsidR="00875597">
          <w:rPr>
            <w:lang w:val="en-GB"/>
          </w:rPr>
          <w:t xml:space="preserve"> basis to</w:t>
        </w:r>
      </w:ins>
      <w:del w:id="91" w:author="Utku B. Demir" w:date="2022-03-03T19:51:00Z">
        <w:r w:rsidR="00976ECE" w:rsidDel="00875597">
          <w:rPr>
            <w:lang w:val="en-GB"/>
          </w:rPr>
          <w:delText>moreover,</w:delText>
        </w:r>
      </w:del>
      <w:r w:rsidR="00976ECE" w:rsidRPr="008E1C19">
        <w:rPr>
          <w:lang w:val="en-GB"/>
        </w:rPr>
        <w:t xml:space="preserve"> create an </w:t>
      </w:r>
      <w:r w:rsidR="00976ECE" w:rsidRPr="008A1C55">
        <w:rPr>
          <w:i/>
          <w:iCs/>
          <w:lang w:val="en-GB"/>
        </w:rPr>
        <w:t>SI-Index</w:t>
      </w:r>
      <w:r w:rsidR="00976ECE" w:rsidRPr="008E1C19">
        <w:rPr>
          <w:lang w:val="en-GB"/>
        </w:rPr>
        <w:t xml:space="preserve"> that </w:t>
      </w:r>
      <w:r w:rsidR="00976ECE">
        <w:rPr>
          <w:lang w:val="en-GB"/>
        </w:rPr>
        <w:t>categorises</w:t>
      </w:r>
      <w:r w:rsidR="00976ECE" w:rsidRPr="008E1C19">
        <w:rPr>
          <w:lang w:val="en-GB"/>
        </w:rPr>
        <w:t xml:space="preserve"> the </w:t>
      </w:r>
      <w:r w:rsidR="00976ECE">
        <w:rPr>
          <w:lang w:val="en-GB"/>
        </w:rPr>
        <w:t xml:space="preserve">examined </w:t>
      </w:r>
      <w:r w:rsidR="00976ECE" w:rsidRPr="008E1C19">
        <w:rPr>
          <w:lang w:val="en-GB"/>
        </w:rPr>
        <w:t xml:space="preserve">projects in terms of </w:t>
      </w:r>
      <w:r w:rsidR="00976ECE">
        <w:rPr>
          <w:lang w:val="en-GB"/>
        </w:rPr>
        <w:t xml:space="preserve">their contribution to </w:t>
      </w:r>
      <w:commentRangeStart w:id="92"/>
      <w:r w:rsidR="00976ECE" w:rsidRPr="008E1C19">
        <w:rPr>
          <w:lang w:val="en-GB"/>
        </w:rPr>
        <w:t>SI</w:t>
      </w:r>
      <w:commentRangeEnd w:id="92"/>
      <w:r w:rsidR="00875597">
        <w:rPr>
          <w:rStyle w:val="CommentReference"/>
        </w:rPr>
        <w:commentReference w:id="92"/>
      </w:r>
      <w:r w:rsidR="00976ECE" w:rsidRPr="008E1C19">
        <w:rPr>
          <w:lang w:val="en-GB"/>
        </w:rPr>
        <w:t>.</w:t>
      </w:r>
    </w:p>
    <w:p w14:paraId="4851C323" w14:textId="50519929" w:rsidR="00976ECE" w:rsidRDefault="00976ECE" w:rsidP="00976ECE">
      <w:pPr>
        <w:rPr>
          <w:ins w:id="93" w:author="Utku B. Demir" w:date="2022-03-03T20:01:00Z"/>
          <w:lang w:val="en-GB"/>
        </w:rPr>
      </w:pPr>
    </w:p>
    <w:p w14:paraId="656D8F63" w14:textId="0A836B7D" w:rsidR="00C93BD6" w:rsidRDefault="00C93BD6" w:rsidP="00976ECE">
      <w:pPr>
        <w:rPr>
          <w:ins w:id="94" w:author="Utku B. Demir" w:date="2022-03-04T01:52:00Z"/>
          <w:lang w:val="en-GB"/>
        </w:rPr>
      </w:pPr>
      <w:ins w:id="95" w:author="Utku B. Demir" w:date="2022-03-03T20:01:00Z">
        <w:r>
          <w:rPr>
            <w:lang w:val="en-GB"/>
          </w:rPr>
          <w:t xml:space="preserve">The final hypothesis </w:t>
        </w:r>
        <w:r w:rsidR="00D07D7F">
          <w:rPr>
            <w:lang w:val="en-GB"/>
          </w:rPr>
          <w:t xml:space="preserve">of the study concerns with the comparison of the SI-Index created through our modelling process and the </w:t>
        </w:r>
      </w:ins>
      <w:ins w:id="96" w:author="Utku B. Demir" w:date="2022-03-03T20:06:00Z">
        <w:r w:rsidR="0080711D">
          <w:rPr>
            <w:lang w:val="en-GB"/>
          </w:rPr>
          <w:t xml:space="preserve">contribution to </w:t>
        </w:r>
      </w:ins>
      <w:ins w:id="97" w:author="Utku B. Demir" w:date="2022-03-03T20:01:00Z">
        <w:r w:rsidR="00D07D7F">
          <w:rPr>
            <w:lang w:val="en-GB"/>
          </w:rPr>
          <w:t xml:space="preserve">SI-Rating </w:t>
        </w:r>
      </w:ins>
      <w:ins w:id="98" w:author="Utku B. Demir" w:date="2022-03-03T21:21:00Z">
        <w:r w:rsidR="00A42C35">
          <w:rPr>
            <w:lang w:val="en-GB"/>
          </w:rPr>
          <w:t>entered</w:t>
        </w:r>
      </w:ins>
      <w:ins w:id="99" w:author="Utku B. Demir" w:date="2022-03-03T20:02:00Z">
        <w:r w:rsidR="00D07D7F">
          <w:rPr>
            <w:lang w:val="en-GB"/>
          </w:rPr>
          <w:t xml:space="preserve"> by each survey respondent </w:t>
        </w:r>
      </w:ins>
      <w:ins w:id="100" w:author="Utku B. Demir" w:date="2022-03-03T21:21:00Z">
        <w:r w:rsidR="00A42C35">
          <w:rPr>
            <w:lang w:val="en-GB"/>
          </w:rPr>
          <w:t>for</w:t>
        </w:r>
      </w:ins>
      <w:ins w:id="101" w:author="Utku B. Demir" w:date="2022-03-03T20:02:00Z">
        <w:r w:rsidR="00D07D7F">
          <w:rPr>
            <w:lang w:val="en-GB"/>
          </w:rPr>
          <w:t xml:space="preserve"> their project (for a detailed analysis of the survey question, see </w:t>
        </w:r>
      </w:ins>
      <w:ins w:id="102" w:author="Utku B. Demir" w:date="2022-03-03T21:12:00Z">
        <w:r w:rsidR="00E763FC">
          <w:rPr>
            <w:lang w:val="en-GB"/>
          </w:rPr>
          <w:t>Sec</w:t>
        </w:r>
      </w:ins>
      <w:ins w:id="103" w:author="Utku B. Demir" w:date="2022-03-03T21:13:00Z">
        <w:r w:rsidR="00E763FC">
          <w:rPr>
            <w:lang w:val="en-GB"/>
          </w:rPr>
          <w:t>tion</w:t>
        </w:r>
      </w:ins>
      <w:ins w:id="104" w:author="Utku B. Demir" w:date="2022-03-03T21:20:00Z">
        <w:r w:rsidR="00A42C35">
          <w:rPr>
            <w:lang w:val="en-GB"/>
          </w:rPr>
          <w:t xml:space="preserve"> </w:t>
        </w:r>
        <w:r w:rsidR="00E763FC">
          <w:rPr>
            <w:lang w:val="en-GB"/>
          </w:rPr>
          <w:fldChar w:fldCharType="begin"/>
        </w:r>
        <w:r w:rsidR="00E763FC">
          <w:rPr>
            <w:lang w:val="en-GB"/>
          </w:rPr>
          <w:instrText xml:space="preserve"> REF _Ref97234792 \r \h </w:instrText>
        </w:r>
      </w:ins>
      <w:r w:rsidR="00E763FC">
        <w:rPr>
          <w:lang w:val="en-GB"/>
        </w:rPr>
      </w:r>
      <w:r w:rsidR="00E763FC">
        <w:rPr>
          <w:lang w:val="en-GB"/>
        </w:rPr>
        <w:fldChar w:fldCharType="separate"/>
      </w:r>
      <w:ins w:id="105" w:author="Utku B. Demir" w:date="2022-03-03T21:20:00Z">
        <w:r w:rsidR="00E763FC">
          <w:rPr>
            <w:lang w:val="en-GB"/>
          </w:rPr>
          <w:t>3.4</w:t>
        </w:r>
        <w:r w:rsidR="00E763FC">
          <w:rPr>
            <w:lang w:val="en-GB"/>
          </w:rPr>
          <w:fldChar w:fldCharType="end"/>
        </w:r>
      </w:ins>
      <w:ins w:id="106" w:author="Utku B. Demir" w:date="2022-03-03T21:21:00Z">
        <w:r w:rsidR="00A42C35">
          <w:rPr>
            <w:lang w:val="en-GB"/>
          </w:rPr>
          <w:t>:</w:t>
        </w:r>
      </w:ins>
      <w:ins w:id="107" w:author="Utku B. Demir" w:date="2022-03-03T21:20:00Z">
        <w:r w:rsidR="00E763FC">
          <w:rPr>
            <w:lang w:val="en-GB"/>
          </w:rPr>
          <w:t xml:space="preserve"> </w:t>
        </w:r>
        <w:commentRangeStart w:id="108"/>
        <w:commentRangeStart w:id="109"/>
        <w:r w:rsidR="00E763FC">
          <w:rPr>
            <w:lang w:val="en-GB"/>
          </w:rPr>
          <w:fldChar w:fldCharType="begin"/>
        </w:r>
        <w:r w:rsidR="00E763FC">
          <w:rPr>
            <w:lang w:val="en-GB"/>
          </w:rPr>
          <w:instrText xml:space="preserve"> REF _Ref97234792 \h </w:instrText>
        </w:r>
      </w:ins>
      <w:r w:rsidR="00E763FC">
        <w:rPr>
          <w:lang w:val="en-GB"/>
        </w:rPr>
      </w:r>
      <w:r w:rsidR="00E763FC">
        <w:rPr>
          <w:lang w:val="en-GB"/>
        </w:rPr>
        <w:fldChar w:fldCharType="separate"/>
      </w:r>
      <w:ins w:id="110" w:author="Utku B. Demir" w:date="2022-03-03T21:20:00Z">
        <w:r w:rsidR="00E763FC" w:rsidRPr="008E1C19">
          <w:rPr>
            <w:lang w:val="en-GB"/>
          </w:rPr>
          <w:t>Contribution to SI (self-assessment)</w:t>
        </w:r>
        <w:r w:rsidR="00E763FC">
          <w:rPr>
            <w:lang w:val="en-GB"/>
          </w:rPr>
          <w:fldChar w:fldCharType="end"/>
        </w:r>
      </w:ins>
      <w:commentRangeEnd w:id="108"/>
      <w:ins w:id="111" w:author="Utku B. Demir" w:date="2022-03-03T21:22:00Z">
        <w:r w:rsidR="00A42C35">
          <w:rPr>
            <w:rStyle w:val="CommentReference"/>
          </w:rPr>
          <w:commentReference w:id="108"/>
        </w:r>
      </w:ins>
      <w:commentRangeEnd w:id="109"/>
      <w:ins w:id="112" w:author="Utku B. Demir" w:date="2022-03-03T21:25:00Z">
        <w:r w:rsidR="00A42C35">
          <w:rPr>
            <w:rStyle w:val="CommentReference"/>
          </w:rPr>
          <w:commentReference w:id="109"/>
        </w:r>
      </w:ins>
      <w:ins w:id="113" w:author="Utku B. Demir" w:date="2022-03-03T21:21:00Z">
        <w:r w:rsidR="00A42C35">
          <w:rPr>
            <w:lang w:val="en-GB"/>
          </w:rPr>
          <w:t>).</w:t>
        </w:r>
      </w:ins>
      <w:ins w:id="114" w:author="Utku B. Demir" w:date="2022-03-03T21:23:00Z">
        <w:r w:rsidR="00A42C35">
          <w:rPr>
            <w:lang w:val="en-GB"/>
          </w:rPr>
          <w:t xml:space="preserve"> </w:t>
        </w:r>
      </w:ins>
      <w:ins w:id="115" w:author="Utku B. Demir" w:date="2022-03-03T21:22:00Z">
        <w:r w:rsidR="00A42C35">
          <w:rPr>
            <w:lang w:val="en-GB"/>
          </w:rPr>
          <w:t xml:space="preserve"> </w:t>
        </w:r>
      </w:ins>
      <w:ins w:id="116" w:author="Utku B. Demir" w:date="2022-03-03T21:51:00Z">
        <w:r w:rsidR="00514792">
          <w:rPr>
            <w:lang w:val="en-GB"/>
          </w:rPr>
          <w:t xml:space="preserve">The ambition for the comparison is to find out </w:t>
        </w:r>
      </w:ins>
      <w:ins w:id="117" w:author="Utku B. Demir" w:date="2022-03-03T21:52:00Z">
        <w:r w:rsidR="00514792">
          <w:rPr>
            <w:lang w:val="en-GB"/>
          </w:rPr>
          <w:t>if there is any si</w:t>
        </w:r>
      </w:ins>
      <w:ins w:id="118" w:author="Utku B. Demir" w:date="2022-03-03T21:53:00Z">
        <w:r w:rsidR="00514792">
          <w:rPr>
            <w:lang w:val="en-GB"/>
          </w:rPr>
          <w:t xml:space="preserve">gnificant </w:t>
        </w:r>
      </w:ins>
      <w:ins w:id="119" w:author="Utku B. Demir" w:date="2022-03-03T21:52:00Z">
        <w:r w:rsidR="00514792">
          <w:rPr>
            <w:lang w:val="en-GB"/>
          </w:rPr>
          <w:t>over- or understatement regarding the self-assessed SI-</w:t>
        </w:r>
        <w:commentRangeStart w:id="120"/>
        <w:r w:rsidR="00514792">
          <w:rPr>
            <w:lang w:val="en-GB"/>
          </w:rPr>
          <w:t>Rating</w:t>
        </w:r>
      </w:ins>
      <w:commentRangeEnd w:id="120"/>
      <w:ins w:id="121" w:author="Utku B. Demir" w:date="2022-03-03T21:54:00Z">
        <w:r w:rsidR="00514792">
          <w:rPr>
            <w:rStyle w:val="CommentReference"/>
          </w:rPr>
          <w:commentReference w:id="120"/>
        </w:r>
      </w:ins>
      <w:ins w:id="122" w:author="Utku B. Demir" w:date="2022-03-03T21:52:00Z">
        <w:r w:rsidR="00514792">
          <w:rPr>
            <w:lang w:val="en-GB"/>
          </w:rPr>
          <w:t>.</w:t>
        </w:r>
      </w:ins>
    </w:p>
    <w:p w14:paraId="10D29947" w14:textId="0F85BCA0" w:rsidR="001A68F3" w:rsidRDefault="001A68F3" w:rsidP="00976ECE">
      <w:pPr>
        <w:rPr>
          <w:ins w:id="123" w:author="Utku B. Demir" w:date="2022-03-04T01:52:00Z"/>
          <w:lang w:val="en-GB"/>
        </w:rPr>
      </w:pPr>
    </w:p>
    <w:p w14:paraId="0BAC06F7" w14:textId="791E7C70" w:rsidR="0056510B" w:rsidRDefault="001A68F3">
      <w:pPr>
        <w:pStyle w:val="Heading1"/>
        <w:rPr>
          <w:ins w:id="124" w:author="Utku B. Demir" w:date="2022-03-04T06:31:00Z"/>
          <w:lang w:val="en-GB"/>
        </w:rPr>
      </w:pPr>
      <w:bookmarkStart w:id="125" w:name="_Ref97252433"/>
      <w:ins w:id="126" w:author="Utku B. Demir" w:date="2022-03-04T01:52:00Z">
        <w:r>
          <w:rPr>
            <w:lang w:val="en-GB"/>
          </w:rPr>
          <w:t>Analysis</w:t>
        </w:r>
      </w:ins>
      <w:ins w:id="127" w:author="Utku B. Demir" w:date="2022-03-04T01:53:00Z">
        <w:r>
          <w:rPr>
            <w:lang w:val="en-GB"/>
          </w:rPr>
          <w:t xml:space="preserve"> of </w:t>
        </w:r>
        <w:r w:rsidR="0056510B">
          <w:rPr>
            <w:lang w:val="en-GB"/>
          </w:rPr>
          <w:t xml:space="preserve">the survey </w:t>
        </w:r>
        <w:commentRangeStart w:id="128"/>
        <w:commentRangeStart w:id="129"/>
        <w:r w:rsidR="0056510B">
          <w:rPr>
            <w:lang w:val="en-GB"/>
          </w:rPr>
          <w:t>questions</w:t>
        </w:r>
      </w:ins>
      <w:commentRangeEnd w:id="128"/>
      <w:ins w:id="130" w:author="Utku B. Demir" w:date="2022-03-04T01:54:00Z">
        <w:r w:rsidR="0056510B">
          <w:rPr>
            <w:rStyle w:val="CommentReference"/>
            <w:rFonts w:asciiTheme="minorHAnsi" w:eastAsiaTheme="minorHAnsi" w:hAnsiTheme="minorHAnsi" w:cstheme="minorBidi"/>
            <w:color w:val="auto"/>
          </w:rPr>
          <w:commentReference w:id="128"/>
        </w:r>
        <w:commentRangeEnd w:id="129"/>
        <w:r w:rsidR="0056510B">
          <w:rPr>
            <w:rStyle w:val="CommentReference"/>
            <w:rFonts w:asciiTheme="minorHAnsi" w:eastAsiaTheme="minorHAnsi" w:hAnsiTheme="minorHAnsi" w:cstheme="minorBidi"/>
            <w:color w:val="auto"/>
          </w:rPr>
          <w:commentReference w:id="129"/>
        </w:r>
      </w:ins>
      <w:bookmarkEnd w:id="125"/>
    </w:p>
    <w:p w14:paraId="2198DE2F" w14:textId="6D12F8DB" w:rsidR="00503ED3" w:rsidRDefault="00503ED3" w:rsidP="00503ED3">
      <w:pPr>
        <w:rPr>
          <w:ins w:id="131" w:author="Utku B. Demir" w:date="2022-03-04T06:31:00Z"/>
          <w:lang w:val="en-GB"/>
        </w:rPr>
      </w:pPr>
    </w:p>
    <w:p w14:paraId="13261F2B" w14:textId="77777777" w:rsidR="00503ED3" w:rsidRDefault="00503ED3" w:rsidP="00503ED3">
      <w:pPr>
        <w:pStyle w:val="Heading2"/>
        <w:rPr>
          <w:ins w:id="132" w:author="Utku B. Demir" w:date="2022-03-04T06:31:00Z"/>
        </w:rPr>
      </w:pPr>
      <w:ins w:id="133" w:author="Utku B. Demir" w:date="2022-03-04T06:31:00Z">
        <w:r>
          <w:rPr>
            <w:lang w:val="en-GB"/>
          </w:rPr>
          <w:t xml:space="preserve">Age/ </w:t>
        </w:r>
        <w:r>
          <w:t xml:space="preserve">Academic </w:t>
        </w:r>
        <w:commentRangeStart w:id="134"/>
        <w:r>
          <w:t>Age</w:t>
        </w:r>
        <w:commentRangeEnd w:id="134"/>
        <w:r>
          <w:rPr>
            <w:rStyle w:val="CommentReference"/>
            <w:rFonts w:asciiTheme="minorHAnsi" w:eastAsiaTheme="minorHAnsi" w:hAnsiTheme="minorHAnsi" w:cstheme="minorBidi"/>
            <w:b w:val="0"/>
            <w:bCs w:val="0"/>
            <w:color w:val="auto"/>
          </w:rPr>
          <w:commentReference w:id="134"/>
        </w:r>
      </w:ins>
    </w:p>
    <w:p w14:paraId="38867F53" w14:textId="42F859E8" w:rsidR="00503ED3" w:rsidRDefault="00503ED3" w:rsidP="00503ED3">
      <w:pPr>
        <w:pStyle w:val="Caption"/>
        <w:keepNext/>
        <w:rPr>
          <w:ins w:id="135" w:author="Utku B. Demir" w:date="2022-03-04T06:31:00Z"/>
        </w:rPr>
      </w:pPr>
      <w:bookmarkStart w:id="136" w:name="_Ref97263832"/>
      <w:ins w:id="137" w:author="Utku B. Demir" w:date="2022-03-04T06:31:00Z">
        <w:r>
          <w:t xml:space="preserve">Figure </w:t>
        </w:r>
        <w:r>
          <w:fldChar w:fldCharType="begin"/>
        </w:r>
        <w:r>
          <w:instrText xml:space="preserve"> SEQ Figure \* ARABIC </w:instrText>
        </w:r>
        <w:r>
          <w:fldChar w:fldCharType="separate"/>
        </w:r>
      </w:ins>
      <w:ins w:id="138" w:author="Utku B. Demir" w:date="2022-03-04T07:22:00Z">
        <w:r w:rsidR="000F76BA">
          <w:rPr>
            <w:noProof/>
          </w:rPr>
          <w:t>1</w:t>
        </w:r>
      </w:ins>
      <w:ins w:id="139" w:author="Utku B. Demir" w:date="2022-03-04T06:31:00Z">
        <w:r>
          <w:fldChar w:fldCharType="end"/>
        </w:r>
        <w:bookmarkEnd w:id="136"/>
        <w:r>
          <w:t xml:space="preserve">: </w:t>
        </w:r>
        <w:r w:rsidRPr="00071E41">
          <w:t xml:space="preserve">Distribution of </w:t>
        </w:r>
        <w:r>
          <w:t xml:space="preserve">age and </w:t>
        </w:r>
        <w:r w:rsidRPr="00071E41">
          <w:t>academic age among the respondent</w:t>
        </w:r>
        <w:r>
          <w:t>s</w:t>
        </w:r>
      </w:ins>
    </w:p>
    <w:p w14:paraId="1ACF70AA" w14:textId="77777777" w:rsidR="00503ED3" w:rsidRDefault="00503ED3" w:rsidP="00503ED3">
      <w:pPr>
        <w:pStyle w:val="Caption"/>
        <w:keepNext/>
        <w:rPr>
          <w:ins w:id="140" w:author="Utku B. Demir" w:date="2022-03-04T06:31:00Z"/>
        </w:rPr>
      </w:pPr>
      <w:ins w:id="141" w:author="Utku B. Demir" w:date="2022-03-04T06:31:00Z">
        <w:r>
          <w:rPr>
            <w:noProof/>
          </w:rPr>
          <w:drawing>
            <wp:inline distT="0" distB="0" distL="0" distR="0" wp14:anchorId="4856267F" wp14:editId="2C0FB526">
              <wp:extent cx="5731510" cy="2865755"/>
              <wp:effectExtent l="0" t="0" r="0" b="444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31510" cy="2865755"/>
                      </a:xfrm>
                      <a:prstGeom prst="rect">
                        <a:avLst/>
                      </a:prstGeom>
                    </pic:spPr>
                  </pic:pic>
                </a:graphicData>
              </a:graphic>
            </wp:inline>
          </w:drawing>
        </w:r>
        <w:r w:rsidRPr="00C50094">
          <w:t>s</w:t>
        </w:r>
      </w:ins>
    </w:p>
    <w:p w14:paraId="2321F79C" w14:textId="77777777" w:rsidR="00503ED3" w:rsidRPr="00573A04" w:rsidRDefault="00503ED3" w:rsidP="00503ED3">
      <w:pPr>
        <w:pStyle w:val="BodyText"/>
        <w:keepNext/>
        <w:rPr>
          <w:ins w:id="142" w:author="Utku B. Demir" w:date="2022-03-04T06:31:00Z"/>
        </w:rPr>
      </w:pPr>
    </w:p>
    <w:p w14:paraId="6924EAF2" w14:textId="77777777" w:rsidR="00503ED3" w:rsidRPr="00573A04" w:rsidRDefault="00503ED3" w:rsidP="00503ED3">
      <w:pPr>
        <w:pStyle w:val="BodyText"/>
        <w:rPr>
          <w:ins w:id="143" w:author="Utku B. Demir" w:date="2022-03-04T06:31:00Z"/>
        </w:rPr>
      </w:pPr>
      <w:ins w:id="144" w:author="Utku B. Demir" w:date="2022-03-04T06:31:00Z">
        <w:r>
          <w:t xml:space="preserve">Most of the respondents’ ages are spanning between 40ies and 60ies with 50ies being the most frequently selected category (~160 Respondents, see </w:t>
        </w:r>
        <w:r>
          <w:fldChar w:fldCharType="begin"/>
        </w:r>
        <w:r>
          <w:instrText xml:space="preserve"> REF _Ref97263832 \h </w:instrText>
        </w:r>
        <w:r>
          <w:fldChar w:fldCharType="separate"/>
        </w:r>
        <w:r>
          <w:t xml:space="preserve">Figure </w:t>
        </w:r>
        <w:r>
          <w:rPr>
            <w:noProof/>
          </w:rPr>
          <w:t>3</w:t>
        </w:r>
        <w:r>
          <w:fldChar w:fldCharType="end"/>
        </w:r>
        <w:r>
          <w:t xml:space="preserve">). Although the ages are fairly well distributed, academic age seems to </w:t>
        </w:r>
        <w:proofErr w:type="gramStart"/>
        <w:r>
          <w:t>clustered</w:t>
        </w:r>
        <w:proofErr w:type="gramEnd"/>
        <w:r>
          <w:t xml:space="preserve"> under a single category. Examining academic age could have improved out understanding of the nature of SI. </w:t>
        </w:r>
        <w:commentRangeStart w:id="145"/>
        <w:r>
          <w:t xml:space="preserve">Unfortunately, academic age shows too little variation to play its role as almost 90% of the participants </w:t>
        </w:r>
        <w:r>
          <w:lastRenderedPageBreak/>
          <w:t>have over 15 years of experience in academia.</w:t>
        </w:r>
        <w:r w:rsidRPr="00D41030">
          <w:t xml:space="preserve"> </w:t>
        </w:r>
        <w:r>
          <w:t>This variable is therefore not used for hypothesis testing.</w:t>
        </w:r>
        <w:commentRangeEnd w:id="145"/>
        <w:r>
          <w:rPr>
            <w:rStyle w:val="CommentReference"/>
          </w:rPr>
          <w:commentReference w:id="145"/>
        </w:r>
      </w:ins>
    </w:p>
    <w:p w14:paraId="0BE1D516" w14:textId="77777777" w:rsidR="00503ED3" w:rsidRPr="00503ED3" w:rsidRDefault="00503ED3" w:rsidP="00503ED3">
      <w:pPr>
        <w:rPr>
          <w:ins w:id="146" w:author="Utku B. Demir" w:date="2022-03-03T21:51:00Z"/>
          <w:lang w:val="en-GB"/>
        </w:rPr>
      </w:pPr>
    </w:p>
    <w:p w14:paraId="043432F8" w14:textId="5920703C" w:rsidR="00514792" w:rsidRPr="008E1C19" w:rsidDel="00514792" w:rsidRDefault="00514792">
      <w:pPr>
        <w:pStyle w:val="Heading2"/>
        <w:rPr>
          <w:del w:id="147" w:author="Utku B. Demir" w:date="2022-03-03T21:53:00Z"/>
          <w:lang w:val="en-GB"/>
        </w:rPr>
        <w:pPrChange w:id="148" w:author="Utku B. Demir" w:date="2022-03-04T01:53:00Z">
          <w:pPr/>
        </w:pPrChange>
      </w:pPr>
    </w:p>
    <w:p w14:paraId="03B7FCBF" w14:textId="73392FE3" w:rsidR="00976ECE" w:rsidDel="00514792" w:rsidRDefault="00976ECE">
      <w:pPr>
        <w:pStyle w:val="Heading2"/>
        <w:rPr>
          <w:del w:id="149" w:author="Utku B. Demir" w:date="2022-03-03T21:53:00Z"/>
          <w:lang w:val="en-GB"/>
        </w:rPr>
        <w:pPrChange w:id="150" w:author="Utku B. Demir" w:date="2022-03-04T01:53:00Z">
          <w:pPr>
            <w:jc w:val="both"/>
          </w:pPr>
        </w:pPrChange>
      </w:pPr>
      <w:commentRangeStart w:id="151"/>
      <w:del w:id="152" w:author="Utku B. Demir" w:date="2022-03-03T21:53:00Z">
        <w:r w:rsidRPr="008E1C19" w:rsidDel="00514792">
          <w:rPr>
            <w:lang w:val="en-GB"/>
          </w:rPr>
          <w:delText>A</w:delText>
        </w:r>
        <w:r w:rsidDel="00514792">
          <w:rPr>
            <w:lang w:val="en-GB"/>
          </w:rPr>
          <w:delText>nother contribution o</w:delText>
        </w:r>
        <w:r w:rsidRPr="008E1C19" w:rsidDel="00514792">
          <w:rPr>
            <w:lang w:val="en-GB"/>
          </w:rPr>
          <w:delText>f the SI-</w:delText>
        </w:r>
        <w:r w:rsidDel="00514792">
          <w:rPr>
            <w:lang w:val="en-GB"/>
          </w:rPr>
          <w:delText>I</w:delText>
        </w:r>
        <w:r w:rsidRPr="008E1C19" w:rsidDel="00514792">
          <w:rPr>
            <w:lang w:val="en-GB"/>
          </w:rPr>
          <w:delText xml:space="preserve">ndex is to test the final hypothesis concerning the </w:delText>
        </w:r>
        <w:r w:rsidDel="00514792">
          <w:rPr>
            <w:lang w:val="en-GB"/>
          </w:rPr>
          <w:delText xml:space="preserve">respondents’ </w:delText>
        </w:r>
        <w:r w:rsidRPr="008E1C19" w:rsidDel="00514792">
          <w:rPr>
            <w:lang w:val="en-GB"/>
          </w:rPr>
          <w:delText xml:space="preserve">self-assessment </w:delText>
        </w:r>
        <w:r w:rsidDel="00514792">
          <w:rPr>
            <w:lang w:val="en-GB"/>
          </w:rPr>
          <w:delText xml:space="preserve">with regard to the contribution to </w:delText>
        </w:r>
        <w:r w:rsidRPr="008E1C19" w:rsidDel="00514792">
          <w:rPr>
            <w:lang w:val="en-GB"/>
          </w:rPr>
          <w:delText>SI.</w:delText>
        </w:r>
        <w:r w:rsidDel="00514792">
          <w:rPr>
            <w:lang w:val="en-GB"/>
          </w:rPr>
          <w:delText xml:space="preserve"> Here, the comparison with the SI-Index is applied to determine if the self-assessment SI contribution level over- or under-estimated by the survey respondents. Furthermore, the (positive) correlation between the self-assessment SI contribution level and the SI-Index might be the indication of the accuracy of the model.</w:delText>
        </w:r>
        <w:commentRangeEnd w:id="151"/>
        <w:r w:rsidR="00F949BF" w:rsidDel="00514792">
          <w:rPr>
            <w:rStyle w:val="CommentReference"/>
          </w:rPr>
          <w:commentReference w:id="151"/>
        </w:r>
      </w:del>
    </w:p>
    <w:p w14:paraId="4467D57F" w14:textId="58EAE4CE" w:rsidR="00976ECE" w:rsidRPr="008E1C19" w:rsidDel="00514792" w:rsidRDefault="00976ECE">
      <w:pPr>
        <w:pStyle w:val="Heading2"/>
        <w:rPr>
          <w:del w:id="153" w:author="Utku B. Demir" w:date="2022-03-03T21:53:00Z"/>
          <w:lang w:val="en-GB"/>
        </w:rPr>
        <w:pPrChange w:id="154" w:author="Utku B. Demir" w:date="2022-03-04T01:53:00Z">
          <w:pPr>
            <w:jc w:val="both"/>
          </w:pPr>
        </w:pPrChange>
      </w:pPr>
    </w:p>
    <w:p w14:paraId="5E76461F" w14:textId="77777777" w:rsidR="00976ECE" w:rsidRPr="008E1C19" w:rsidRDefault="00976ECE">
      <w:pPr>
        <w:pStyle w:val="Heading2"/>
        <w:rPr>
          <w:lang w:val="en-GB"/>
        </w:rPr>
        <w:pPrChange w:id="155" w:author="Utku B. Demir" w:date="2022-03-04T01:53:00Z">
          <w:pPr>
            <w:pStyle w:val="Heading1"/>
          </w:pPr>
        </w:pPrChange>
      </w:pPr>
      <w:commentRangeStart w:id="156"/>
      <w:r w:rsidRPr="008E1C19">
        <w:rPr>
          <w:lang w:val="en-GB"/>
        </w:rPr>
        <w:t xml:space="preserve">Familiarity with SI and </w:t>
      </w:r>
      <w:commentRangeStart w:id="157"/>
      <w:proofErr w:type="spellStart"/>
      <w:r w:rsidRPr="008E1C19">
        <w:rPr>
          <w:lang w:val="en-GB"/>
        </w:rPr>
        <w:t>Transdisciplinarity</w:t>
      </w:r>
      <w:commentRangeEnd w:id="157"/>
      <w:proofErr w:type="spellEnd"/>
      <w:r w:rsidRPr="008E1C19">
        <w:rPr>
          <w:rStyle w:val="CommentReference"/>
          <w:rFonts w:asciiTheme="minorHAnsi" w:eastAsiaTheme="minorHAnsi" w:hAnsiTheme="minorHAnsi" w:cstheme="minorBidi"/>
          <w:color w:val="auto"/>
          <w:lang w:val="en-GB"/>
        </w:rPr>
        <w:commentReference w:id="157"/>
      </w:r>
    </w:p>
    <w:p w14:paraId="7A6CFD0F" w14:textId="77777777" w:rsidR="00976ECE" w:rsidRPr="008E1C19" w:rsidRDefault="00976ECE" w:rsidP="00976ECE">
      <w:pPr>
        <w:rPr>
          <w:lang w:val="en-GB"/>
        </w:rPr>
      </w:pPr>
    </w:p>
    <w:commentRangeEnd w:id="156"/>
    <w:p w14:paraId="42351492" w14:textId="77777777" w:rsidR="00976ECE" w:rsidRPr="008E1C19" w:rsidRDefault="00580F8A" w:rsidP="00976ECE">
      <w:pPr>
        <w:rPr>
          <w:lang w:val="en-GB"/>
        </w:rPr>
      </w:pPr>
      <w:r>
        <w:rPr>
          <w:rStyle w:val="CommentReference"/>
        </w:rPr>
        <w:commentReference w:id="156"/>
      </w:r>
    </w:p>
    <w:p w14:paraId="28885063" w14:textId="69610033" w:rsidR="00BC670B" w:rsidRDefault="00BC670B">
      <w:pPr>
        <w:pStyle w:val="Caption"/>
        <w:keepNext/>
        <w:rPr>
          <w:ins w:id="158" w:author="Utku B. Demir" w:date="2022-03-03T23:39:00Z"/>
        </w:rPr>
        <w:pPrChange w:id="159" w:author="Utku B. Demir" w:date="2022-03-03T23:39:00Z">
          <w:pPr>
            <w:pStyle w:val="Caption"/>
          </w:pPr>
        </w:pPrChange>
      </w:pPr>
      <w:ins w:id="160" w:author="Utku B. Demir" w:date="2022-03-03T23:39:00Z">
        <w:r>
          <w:t xml:space="preserve">Figure </w:t>
        </w:r>
        <w:r>
          <w:fldChar w:fldCharType="begin"/>
        </w:r>
        <w:r>
          <w:instrText xml:space="preserve"> SEQ Figure \* ARABIC </w:instrText>
        </w:r>
      </w:ins>
      <w:r>
        <w:fldChar w:fldCharType="separate"/>
      </w:r>
      <w:ins w:id="161" w:author="Utku B. Demir" w:date="2022-03-04T07:22:00Z">
        <w:r w:rsidR="000F76BA">
          <w:rPr>
            <w:noProof/>
          </w:rPr>
          <w:t>2</w:t>
        </w:r>
      </w:ins>
      <w:ins w:id="162" w:author="Utku B. Demir" w:date="2022-03-03T23:39:00Z">
        <w:r>
          <w:fldChar w:fldCharType="end"/>
        </w:r>
        <w:r>
          <w:t xml:space="preserve">: </w:t>
        </w:r>
        <w:r w:rsidRPr="00A45DEA">
          <w:t xml:space="preserve">The distribution of SI-familiarity, familiarity with </w:t>
        </w:r>
        <w:proofErr w:type="spellStart"/>
        <w:r w:rsidRPr="00A45DEA">
          <w:t>transdisciplinarity</w:t>
        </w:r>
        <w:proofErr w:type="spellEnd"/>
        <w:r w:rsidRPr="00A45DEA">
          <w:t xml:space="preserve"> and contribution to SI rate (self-assessment)</w:t>
        </w:r>
      </w:ins>
    </w:p>
    <w:p w14:paraId="09630314" w14:textId="77777777" w:rsidR="00976ECE" w:rsidRPr="008E1C19" w:rsidRDefault="00976ECE" w:rsidP="00976ECE">
      <w:pPr>
        <w:keepNext/>
        <w:rPr>
          <w:lang w:val="en-GB"/>
        </w:rPr>
      </w:pPr>
      <w:r w:rsidRPr="008E1C19">
        <w:rPr>
          <w:noProof/>
          <w:lang w:val="de-DE" w:eastAsia="de-DE"/>
        </w:rPr>
        <w:drawing>
          <wp:inline distT="0" distB="0" distL="0" distR="0" wp14:anchorId="3EA9A86E" wp14:editId="0DAF5496">
            <wp:extent cx="5731510" cy="191071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31510" cy="1910715"/>
                    </a:xfrm>
                    <a:prstGeom prst="rect">
                      <a:avLst/>
                    </a:prstGeom>
                  </pic:spPr>
                </pic:pic>
              </a:graphicData>
            </a:graphic>
          </wp:inline>
        </w:drawing>
      </w:r>
    </w:p>
    <w:p w14:paraId="3679C82B" w14:textId="2DA3DBBE" w:rsidR="00976ECE" w:rsidRPr="008E1C19" w:rsidDel="00BC670B" w:rsidRDefault="00976ECE" w:rsidP="00976ECE">
      <w:pPr>
        <w:pStyle w:val="Caption"/>
        <w:rPr>
          <w:del w:id="163" w:author="Utku B. Demir" w:date="2022-03-03T23:39:00Z"/>
          <w:lang w:val="en-GB"/>
        </w:rPr>
      </w:pPr>
      <w:commentRangeStart w:id="164"/>
      <w:commentRangeStart w:id="165"/>
      <w:commentRangeStart w:id="166"/>
      <w:commentRangeStart w:id="167"/>
      <w:del w:id="168" w:author="Utku B. Demir" w:date="2022-03-03T23:39:00Z">
        <w:r w:rsidRPr="008E1C19" w:rsidDel="00BC670B">
          <w:rPr>
            <w:lang w:val="en-GB"/>
          </w:rPr>
          <w:delText xml:space="preserve">Figure </w:delText>
        </w:r>
      </w:del>
      <w:del w:id="169" w:author="Utku B. Demir" w:date="2022-03-03T23:27:00Z">
        <w:r w:rsidRPr="008E1C19" w:rsidDel="00AD4DD6">
          <w:rPr>
            <w:i w:val="0"/>
            <w:iCs w:val="0"/>
            <w:lang w:val="en-GB"/>
          </w:rPr>
          <w:fldChar w:fldCharType="begin"/>
        </w:r>
        <w:r w:rsidRPr="008E1C19" w:rsidDel="00AD4DD6">
          <w:rPr>
            <w:lang w:val="en-GB"/>
          </w:rPr>
          <w:delInstrText xml:space="preserve"> SEQ Figure \* ARABIC </w:delInstrText>
        </w:r>
        <w:r w:rsidRPr="008E1C19" w:rsidDel="00AD4DD6">
          <w:rPr>
            <w:i w:val="0"/>
            <w:iCs w:val="0"/>
            <w:lang w:val="en-GB"/>
          </w:rPr>
          <w:fldChar w:fldCharType="separate"/>
        </w:r>
        <w:r w:rsidDel="00AD4DD6">
          <w:rPr>
            <w:noProof/>
            <w:lang w:val="en-GB"/>
          </w:rPr>
          <w:delText>1</w:delText>
        </w:r>
        <w:r w:rsidRPr="008E1C19" w:rsidDel="00AD4DD6">
          <w:rPr>
            <w:i w:val="0"/>
            <w:iCs w:val="0"/>
            <w:lang w:val="en-GB"/>
          </w:rPr>
          <w:fldChar w:fldCharType="end"/>
        </w:r>
      </w:del>
      <w:del w:id="170" w:author="Utku B. Demir" w:date="2022-03-03T23:39:00Z">
        <w:r w:rsidRPr="008E1C19" w:rsidDel="00BC670B">
          <w:rPr>
            <w:lang w:val="en-GB"/>
          </w:rPr>
          <w:delText>: The distribution of SI-familiarity, familiarity with transdisciplinarity and contribution to SI rate (self</w:delText>
        </w:r>
        <w:r w:rsidRPr="00C6437A" w:rsidDel="00BC670B">
          <w:rPr>
            <w:lang w:val="en-GB"/>
          </w:rPr>
          <w:delText>-</w:delText>
        </w:r>
        <w:r w:rsidRPr="008E1C19" w:rsidDel="00BC670B">
          <w:rPr>
            <w:lang w:val="en-GB"/>
          </w:rPr>
          <w:delText>assessment)</w:delText>
        </w:r>
        <w:commentRangeEnd w:id="164"/>
        <w:r w:rsidR="00282CF7" w:rsidDel="00BC670B">
          <w:rPr>
            <w:rStyle w:val="CommentReference"/>
            <w:i w:val="0"/>
            <w:iCs w:val="0"/>
            <w:color w:val="auto"/>
          </w:rPr>
          <w:commentReference w:id="164"/>
        </w:r>
        <w:commentRangeEnd w:id="165"/>
        <w:r w:rsidR="00A11FE0" w:rsidDel="00BC670B">
          <w:rPr>
            <w:rStyle w:val="CommentReference"/>
            <w:i w:val="0"/>
            <w:iCs w:val="0"/>
            <w:color w:val="auto"/>
          </w:rPr>
          <w:commentReference w:id="165"/>
        </w:r>
        <w:commentRangeEnd w:id="166"/>
        <w:r w:rsidR="00007382" w:rsidDel="00BC670B">
          <w:rPr>
            <w:rStyle w:val="CommentReference"/>
            <w:i w:val="0"/>
            <w:iCs w:val="0"/>
            <w:color w:val="auto"/>
          </w:rPr>
          <w:commentReference w:id="166"/>
        </w:r>
        <w:commentRangeEnd w:id="167"/>
        <w:r w:rsidR="00007382" w:rsidDel="00BC670B">
          <w:rPr>
            <w:rStyle w:val="CommentReference"/>
            <w:i w:val="0"/>
            <w:iCs w:val="0"/>
            <w:color w:val="auto"/>
          </w:rPr>
          <w:commentReference w:id="167"/>
        </w:r>
      </w:del>
    </w:p>
    <w:p w14:paraId="7900F268" w14:textId="6392C488" w:rsidR="00976ECE" w:rsidRDefault="00962253" w:rsidP="00976ECE">
      <w:pPr>
        <w:jc w:val="both"/>
        <w:rPr>
          <w:lang w:val="en-GB"/>
        </w:rPr>
      </w:pPr>
      <w:commentRangeStart w:id="171"/>
      <w:r>
        <w:rPr>
          <w:lang w:val="en-GB"/>
        </w:rPr>
        <w:t>The survey started</w:t>
      </w:r>
      <w:r w:rsidR="00976ECE">
        <w:rPr>
          <w:lang w:val="en-GB"/>
        </w:rPr>
        <w:t xml:space="preserve"> with questions about the respondents’ </w:t>
      </w:r>
      <w:r w:rsidR="00976ECE" w:rsidRPr="007C3CE8">
        <w:rPr>
          <w:i/>
          <w:iCs/>
          <w:lang w:val="en-GB"/>
        </w:rPr>
        <w:t>familiarity with SI</w:t>
      </w:r>
      <w:r w:rsidR="00976ECE">
        <w:rPr>
          <w:lang w:val="en-GB"/>
        </w:rPr>
        <w:t xml:space="preserve"> and </w:t>
      </w:r>
      <w:r w:rsidR="00976ECE" w:rsidRPr="007C3CE8">
        <w:rPr>
          <w:i/>
          <w:iCs/>
          <w:lang w:val="en-GB"/>
        </w:rPr>
        <w:t>experience with</w:t>
      </w:r>
      <w:r w:rsidR="00976ECE">
        <w:rPr>
          <w:lang w:val="en-GB"/>
        </w:rPr>
        <w:t xml:space="preserve"> </w:t>
      </w:r>
      <w:proofErr w:type="spellStart"/>
      <w:r w:rsidR="00976ECE" w:rsidRPr="007C3CE8">
        <w:rPr>
          <w:i/>
          <w:iCs/>
          <w:lang w:val="en-GB"/>
        </w:rPr>
        <w:t>transdisciplinarity</w:t>
      </w:r>
      <w:proofErr w:type="spellEnd"/>
      <w:r w:rsidR="00976ECE">
        <w:rPr>
          <w:lang w:val="en-GB"/>
        </w:rPr>
        <w:t xml:space="preserve">. </w:t>
      </w:r>
      <w:proofErr w:type="spellStart"/>
      <w:r w:rsidR="00976ECE">
        <w:rPr>
          <w:lang w:val="en-GB"/>
        </w:rPr>
        <w:t>Transdisciplinarity</w:t>
      </w:r>
      <w:proofErr w:type="spellEnd"/>
      <w:r w:rsidR="00976ECE">
        <w:rPr>
          <w:lang w:val="en-GB"/>
        </w:rPr>
        <w:t xml:space="preserve"> is insofar an important concept in </w:t>
      </w:r>
      <w:r w:rsidR="00B74674">
        <w:rPr>
          <w:lang w:val="en-GB"/>
        </w:rPr>
        <w:t>social innovation</w:t>
      </w:r>
      <w:r w:rsidR="00976ECE">
        <w:rPr>
          <w:lang w:val="en-GB"/>
        </w:rPr>
        <w:t xml:space="preserve"> as it </w:t>
      </w:r>
      <w:r w:rsidR="00B74674">
        <w:rPr>
          <w:lang w:val="en-GB"/>
        </w:rPr>
        <w:t>allows for</w:t>
      </w:r>
      <w:r w:rsidR="00976ECE">
        <w:rPr>
          <w:lang w:val="en-GB"/>
        </w:rPr>
        <w:t xml:space="preserve"> </w:t>
      </w:r>
      <w:r w:rsidR="00976ECE" w:rsidRPr="007C3CE8">
        <w:rPr>
          <w:i/>
          <w:iCs/>
          <w:lang w:val="en-GB"/>
        </w:rPr>
        <w:t>vertical</w:t>
      </w:r>
      <w:r w:rsidR="00976ECE">
        <w:rPr>
          <w:lang w:val="en-GB"/>
        </w:rPr>
        <w:t xml:space="preserve"> inclusion in </w:t>
      </w:r>
      <w:r w:rsidR="00B74674">
        <w:rPr>
          <w:lang w:val="en-GB"/>
        </w:rPr>
        <w:t xml:space="preserve">the </w:t>
      </w:r>
      <w:r w:rsidR="00976ECE">
        <w:rPr>
          <w:lang w:val="en-GB"/>
        </w:rPr>
        <w:t>research</w:t>
      </w:r>
      <w:r w:rsidR="00B74674">
        <w:rPr>
          <w:lang w:val="en-GB"/>
        </w:rPr>
        <w:t xml:space="preserve"> project</w:t>
      </w:r>
      <w:r w:rsidR="00976ECE">
        <w:rPr>
          <w:lang w:val="en-GB"/>
        </w:rPr>
        <w:t xml:space="preserve">, </w:t>
      </w:r>
      <w:r w:rsidR="00B74674">
        <w:rPr>
          <w:lang w:val="en-GB"/>
        </w:rPr>
        <w:t>fostering</w:t>
      </w:r>
      <w:r w:rsidR="00976ECE">
        <w:rPr>
          <w:lang w:val="en-GB"/>
        </w:rPr>
        <w:t xml:space="preserve"> active participation of non-academic societal actor. For this reason, </w:t>
      </w:r>
      <w:proofErr w:type="spellStart"/>
      <w:r w:rsidR="00976ECE" w:rsidRPr="007C3CE8">
        <w:rPr>
          <w:i/>
          <w:iCs/>
          <w:lang w:val="en-GB"/>
        </w:rPr>
        <w:t>transdisciplinarity</w:t>
      </w:r>
      <w:proofErr w:type="spellEnd"/>
      <w:r w:rsidR="00976ECE">
        <w:rPr>
          <w:lang w:val="en-GB"/>
        </w:rPr>
        <w:t xml:space="preserve"> can be considered an important potential indicator for SI-relevant outcomes</w:t>
      </w:r>
      <w:commentRangeStart w:id="172"/>
      <w:r w:rsidR="00976ECE">
        <w:rPr>
          <w:lang w:val="en-GB"/>
        </w:rPr>
        <w:t>.</w:t>
      </w:r>
      <w:commentRangeEnd w:id="172"/>
      <w:r w:rsidR="00976ECE">
        <w:rPr>
          <w:rStyle w:val="CommentReference"/>
        </w:rPr>
        <w:commentReference w:id="172"/>
      </w:r>
      <w:r w:rsidR="00976ECE" w:rsidRPr="008839C0">
        <w:t xml:space="preserve"> </w:t>
      </w:r>
      <w:r w:rsidR="00976ECE" w:rsidRPr="008839C0">
        <w:rPr>
          <w:lang w:val="en-GB"/>
        </w:rPr>
        <w:t>In contrast to what is stated in SI literature</w:t>
      </w:r>
      <w:r w:rsidR="00976ECE">
        <w:rPr>
          <w:rStyle w:val="FootnoteReference"/>
          <w:lang w:val="en-GB"/>
        </w:rPr>
        <w:footnoteReference w:id="2"/>
      </w:r>
      <w:r w:rsidR="00976ECE">
        <w:rPr>
          <w:lang w:val="en-GB"/>
        </w:rPr>
        <w:t xml:space="preserve">, our theoretical framework does not consider </w:t>
      </w:r>
      <w:r w:rsidR="00976ECE" w:rsidRPr="00C93444">
        <w:rPr>
          <w:i/>
          <w:iCs/>
          <w:lang w:val="en-GB"/>
        </w:rPr>
        <w:t>transdisciplinary involvement</w:t>
      </w:r>
      <w:r w:rsidR="00976ECE">
        <w:rPr>
          <w:lang w:val="en-GB"/>
        </w:rPr>
        <w:t xml:space="preserve"> as a necessary prerequisite for research projects to contribute to SI but we expect it to be more influential than other factors (see Section </w:t>
      </w:r>
      <w:r w:rsidR="00976ECE">
        <w:rPr>
          <w:lang w:val="en-GB"/>
        </w:rPr>
        <w:fldChar w:fldCharType="begin"/>
      </w:r>
      <w:r w:rsidR="00976ECE">
        <w:rPr>
          <w:lang w:val="en-GB"/>
        </w:rPr>
        <w:instrText xml:space="preserve"> REF _Ref96529991 \r \h </w:instrText>
      </w:r>
      <w:r w:rsidR="00976ECE">
        <w:rPr>
          <w:lang w:val="en-GB"/>
        </w:rPr>
      </w:r>
      <w:r w:rsidR="00976ECE">
        <w:rPr>
          <w:lang w:val="en-GB"/>
        </w:rPr>
        <w:fldChar w:fldCharType="separate"/>
      </w:r>
      <w:r w:rsidR="00976ECE">
        <w:rPr>
          <w:lang w:val="en-GB"/>
        </w:rPr>
        <w:t>2.1</w:t>
      </w:r>
      <w:r w:rsidR="00976ECE">
        <w:rPr>
          <w:lang w:val="en-GB"/>
        </w:rPr>
        <w:fldChar w:fldCharType="end"/>
      </w:r>
      <w:r w:rsidR="00976ECE">
        <w:rPr>
          <w:lang w:val="en-GB"/>
        </w:rPr>
        <w:t xml:space="preserve"> for further exploration).</w:t>
      </w:r>
      <w:commentRangeEnd w:id="171"/>
      <w:r w:rsidR="009E2643">
        <w:rPr>
          <w:rStyle w:val="CommentReference"/>
        </w:rPr>
        <w:commentReference w:id="171"/>
      </w:r>
    </w:p>
    <w:p w14:paraId="3460895A" w14:textId="77777777" w:rsidR="00976ECE" w:rsidRDefault="00976ECE" w:rsidP="00976ECE">
      <w:pPr>
        <w:rPr>
          <w:lang w:val="en-GB"/>
        </w:rPr>
      </w:pPr>
    </w:p>
    <w:p w14:paraId="7682080D" w14:textId="2D6FD7D0" w:rsidR="00976ECE" w:rsidRDefault="00976ECE" w:rsidP="00976ECE">
      <w:pPr>
        <w:jc w:val="both"/>
        <w:rPr>
          <w:lang w:val="en-GB"/>
        </w:rPr>
      </w:pPr>
      <w:commentRangeStart w:id="173"/>
      <w:del w:id="174" w:author="Katharina Koller" w:date="2022-02-25T09:15:00Z">
        <w:r w:rsidRPr="000701C1" w:rsidDel="00F63D0F">
          <w:rPr>
            <w:lang w:val="en-GB"/>
          </w:rPr>
          <w:delText xml:space="preserve">The question regarding </w:delText>
        </w:r>
        <w:r w:rsidRPr="000701C1" w:rsidDel="00F63D0F">
          <w:rPr>
            <w:i/>
            <w:iCs/>
            <w:lang w:val="en-GB"/>
          </w:rPr>
          <w:delText xml:space="preserve">Familiarity </w:delText>
        </w:r>
        <w:commentRangeStart w:id="175"/>
        <w:r w:rsidRPr="000701C1" w:rsidDel="00F63D0F">
          <w:rPr>
            <w:i/>
            <w:iCs/>
            <w:lang w:val="en-GB"/>
          </w:rPr>
          <w:delText>with</w:delText>
        </w:r>
        <w:commentRangeEnd w:id="175"/>
        <w:r w:rsidRPr="00B01695" w:rsidDel="00F63D0F">
          <w:rPr>
            <w:rStyle w:val="CommentReference"/>
          </w:rPr>
          <w:commentReference w:id="175"/>
        </w:r>
        <w:r w:rsidRPr="00B01695" w:rsidDel="00F63D0F">
          <w:rPr>
            <w:i/>
            <w:iCs/>
            <w:lang w:val="en-GB"/>
          </w:rPr>
          <w:delText xml:space="preserve"> SI</w:delText>
        </w:r>
        <w:r w:rsidRPr="00B01695" w:rsidDel="00F63D0F">
          <w:rPr>
            <w:lang w:val="en-GB"/>
          </w:rPr>
          <w:delText xml:space="preserve"> </w:delText>
        </w:r>
      </w:del>
      <w:del w:id="176" w:author="Katharina Koller" w:date="2022-02-25T09:14:00Z">
        <w:r w:rsidRPr="00B01695" w:rsidDel="007B2F7D">
          <w:rPr>
            <w:lang w:val="en-GB"/>
          </w:rPr>
          <w:delText xml:space="preserve">delivers significant information for the hypothesis testing purposes </w:delText>
        </w:r>
      </w:del>
      <w:del w:id="177" w:author="Katharina Koller" w:date="2022-02-25T09:15:00Z">
        <w:r w:rsidRPr="00B01695" w:rsidDel="00F63D0F">
          <w:rPr>
            <w:lang w:val="en-GB"/>
          </w:rPr>
          <w:delText xml:space="preserve">with the majority of respondents stating their particularly low levels of familiarity. </w:delText>
        </w:r>
      </w:del>
      <w:commentRangeEnd w:id="173"/>
      <w:r w:rsidR="00F63D0F">
        <w:rPr>
          <w:rStyle w:val="CommentReference"/>
        </w:rPr>
        <w:commentReference w:id="173"/>
      </w:r>
      <w:proofErr w:type="gramStart"/>
      <w:r>
        <w:rPr>
          <w:lang w:val="en-GB"/>
        </w:rPr>
        <w:t>The majority of</w:t>
      </w:r>
      <w:proofErr w:type="gramEnd"/>
      <w:r>
        <w:rPr>
          <w:lang w:val="en-GB"/>
        </w:rPr>
        <w:t xml:space="preserve"> respondents (62 %) stated to be only slightly or not at all </w:t>
      </w:r>
      <w:r w:rsidRPr="00C93444">
        <w:rPr>
          <w:i/>
          <w:iCs/>
          <w:lang w:val="en-GB"/>
        </w:rPr>
        <w:t>familiar with SI</w:t>
      </w:r>
      <w:r>
        <w:rPr>
          <w:lang w:val="en-GB"/>
        </w:rPr>
        <w:t xml:space="preserve">; only 16 % stated to be highly or fully familiar with the concept of SI. This variable is of particular interest when testing if researchers mainly belonging to a scientific domain are generally more familiar with the concept than researchers belonging to a different scientific domain (see Section </w:t>
      </w:r>
      <w:r>
        <w:rPr>
          <w:lang w:val="en-GB"/>
        </w:rPr>
        <w:fldChar w:fldCharType="begin"/>
      </w:r>
      <w:r>
        <w:rPr>
          <w:lang w:val="en-GB"/>
        </w:rPr>
        <w:instrText xml:space="preserve"> REF _Ref96530183 \r \h </w:instrText>
      </w:r>
      <w:r>
        <w:rPr>
          <w:lang w:val="en-GB"/>
        </w:rPr>
      </w:r>
      <w:r>
        <w:rPr>
          <w:lang w:val="en-GB"/>
        </w:rPr>
        <w:fldChar w:fldCharType="separate"/>
      </w:r>
      <w:r>
        <w:rPr>
          <w:lang w:val="en-GB"/>
        </w:rPr>
        <w:t>2.2</w:t>
      </w:r>
      <w:r>
        <w:rPr>
          <w:lang w:val="en-GB"/>
        </w:rPr>
        <w:fldChar w:fldCharType="end"/>
      </w:r>
      <w:r>
        <w:rPr>
          <w:lang w:val="en-GB"/>
        </w:rPr>
        <w:t xml:space="preserve">). </w:t>
      </w:r>
    </w:p>
    <w:p w14:paraId="757BCA10" w14:textId="77777777" w:rsidR="00976ECE" w:rsidRDefault="00976ECE" w:rsidP="00976ECE">
      <w:pPr>
        <w:rPr>
          <w:lang w:val="en-GB"/>
        </w:rPr>
      </w:pPr>
    </w:p>
    <w:p w14:paraId="2903C505" w14:textId="4F42D4B5" w:rsidR="00976ECE" w:rsidRPr="00314ECF" w:rsidRDefault="00976ECE" w:rsidP="00976ECE">
      <w:pPr>
        <w:jc w:val="both"/>
        <w:rPr>
          <w:lang w:val="en-GB"/>
        </w:rPr>
      </w:pPr>
      <w:r>
        <w:rPr>
          <w:lang w:val="en-GB"/>
        </w:rPr>
        <w:t xml:space="preserve">The third variable in the group of self-assessments is the </w:t>
      </w:r>
      <w:r w:rsidRPr="00B01695">
        <w:rPr>
          <w:i/>
          <w:iCs/>
          <w:lang w:val="en-GB"/>
        </w:rPr>
        <w:t>project’s contribution to SI</w:t>
      </w:r>
      <w:r>
        <w:rPr>
          <w:lang w:val="en-GB"/>
        </w:rPr>
        <w:t xml:space="preserve">. </w:t>
      </w:r>
      <w:commentRangeStart w:id="178"/>
      <w:del w:id="179" w:author="Katharina Koller" w:date="2022-02-25T09:15:00Z">
        <w:r w:rsidDel="00F63D0F">
          <w:rPr>
            <w:lang w:val="en-GB"/>
          </w:rPr>
          <w:delText>The hypotheses connected to this variable will be used to test the SI-Index which is generated by the model we built based on survey results (more on this in section</w:delText>
        </w:r>
        <w:commentRangeStart w:id="180"/>
        <w:commentRangeEnd w:id="180"/>
        <w:r w:rsidDel="00F63D0F">
          <w:rPr>
            <w:rStyle w:val="CommentReference"/>
          </w:rPr>
          <w:commentReference w:id="180"/>
        </w:r>
        <w:r w:rsidDel="00F63D0F">
          <w:rPr>
            <w:lang w:val="en-GB"/>
          </w:rPr>
          <w:delText xml:space="preserve"> ). </w:delText>
        </w:r>
      </w:del>
      <w:commentRangeEnd w:id="178"/>
      <w:r w:rsidR="00F63D0F">
        <w:rPr>
          <w:rStyle w:val="CommentReference"/>
        </w:rPr>
        <w:commentReference w:id="178"/>
      </w:r>
      <w:commentRangeStart w:id="181"/>
      <w:r>
        <w:rPr>
          <w:lang w:val="en-GB"/>
        </w:rPr>
        <w:t xml:space="preserve">An especially interesting scenario is when respondents show a low level of familiarity with SI but a high level of contribution to SI as it makes it necessary to verify whether the claim is true (based on outcome variables presented below) or whether respondents </w:t>
      </w:r>
      <w:commentRangeStart w:id="182"/>
      <w:r>
        <w:rPr>
          <w:lang w:val="en-GB"/>
        </w:rPr>
        <w:t>overestimated</w:t>
      </w:r>
      <w:commentRangeEnd w:id="182"/>
      <w:r>
        <w:rPr>
          <w:rStyle w:val="CommentReference"/>
        </w:rPr>
        <w:commentReference w:id="182"/>
      </w:r>
      <w:r>
        <w:rPr>
          <w:lang w:val="en-GB"/>
        </w:rPr>
        <w:t xml:space="preserve"> their project’s contribution.</w:t>
      </w:r>
      <w:commentRangeEnd w:id="181"/>
      <w:r w:rsidR="00CD40BC">
        <w:rPr>
          <w:rStyle w:val="CommentReference"/>
        </w:rPr>
        <w:commentReference w:id="181"/>
      </w:r>
    </w:p>
    <w:p w14:paraId="10AA1860" w14:textId="77777777" w:rsidR="00976ECE" w:rsidRPr="00314ECF" w:rsidRDefault="00976ECE" w:rsidP="00976ECE">
      <w:pPr>
        <w:rPr>
          <w:lang w:val="en-GB"/>
        </w:rPr>
      </w:pPr>
    </w:p>
    <w:p w14:paraId="1FF80D04" w14:textId="13663A25" w:rsidR="00ED1BE7" w:rsidRDefault="00976ECE" w:rsidP="00503ED3">
      <w:pPr>
        <w:pStyle w:val="Heading3"/>
        <w:rPr>
          <w:ins w:id="183" w:author="Utku B. Demir" w:date="2022-03-04T03:38:00Z"/>
          <w:lang w:val="en-GB"/>
        </w:rPr>
        <w:pPrChange w:id="184" w:author="Utku B. Demir" w:date="2022-03-04T06:30:00Z">
          <w:pPr>
            <w:pStyle w:val="Heading2"/>
          </w:pPr>
        </w:pPrChange>
      </w:pPr>
      <w:bookmarkStart w:id="185" w:name="_Ref96529991"/>
      <w:commentRangeStart w:id="186"/>
      <w:r w:rsidRPr="008E1C19">
        <w:rPr>
          <w:lang w:val="en-GB"/>
        </w:rPr>
        <w:t xml:space="preserve">Experience with transdisciplinary </w:t>
      </w:r>
      <w:commentRangeStart w:id="187"/>
      <w:r w:rsidRPr="008E1C19">
        <w:rPr>
          <w:lang w:val="en-GB"/>
        </w:rPr>
        <w:t>Research</w:t>
      </w:r>
      <w:commentRangeEnd w:id="187"/>
    </w:p>
    <w:p w14:paraId="6F12C1DE" w14:textId="0157F273" w:rsidR="00ED1BE7" w:rsidRPr="008E1C19" w:rsidDel="00483E4C" w:rsidRDefault="00ED1BE7" w:rsidP="00ED1BE7">
      <w:pPr>
        <w:pStyle w:val="BodyText"/>
        <w:jc w:val="both"/>
        <w:rPr>
          <w:del w:id="188" w:author="Utku B. Demir" w:date="2022-03-04T04:51:00Z"/>
          <w:moveTo w:id="189" w:author="Utku B. Demir" w:date="2022-03-04T03:38:00Z"/>
          <w:lang w:val="en-GB"/>
        </w:rPr>
      </w:pPr>
      <w:moveToRangeStart w:id="190" w:author="Utku B. Demir" w:date="2022-03-04T03:38:00Z" w:name="move97257554"/>
      <w:proofErr w:type="gramStart"/>
      <w:moveTo w:id="191" w:author="Utku B. Demir" w:date="2022-03-04T03:38:00Z">
        <w:r w:rsidRPr="008E1C19">
          <w:rPr>
            <w:lang w:val="en-GB"/>
          </w:rPr>
          <w:t>The majority of</w:t>
        </w:r>
        <w:proofErr w:type="gramEnd"/>
        <w:r w:rsidRPr="008E1C19">
          <w:rPr>
            <w:lang w:val="en-GB"/>
          </w:rPr>
          <w:t xml:space="preserve"> the survey respondents </w:t>
        </w:r>
        <w:r>
          <w:rPr>
            <w:lang w:val="en-GB"/>
          </w:rPr>
          <w:t xml:space="preserve">stated to have some </w:t>
        </w:r>
        <w:r w:rsidRPr="008E1C19">
          <w:rPr>
            <w:lang w:val="en-GB"/>
          </w:rPr>
          <w:t xml:space="preserve">experience </w:t>
        </w:r>
        <w:r>
          <w:rPr>
            <w:lang w:val="en-GB"/>
          </w:rPr>
          <w:t xml:space="preserve">with </w:t>
        </w:r>
        <w:r w:rsidRPr="008E1C19">
          <w:rPr>
            <w:lang w:val="en-GB"/>
          </w:rPr>
          <w:t>transdisciplinary research</w:t>
        </w:r>
      </w:moveTo>
      <w:ins w:id="192" w:author="Utku B. Demir" w:date="2022-03-04T04:50:00Z">
        <w:r w:rsidR="00483E4C">
          <w:rPr>
            <w:lang w:val="en-GB"/>
          </w:rPr>
          <w:t xml:space="preserve"> (see </w:t>
        </w:r>
      </w:ins>
      <w:ins w:id="193" w:author="Utku B. Demir" w:date="2022-03-04T04:51:00Z">
        <w:r w:rsidR="00483E4C">
          <w:rPr>
            <w:lang w:val="en-GB"/>
          </w:rPr>
          <w:fldChar w:fldCharType="begin"/>
        </w:r>
        <w:r w:rsidR="00483E4C">
          <w:rPr>
            <w:lang w:val="en-GB"/>
          </w:rPr>
          <w:instrText xml:space="preserve"> REF _Ref97261888 \h </w:instrText>
        </w:r>
        <w:r w:rsidR="00483E4C">
          <w:rPr>
            <w:lang w:val="en-GB"/>
          </w:rPr>
        </w:r>
      </w:ins>
      <w:r w:rsidR="00483E4C">
        <w:rPr>
          <w:lang w:val="en-GB"/>
        </w:rPr>
        <w:fldChar w:fldCharType="separate"/>
      </w:r>
      <w:ins w:id="194" w:author="Utku B. Demir" w:date="2022-03-04T04:51:00Z">
        <w:r w:rsidR="00483E4C">
          <w:t xml:space="preserve">Table </w:t>
        </w:r>
        <w:r w:rsidR="00483E4C">
          <w:rPr>
            <w:noProof/>
          </w:rPr>
          <w:t>1</w:t>
        </w:r>
        <w:r w:rsidR="00483E4C">
          <w:rPr>
            <w:lang w:val="en-GB"/>
          </w:rPr>
          <w:fldChar w:fldCharType="end"/>
        </w:r>
        <w:r w:rsidR="00483E4C">
          <w:rPr>
            <w:lang w:val="en-GB"/>
          </w:rPr>
          <w:t>)</w:t>
        </w:r>
      </w:ins>
      <w:moveTo w:id="195" w:author="Utku B. Demir" w:date="2022-03-04T03:38:00Z">
        <w:r>
          <w:rPr>
            <w:lang w:val="en-GB"/>
          </w:rPr>
          <w:t>;</w:t>
        </w:r>
        <w:r w:rsidRPr="008E1C19">
          <w:rPr>
            <w:lang w:val="en-GB"/>
          </w:rPr>
          <w:t xml:space="preserve"> only 26</w:t>
        </w:r>
        <w:r>
          <w:rPr>
            <w:lang w:val="en-GB"/>
          </w:rPr>
          <w:t> </w:t>
        </w:r>
        <w:r w:rsidRPr="008E1C19">
          <w:rPr>
            <w:lang w:val="en-GB"/>
          </w:rPr>
          <w:t xml:space="preserve">% of the respondents rated their </w:t>
        </w:r>
        <w:r w:rsidRPr="008E1C19">
          <w:rPr>
            <w:lang w:val="en-GB"/>
          </w:rPr>
          <w:lastRenderedPageBreak/>
          <w:t xml:space="preserve">transdisciplinary experience </w:t>
        </w:r>
        <w:r w:rsidRPr="00314ECF">
          <w:rPr>
            <w:i/>
            <w:iCs/>
            <w:lang w:val="en-GB"/>
          </w:rPr>
          <w:t>low</w:t>
        </w:r>
        <w:r>
          <w:rPr>
            <w:lang w:val="en-GB"/>
          </w:rPr>
          <w:t xml:space="preserve"> to </w:t>
        </w:r>
        <w:r w:rsidRPr="00314ECF">
          <w:rPr>
            <w:i/>
            <w:iCs/>
            <w:lang w:val="en-GB"/>
          </w:rPr>
          <w:t>not at all</w:t>
        </w:r>
        <w:r>
          <w:rPr>
            <w:lang w:val="en-GB"/>
          </w:rPr>
          <w:t xml:space="preserve"> (&lt;= </w:t>
        </w:r>
        <w:r w:rsidRPr="008E1C19">
          <w:rPr>
            <w:lang w:val="en-GB"/>
          </w:rPr>
          <w:t>3 on</w:t>
        </w:r>
        <w:r>
          <w:rPr>
            <w:lang w:val="en-GB"/>
          </w:rPr>
          <w:t xml:space="preserve"> a</w:t>
        </w:r>
        <w:r w:rsidRPr="008E1C19">
          <w:rPr>
            <w:lang w:val="en-GB"/>
          </w:rPr>
          <w:t xml:space="preserve"> scale of 0 </w:t>
        </w:r>
        <w:r>
          <w:rPr>
            <w:lang w:val="en-GB"/>
          </w:rPr>
          <w:t>–</w:t>
        </w:r>
        <w:r w:rsidRPr="008E1C19">
          <w:rPr>
            <w:lang w:val="en-GB"/>
          </w:rPr>
          <w:t xml:space="preserve"> 10</w:t>
        </w:r>
        <w:r>
          <w:rPr>
            <w:lang w:val="en-GB"/>
          </w:rPr>
          <w:t>)</w:t>
        </w:r>
        <w:r w:rsidRPr="008E1C19">
          <w:rPr>
            <w:lang w:val="en-GB"/>
          </w:rPr>
          <w:t xml:space="preserve">. </w:t>
        </w:r>
        <w:r>
          <w:rPr>
            <w:lang w:val="en-GB"/>
          </w:rPr>
          <w:t>Roughly</w:t>
        </w:r>
        <w:r w:rsidRPr="008E1C19">
          <w:rPr>
            <w:lang w:val="en-GB"/>
          </w:rPr>
          <w:t xml:space="preserve"> half of all respondents (46</w:t>
        </w:r>
        <w:r>
          <w:rPr>
            <w:lang w:val="en-GB"/>
          </w:rPr>
          <w:t> %</w:t>
        </w:r>
        <w:r w:rsidRPr="008E1C19">
          <w:rPr>
            <w:lang w:val="en-GB"/>
          </w:rPr>
          <w:t xml:space="preserve">) </w:t>
        </w:r>
        <w:r>
          <w:rPr>
            <w:lang w:val="en-GB"/>
          </w:rPr>
          <w:t>assessed themselves as highly</w:t>
        </w:r>
        <w:r w:rsidRPr="008E1C19">
          <w:rPr>
            <w:lang w:val="en-GB"/>
          </w:rPr>
          <w:t xml:space="preserve"> experience</w:t>
        </w:r>
        <w:r>
          <w:rPr>
            <w:lang w:val="en-GB"/>
          </w:rPr>
          <w:t>d</w:t>
        </w:r>
        <w:r w:rsidRPr="008E1C19">
          <w:rPr>
            <w:lang w:val="en-GB"/>
          </w:rPr>
          <w:t>.</w:t>
        </w:r>
      </w:moveTo>
    </w:p>
    <w:moveToRangeEnd w:id="190"/>
    <w:p w14:paraId="53D147A0" w14:textId="77777777" w:rsidR="00ED1BE7" w:rsidRPr="00ED1BE7" w:rsidRDefault="00ED1BE7" w:rsidP="00483E4C">
      <w:pPr>
        <w:pStyle w:val="BodyText"/>
        <w:jc w:val="both"/>
        <w:rPr>
          <w:ins w:id="196" w:author="Utku B. Demir" w:date="2022-03-04T03:38:00Z"/>
          <w:lang w:val="en-GB"/>
        </w:rPr>
        <w:pPrChange w:id="197" w:author="Utku B. Demir" w:date="2022-03-04T04:51:00Z">
          <w:pPr>
            <w:pStyle w:val="Heading2"/>
          </w:pPr>
        </w:pPrChange>
      </w:pPr>
    </w:p>
    <w:p w14:paraId="19565650" w14:textId="77777777" w:rsidR="00ED1BE7" w:rsidRPr="008E1C19" w:rsidRDefault="00976ECE" w:rsidP="00ED1BE7">
      <w:pPr>
        <w:pStyle w:val="Heading2"/>
        <w:numPr>
          <w:ilvl w:val="0"/>
          <w:numId w:val="0"/>
        </w:numPr>
        <w:rPr>
          <w:lang w:val="en-GB"/>
        </w:rPr>
      </w:pPr>
      <w:r w:rsidRPr="008E1C19">
        <w:rPr>
          <w:rStyle w:val="CommentReference"/>
          <w:rFonts w:asciiTheme="minorHAnsi" w:eastAsiaTheme="minorHAnsi" w:hAnsiTheme="minorHAnsi" w:cstheme="minorBidi"/>
          <w:b w:val="0"/>
          <w:bCs w:val="0"/>
          <w:color w:val="auto"/>
          <w:lang w:val="en-GB"/>
        </w:rPr>
        <w:commentReference w:id="187"/>
      </w:r>
      <w:bookmarkEnd w:id="185"/>
      <w:commentRangeEnd w:id="186"/>
      <w:r w:rsidR="00FB78E7">
        <w:rPr>
          <w:rStyle w:val="CommentReference"/>
          <w:rFonts w:asciiTheme="minorHAnsi" w:eastAsiaTheme="minorHAnsi" w:hAnsiTheme="minorHAnsi" w:cstheme="minorBidi"/>
          <w:b w:val="0"/>
          <w:bCs w:val="0"/>
          <w:color w:val="auto"/>
        </w:rPr>
        <w:commentReference w:id="186"/>
      </w:r>
    </w:p>
    <w:p w14:paraId="3EAE1EB0" w14:textId="495B4D3F" w:rsidR="00ED1BE7" w:rsidRDefault="00ED1BE7">
      <w:pPr>
        <w:pStyle w:val="Caption"/>
        <w:keepNext/>
        <w:rPr>
          <w:ins w:id="198" w:author="Utku B. Demir" w:date="2022-03-04T03:39:00Z"/>
        </w:rPr>
        <w:pPrChange w:id="199" w:author="Utku B. Demir" w:date="2022-03-04T03:39:00Z">
          <w:pPr/>
        </w:pPrChange>
      </w:pPr>
      <w:bookmarkStart w:id="200" w:name="_Ref97261888"/>
      <w:ins w:id="201" w:author="Utku B. Demir" w:date="2022-03-04T03:39:00Z">
        <w:r>
          <w:t xml:space="preserve">Table </w:t>
        </w:r>
        <w:r>
          <w:fldChar w:fldCharType="begin"/>
        </w:r>
        <w:r>
          <w:instrText xml:space="preserve"> SEQ Table \* ARABIC </w:instrText>
        </w:r>
      </w:ins>
      <w:r>
        <w:fldChar w:fldCharType="separate"/>
      </w:r>
      <w:ins w:id="202" w:author="Utku B. Demir" w:date="2022-03-04T07:22:00Z">
        <w:r w:rsidR="000F76BA">
          <w:rPr>
            <w:noProof/>
          </w:rPr>
          <w:t>1</w:t>
        </w:r>
      </w:ins>
      <w:ins w:id="203" w:author="Utku B. Demir" w:date="2022-03-04T03:39:00Z">
        <w:r>
          <w:fldChar w:fldCharType="end"/>
        </w:r>
        <w:bookmarkEnd w:id="200"/>
        <w:r>
          <w:t xml:space="preserve">: Distribution of the transdisciplinary </w:t>
        </w:r>
        <w:commentRangeStart w:id="204"/>
        <w:r>
          <w:t>experience</w:t>
        </w:r>
      </w:ins>
      <w:commentRangeEnd w:id="204"/>
      <w:ins w:id="205" w:author="Utku B. Demir" w:date="2022-03-04T03:43:00Z">
        <w:r>
          <w:rPr>
            <w:rStyle w:val="CommentReference"/>
            <w:i w:val="0"/>
            <w:iCs w:val="0"/>
            <w:color w:val="auto"/>
          </w:rPr>
          <w:commentReference w:id="204"/>
        </w:r>
      </w:ins>
    </w:p>
    <w:tbl>
      <w:tblPr>
        <w:tblW w:w="0" w:type="auto"/>
        <w:jc w:val="center"/>
        <w:tblLook w:val="0420" w:firstRow="1" w:lastRow="0" w:firstColumn="0" w:lastColumn="0" w:noHBand="0" w:noVBand="1"/>
      </w:tblPr>
      <w:tblGrid>
        <w:gridCol w:w="3977"/>
        <w:gridCol w:w="1311"/>
        <w:gridCol w:w="2175"/>
      </w:tblGrid>
      <w:tr w:rsidR="00ED1BE7" w14:paraId="6986B58B" w14:textId="77777777" w:rsidTr="00B438E4">
        <w:trPr>
          <w:cantSplit/>
          <w:tblHeader/>
          <w:jc w:val="center"/>
        </w:trPr>
        <w:tc>
          <w:tcPr>
            <w:tcW w:w="0" w:type="auto"/>
            <w:gridSpan w:val="3"/>
            <w:tcBorders>
              <w:top w:val="single" w:sz="16" w:space="0" w:color="666666"/>
              <w:bottom w:val="single" w:sz="4" w:space="0" w:color="666666"/>
            </w:tcBorders>
            <w:shd w:val="clear" w:color="auto" w:fill="FFFFFF"/>
            <w:tcMar>
              <w:top w:w="0" w:type="dxa"/>
              <w:left w:w="0" w:type="dxa"/>
              <w:bottom w:w="0" w:type="dxa"/>
              <w:right w:w="0" w:type="dxa"/>
            </w:tcMar>
            <w:vAlign w:val="center"/>
          </w:tcPr>
          <w:p w14:paraId="2039EEB1" w14:textId="77777777" w:rsidR="00ED1BE7" w:rsidRDefault="00ED1BE7" w:rsidP="00B438E4">
            <w:pPr>
              <w:spacing w:before="100" w:after="100"/>
              <w:ind w:left="100" w:right="100"/>
            </w:pPr>
            <w:r>
              <w:rPr>
                <w:rFonts w:ascii="Helvetica" w:eastAsia="Helvetica" w:hAnsi="Helvetica" w:cs="Helvetica"/>
                <w:b/>
                <w:color w:val="000000"/>
                <w:sz w:val="22"/>
                <w:szCs w:val="22"/>
              </w:rPr>
              <w:t>How would you rate your experience with transdisciplinary research?</w:t>
            </w:r>
          </w:p>
        </w:tc>
      </w:tr>
      <w:tr w:rsidR="00ED1BE7" w14:paraId="7AC96850" w14:textId="77777777" w:rsidTr="00B438E4">
        <w:trPr>
          <w:cantSplit/>
          <w:tblHeader/>
          <w:jc w:val="center"/>
        </w:trPr>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6FEF8D01" w14:textId="77777777" w:rsidR="00ED1BE7" w:rsidRDefault="00ED1BE7" w:rsidP="00B438E4">
            <w:pPr>
              <w:spacing w:before="100" w:after="100"/>
              <w:ind w:left="100" w:right="100"/>
            </w:pPr>
            <w:r>
              <w:rPr>
                <w:rFonts w:ascii="Helvetica" w:eastAsia="Helvetica" w:hAnsi="Helvetica" w:cs="Helvetica"/>
                <w:b/>
                <w:color w:val="000000"/>
                <w:sz w:val="22"/>
                <w:szCs w:val="22"/>
              </w:rPr>
              <w:t>Answer</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540154B3" w14:textId="77777777" w:rsidR="00ED1BE7" w:rsidRDefault="00ED1BE7" w:rsidP="00B438E4">
            <w:pPr>
              <w:spacing w:before="100" w:after="100"/>
              <w:ind w:left="100" w:right="100"/>
              <w:jc w:val="right"/>
            </w:pPr>
            <w:r>
              <w:rPr>
                <w:rFonts w:ascii="Helvetica" w:eastAsia="Helvetica" w:hAnsi="Helvetica" w:cs="Helvetica"/>
                <w:b/>
                <w:color w:val="000000"/>
                <w:sz w:val="22"/>
                <w:szCs w:val="22"/>
              </w:rPr>
              <w:t>Count</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521B4240" w14:textId="77777777" w:rsidR="00ED1BE7" w:rsidRDefault="00ED1BE7" w:rsidP="00B438E4">
            <w:pPr>
              <w:spacing w:before="100" w:after="100"/>
              <w:ind w:left="100" w:right="100"/>
              <w:jc w:val="right"/>
            </w:pPr>
            <w:r>
              <w:rPr>
                <w:rFonts w:ascii="Helvetica" w:eastAsia="Helvetica" w:hAnsi="Helvetica" w:cs="Helvetica"/>
                <w:b/>
                <w:color w:val="000000"/>
                <w:sz w:val="22"/>
                <w:szCs w:val="22"/>
              </w:rPr>
              <w:t>Percentage</w:t>
            </w:r>
          </w:p>
        </w:tc>
      </w:tr>
      <w:tr w:rsidR="00ED1BE7" w14:paraId="784246B6" w14:textId="77777777" w:rsidTr="00B438E4">
        <w:trPr>
          <w:cantSplit/>
          <w:jc w:val="center"/>
        </w:trPr>
        <w:tc>
          <w:tcPr>
            <w:tcW w:w="0" w:type="auto"/>
            <w:tcBorders>
              <w:bottom w:val="single" w:sz="4" w:space="0" w:color="666666"/>
            </w:tcBorders>
            <w:shd w:val="clear" w:color="auto" w:fill="FFFFFF"/>
            <w:tcMar>
              <w:top w:w="0" w:type="dxa"/>
              <w:left w:w="0" w:type="dxa"/>
              <w:bottom w:w="0" w:type="dxa"/>
              <w:right w:w="0" w:type="dxa"/>
            </w:tcMar>
            <w:vAlign w:val="center"/>
          </w:tcPr>
          <w:p w14:paraId="1BB3C7D1" w14:textId="77777777" w:rsidR="00ED1BE7" w:rsidRDefault="00ED1BE7" w:rsidP="00B438E4">
            <w:pPr>
              <w:spacing w:before="100" w:after="100"/>
              <w:ind w:left="100" w:right="100"/>
            </w:pPr>
            <w:proofErr w:type="gramStart"/>
            <w:r>
              <w:rPr>
                <w:rFonts w:ascii="Helvetica" w:eastAsia="Helvetica" w:hAnsi="Helvetica" w:cs="Helvetica"/>
                <w:color w:val="000000"/>
                <w:sz w:val="22"/>
                <w:szCs w:val="22"/>
              </w:rPr>
              <w:t>0..not</w:t>
            </w:r>
            <w:proofErr w:type="gramEnd"/>
            <w:r>
              <w:rPr>
                <w:rFonts w:ascii="Helvetica" w:eastAsia="Helvetica" w:hAnsi="Helvetica" w:cs="Helvetica"/>
                <w:color w:val="000000"/>
                <w:sz w:val="22"/>
                <w:szCs w:val="22"/>
              </w:rPr>
              <w:t xml:space="preserve"> experienced at all</w:t>
            </w:r>
          </w:p>
        </w:tc>
        <w:tc>
          <w:tcPr>
            <w:tcW w:w="0" w:type="auto"/>
            <w:tcBorders>
              <w:bottom w:val="single" w:sz="4" w:space="0" w:color="666666"/>
            </w:tcBorders>
            <w:shd w:val="clear" w:color="auto" w:fill="FFFFFF"/>
            <w:tcMar>
              <w:top w:w="0" w:type="dxa"/>
              <w:left w:w="0" w:type="dxa"/>
              <w:bottom w:w="0" w:type="dxa"/>
              <w:right w:w="0" w:type="dxa"/>
            </w:tcMar>
            <w:vAlign w:val="center"/>
          </w:tcPr>
          <w:p w14:paraId="5B054F0D" w14:textId="77777777" w:rsidR="00ED1BE7" w:rsidRDefault="00ED1BE7" w:rsidP="00B438E4">
            <w:pPr>
              <w:spacing w:before="100" w:after="100"/>
              <w:ind w:left="100" w:right="100"/>
              <w:jc w:val="right"/>
            </w:pPr>
            <w:r>
              <w:rPr>
                <w:rFonts w:ascii="Helvetica" w:eastAsia="Helvetica" w:hAnsi="Helvetica" w:cs="Helvetica"/>
                <w:color w:val="000000"/>
                <w:sz w:val="22"/>
                <w:szCs w:val="22"/>
              </w:rPr>
              <w:t>19</w:t>
            </w:r>
          </w:p>
        </w:tc>
        <w:tc>
          <w:tcPr>
            <w:tcW w:w="0" w:type="auto"/>
            <w:tcBorders>
              <w:bottom w:val="single" w:sz="4" w:space="0" w:color="666666"/>
            </w:tcBorders>
            <w:shd w:val="clear" w:color="auto" w:fill="FFFFFF"/>
            <w:tcMar>
              <w:top w:w="0" w:type="dxa"/>
              <w:left w:w="0" w:type="dxa"/>
              <w:bottom w:w="0" w:type="dxa"/>
              <w:right w:w="0" w:type="dxa"/>
            </w:tcMar>
            <w:vAlign w:val="center"/>
          </w:tcPr>
          <w:p w14:paraId="75B6936A" w14:textId="77777777" w:rsidR="00ED1BE7" w:rsidRDefault="00ED1BE7" w:rsidP="00B438E4">
            <w:pPr>
              <w:spacing w:before="100" w:after="100"/>
              <w:ind w:left="100" w:right="100"/>
              <w:jc w:val="right"/>
            </w:pPr>
            <w:r>
              <w:rPr>
                <w:rFonts w:ascii="Helvetica" w:eastAsia="Helvetica" w:hAnsi="Helvetica" w:cs="Helvetica"/>
                <w:color w:val="000000"/>
                <w:sz w:val="22"/>
                <w:szCs w:val="22"/>
              </w:rPr>
              <w:t>4.75%</w:t>
            </w:r>
          </w:p>
        </w:tc>
      </w:tr>
      <w:tr w:rsidR="00ED1BE7" w14:paraId="044BC99F"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19FA20A" w14:textId="77777777" w:rsidR="00ED1BE7" w:rsidRDefault="00ED1BE7" w:rsidP="00B438E4">
            <w:pPr>
              <w:spacing w:before="100" w:after="100"/>
              <w:ind w:left="100" w:right="100"/>
            </w:pPr>
            <w:r>
              <w:rPr>
                <w:rFonts w:ascii="Helvetica" w:eastAsia="Helvetica" w:hAnsi="Helvetica" w:cs="Helvetica"/>
                <w:color w:val="000000"/>
                <w:sz w:val="22"/>
                <w:szCs w:val="22"/>
              </w:rPr>
              <w:t>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4181F18" w14:textId="77777777" w:rsidR="00ED1BE7" w:rsidRDefault="00ED1BE7" w:rsidP="00B438E4">
            <w:pPr>
              <w:spacing w:before="100" w:after="100"/>
              <w:ind w:left="100" w:right="100"/>
              <w:jc w:val="right"/>
            </w:pPr>
            <w:r>
              <w:rPr>
                <w:rFonts w:ascii="Helvetica" w:eastAsia="Helvetica" w:hAnsi="Helvetica" w:cs="Helvetica"/>
                <w:color w:val="000000"/>
                <w:sz w:val="22"/>
                <w:szCs w:val="22"/>
              </w:rPr>
              <w:t>18</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C6D9DCF" w14:textId="77777777" w:rsidR="00ED1BE7" w:rsidRDefault="00ED1BE7" w:rsidP="00B438E4">
            <w:pPr>
              <w:spacing w:before="100" w:after="100"/>
              <w:ind w:left="100" w:right="100"/>
              <w:jc w:val="right"/>
            </w:pPr>
            <w:r>
              <w:rPr>
                <w:rFonts w:ascii="Helvetica" w:eastAsia="Helvetica" w:hAnsi="Helvetica" w:cs="Helvetica"/>
                <w:color w:val="000000"/>
                <w:sz w:val="22"/>
                <w:szCs w:val="22"/>
              </w:rPr>
              <w:t>4.50%</w:t>
            </w:r>
          </w:p>
        </w:tc>
      </w:tr>
      <w:tr w:rsidR="00ED1BE7" w14:paraId="1FD3350D"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A828DCF" w14:textId="77777777" w:rsidR="00ED1BE7" w:rsidRDefault="00ED1BE7" w:rsidP="00B438E4">
            <w:pPr>
              <w:spacing w:before="100" w:after="100"/>
              <w:ind w:left="100" w:right="100"/>
            </w:pPr>
            <w:r>
              <w:rPr>
                <w:rFonts w:ascii="Helvetica" w:eastAsia="Helvetica" w:hAnsi="Helvetica" w:cs="Helvetica"/>
                <w:color w:val="000000"/>
                <w:sz w:val="22"/>
                <w:szCs w:val="22"/>
              </w:rPr>
              <w:t>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D872F1E" w14:textId="77777777" w:rsidR="00ED1BE7" w:rsidRDefault="00ED1BE7" w:rsidP="00B438E4">
            <w:pPr>
              <w:spacing w:before="100" w:after="100"/>
              <w:ind w:left="100" w:right="100"/>
              <w:jc w:val="right"/>
            </w:pPr>
            <w:r>
              <w:rPr>
                <w:rFonts w:ascii="Helvetica" w:eastAsia="Helvetica" w:hAnsi="Helvetica" w:cs="Helvetica"/>
                <w:color w:val="000000"/>
                <w:sz w:val="22"/>
                <w:szCs w:val="22"/>
              </w:rPr>
              <w:t>27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6276179" w14:textId="77777777" w:rsidR="00ED1BE7" w:rsidRDefault="00ED1BE7" w:rsidP="00B438E4">
            <w:pPr>
              <w:spacing w:before="100" w:after="100"/>
              <w:ind w:left="100" w:right="100"/>
              <w:jc w:val="right"/>
            </w:pPr>
            <w:r>
              <w:rPr>
                <w:rFonts w:ascii="Helvetica" w:eastAsia="Helvetica" w:hAnsi="Helvetica" w:cs="Helvetica"/>
                <w:color w:val="000000"/>
                <w:sz w:val="22"/>
                <w:szCs w:val="22"/>
              </w:rPr>
              <w:t>6.75%</w:t>
            </w:r>
          </w:p>
        </w:tc>
      </w:tr>
      <w:tr w:rsidR="00ED1BE7" w14:paraId="6BB5B0CB"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4A70240" w14:textId="77777777" w:rsidR="00ED1BE7" w:rsidRDefault="00ED1BE7" w:rsidP="00B438E4">
            <w:pPr>
              <w:spacing w:before="100" w:after="100"/>
              <w:ind w:left="100" w:right="100"/>
            </w:pPr>
            <w:r>
              <w:rPr>
                <w:rFonts w:ascii="Helvetica" w:eastAsia="Helvetica" w:hAnsi="Helvetica" w:cs="Helvetica"/>
                <w:color w:val="000000"/>
                <w:sz w:val="22"/>
                <w:szCs w:val="22"/>
              </w:rPr>
              <w:t>3</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60E1284" w14:textId="77777777" w:rsidR="00ED1BE7" w:rsidRDefault="00ED1BE7" w:rsidP="00B438E4">
            <w:pPr>
              <w:spacing w:before="100" w:after="100"/>
              <w:ind w:left="100" w:right="100"/>
              <w:jc w:val="right"/>
            </w:pPr>
            <w:r>
              <w:rPr>
                <w:rFonts w:ascii="Helvetica" w:eastAsia="Helvetica" w:hAnsi="Helvetica" w:cs="Helvetica"/>
                <w:color w:val="000000"/>
                <w:sz w:val="22"/>
                <w:szCs w:val="22"/>
              </w:rPr>
              <w:t>35</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4E90D72" w14:textId="77777777" w:rsidR="00ED1BE7" w:rsidRDefault="00ED1BE7" w:rsidP="00B438E4">
            <w:pPr>
              <w:spacing w:before="100" w:after="100"/>
              <w:ind w:left="100" w:right="100"/>
              <w:jc w:val="right"/>
            </w:pPr>
            <w:r>
              <w:rPr>
                <w:rFonts w:ascii="Helvetica" w:eastAsia="Helvetica" w:hAnsi="Helvetica" w:cs="Helvetica"/>
                <w:color w:val="000000"/>
                <w:sz w:val="22"/>
                <w:szCs w:val="22"/>
              </w:rPr>
              <w:t>8.75%</w:t>
            </w:r>
          </w:p>
        </w:tc>
      </w:tr>
      <w:tr w:rsidR="00ED1BE7" w14:paraId="5A94BAFA"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44C488B" w14:textId="77777777" w:rsidR="00ED1BE7" w:rsidRDefault="00ED1BE7" w:rsidP="00B438E4">
            <w:pPr>
              <w:spacing w:before="100" w:after="100"/>
              <w:ind w:left="100" w:right="100"/>
            </w:pPr>
            <w:r>
              <w:rPr>
                <w:rFonts w:ascii="Helvetica" w:eastAsia="Helvetica" w:hAnsi="Helvetica" w:cs="Helvetica"/>
                <w:color w:val="000000"/>
                <w:sz w:val="22"/>
                <w:szCs w:val="22"/>
              </w:rPr>
              <w:t>4</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D87CC71" w14:textId="77777777" w:rsidR="00ED1BE7" w:rsidRDefault="00ED1BE7" w:rsidP="00B438E4">
            <w:pPr>
              <w:spacing w:before="100" w:after="100"/>
              <w:ind w:left="100" w:right="100"/>
              <w:jc w:val="right"/>
            </w:pPr>
            <w:r>
              <w:rPr>
                <w:rFonts w:ascii="Helvetica" w:eastAsia="Helvetica" w:hAnsi="Helvetica" w:cs="Helvetica"/>
                <w:color w:val="000000"/>
                <w:sz w:val="22"/>
                <w:szCs w:val="22"/>
              </w:rPr>
              <w:t>22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DBB03FD" w14:textId="77777777" w:rsidR="00ED1BE7" w:rsidRDefault="00ED1BE7" w:rsidP="00B438E4">
            <w:pPr>
              <w:spacing w:before="100" w:after="100"/>
              <w:ind w:left="100" w:right="100"/>
              <w:jc w:val="right"/>
            </w:pPr>
            <w:r>
              <w:rPr>
                <w:rFonts w:ascii="Helvetica" w:eastAsia="Helvetica" w:hAnsi="Helvetica" w:cs="Helvetica"/>
                <w:color w:val="000000"/>
                <w:sz w:val="22"/>
                <w:szCs w:val="22"/>
              </w:rPr>
              <w:t>5.50%</w:t>
            </w:r>
          </w:p>
        </w:tc>
      </w:tr>
      <w:tr w:rsidR="00ED1BE7" w14:paraId="357970FF"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6D60042" w14:textId="77777777" w:rsidR="00ED1BE7" w:rsidRDefault="00ED1BE7" w:rsidP="00B438E4">
            <w:pPr>
              <w:spacing w:before="100" w:after="100"/>
              <w:ind w:left="100" w:right="100"/>
            </w:pPr>
            <w:r>
              <w:rPr>
                <w:rFonts w:ascii="Helvetica" w:eastAsia="Helvetica" w:hAnsi="Helvetica" w:cs="Helvetica"/>
                <w:color w:val="000000"/>
                <w:sz w:val="22"/>
                <w:szCs w:val="22"/>
              </w:rPr>
              <w:t>5</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AD4ABFC" w14:textId="77777777" w:rsidR="00ED1BE7" w:rsidRDefault="00ED1BE7" w:rsidP="00B438E4">
            <w:pPr>
              <w:spacing w:before="100" w:after="100"/>
              <w:ind w:left="100" w:right="100"/>
              <w:jc w:val="right"/>
            </w:pPr>
            <w:r>
              <w:rPr>
                <w:rFonts w:ascii="Helvetica" w:eastAsia="Helvetica" w:hAnsi="Helvetica" w:cs="Helvetica"/>
                <w:color w:val="000000"/>
                <w:sz w:val="22"/>
                <w:szCs w:val="22"/>
              </w:rPr>
              <w:t>40</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BD6AB61" w14:textId="77777777" w:rsidR="00ED1BE7" w:rsidRDefault="00ED1BE7" w:rsidP="00B438E4">
            <w:pPr>
              <w:spacing w:before="100" w:after="100"/>
              <w:ind w:left="100" w:right="100"/>
              <w:jc w:val="right"/>
            </w:pPr>
            <w:r>
              <w:rPr>
                <w:rFonts w:ascii="Helvetica" w:eastAsia="Helvetica" w:hAnsi="Helvetica" w:cs="Helvetica"/>
                <w:color w:val="000000"/>
                <w:sz w:val="22"/>
                <w:szCs w:val="22"/>
              </w:rPr>
              <w:t>10.00%</w:t>
            </w:r>
          </w:p>
        </w:tc>
      </w:tr>
      <w:tr w:rsidR="00ED1BE7" w14:paraId="711DBCE4"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EF0A86D" w14:textId="77777777" w:rsidR="00ED1BE7" w:rsidRDefault="00ED1BE7" w:rsidP="00B438E4">
            <w:pPr>
              <w:spacing w:before="100" w:after="100"/>
              <w:ind w:left="100" w:right="100"/>
            </w:pPr>
            <w:r>
              <w:rPr>
                <w:rFonts w:ascii="Helvetica" w:eastAsia="Helvetica" w:hAnsi="Helvetica" w:cs="Helvetica"/>
                <w:color w:val="000000"/>
                <w:sz w:val="22"/>
                <w:szCs w:val="22"/>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17A2382" w14:textId="77777777" w:rsidR="00ED1BE7" w:rsidRDefault="00ED1BE7" w:rsidP="00B438E4">
            <w:pPr>
              <w:spacing w:before="100" w:after="100"/>
              <w:ind w:left="100" w:right="100"/>
              <w:jc w:val="right"/>
            </w:pPr>
            <w:r>
              <w:rPr>
                <w:rFonts w:ascii="Helvetica" w:eastAsia="Helvetica" w:hAnsi="Helvetica" w:cs="Helvetica"/>
                <w:color w:val="000000"/>
                <w:sz w:val="22"/>
                <w:szCs w:val="22"/>
              </w:rPr>
              <w:t>33</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5B0F7C4" w14:textId="77777777" w:rsidR="00ED1BE7" w:rsidRDefault="00ED1BE7" w:rsidP="00B438E4">
            <w:pPr>
              <w:spacing w:before="100" w:after="100"/>
              <w:ind w:left="100" w:right="100"/>
              <w:jc w:val="right"/>
            </w:pPr>
            <w:r>
              <w:rPr>
                <w:rFonts w:ascii="Helvetica" w:eastAsia="Helvetica" w:hAnsi="Helvetica" w:cs="Helvetica"/>
                <w:color w:val="000000"/>
                <w:sz w:val="22"/>
                <w:szCs w:val="22"/>
              </w:rPr>
              <w:t>8.25%</w:t>
            </w:r>
          </w:p>
        </w:tc>
      </w:tr>
      <w:tr w:rsidR="00ED1BE7" w14:paraId="63FA9CE0"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CE47ADB" w14:textId="77777777" w:rsidR="00ED1BE7" w:rsidRDefault="00ED1BE7" w:rsidP="00B438E4">
            <w:pPr>
              <w:spacing w:before="100" w:after="100"/>
              <w:ind w:left="100" w:right="100"/>
            </w:pPr>
            <w:r>
              <w:rPr>
                <w:rFonts w:ascii="Helvetica" w:eastAsia="Helvetica" w:hAnsi="Helvetica" w:cs="Helvetica"/>
                <w:color w:val="000000"/>
                <w:sz w:val="22"/>
                <w:szCs w:val="22"/>
              </w:rPr>
              <w:t>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449D923" w14:textId="77777777" w:rsidR="00ED1BE7" w:rsidRDefault="00ED1BE7" w:rsidP="00B438E4">
            <w:pPr>
              <w:spacing w:before="100" w:after="100"/>
              <w:ind w:left="100" w:right="100"/>
              <w:jc w:val="right"/>
            </w:pPr>
            <w:r>
              <w:rPr>
                <w:rFonts w:ascii="Helvetica" w:eastAsia="Helvetica" w:hAnsi="Helvetica" w:cs="Helvetica"/>
                <w:color w:val="000000"/>
                <w:sz w:val="22"/>
                <w:szCs w:val="22"/>
              </w:rPr>
              <w:t>61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01BC253" w14:textId="77777777" w:rsidR="00ED1BE7" w:rsidRDefault="00ED1BE7" w:rsidP="00B438E4">
            <w:pPr>
              <w:spacing w:before="100" w:after="100"/>
              <w:ind w:left="100" w:right="100"/>
              <w:jc w:val="right"/>
            </w:pPr>
            <w:r>
              <w:rPr>
                <w:rFonts w:ascii="Helvetica" w:eastAsia="Helvetica" w:hAnsi="Helvetica" w:cs="Helvetica"/>
                <w:color w:val="000000"/>
                <w:sz w:val="22"/>
                <w:szCs w:val="22"/>
              </w:rPr>
              <w:t>15.25%</w:t>
            </w:r>
          </w:p>
        </w:tc>
      </w:tr>
      <w:tr w:rsidR="00ED1BE7" w14:paraId="6FB25C72"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0613C75" w14:textId="77777777" w:rsidR="00ED1BE7" w:rsidRDefault="00ED1BE7" w:rsidP="00B438E4">
            <w:pPr>
              <w:spacing w:before="100" w:after="100"/>
              <w:ind w:left="100" w:right="100"/>
            </w:pPr>
            <w:r>
              <w:rPr>
                <w:rFonts w:ascii="Helvetica" w:eastAsia="Helvetica" w:hAnsi="Helvetica" w:cs="Helvetica"/>
                <w:color w:val="000000"/>
                <w:sz w:val="22"/>
                <w:szCs w:val="22"/>
              </w:rPr>
              <w:t>8</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D590A60" w14:textId="77777777" w:rsidR="00ED1BE7" w:rsidRDefault="00ED1BE7" w:rsidP="00B438E4">
            <w:pPr>
              <w:spacing w:before="100" w:after="100"/>
              <w:ind w:left="100" w:right="100"/>
              <w:jc w:val="right"/>
            </w:pPr>
            <w:r>
              <w:rPr>
                <w:rFonts w:ascii="Helvetica" w:eastAsia="Helvetica" w:hAnsi="Helvetica" w:cs="Helvetica"/>
                <w:color w:val="000000"/>
                <w:sz w:val="22"/>
                <w:szCs w:val="22"/>
              </w:rPr>
              <w:t>41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BEFF5B7" w14:textId="77777777" w:rsidR="00ED1BE7" w:rsidRDefault="00ED1BE7" w:rsidP="00B438E4">
            <w:pPr>
              <w:spacing w:before="100" w:after="100"/>
              <w:ind w:left="100" w:right="100"/>
              <w:jc w:val="right"/>
            </w:pPr>
            <w:r>
              <w:rPr>
                <w:rFonts w:ascii="Helvetica" w:eastAsia="Helvetica" w:hAnsi="Helvetica" w:cs="Helvetica"/>
                <w:color w:val="000000"/>
                <w:sz w:val="22"/>
                <w:szCs w:val="22"/>
              </w:rPr>
              <w:t>10.25%</w:t>
            </w:r>
          </w:p>
        </w:tc>
      </w:tr>
      <w:tr w:rsidR="00ED1BE7" w14:paraId="0D927ECC"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8918211" w14:textId="77777777" w:rsidR="00ED1BE7" w:rsidRDefault="00ED1BE7" w:rsidP="00B438E4">
            <w:pPr>
              <w:spacing w:before="100" w:after="100"/>
              <w:ind w:left="100" w:right="100"/>
            </w:pPr>
            <w:r>
              <w:rPr>
                <w:rFonts w:ascii="Helvetica" w:eastAsia="Helvetica" w:hAnsi="Helvetica" w:cs="Helvetica"/>
                <w:color w:val="000000"/>
                <w:sz w:val="22"/>
                <w:szCs w:val="22"/>
              </w:rPr>
              <w:t>9</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1379B5E" w14:textId="77777777" w:rsidR="00ED1BE7" w:rsidRDefault="00ED1BE7" w:rsidP="00B438E4">
            <w:pPr>
              <w:spacing w:before="100" w:after="100"/>
              <w:ind w:left="100" w:right="100"/>
              <w:jc w:val="right"/>
            </w:pPr>
            <w:r>
              <w:rPr>
                <w:rFonts w:ascii="Helvetica" w:eastAsia="Helvetica" w:hAnsi="Helvetica" w:cs="Helvetica"/>
                <w:color w:val="000000"/>
                <w:sz w:val="22"/>
                <w:szCs w:val="22"/>
              </w:rPr>
              <w:t>31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D505324" w14:textId="77777777" w:rsidR="00ED1BE7" w:rsidRDefault="00ED1BE7" w:rsidP="00B438E4">
            <w:pPr>
              <w:spacing w:before="100" w:after="100"/>
              <w:ind w:left="100" w:right="100"/>
              <w:jc w:val="right"/>
            </w:pPr>
            <w:r>
              <w:rPr>
                <w:rFonts w:ascii="Helvetica" w:eastAsia="Helvetica" w:hAnsi="Helvetica" w:cs="Helvetica"/>
                <w:color w:val="000000"/>
                <w:sz w:val="22"/>
                <w:szCs w:val="22"/>
              </w:rPr>
              <w:t>7.75%</w:t>
            </w:r>
          </w:p>
        </w:tc>
      </w:tr>
      <w:tr w:rsidR="00ED1BE7" w14:paraId="729EAF43"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8170F2E" w14:textId="77777777" w:rsidR="00ED1BE7" w:rsidRDefault="00ED1BE7" w:rsidP="00B438E4">
            <w:pPr>
              <w:spacing w:before="100" w:after="100"/>
              <w:ind w:left="100" w:right="100"/>
            </w:pPr>
            <w:proofErr w:type="gramStart"/>
            <w:r>
              <w:rPr>
                <w:rFonts w:ascii="Helvetica" w:eastAsia="Helvetica" w:hAnsi="Helvetica" w:cs="Helvetica"/>
                <w:color w:val="000000"/>
                <w:sz w:val="22"/>
                <w:szCs w:val="22"/>
              </w:rPr>
              <w:t>10..highly</w:t>
            </w:r>
            <w:proofErr w:type="gramEnd"/>
            <w:r>
              <w:rPr>
                <w:rFonts w:ascii="Helvetica" w:eastAsia="Helvetica" w:hAnsi="Helvetica" w:cs="Helvetica"/>
                <w:color w:val="000000"/>
                <w:sz w:val="22"/>
                <w:szCs w:val="22"/>
              </w:rPr>
              <w:t xml:space="preserve"> experienced</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7AE44F5" w14:textId="77777777" w:rsidR="00ED1BE7" w:rsidRDefault="00ED1BE7" w:rsidP="00B438E4">
            <w:pPr>
              <w:spacing w:before="100" w:after="100"/>
              <w:ind w:left="100" w:right="100"/>
              <w:jc w:val="right"/>
            </w:pPr>
            <w:r>
              <w:rPr>
                <w:rFonts w:ascii="Helvetica" w:eastAsia="Helvetica" w:hAnsi="Helvetica" w:cs="Helvetica"/>
                <w:color w:val="000000"/>
                <w:sz w:val="22"/>
                <w:szCs w:val="22"/>
              </w:rPr>
              <w:t>47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3983E66" w14:textId="77777777" w:rsidR="00ED1BE7" w:rsidRDefault="00ED1BE7" w:rsidP="00B438E4">
            <w:pPr>
              <w:spacing w:before="100" w:after="100"/>
              <w:ind w:left="100" w:right="100"/>
              <w:jc w:val="right"/>
            </w:pPr>
            <w:r>
              <w:rPr>
                <w:rFonts w:ascii="Helvetica" w:eastAsia="Helvetica" w:hAnsi="Helvetica" w:cs="Helvetica"/>
                <w:color w:val="000000"/>
                <w:sz w:val="22"/>
                <w:szCs w:val="22"/>
              </w:rPr>
              <w:t>11.75%</w:t>
            </w:r>
          </w:p>
        </w:tc>
      </w:tr>
      <w:tr w:rsidR="00ED1BE7" w14:paraId="329E40E9"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CB67FDF" w14:textId="77777777" w:rsidR="00ED1BE7" w:rsidRDefault="00ED1BE7" w:rsidP="00B438E4">
            <w:pPr>
              <w:spacing w:before="100" w:after="100"/>
              <w:ind w:left="100" w:right="100"/>
            </w:pPr>
            <w:r>
              <w:rPr>
                <w:rFonts w:ascii="Helvetica" w:eastAsia="Helvetica" w:hAnsi="Helvetica" w:cs="Helvetica"/>
                <w:color w:val="000000"/>
                <w:sz w:val="22"/>
                <w:szCs w:val="22"/>
              </w:rPr>
              <w:t>No answer</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0546276" w14:textId="77777777" w:rsidR="00ED1BE7" w:rsidRDefault="00ED1BE7" w:rsidP="00B438E4">
            <w:pPr>
              <w:spacing w:before="100" w:after="100"/>
              <w:ind w:left="100" w:right="100"/>
              <w:jc w:val="right"/>
            </w:pPr>
            <w:r>
              <w:rPr>
                <w:rFonts w:ascii="Helvetica" w:eastAsia="Helvetica" w:hAnsi="Helvetica" w:cs="Helvetica"/>
                <w:color w:val="000000"/>
                <w:sz w:val="22"/>
                <w:szCs w:val="22"/>
              </w:rPr>
              <w:t>14</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051F12F" w14:textId="77777777" w:rsidR="00ED1BE7" w:rsidRDefault="00ED1BE7" w:rsidP="00B438E4">
            <w:pPr>
              <w:spacing w:before="100" w:after="100"/>
              <w:ind w:left="100" w:right="100"/>
              <w:jc w:val="right"/>
            </w:pPr>
            <w:r>
              <w:rPr>
                <w:rFonts w:ascii="Helvetica" w:eastAsia="Helvetica" w:hAnsi="Helvetica" w:cs="Helvetica"/>
                <w:color w:val="000000"/>
                <w:sz w:val="22"/>
                <w:szCs w:val="22"/>
              </w:rPr>
              <w:t>3.50%</w:t>
            </w:r>
          </w:p>
        </w:tc>
      </w:tr>
      <w:tr w:rsidR="00ED1BE7" w14:paraId="66E12148"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C2D0441" w14:textId="77777777" w:rsidR="00ED1BE7" w:rsidRDefault="00ED1BE7" w:rsidP="00B438E4">
            <w:pPr>
              <w:spacing w:before="100" w:after="100"/>
              <w:ind w:left="100" w:right="100"/>
            </w:pPr>
            <w:r>
              <w:rPr>
                <w:rFonts w:ascii="Helvetica" w:eastAsia="Helvetica" w:hAnsi="Helvetica" w:cs="Helvetica"/>
                <w:color w:val="000000"/>
                <w:sz w:val="22"/>
                <w:szCs w:val="22"/>
              </w:rPr>
              <w:t>Not completed</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6093B1B" w14:textId="77777777" w:rsidR="00ED1BE7" w:rsidRDefault="00ED1BE7" w:rsidP="00B438E4">
            <w:pPr>
              <w:spacing w:before="100" w:after="100"/>
              <w:ind w:left="100" w:right="100"/>
              <w:jc w:val="right"/>
            </w:pPr>
            <w:r>
              <w:rPr>
                <w:rFonts w:ascii="Helvetica" w:eastAsia="Helvetica" w:hAnsi="Helvetica" w:cs="Helvetica"/>
                <w:color w:val="000000"/>
                <w:sz w:val="22"/>
                <w:szCs w:val="22"/>
              </w:rPr>
              <w:t>12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B2D60A4" w14:textId="77777777" w:rsidR="00ED1BE7" w:rsidRDefault="00ED1BE7" w:rsidP="00B438E4">
            <w:pPr>
              <w:spacing w:before="100" w:after="100"/>
              <w:ind w:left="100" w:right="100"/>
              <w:jc w:val="right"/>
            </w:pPr>
            <w:r>
              <w:rPr>
                <w:rFonts w:ascii="Helvetica" w:eastAsia="Helvetica" w:hAnsi="Helvetica" w:cs="Helvetica"/>
                <w:color w:val="000000"/>
                <w:sz w:val="22"/>
                <w:szCs w:val="22"/>
              </w:rPr>
              <w:t>3.00%</w:t>
            </w:r>
          </w:p>
        </w:tc>
      </w:tr>
      <w:tr w:rsidR="00ED1BE7" w14:paraId="6F3B0BB6" w14:textId="77777777" w:rsidTr="00B438E4">
        <w:trPr>
          <w:cantSplit/>
          <w:jc w:val="center"/>
        </w:trPr>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65C6BFB7" w14:textId="519C45BE" w:rsidR="00ED1BE7" w:rsidRDefault="00ED1BE7" w:rsidP="00B438E4">
            <w:pPr>
              <w:spacing w:before="100" w:after="100"/>
              <w:ind w:left="100" w:right="100"/>
            </w:pPr>
            <w:r>
              <w:rPr>
                <w:rFonts w:ascii="Helvetica" w:eastAsia="Helvetica" w:hAnsi="Helvetica" w:cs="Helvetica"/>
                <w:color w:val="000000"/>
                <w:sz w:val="22"/>
                <w:szCs w:val="22"/>
              </w:rPr>
              <w:t>Total (gross)</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4B5B34A" w14:textId="77777777" w:rsidR="00ED1BE7" w:rsidRDefault="00ED1BE7" w:rsidP="00B438E4">
            <w:pPr>
              <w:spacing w:before="100" w:after="100"/>
              <w:ind w:left="100" w:right="100"/>
              <w:jc w:val="right"/>
            </w:pPr>
            <w:r>
              <w:rPr>
                <w:rFonts w:ascii="Helvetica" w:eastAsia="Helvetica" w:hAnsi="Helvetica" w:cs="Helvetica"/>
                <w:color w:val="000000"/>
                <w:sz w:val="22"/>
                <w:szCs w:val="22"/>
              </w:rPr>
              <w:t>400</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9ABCF43" w14:textId="77777777" w:rsidR="00ED1BE7" w:rsidRDefault="00ED1BE7" w:rsidP="00B438E4">
            <w:pPr>
              <w:spacing w:before="100" w:after="100"/>
              <w:ind w:left="100" w:right="100"/>
              <w:jc w:val="right"/>
            </w:pPr>
            <w:r>
              <w:rPr>
                <w:rFonts w:ascii="Helvetica" w:eastAsia="Helvetica" w:hAnsi="Helvetica" w:cs="Helvetica"/>
                <w:color w:val="000000"/>
                <w:sz w:val="22"/>
                <w:szCs w:val="22"/>
              </w:rPr>
              <w:t>100.00%</w:t>
            </w:r>
          </w:p>
        </w:tc>
      </w:tr>
    </w:tbl>
    <w:p w14:paraId="224E5725" w14:textId="75125F77" w:rsidR="00ED4524" w:rsidRDefault="00ED4524" w:rsidP="00ED4524">
      <w:pPr>
        <w:pStyle w:val="Caption"/>
        <w:keepNext/>
        <w:rPr>
          <w:ins w:id="206" w:author="Utku B. Demir" w:date="2022-03-04T04:43:00Z"/>
        </w:rPr>
        <w:pPrChange w:id="207" w:author="Utku B. Demir" w:date="2022-03-04T04:43:00Z">
          <w:pPr>
            <w:pStyle w:val="Caption"/>
          </w:pPr>
        </w:pPrChange>
      </w:pPr>
      <w:ins w:id="208" w:author="Utku B. Demir" w:date="2022-03-04T04:43:00Z">
        <w:r>
          <w:lastRenderedPageBreak/>
          <w:t xml:space="preserve">Figure </w:t>
        </w:r>
        <w:r>
          <w:fldChar w:fldCharType="begin"/>
        </w:r>
        <w:r>
          <w:instrText xml:space="preserve"> SEQ Figure \* ARABIC </w:instrText>
        </w:r>
      </w:ins>
      <w:r>
        <w:fldChar w:fldCharType="separate"/>
      </w:r>
      <w:ins w:id="209" w:author="Utku B. Demir" w:date="2022-03-04T04:43:00Z">
        <w:r>
          <w:rPr>
            <w:noProof/>
          </w:rPr>
          <w:t>2</w:t>
        </w:r>
        <w:r>
          <w:fldChar w:fldCharType="end"/>
        </w:r>
        <w:r>
          <w:t>:</w:t>
        </w:r>
        <w:r w:rsidRPr="00750BC1">
          <w:t xml:space="preserve"> Distribution of the transdisciplinary experience</w:t>
        </w:r>
      </w:ins>
    </w:p>
    <w:p w14:paraId="46ABA4C0" w14:textId="77777777" w:rsidR="00483E4C" w:rsidRDefault="00483E4C" w:rsidP="008237CF">
      <w:pPr>
        <w:pStyle w:val="Caption"/>
        <w:keepNext/>
        <w:rPr>
          <w:ins w:id="210" w:author="Utku B. Demir" w:date="2022-03-04T04:52:00Z"/>
        </w:rPr>
      </w:pPr>
    </w:p>
    <w:p w14:paraId="128B4854" w14:textId="5D1AB740" w:rsidR="008237CF" w:rsidRPr="008237CF" w:rsidRDefault="008237CF" w:rsidP="008237CF">
      <w:pPr>
        <w:pStyle w:val="Caption"/>
        <w:keepNext/>
        <w:rPr>
          <w:ins w:id="211" w:author="Utku B. Demir" w:date="2022-03-04T04:00:00Z"/>
        </w:rPr>
        <w:pPrChange w:id="212" w:author="Utku B. Demir" w:date="2022-03-04T04:49:00Z">
          <w:pPr>
            <w:pStyle w:val="Caption"/>
          </w:pPr>
        </w:pPrChange>
      </w:pPr>
    </w:p>
    <w:p w14:paraId="6875E042" w14:textId="313EC030" w:rsidR="00976ECE" w:rsidRDefault="00027F21">
      <w:pPr>
        <w:pStyle w:val="Heading2"/>
        <w:numPr>
          <w:ilvl w:val="0"/>
          <w:numId w:val="0"/>
        </w:numPr>
        <w:rPr>
          <w:ins w:id="213" w:author="Utku B. Demir" w:date="2022-03-04T04:52:00Z"/>
          <w:lang w:val="en-GB"/>
        </w:rPr>
      </w:pPr>
      <w:commentRangeStart w:id="214"/>
      <w:ins w:id="215" w:author="Utku B. Demir" w:date="2022-03-04T04:04:00Z">
        <w:r>
          <w:rPr>
            <w:rStyle w:val="CommentReference"/>
            <w:rFonts w:asciiTheme="minorHAnsi" w:eastAsiaTheme="minorHAnsi" w:hAnsiTheme="minorHAnsi" w:cstheme="minorBidi"/>
            <w:b w:val="0"/>
            <w:bCs w:val="0"/>
            <w:color w:val="auto"/>
          </w:rPr>
          <w:commentReference w:id="216"/>
        </w:r>
      </w:ins>
      <w:commentRangeEnd w:id="214"/>
      <w:ins w:id="217" w:author="Utku B. Demir" w:date="2022-03-04T04:49:00Z">
        <w:r w:rsidR="008237CF">
          <w:rPr>
            <w:rStyle w:val="CommentReference"/>
            <w:rFonts w:asciiTheme="minorHAnsi" w:eastAsiaTheme="minorHAnsi" w:hAnsiTheme="minorHAnsi" w:cstheme="minorBidi"/>
            <w:b w:val="0"/>
            <w:bCs w:val="0"/>
            <w:color w:val="auto"/>
          </w:rPr>
          <w:commentReference w:id="214"/>
        </w:r>
      </w:ins>
      <w:ins w:id="218" w:author="Utku B. Demir" w:date="2022-03-04T05:55:00Z">
        <w:r w:rsidR="00DE7C3C">
          <w:rPr>
            <w:noProof/>
            <w:lang w:val="en-GB"/>
          </w:rPr>
          <w:drawing>
            <wp:inline distT="0" distB="0" distL="0" distR="0" wp14:anchorId="4F5FAFA1" wp14:editId="1EDC6595">
              <wp:extent cx="5731510" cy="2865755"/>
              <wp:effectExtent l="0" t="0" r="0" b="444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31510" cy="2865755"/>
                      </a:xfrm>
                      <a:prstGeom prst="rect">
                        <a:avLst/>
                      </a:prstGeom>
                    </pic:spPr>
                  </pic:pic>
                </a:graphicData>
              </a:graphic>
            </wp:inline>
          </w:drawing>
        </w:r>
      </w:ins>
    </w:p>
    <w:p w14:paraId="7CB4CA5E" w14:textId="5610419B" w:rsidR="00483E4C" w:rsidRPr="00483E4C" w:rsidRDefault="00483E4C" w:rsidP="00483E4C">
      <w:pPr>
        <w:pStyle w:val="BodyText"/>
        <w:rPr>
          <w:ins w:id="219" w:author="Utku B. Demir" w:date="2022-03-04T04:52:00Z"/>
          <w:lang w:val="en-GB"/>
        </w:rPr>
        <w:pPrChange w:id="220" w:author="Utku B. Demir" w:date="2022-03-04T04:52:00Z">
          <w:pPr>
            <w:pStyle w:val="Heading2"/>
            <w:numPr>
              <w:ilvl w:val="0"/>
              <w:numId w:val="0"/>
            </w:numPr>
            <w:ind w:left="0" w:firstLine="0"/>
          </w:pPr>
        </w:pPrChange>
      </w:pPr>
      <w:proofErr w:type="gramStart"/>
      <w:ins w:id="221" w:author="Utku B. Demir" w:date="2022-03-04T04:52:00Z">
        <w:r>
          <w:rPr>
            <w:lang w:val="en-GB"/>
          </w:rPr>
          <w:t>A majority of</w:t>
        </w:r>
        <w:proofErr w:type="gramEnd"/>
        <w:r>
          <w:rPr>
            <w:lang w:val="en-GB"/>
          </w:rPr>
          <w:t xml:space="preserve"> the respondents</w:t>
        </w:r>
      </w:ins>
      <w:ins w:id="222" w:author="Utku B. Demir" w:date="2022-03-04T04:53:00Z">
        <w:r>
          <w:rPr>
            <w:lang w:val="en-GB"/>
          </w:rPr>
          <w:t xml:space="preserve"> (~97%)</w:t>
        </w:r>
      </w:ins>
      <w:ins w:id="223" w:author="Utku B. Demir" w:date="2022-03-04T04:52:00Z">
        <w:r>
          <w:rPr>
            <w:lang w:val="en-GB"/>
          </w:rPr>
          <w:t xml:space="preserve"> have replied to the question about their level of t</w:t>
        </w:r>
      </w:ins>
      <w:ins w:id="224" w:author="Utku B. Demir" w:date="2022-03-04T04:53:00Z">
        <w:r>
          <w:rPr>
            <w:lang w:val="en-GB"/>
          </w:rPr>
          <w:t xml:space="preserve">ransdisciplinary experience. </w:t>
        </w:r>
      </w:ins>
    </w:p>
    <w:p w14:paraId="3F4B5C5C" w14:textId="7D2E5C0F" w:rsidR="00483E4C" w:rsidRDefault="00483E4C" w:rsidP="00483E4C">
      <w:pPr>
        <w:pStyle w:val="BodyText"/>
        <w:rPr>
          <w:ins w:id="225" w:author="Utku B. Demir" w:date="2022-03-04T04:52:00Z"/>
          <w:lang w:val="en-GB"/>
        </w:rPr>
      </w:pPr>
    </w:p>
    <w:p w14:paraId="768E93E5" w14:textId="01F2FD5E" w:rsidR="00483E4C" w:rsidRDefault="00483E4C" w:rsidP="00483E4C">
      <w:pPr>
        <w:pStyle w:val="BodyText"/>
        <w:rPr>
          <w:ins w:id="226" w:author="Utku B. Demir" w:date="2022-03-04T04:52:00Z"/>
          <w:lang w:val="en-GB"/>
        </w:rPr>
      </w:pPr>
    </w:p>
    <w:p w14:paraId="61EEA835" w14:textId="77777777" w:rsidR="00483E4C" w:rsidRPr="00483E4C" w:rsidRDefault="00483E4C" w:rsidP="00483E4C">
      <w:pPr>
        <w:pStyle w:val="BodyText"/>
        <w:rPr>
          <w:lang w:val="en-GB"/>
        </w:rPr>
        <w:pPrChange w:id="227" w:author="Utku B. Demir" w:date="2022-03-04T04:52:00Z">
          <w:pPr>
            <w:pStyle w:val="Heading2"/>
          </w:pPr>
        </w:pPrChange>
      </w:pPr>
      <w:commentRangeStart w:id="216"/>
      <w:commentRangeEnd w:id="216"/>
    </w:p>
    <w:p w14:paraId="0D292576" w14:textId="7E6CF609" w:rsidR="00976ECE" w:rsidRPr="008E1C19" w:rsidDel="00503ED3" w:rsidRDefault="00976ECE" w:rsidP="00976ECE">
      <w:pPr>
        <w:pStyle w:val="BodyText"/>
        <w:jc w:val="both"/>
        <w:rPr>
          <w:del w:id="228" w:author="Utku B. Demir" w:date="2022-03-04T06:31:00Z"/>
          <w:moveFrom w:id="229" w:author="Utku B. Demir" w:date="2022-03-04T03:38:00Z"/>
          <w:lang w:val="en-GB"/>
        </w:rPr>
      </w:pPr>
      <w:moveFromRangeStart w:id="230" w:author="Utku B. Demir" w:date="2022-03-04T03:38:00Z" w:name="move97257554"/>
      <w:moveFrom w:id="231" w:author="Utku B. Demir" w:date="2022-03-04T03:38:00Z">
        <w:del w:id="232" w:author="Utku B. Demir" w:date="2022-03-04T06:31:00Z">
          <w:r w:rsidRPr="008E1C19" w:rsidDel="00503ED3">
            <w:rPr>
              <w:lang w:val="en-GB"/>
            </w:rPr>
            <w:lastRenderedPageBreak/>
            <w:delText xml:space="preserve">The majority of the survey respondents </w:delText>
          </w:r>
          <w:r w:rsidDel="00503ED3">
            <w:rPr>
              <w:lang w:val="en-GB"/>
            </w:rPr>
            <w:delText xml:space="preserve">stated to have some </w:delText>
          </w:r>
          <w:r w:rsidRPr="008E1C19" w:rsidDel="00503ED3">
            <w:rPr>
              <w:lang w:val="en-GB"/>
            </w:rPr>
            <w:delText xml:space="preserve">experience </w:delText>
          </w:r>
          <w:r w:rsidDel="00503ED3">
            <w:rPr>
              <w:lang w:val="en-GB"/>
            </w:rPr>
            <w:delText xml:space="preserve">with </w:delText>
          </w:r>
          <w:r w:rsidRPr="008E1C19" w:rsidDel="00503ED3">
            <w:rPr>
              <w:lang w:val="en-GB"/>
            </w:rPr>
            <w:delText>transdisciplinary research</w:delText>
          </w:r>
          <w:r w:rsidDel="00503ED3">
            <w:rPr>
              <w:lang w:val="en-GB"/>
            </w:rPr>
            <w:delText>;</w:delText>
          </w:r>
          <w:r w:rsidRPr="008E1C19" w:rsidDel="00503ED3">
            <w:rPr>
              <w:lang w:val="en-GB"/>
            </w:rPr>
            <w:delText xml:space="preserve"> only 26</w:delText>
          </w:r>
          <w:r w:rsidDel="00503ED3">
            <w:rPr>
              <w:lang w:val="en-GB"/>
            </w:rPr>
            <w:delText> </w:delText>
          </w:r>
          <w:r w:rsidRPr="008E1C19" w:rsidDel="00503ED3">
            <w:rPr>
              <w:lang w:val="en-GB"/>
            </w:rPr>
            <w:delText xml:space="preserve">% of the respondents rated their transdisciplinary experience </w:delText>
          </w:r>
          <w:r w:rsidRPr="00314ECF" w:rsidDel="00503ED3">
            <w:rPr>
              <w:i/>
              <w:iCs/>
              <w:lang w:val="en-GB"/>
            </w:rPr>
            <w:delText>low</w:delText>
          </w:r>
          <w:r w:rsidDel="00503ED3">
            <w:rPr>
              <w:lang w:val="en-GB"/>
            </w:rPr>
            <w:delText xml:space="preserve"> to </w:delText>
          </w:r>
          <w:r w:rsidRPr="00314ECF" w:rsidDel="00503ED3">
            <w:rPr>
              <w:i/>
              <w:iCs/>
              <w:lang w:val="en-GB"/>
            </w:rPr>
            <w:delText>not at all</w:delText>
          </w:r>
          <w:r w:rsidDel="00503ED3">
            <w:rPr>
              <w:lang w:val="en-GB"/>
            </w:rPr>
            <w:delText xml:space="preserve"> (&lt;= </w:delText>
          </w:r>
          <w:r w:rsidRPr="008E1C19" w:rsidDel="00503ED3">
            <w:rPr>
              <w:lang w:val="en-GB"/>
            </w:rPr>
            <w:delText>3 on</w:delText>
          </w:r>
          <w:r w:rsidDel="00503ED3">
            <w:rPr>
              <w:lang w:val="en-GB"/>
            </w:rPr>
            <w:delText xml:space="preserve"> a</w:delText>
          </w:r>
          <w:r w:rsidRPr="008E1C19" w:rsidDel="00503ED3">
            <w:rPr>
              <w:lang w:val="en-GB"/>
            </w:rPr>
            <w:delText xml:space="preserve"> scale of 0 </w:delText>
          </w:r>
          <w:r w:rsidDel="00503ED3">
            <w:rPr>
              <w:lang w:val="en-GB"/>
            </w:rPr>
            <w:delText>–</w:delText>
          </w:r>
          <w:r w:rsidRPr="008E1C19" w:rsidDel="00503ED3">
            <w:rPr>
              <w:lang w:val="en-GB"/>
            </w:rPr>
            <w:delText xml:space="preserve"> 10</w:delText>
          </w:r>
          <w:r w:rsidDel="00503ED3">
            <w:rPr>
              <w:lang w:val="en-GB"/>
            </w:rPr>
            <w:delText>)</w:delText>
          </w:r>
          <w:r w:rsidRPr="008E1C19" w:rsidDel="00503ED3">
            <w:rPr>
              <w:lang w:val="en-GB"/>
            </w:rPr>
            <w:delText xml:space="preserve">. </w:delText>
          </w:r>
          <w:r w:rsidDel="00503ED3">
            <w:rPr>
              <w:lang w:val="en-GB"/>
            </w:rPr>
            <w:delText>Roughly</w:delText>
          </w:r>
          <w:r w:rsidRPr="008E1C19" w:rsidDel="00503ED3">
            <w:rPr>
              <w:lang w:val="en-GB"/>
            </w:rPr>
            <w:delText xml:space="preserve"> half of all respondents (46</w:delText>
          </w:r>
          <w:r w:rsidDel="00503ED3">
            <w:rPr>
              <w:lang w:val="en-GB"/>
            </w:rPr>
            <w:delText> %</w:delText>
          </w:r>
          <w:r w:rsidRPr="008E1C19" w:rsidDel="00503ED3">
            <w:rPr>
              <w:lang w:val="en-GB"/>
            </w:rPr>
            <w:delText xml:space="preserve">) </w:delText>
          </w:r>
          <w:r w:rsidDel="00503ED3">
            <w:rPr>
              <w:lang w:val="en-GB"/>
            </w:rPr>
            <w:delText>assessed themselves as highly</w:delText>
          </w:r>
          <w:r w:rsidRPr="008E1C19" w:rsidDel="00503ED3">
            <w:rPr>
              <w:lang w:val="en-GB"/>
            </w:rPr>
            <w:delText xml:space="preserve"> experience</w:delText>
          </w:r>
          <w:r w:rsidDel="00503ED3">
            <w:rPr>
              <w:lang w:val="en-GB"/>
            </w:rPr>
            <w:delText>d</w:delText>
          </w:r>
          <w:r w:rsidRPr="008E1C19" w:rsidDel="00503ED3">
            <w:rPr>
              <w:lang w:val="en-GB"/>
            </w:rPr>
            <w:delText>.</w:delText>
          </w:r>
        </w:del>
      </w:moveFrom>
    </w:p>
    <w:moveFromRangeEnd w:id="230"/>
    <w:p w14:paraId="7E8EDF67" w14:textId="0F91CD56" w:rsidR="00976ECE" w:rsidDel="00116FBC" w:rsidRDefault="00976ECE" w:rsidP="00976ECE">
      <w:pPr>
        <w:pStyle w:val="BodyText"/>
        <w:jc w:val="both"/>
        <w:rPr>
          <w:del w:id="233" w:author="Utku B. Demir" w:date="2022-03-04T04:19:00Z"/>
          <w:lang w:val="en-GB"/>
        </w:rPr>
      </w:pPr>
      <w:commentRangeStart w:id="234"/>
      <w:del w:id="235" w:author="Utku B. Demir" w:date="2022-03-04T04:19:00Z">
        <w:r w:rsidDel="00116FBC">
          <w:rPr>
            <w:lang w:val="en-GB"/>
          </w:rPr>
          <w:delText>We are not considering the use of t</w:delText>
        </w:r>
        <w:r w:rsidRPr="008E1C19" w:rsidDel="00116FBC">
          <w:rPr>
            <w:lang w:val="en-GB"/>
          </w:rPr>
          <w:delText xml:space="preserve">ransdisciplinarity </w:delText>
        </w:r>
        <w:r w:rsidDel="00116FBC">
          <w:rPr>
            <w:lang w:val="en-GB"/>
          </w:rPr>
          <w:delText>approaches in the project as a</w:delText>
        </w:r>
        <w:r w:rsidRPr="008E1C19" w:rsidDel="00116FBC">
          <w:rPr>
            <w:lang w:val="en-GB"/>
          </w:rPr>
          <w:delText xml:space="preserve"> </w:delText>
        </w:r>
        <w:r w:rsidDel="00116FBC">
          <w:rPr>
            <w:lang w:val="en-GB"/>
          </w:rPr>
          <w:delText>pre</w:delText>
        </w:r>
        <w:r w:rsidRPr="008E1C19" w:rsidDel="00116FBC">
          <w:rPr>
            <w:lang w:val="en-GB"/>
          </w:rPr>
          <w:delText xml:space="preserve">condition for </w:delText>
        </w:r>
        <w:r w:rsidDel="00116FBC">
          <w:rPr>
            <w:lang w:val="en-GB"/>
          </w:rPr>
          <w:delText xml:space="preserve">contributing to </w:delText>
        </w:r>
        <w:r w:rsidRPr="008E1C19" w:rsidDel="00116FBC">
          <w:rPr>
            <w:lang w:val="en-GB"/>
          </w:rPr>
          <w:delText>SI</w:delText>
        </w:r>
        <w:r w:rsidDel="00116FBC">
          <w:rPr>
            <w:lang w:val="en-GB"/>
          </w:rPr>
          <w:delText xml:space="preserve">. </w:delText>
        </w:r>
        <w:commentRangeStart w:id="236"/>
        <w:r w:rsidDel="00116FBC">
          <w:rPr>
            <w:lang w:val="en-GB"/>
          </w:rPr>
          <w:delText>That</w:delText>
        </w:r>
      </w:del>
      <w:ins w:id="237" w:author="Neuhuber, Tatjana" w:date="2022-02-25T11:13:00Z">
        <w:del w:id="238" w:author="Utku B. Demir" w:date="2022-03-04T04:19:00Z">
          <w:r w:rsidR="00164673" w:rsidDel="00116FBC">
            <w:rPr>
              <w:lang w:val="en-GB"/>
            </w:rPr>
            <w:delText xml:space="preserve"> being</w:delText>
          </w:r>
        </w:del>
      </w:ins>
      <w:del w:id="239" w:author="Utku B. Demir" w:date="2022-03-04T04:19:00Z">
        <w:r w:rsidDel="00116FBC">
          <w:rPr>
            <w:lang w:val="en-GB"/>
          </w:rPr>
          <w:delText xml:space="preserve"> said</w:delText>
        </w:r>
        <w:commentRangeEnd w:id="236"/>
        <w:r w:rsidR="00164673" w:rsidDel="00116FBC">
          <w:rPr>
            <w:rStyle w:val="CommentReference"/>
          </w:rPr>
          <w:commentReference w:id="236"/>
        </w:r>
        <w:r w:rsidRPr="008E1C19" w:rsidDel="00116FBC">
          <w:rPr>
            <w:lang w:val="en-GB"/>
          </w:rPr>
          <w:delText xml:space="preserve">, it is usually an important </w:delText>
        </w:r>
        <w:r w:rsidDel="00116FBC">
          <w:rPr>
            <w:lang w:val="en-GB"/>
          </w:rPr>
          <w:delText>factor</w:delText>
        </w:r>
        <w:r w:rsidRPr="008E1C19" w:rsidDel="00116FBC">
          <w:rPr>
            <w:lang w:val="en-GB"/>
          </w:rPr>
          <w:delText xml:space="preserve"> in </w:delText>
        </w:r>
        <w:r w:rsidDel="00116FBC">
          <w:rPr>
            <w:lang w:val="en-GB"/>
          </w:rPr>
          <w:delText>achieving</w:delText>
        </w:r>
        <w:r w:rsidRPr="008E1C19" w:rsidDel="00116FBC">
          <w:rPr>
            <w:lang w:val="en-GB"/>
          </w:rPr>
          <w:delText xml:space="preserve"> </w:delText>
        </w:r>
        <w:r w:rsidDel="00116FBC">
          <w:rPr>
            <w:lang w:val="en-GB"/>
          </w:rPr>
          <w:delText xml:space="preserve">or contributing to </w:delText>
        </w:r>
        <w:r w:rsidRPr="008E1C19" w:rsidDel="00116FBC">
          <w:rPr>
            <w:lang w:val="en-GB"/>
          </w:rPr>
          <w:delText xml:space="preserve">socially innovative </w:delText>
        </w:r>
        <w:commentRangeStart w:id="240"/>
        <w:r w:rsidRPr="008E1C19" w:rsidDel="00116FBC">
          <w:rPr>
            <w:lang w:val="en-GB"/>
          </w:rPr>
          <w:delText>outcomes</w:delText>
        </w:r>
        <w:commentRangeEnd w:id="240"/>
        <w:r w:rsidDel="00116FBC">
          <w:rPr>
            <w:rStyle w:val="CommentReference"/>
          </w:rPr>
          <w:commentReference w:id="240"/>
        </w:r>
        <w:commentRangeEnd w:id="234"/>
        <w:r w:rsidR="00FB78E7" w:rsidDel="00116FBC">
          <w:rPr>
            <w:rStyle w:val="CommentReference"/>
          </w:rPr>
          <w:commentReference w:id="234"/>
        </w:r>
        <w:r w:rsidRPr="008E1C19" w:rsidDel="00116FBC">
          <w:rPr>
            <w:lang w:val="en-GB"/>
          </w:rPr>
          <w:delText xml:space="preserve">. </w:delText>
        </w:r>
        <w:commentRangeStart w:id="241"/>
        <w:r w:rsidDel="00116FBC">
          <w:rPr>
            <w:lang w:val="en-GB"/>
          </w:rPr>
          <w:delText>The t</w:delText>
        </w:r>
        <w:r w:rsidRPr="008E1C19" w:rsidDel="00116FBC">
          <w:rPr>
            <w:lang w:val="en-GB"/>
          </w:rPr>
          <w:delText>ransdisciplinary experience of the researchers does not directly impl</w:delText>
        </w:r>
        <w:r w:rsidDel="00116FBC">
          <w:rPr>
            <w:lang w:val="en-GB"/>
          </w:rPr>
          <w:delText xml:space="preserve">y </w:delText>
        </w:r>
        <w:commentRangeStart w:id="242"/>
        <w:r w:rsidRPr="008E1C19" w:rsidDel="00116FBC">
          <w:rPr>
            <w:lang w:val="en-GB"/>
          </w:rPr>
          <w:delText xml:space="preserve">higher </w:delText>
        </w:r>
        <w:r w:rsidDel="00116FBC">
          <w:rPr>
            <w:lang w:val="en-GB"/>
          </w:rPr>
          <w:delText>levels</w:delText>
        </w:r>
        <w:r w:rsidRPr="008E1C19" w:rsidDel="00116FBC">
          <w:rPr>
            <w:lang w:val="en-GB"/>
          </w:rPr>
          <w:delText xml:space="preserve"> </w:delText>
        </w:r>
        <w:r w:rsidDel="00116FBC">
          <w:rPr>
            <w:lang w:val="en-GB"/>
          </w:rPr>
          <w:delText>of</w:delText>
        </w:r>
        <w:r w:rsidRPr="008E1C19" w:rsidDel="00116FBC">
          <w:rPr>
            <w:lang w:val="en-GB"/>
          </w:rPr>
          <w:delText xml:space="preserve"> social innovation in the research project</w:delText>
        </w:r>
        <w:commentRangeEnd w:id="242"/>
        <w:r w:rsidDel="00116FBC">
          <w:rPr>
            <w:rStyle w:val="CommentReference"/>
          </w:rPr>
          <w:commentReference w:id="242"/>
        </w:r>
        <w:r w:rsidDel="00116FBC">
          <w:rPr>
            <w:lang w:val="en-GB"/>
          </w:rPr>
          <w:delText xml:space="preserve"> </w:delText>
        </w:r>
        <w:r w:rsidRPr="008E1C19" w:rsidDel="00116FBC">
          <w:rPr>
            <w:lang w:val="en-GB"/>
          </w:rPr>
          <w:delText xml:space="preserve">but </w:delText>
        </w:r>
        <w:r w:rsidDel="00116FBC">
          <w:rPr>
            <w:lang w:val="en-GB"/>
          </w:rPr>
          <w:delText>[</w:delText>
        </w:r>
        <w:r w:rsidRPr="008E1C19" w:rsidDel="00116FBC">
          <w:rPr>
            <w:lang w:val="en-GB"/>
          </w:rPr>
          <w:delText>H</w:delText>
        </w:r>
        <w:r w:rsidDel="00116FBC">
          <w:rPr>
            <w:lang w:val="en-GB"/>
          </w:rPr>
          <w:delText>]</w:delText>
        </w:r>
        <w:r w:rsidRPr="008E1C19" w:rsidDel="00116FBC">
          <w:rPr>
            <w:lang w:val="en-GB"/>
          </w:rPr>
          <w:delText xml:space="preserve"> </w:delText>
        </w:r>
        <w:r w:rsidRPr="008E1C19" w:rsidDel="00116FBC">
          <w:rPr>
            <w:i/>
            <w:iCs/>
            <w:lang w:val="en-GB"/>
          </w:rPr>
          <w:delText xml:space="preserve">we assume that it is often in relation with </w:delText>
        </w:r>
        <w:r w:rsidDel="00116FBC">
          <w:rPr>
            <w:i/>
            <w:iCs/>
            <w:lang w:val="en-GB"/>
          </w:rPr>
          <w:delText>non-</w:delText>
        </w:r>
        <w:r w:rsidRPr="008E1C19" w:rsidDel="00116FBC">
          <w:rPr>
            <w:i/>
            <w:iCs/>
            <w:lang w:val="en-GB"/>
          </w:rPr>
          <w:delText>academic motivation</w:delText>
        </w:r>
        <w:r w:rsidDel="00116FBC">
          <w:rPr>
            <w:i/>
            <w:iCs/>
            <w:lang w:val="en-GB"/>
          </w:rPr>
          <w:delText>s</w:delText>
        </w:r>
        <w:r w:rsidDel="00116FBC">
          <w:rPr>
            <w:lang w:val="en-GB"/>
          </w:rPr>
          <w:delText xml:space="preserve"> that played a role when designing the research project</w:delText>
        </w:r>
        <w:r w:rsidRPr="008E1C19" w:rsidDel="00116FBC">
          <w:rPr>
            <w:lang w:val="en-GB"/>
          </w:rPr>
          <w:delText>.</w:delText>
        </w:r>
        <w:commentRangeEnd w:id="241"/>
        <w:r w:rsidR="00192C2A" w:rsidDel="00116FBC">
          <w:rPr>
            <w:rStyle w:val="CommentReference"/>
          </w:rPr>
          <w:commentReference w:id="241"/>
        </w:r>
      </w:del>
    </w:p>
    <w:p w14:paraId="4A1D73D2" w14:textId="31DD30CE" w:rsidR="00976ECE" w:rsidDel="00116FBC" w:rsidRDefault="00976ECE" w:rsidP="00976ECE">
      <w:pPr>
        <w:pStyle w:val="BodyText"/>
        <w:keepNext/>
        <w:jc w:val="both"/>
        <w:rPr>
          <w:del w:id="243" w:author="Utku B. Demir" w:date="2022-03-04T04:19:00Z"/>
        </w:rPr>
      </w:pPr>
      <w:commentRangeStart w:id="244"/>
      <w:commentRangeStart w:id="245"/>
      <w:del w:id="246" w:author="Utku B. Demir" w:date="2022-03-04T04:19:00Z">
        <w:r w:rsidDel="00116FBC">
          <w:rPr>
            <w:noProof/>
            <w:lang w:val="de-DE" w:eastAsia="de-DE"/>
          </w:rPr>
          <w:drawing>
            <wp:inline distT="0" distB="0" distL="0" distR="0" wp14:anchorId="1A4CC30E" wp14:editId="0DE3AB48">
              <wp:extent cx="5731510" cy="17195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1719580"/>
                      </a:xfrm>
                      <a:prstGeom prst="rect">
                        <a:avLst/>
                      </a:prstGeom>
                    </pic:spPr>
                  </pic:pic>
                </a:graphicData>
              </a:graphic>
            </wp:inline>
          </w:drawing>
        </w:r>
        <w:commentRangeEnd w:id="244"/>
        <w:r w:rsidR="00FB78E7" w:rsidDel="00116FBC">
          <w:rPr>
            <w:rStyle w:val="CommentReference"/>
          </w:rPr>
          <w:commentReference w:id="244"/>
        </w:r>
        <w:commentRangeEnd w:id="245"/>
        <w:r w:rsidR="008C1BAC" w:rsidDel="00116FBC">
          <w:rPr>
            <w:rStyle w:val="CommentReference"/>
          </w:rPr>
          <w:commentReference w:id="245"/>
        </w:r>
      </w:del>
    </w:p>
    <w:p w14:paraId="66F10D70" w14:textId="4F8742ED" w:rsidR="00976ECE" w:rsidRPr="008E1C19" w:rsidDel="00BC670B" w:rsidRDefault="00976ECE" w:rsidP="00976ECE">
      <w:pPr>
        <w:pStyle w:val="Caption"/>
        <w:jc w:val="both"/>
        <w:rPr>
          <w:del w:id="247" w:author="Utku B. Demir" w:date="2022-03-03T23:40:00Z"/>
          <w:lang w:val="en-GB"/>
        </w:rPr>
      </w:pPr>
      <w:del w:id="248" w:author="Utku B. Demir" w:date="2022-03-03T23:40:00Z">
        <w:r w:rsidDel="00BC670B">
          <w:delText xml:space="preserve">Figure </w:delText>
        </w:r>
      </w:del>
      <w:del w:id="249" w:author="Utku B. Demir" w:date="2022-03-03T23:27:00Z">
        <w:r w:rsidR="000C762F" w:rsidDel="00AD4DD6">
          <w:rPr>
            <w:i w:val="0"/>
            <w:iCs w:val="0"/>
          </w:rPr>
          <w:fldChar w:fldCharType="begin"/>
        </w:r>
        <w:r w:rsidR="000C762F" w:rsidDel="00AD4DD6">
          <w:delInstrText xml:space="preserve"> SEQ Figure \* ARABIC </w:delInstrText>
        </w:r>
        <w:r w:rsidR="000C762F" w:rsidDel="00AD4DD6">
          <w:rPr>
            <w:i w:val="0"/>
            <w:iCs w:val="0"/>
          </w:rPr>
          <w:fldChar w:fldCharType="separate"/>
        </w:r>
        <w:r w:rsidDel="00AD4DD6">
          <w:rPr>
            <w:noProof/>
          </w:rPr>
          <w:delText>2</w:delText>
        </w:r>
        <w:r w:rsidR="000C762F" w:rsidDel="00AD4DD6">
          <w:rPr>
            <w:i w:val="0"/>
            <w:iCs w:val="0"/>
            <w:noProof/>
          </w:rPr>
          <w:fldChar w:fldCharType="end"/>
        </w:r>
      </w:del>
      <w:del w:id="250" w:author="Utku B. Demir" w:date="2022-03-03T23:40:00Z">
        <w:r w:rsidDel="00BC670B">
          <w:delText>: Relation between the transdisciplinary experience and non-academic motivation</w:delText>
        </w:r>
        <w:commentRangeStart w:id="251"/>
        <w:commentRangeStart w:id="252"/>
        <w:commentRangeEnd w:id="251"/>
        <w:r w:rsidDel="00BC670B">
          <w:rPr>
            <w:rStyle w:val="CommentReference"/>
          </w:rPr>
          <w:commentReference w:id="251"/>
        </w:r>
        <w:commentRangeEnd w:id="252"/>
        <w:r w:rsidDel="00BC670B">
          <w:rPr>
            <w:rStyle w:val="CommentReference"/>
          </w:rPr>
          <w:commentReference w:id="252"/>
        </w:r>
      </w:del>
    </w:p>
    <w:p w14:paraId="489D6CD6" w14:textId="6E523D07" w:rsidR="00976ECE" w:rsidDel="00116FBC" w:rsidRDefault="00976ECE" w:rsidP="00976ECE">
      <w:pPr>
        <w:pStyle w:val="FirstParagraph"/>
        <w:jc w:val="both"/>
        <w:rPr>
          <w:del w:id="253" w:author="Utku B. Demir" w:date="2022-03-04T04:19:00Z"/>
          <w:lang w:val="en-GB"/>
        </w:rPr>
      </w:pPr>
      <w:commentRangeStart w:id="254"/>
      <w:commentRangeStart w:id="255"/>
      <w:del w:id="256" w:author="Utku B. Demir" w:date="2022-03-04T04:19:00Z">
        <w:r w:rsidRPr="008E1C19" w:rsidDel="00116FBC">
          <w:rPr>
            <w:lang w:val="en-GB"/>
          </w:rPr>
          <w:delText xml:space="preserve">The </w:delText>
        </w:r>
        <w:r w:rsidDel="00116FBC">
          <w:rPr>
            <w:lang w:val="en-GB"/>
          </w:rPr>
          <w:delText xml:space="preserve">purpose of the </w:delText>
        </w:r>
        <w:r w:rsidRPr="008E1C19" w:rsidDel="00116FBC">
          <w:rPr>
            <w:lang w:val="en-GB"/>
          </w:rPr>
          <w:delText>survey question</w:delText>
        </w:r>
        <w:r w:rsidDel="00116FBC">
          <w:rPr>
            <w:lang w:val="en-GB"/>
          </w:rPr>
          <w:delText>s</w:delText>
        </w:r>
        <w:r w:rsidRPr="008E1C19" w:rsidDel="00116FBC">
          <w:rPr>
            <w:lang w:val="en-GB"/>
          </w:rPr>
          <w:delText xml:space="preserve"> </w:delText>
        </w:r>
        <w:r w:rsidRPr="00D72D31" w:rsidDel="00116FBC">
          <w:rPr>
            <w:i/>
            <w:iCs/>
            <w:lang w:val="en-GB"/>
          </w:rPr>
          <w:delText>motivation to</w:delText>
        </w:r>
        <w:r w:rsidRPr="008E1C19" w:rsidDel="00116FBC">
          <w:rPr>
            <w:lang w:val="en-GB"/>
          </w:rPr>
          <w:delText xml:space="preserve"> </w:delText>
        </w:r>
        <w:r w:rsidRPr="008E1C19" w:rsidDel="00116FBC">
          <w:rPr>
            <w:i/>
            <w:iCs/>
            <w:lang w:val="en-GB"/>
          </w:rPr>
          <w:delText>directly address natural, technical, economic, or social problem</w:delText>
        </w:r>
        <w:r w:rsidDel="00116FBC">
          <w:rPr>
            <w:i/>
            <w:iCs/>
            <w:lang w:val="en-GB"/>
          </w:rPr>
          <w:delText>s</w:delText>
        </w:r>
        <w:r w:rsidRPr="008E1C19" w:rsidDel="00116FBC">
          <w:rPr>
            <w:i/>
            <w:iCs/>
            <w:lang w:val="en-GB"/>
          </w:rPr>
          <w:delText xml:space="preserve"> </w:delText>
        </w:r>
        <w:r w:rsidRPr="008E1C19" w:rsidDel="00116FBC">
          <w:rPr>
            <w:lang w:val="en-GB"/>
          </w:rPr>
          <w:delText xml:space="preserve">and </w:delText>
        </w:r>
        <w:r w:rsidRPr="00D72D31" w:rsidDel="00116FBC">
          <w:rPr>
            <w:i/>
            <w:iCs/>
            <w:lang w:val="en-GB"/>
          </w:rPr>
          <w:delText>motivation</w:delText>
        </w:r>
        <w:r w:rsidDel="00116FBC">
          <w:rPr>
            <w:lang w:val="en-GB"/>
          </w:rPr>
          <w:delText xml:space="preserve"> </w:delText>
        </w:r>
        <w:r w:rsidRPr="008E1C19" w:rsidDel="00116FBC">
          <w:rPr>
            <w:i/>
            <w:iCs/>
            <w:lang w:val="en-GB"/>
          </w:rPr>
          <w:delText>to improve the human condition/welfare</w:delText>
        </w:r>
        <w:r w:rsidRPr="008E1C19" w:rsidDel="00116FBC">
          <w:rPr>
            <w:rStyle w:val="FootnoteReference"/>
            <w:lang w:val="en-GB"/>
          </w:rPr>
          <w:footnoteReference w:id="3"/>
        </w:r>
        <w:r w:rsidRPr="008E1C19" w:rsidDel="00116FBC">
          <w:rPr>
            <w:lang w:val="en-GB"/>
          </w:rPr>
          <w:delText xml:space="preserve"> </w:delText>
        </w:r>
        <w:r w:rsidDel="00116FBC">
          <w:rPr>
            <w:lang w:val="en-GB"/>
          </w:rPr>
          <w:delText>is to gauge</w:delText>
        </w:r>
        <w:r w:rsidRPr="008E1C19" w:rsidDel="00116FBC">
          <w:rPr>
            <w:lang w:val="en-GB"/>
          </w:rPr>
          <w:delText xml:space="preserve"> </w:delText>
        </w:r>
      </w:del>
      <w:del w:id="259" w:author="Utku B. Demir" w:date="2022-03-03T23:23:00Z">
        <w:r w:rsidRPr="008E1C19" w:rsidDel="00AD4DD6">
          <w:rPr>
            <w:lang w:val="en-GB"/>
          </w:rPr>
          <w:delText>non-academic motivation</w:delText>
        </w:r>
        <w:r w:rsidDel="00AD4DD6">
          <w:rPr>
            <w:lang w:val="en-GB"/>
          </w:rPr>
          <w:delText>s</w:delText>
        </w:r>
      </w:del>
      <w:commentRangeEnd w:id="254"/>
      <w:del w:id="260" w:author="Utku B. Demir" w:date="2022-03-04T04:19:00Z">
        <w:r w:rsidR="00164673" w:rsidDel="00116FBC">
          <w:rPr>
            <w:rStyle w:val="CommentReference"/>
          </w:rPr>
          <w:commentReference w:id="254"/>
        </w:r>
        <w:commentRangeEnd w:id="255"/>
        <w:r w:rsidR="00AD4DD6" w:rsidDel="00116FBC">
          <w:rPr>
            <w:rStyle w:val="CommentReference"/>
          </w:rPr>
          <w:commentReference w:id="255"/>
        </w:r>
        <w:r w:rsidRPr="008E1C19" w:rsidDel="00116FBC">
          <w:rPr>
            <w:lang w:val="en-GB"/>
          </w:rPr>
          <w:delText>.</w:delText>
        </w:r>
      </w:del>
    </w:p>
    <w:p w14:paraId="5A651DD7" w14:textId="35844F46" w:rsidR="00976ECE" w:rsidDel="00116FBC" w:rsidRDefault="00976ECE" w:rsidP="00976ECE">
      <w:pPr>
        <w:pStyle w:val="FirstParagraph"/>
        <w:jc w:val="both"/>
        <w:rPr>
          <w:del w:id="261" w:author="Utku B. Demir" w:date="2022-03-04T04:19:00Z"/>
          <w:rFonts w:eastAsiaTheme="minorEastAsia"/>
          <w:lang w:val="en-GB"/>
        </w:rPr>
      </w:pPr>
      <w:commentRangeStart w:id="262"/>
      <w:commentRangeStart w:id="263"/>
      <w:del w:id="264" w:author="Utku B. Demir" w:date="2022-03-04T04:19:00Z">
        <w:r w:rsidRPr="008E1C19" w:rsidDel="00116FBC">
          <w:rPr>
            <w:lang w:val="en-GB"/>
          </w:rPr>
          <w:delText xml:space="preserve">The analysis of the relation between </w:delText>
        </w:r>
        <w:r w:rsidRPr="00DB2A99" w:rsidDel="00116FBC">
          <w:rPr>
            <w:i/>
            <w:iCs/>
            <w:lang w:val="en-GB"/>
          </w:rPr>
          <w:delText>transdisciplinary experience</w:delText>
        </w:r>
        <w:r w:rsidRPr="008E1C19" w:rsidDel="00116FBC">
          <w:rPr>
            <w:lang w:val="en-GB"/>
          </w:rPr>
          <w:delText xml:space="preserve"> and </w:delText>
        </w:r>
        <w:commentRangeStart w:id="265"/>
        <w:r w:rsidRPr="000701C1" w:rsidDel="00116FBC">
          <w:rPr>
            <w:i/>
            <w:iCs/>
            <w:lang w:val="en-GB"/>
          </w:rPr>
          <w:delText>the motivation to address a (non-academic) problem</w:delText>
        </w:r>
        <w:commentRangeEnd w:id="265"/>
        <w:r w:rsidDel="00116FBC">
          <w:rPr>
            <w:rStyle w:val="CommentReference"/>
          </w:rPr>
          <w:commentReference w:id="265"/>
        </w:r>
        <w:r w:rsidRPr="008E1C19" w:rsidDel="00116FBC">
          <w:rPr>
            <w:lang w:val="en-GB"/>
          </w:rPr>
          <w:delText xml:space="preserve"> (see </w:delText>
        </w:r>
        <w:r w:rsidRPr="008E1C19" w:rsidDel="00116FBC">
          <w:rPr>
            <w:lang w:val="en-GB"/>
          </w:rPr>
          <w:fldChar w:fldCharType="begin"/>
        </w:r>
        <w:r w:rsidRPr="008E1C19" w:rsidDel="00116FBC">
          <w:rPr>
            <w:lang w:val="en-GB"/>
          </w:rPr>
          <w:delInstrText xml:space="preserve"> REF _Ref95440750 \h </w:delInstrText>
        </w:r>
        <w:r w:rsidRPr="008E1C19" w:rsidDel="00116FBC">
          <w:rPr>
            <w:lang w:val="en-GB"/>
          </w:rPr>
        </w:r>
        <w:r w:rsidRPr="008E1C19" w:rsidDel="00116FBC">
          <w:rPr>
            <w:lang w:val="en-GB"/>
          </w:rPr>
          <w:fldChar w:fldCharType="separate"/>
        </w:r>
        <w:r w:rsidRPr="008E1C19" w:rsidDel="00116FBC">
          <w:rPr>
            <w:lang w:val="en-GB"/>
          </w:rPr>
          <w:delText xml:space="preserve">Figure </w:delText>
        </w:r>
        <w:r w:rsidRPr="008E1C19" w:rsidDel="00116FBC">
          <w:rPr>
            <w:noProof/>
            <w:lang w:val="en-GB"/>
          </w:rPr>
          <w:delText>2</w:delText>
        </w:r>
        <w:r w:rsidRPr="008E1C19" w:rsidDel="00116FBC">
          <w:rPr>
            <w:lang w:val="en-GB"/>
          </w:rPr>
          <w:fldChar w:fldCharType="end"/>
        </w:r>
        <w:r w:rsidRPr="008E1C19" w:rsidDel="00116FBC">
          <w:rPr>
            <w:lang w:val="en-GB"/>
          </w:rPr>
          <w:delText xml:space="preserve">) does not yield </w:delText>
        </w:r>
        <w:r w:rsidDel="00116FBC">
          <w:rPr>
            <w:lang w:val="en-GB"/>
          </w:rPr>
          <w:delText>a</w:delText>
        </w:r>
        <w:r w:rsidRPr="008E1C19" w:rsidDel="00116FBC">
          <w:rPr>
            <w:lang w:val="en-GB"/>
          </w:rPr>
          <w:delText xml:space="preserve"> </w:delText>
        </w:r>
        <w:r w:rsidDel="00116FBC">
          <w:rPr>
            <w:lang w:val="en-GB"/>
          </w:rPr>
          <w:delText xml:space="preserve">strong </w:delText>
        </w:r>
        <w:r w:rsidRPr="008E1C19" w:rsidDel="00116FBC">
          <w:rPr>
            <w:lang w:val="en-GB"/>
          </w:rPr>
          <w:delText>correlation (correlation coefficient rho</w:delText>
        </w:r>
        <w:r w:rsidRPr="008E1C19" w:rsidDel="00116FBC">
          <w:rPr>
            <w:rStyle w:val="FootnoteReference"/>
            <w:rFonts w:eastAsiaTheme="minorEastAsia"/>
            <w:lang w:val="en-GB"/>
          </w:rPr>
          <w:footnoteReference w:id="4"/>
        </w:r>
        <w:r w:rsidRPr="008E1C19" w:rsidDel="00116FBC">
          <w:rPr>
            <w:rFonts w:eastAsiaTheme="minorEastAsia"/>
            <w:lang w:val="en-GB"/>
          </w:rPr>
          <w:delText xml:space="preserve"> ~</w:delText>
        </w:r>
        <w:r w:rsidDel="00116FBC">
          <w:rPr>
            <w:rFonts w:eastAsiaTheme="minorEastAsia"/>
            <w:lang w:val="en-GB"/>
          </w:rPr>
          <w:delText> </w:delText>
        </w:r>
        <w:r w:rsidRPr="008E1C19" w:rsidDel="00116FBC">
          <w:rPr>
            <w:rFonts w:eastAsiaTheme="minorEastAsia"/>
            <w:lang w:val="en-GB"/>
          </w:rPr>
          <w:delText>0.01)</w:delText>
        </w:r>
        <w:r w:rsidDel="00116FBC">
          <w:rPr>
            <w:rFonts w:eastAsiaTheme="minorEastAsia"/>
            <w:lang w:val="en-GB"/>
          </w:rPr>
          <w:delText xml:space="preserve">. Moreover, the </w:delText>
        </w:r>
        <w:r w:rsidRPr="00DB2A99" w:rsidDel="00116FBC">
          <w:rPr>
            <w:rFonts w:eastAsiaTheme="minorEastAsia"/>
            <w:i/>
            <w:iCs/>
            <w:lang w:val="en-GB"/>
          </w:rPr>
          <w:delText>motivation to address a natural, technical, economic, or social problem directly</w:delText>
        </w:r>
        <w:r w:rsidRPr="008E1C19" w:rsidDel="00116FBC">
          <w:rPr>
            <w:rFonts w:eastAsiaTheme="minorEastAsia"/>
            <w:lang w:val="en-GB"/>
          </w:rPr>
          <w:delText xml:space="preserve"> does not seem to be getting higher with higher </w:delText>
        </w:r>
        <w:commentRangeStart w:id="271"/>
        <w:commentRangeStart w:id="272"/>
        <w:r w:rsidDel="00116FBC">
          <w:rPr>
            <w:rFonts w:eastAsiaTheme="minorEastAsia"/>
            <w:highlight w:val="yellow"/>
            <w:lang w:val="en-GB"/>
          </w:rPr>
          <w:delText>levels</w:delText>
        </w:r>
        <w:commentRangeEnd w:id="271"/>
        <w:r w:rsidDel="00116FBC">
          <w:rPr>
            <w:rStyle w:val="CommentReference"/>
          </w:rPr>
          <w:commentReference w:id="271"/>
        </w:r>
        <w:commentRangeEnd w:id="272"/>
        <w:r w:rsidR="00F44632" w:rsidDel="00116FBC">
          <w:rPr>
            <w:rStyle w:val="CommentReference"/>
          </w:rPr>
          <w:commentReference w:id="272"/>
        </w:r>
        <w:r w:rsidRPr="008E1C19" w:rsidDel="00116FBC">
          <w:rPr>
            <w:rFonts w:eastAsiaTheme="minorEastAsia"/>
            <w:lang w:val="en-GB"/>
          </w:rPr>
          <w:delText xml:space="preserve"> of </w:delText>
        </w:r>
        <w:r w:rsidRPr="00DB2A99" w:rsidDel="00116FBC">
          <w:rPr>
            <w:rFonts w:eastAsiaTheme="minorEastAsia"/>
            <w:i/>
            <w:iCs/>
            <w:lang w:val="en-GB"/>
          </w:rPr>
          <w:delText>transdisciplinary experience</w:delText>
        </w:r>
        <w:r w:rsidRPr="008E1C19" w:rsidDel="00116FBC">
          <w:rPr>
            <w:rFonts w:eastAsiaTheme="minorEastAsia"/>
            <w:lang w:val="en-GB"/>
          </w:rPr>
          <w:delText xml:space="preserve">. The </w:delText>
        </w:r>
        <w:r w:rsidRPr="00DB2A99" w:rsidDel="00116FBC">
          <w:rPr>
            <w:rFonts w:eastAsiaTheme="minorEastAsia"/>
            <w:i/>
            <w:iCs/>
            <w:lang w:val="en-GB"/>
          </w:rPr>
          <w:delText>motivation to improve the human condition</w:delText>
        </w:r>
        <w:r w:rsidRPr="008E1C19" w:rsidDel="00116FBC">
          <w:rPr>
            <w:rFonts w:eastAsiaTheme="minorEastAsia"/>
            <w:lang w:val="en-GB"/>
          </w:rPr>
          <w:delText xml:space="preserve"> is</w:delText>
        </w:r>
        <w:r w:rsidDel="00116FBC">
          <w:rPr>
            <w:rFonts w:eastAsiaTheme="minorEastAsia"/>
            <w:lang w:val="en-GB"/>
          </w:rPr>
          <w:delText>,</w:delText>
        </w:r>
        <w:r w:rsidRPr="008E1C19" w:rsidDel="00116FBC">
          <w:rPr>
            <w:rFonts w:eastAsiaTheme="minorEastAsia"/>
            <w:lang w:val="en-GB"/>
          </w:rPr>
          <w:delText xml:space="preserve"> on the other hand</w:delText>
        </w:r>
        <w:r w:rsidDel="00116FBC">
          <w:rPr>
            <w:rFonts w:eastAsiaTheme="minorEastAsia"/>
            <w:lang w:val="en-GB"/>
          </w:rPr>
          <w:delText>,</w:delText>
        </w:r>
        <w:r w:rsidRPr="008E1C19" w:rsidDel="00116FBC">
          <w:rPr>
            <w:rFonts w:eastAsiaTheme="minorEastAsia"/>
            <w:lang w:val="en-GB"/>
          </w:rPr>
          <w:delText xml:space="preserve"> correlating relatively stronger with </w:delText>
        </w:r>
        <w:r w:rsidRPr="00DB2A99" w:rsidDel="00116FBC">
          <w:rPr>
            <w:rFonts w:eastAsiaTheme="minorEastAsia"/>
            <w:i/>
            <w:iCs/>
            <w:lang w:val="en-GB"/>
          </w:rPr>
          <w:delText>transdisciplinary experience</w:delText>
        </w:r>
        <w:r w:rsidDel="00116FBC">
          <w:rPr>
            <w:rFonts w:eastAsiaTheme="minorEastAsia"/>
            <w:lang w:val="en-GB"/>
          </w:rPr>
          <w:delText xml:space="preserve"> – </w:delText>
        </w:r>
        <w:r w:rsidRPr="008E1C19" w:rsidDel="00116FBC">
          <w:rPr>
            <w:rFonts w:eastAsiaTheme="minorEastAsia"/>
            <w:lang w:val="en-GB"/>
          </w:rPr>
          <w:delText xml:space="preserve">although </w:delText>
        </w:r>
        <w:r w:rsidDel="00116FBC">
          <w:rPr>
            <w:rFonts w:eastAsiaTheme="minorEastAsia"/>
            <w:lang w:val="en-GB"/>
          </w:rPr>
          <w:delText xml:space="preserve">it is </w:delText>
        </w:r>
        <w:r w:rsidRPr="008E1C19" w:rsidDel="00116FBC">
          <w:rPr>
            <w:rFonts w:eastAsiaTheme="minorEastAsia"/>
            <w:lang w:val="en-GB"/>
          </w:rPr>
          <w:delText>statistically significant (p-value &lt; 0.05</w:delText>
        </w:r>
        <w:commentRangeStart w:id="273"/>
        <w:r w:rsidRPr="008E1C19" w:rsidDel="00116FBC">
          <w:rPr>
            <w:rStyle w:val="FootnoteReference"/>
            <w:rFonts w:eastAsiaTheme="minorEastAsia"/>
            <w:lang w:val="en-GB"/>
          </w:rPr>
          <w:footnoteReference w:id="5"/>
        </w:r>
        <w:r w:rsidRPr="008E1C19" w:rsidDel="00116FBC">
          <w:rPr>
            <w:rFonts w:eastAsiaTheme="minorEastAsia"/>
            <w:lang w:val="en-GB"/>
          </w:rPr>
          <w:delText>)</w:delText>
        </w:r>
        <w:commentRangeEnd w:id="273"/>
        <w:r w:rsidR="002A19A9" w:rsidDel="00116FBC">
          <w:rPr>
            <w:rStyle w:val="CommentReference"/>
          </w:rPr>
          <w:commentReference w:id="273"/>
        </w:r>
        <w:r w:rsidDel="00116FBC">
          <w:rPr>
            <w:rFonts w:eastAsiaTheme="minorEastAsia"/>
            <w:lang w:val="en-GB"/>
          </w:rPr>
          <w:delText>,</w:delText>
        </w:r>
        <w:r w:rsidRPr="008E1C19" w:rsidDel="00116FBC">
          <w:rPr>
            <w:rFonts w:eastAsiaTheme="minorEastAsia"/>
            <w:lang w:val="en-GB"/>
          </w:rPr>
          <w:delText xml:space="preserve"> there is only a weak positive </w:delText>
        </w:r>
        <w:commentRangeStart w:id="276"/>
        <w:r w:rsidRPr="008E1C19" w:rsidDel="00116FBC">
          <w:rPr>
            <w:rFonts w:eastAsiaTheme="minorEastAsia"/>
            <w:lang w:val="en-GB"/>
          </w:rPr>
          <w:delText>correlation</w:delText>
        </w:r>
        <w:commentRangeEnd w:id="276"/>
        <w:r w:rsidRPr="008E1C19" w:rsidDel="00116FBC">
          <w:rPr>
            <w:rStyle w:val="CommentReference"/>
            <w:lang w:val="en-GB"/>
          </w:rPr>
          <w:commentReference w:id="276"/>
        </w:r>
        <w:r w:rsidRPr="008E1C19" w:rsidDel="00116FBC">
          <w:rPr>
            <w:rFonts w:eastAsiaTheme="minorEastAsia"/>
            <w:lang w:val="en-GB"/>
          </w:rPr>
          <w:delText xml:space="preserve"> (rho ~</w:delText>
        </w:r>
        <w:r w:rsidDel="00116FBC">
          <w:rPr>
            <w:rFonts w:eastAsiaTheme="minorEastAsia"/>
            <w:lang w:val="en-GB"/>
          </w:rPr>
          <w:delText> </w:delText>
        </w:r>
        <w:r w:rsidRPr="008E1C19" w:rsidDel="00116FBC">
          <w:rPr>
            <w:rFonts w:eastAsiaTheme="minorEastAsia"/>
            <w:lang w:val="en-GB"/>
          </w:rPr>
          <w:delText xml:space="preserve">0.33). </w:delText>
        </w:r>
        <w:r w:rsidDel="00116FBC">
          <w:rPr>
            <w:rFonts w:eastAsiaTheme="minorEastAsia"/>
            <w:lang w:val="en-GB"/>
          </w:rPr>
          <w:delText>Also, t</w:delText>
        </w:r>
        <w:r w:rsidRPr="008E1C19" w:rsidDel="00116FBC">
          <w:rPr>
            <w:rFonts w:eastAsiaTheme="minorEastAsia"/>
            <w:lang w:val="en-GB"/>
          </w:rPr>
          <w:delText xml:space="preserve">he </w:delText>
        </w:r>
        <w:r w:rsidRPr="00DB2A99" w:rsidDel="00116FBC">
          <w:rPr>
            <w:rFonts w:eastAsiaTheme="minorEastAsia"/>
            <w:i/>
            <w:iCs/>
            <w:lang w:val="en-GB"/>
          </w:rPr>
          <w:delText xml:space="preserve">motivation to improve </w:delText>
        </w:r>
        <w:r w:rsidDel="00116FBC">
          <w:rPr>
            <w:rFonts w:eastAsiaTheme="minorEastAsia"/>
            <w:i/>
            <w:iCs/>
            <w:lang w:val="en-GB"/>
          </w:rPr>
          <w:delText xml:space="preserve">the </w:delText>
        </w:r>
        <w:r w:rsidRPr="00DB2A99" w:rsidDel="00116FBC">
          <w:rPr>
            <w:rFonts w:eastAsiaTheme="minorEastAsia"/>
            <w:i/>
            <w:iCs/>
            <w:lang w:val="en-GB"/>
          </w:rPr>
          <w:delText>human welfare/condition</w:delText>
        </w:r>
        <w:r w:rsidRPr="008E1C19" w:rsidDel="00116FBC">
          <w:rPr>
            <w:rFonts w:eastAsiaTheme="minorEastAsia"/>
            <w:lang w:val="en-GB"/>
          </w:rPr>
          <w:delText xml:space="preserve"> is getting only slightly higher with </w:delText>
        </w:r>
        <w:r w:rsidDel="00116FBC">
          <w:rPr>
            <w:rFonts w:eastAsiaTheme="minorEastAsia"/>
            <w:lang w:val="en-GB"/>
          </w:rPr>
          <w:delText xml:space="preserve">a </w:delText>
        </w:r>
        <w:r w:rsidRPr="008E1C19" w:rsidDel="00116FBC">
          <w:rPr>
            <w:rFonts w:eastAsiaTheme="minorEastAsia"/>
            <w:lang w:val="en-GB"/>
          </w:rPr>
          <w:delText xml:space="preserve">higher </w:delText>
        </w:r>
        <w:r w:rsidRPr="00DB2A99" w:rsidDel="00116FBC">
          <w:rPr>
            <w:rFonts w:eastAsiaTheme="minorEastAsia"/>
            <w:i/>
            <w:iCs/>
            <w:lang w:val="en-GB"/>
          </w:rPr>
          <w:delText xml:space="preserve">transdisciplinary </w:delText>
        </w:r>
        <w:commentRangeStart w:id="277"/>
        <w:r w:rsidRPr="00DB2A99" w:rsidDel="00116FBC">
          <w:rPr>
            <w:rFonts w:eastAsiaTheme="minorEastAsia"/>
            <w:i/>
            <w:iCs/>
            <w:lang w:val="en-GB"/>
          </w:rPr>
          <w:delText>experience</w:delText>
        </w:r>
        <w:commentRangeEnd w:id="277"/>
        <w:r w:rsidRPr="00360E7C" w:rsidDel="00116FBC">
          <w:rPr>
            <w:rStyle w:val="CommentReference"/>
            <w:lang w:val="en-GB"/>
          </w:rPr>
          <w:commentReference w:id="277"/>
        </w:r>
        <w:r w:rsidRPr="008E1C19" w:rsidDel="00116FBC">
          <w:rPr>
            <w:rFonts w:eastAsiaTheme="minorEastAsia"/>
            <w:lang w:val="en-GB"/>
          </w:rPr>
          <w:delText>.</w:delText>
        </w:r>
        <w:commentRangeEnd w:id="262"/>
        <w:r w:rsidR="00A1489D" w:rsidDel="00116FBC">
          <w:rPr>
            <w:rStyle w:val="CommentReference"/>
          </w:rPr>
          <w:commentReference w:id="262"/>
        </w:r>
        <w:commentRangeEnd w:id="263"/>
        <w:r w:rsidR="001F0082" w:rsidDel="00116FBC">
          <w:rPr>
            <w:rStyle w:val="CommentReference"/>
          </w:rPr>
          <w:commentReference w:id="263"/>
        </w:r>
      </w:del>
    </w:p>
    <w:p w14:paraId="4F240807" w14:textId="30E25E62" w:rsidR="00E638CD" w:rsidRPr="00E638CD" w:rsidDel="00603662" w:rsidRDefault="00976ECE" w:rsidP="00E638CD">
      <w:pPr>
        <w:pStyle w:val="BodyText"/>
        <w:rPr>
          <w:del w:id="278" w:author="Utku B. Demir" w:date="2022-03-04T05:35:00Z"/>
        </w:rPr>
        <w:pPrChange w:id="279" w:author="Utku B. Demir" w:date="2022-03-04T05:21:00Z">
          <w:pPr>
            <w:pStyle w:val="Heading2"/>
          </w:pPr>
        </w:pPrChange>
      </w:pPr>
      <w:del w:id="280" w:author="Utku B. Demir" w:date="2022-03-04T06:31:00Z">
        <w:r w:rsidDel="00503ED3">
          <w:delText xml:space="preserve">Academic </w:delText>
        </w:r>
        <w:commentRangeStart w:id="281"/>
        <w:r w:rsidDel="00503ED3">
          <w:delText>Age</w:delText>
        </w:r>
        <w:commentRangeEnd w:id="281"/>
        <w:r w:rsidR="00503ED3" w:rsidDel="00503ED3">
          <w:rPr>
            <w:rStyle w:val="CommentReference"/>
            <w:b/>
            <w:bCs/>
          </w:rPr>
          <w:commentReference w:id="281"/>
        </w:r>
      </w:del>
    </w:p>
    <w:p w14:paraId="6EE2DC13" w14:textId="7056F7CC" w:rsidR="00976ECE" w:rsidDel="00BC670B" w:rsidRDefault="00976ECE" w:rsidP="00976ECE">
      <w:pPr>
        <w:pStyle w:val="BodyText"/>
        <w:keepNext/>
        <w:rPr>
          <w:del w:id="282" w:author="Utku B. Demir" w:date="2022-03-03T23:43:00Z"/>
        </w:rPr>
      </w:pPr>
      <w:del w:id="283" w:author="Utku B. Demir" w:date="2022-03-04T05:17:00Z">
        <w:r w:rsidDel="004D3644">
          <w:rPr>
            <w:noProof/>
            <w:lang w:val="de-DE" w:eastAsia="de-DE"/>
          </w:rPr>
          <w:drawing>
            <wp:inline distT="0" distB="0" distL="0" distR="0" wp14:anchorId="722EAFA9" wp14:editId="536D35A2">
              <wp:extent cx="5731510" cy="2865755"/>
              <wp:effectExtent l="0" t="0" r="0" b="444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31510" cy="2865755"/>
                      </a:xfrm>
                      <a:prstGeom prst="rect">
                        <a:avLst/>
                      </a:prstGeom>
                    </pic:spPr>
                  </pic:pic>
                </a:graphicData>
              </a:graphic>
            </wp:inline>
          </w:drawing>
        </w:r>
      </w:del>
    </w:p>
    <w:p w14:paraId="1021AF3B" w14:textId="542188EA" w:rsidR="00976ECE" w:rsidDel="00BC670B" w:rsidRDefault="00976ECE" w:rsidP="00976ECE">
      <w:pPr>
        <w:pStyle w:val="BodyText"/>
        <w:rPr>
          <w:del w:id="284" w:author="Utku B. Demir" w:date="2022-03-03T23:27:00Z"/>
        </w:rPr>
      </w:pPr>
      <w:del w:id="285" w:author="Utku B. Demir" w:date="2022-03-03T23:27:00Z">
        <w:r w:rsidDel="00AD4DD6">
          <w:delText xml:space="preserve">Figure </w:delText>
        </w:r>
        <w:r w:rsidR="000C762F" w:rsidDel="00AD4DD6">
          <w:fldChar w:fldCharType="begin"/>
        </w:r>
        <w:r w:rsidR="000C762F" w:rsidDel="00AD4DD6">
          <w:delInstrText xml:space="preserve"> SEQ Figure \* ARABIC </w:delInstrText>
        </w:r>
        <w:r w:rsidR="000C762F" w:rsidDel="00AD4DD6">
          <w:fldChar w:fldCharType="separate"/>
        </w:r>
        <w:r w:rsidDel="00AD4DD6">
          <w:rPr>
            <w:noProof/>
          </w:rPr>
          <w:delText>3</w:delText>
        </w:r>
        <w:r w:rsidR="000C762F" w:rsidDel="00AD4DD6">
          <w:rPr>
            <w:noProof/>
          </w:rPr>
          <w:fldChar w:fldCharType="end"/>
        </w:r>
        <w:r w:rsidRPr="00573A04" w:rsidDel="00AD4DD6">
          <w:delText>: Distribution of academic age among the respondents</w:delText>
        </w:r>
      </w:del>
    </w:p>
    <w:p w14:paraId="511CA25C" w14:textId="4FA308FC" w:rsidR="00BC670B" w:rsidRPr="00573A04" w:rsidDel="00503ED3" w:rsidRDefault="00BC670B">
      <w:pPr>
        <w:pStyle w:val="BodyText"/>
        <w:keepNext/>
        <w:rPr>
          <w:del w:id="286" w:author="Utku B. Demir" w:date="2022-03-04T06:31:00Z"/>
        </w:rPr>
        <w:pPrChange w:id="287" w:author="Utku B. Demir" w:date="2022-03-03T23:43:00Z">
          <w:pPr>
            <w:pStyle w:val="Caption"/>
          </w:pPr>
        </w:pPrChange>
      </w:pPr>
    </w:p>
    <w:p w14:paraId="3CB455DF" w14:textId="6BA2C2DF" w:rsidR="00976ECE" w:rsidRPr="00573A04" w:rsidDel="00503ED3" w:rsidRDefault="00BC670B" w:rsidP="00976ECE">
      <w:pPr>
        <w:pStyle w:val="BodyText"/>
        <w:rPr>
          <w:del w:id="288" w:author="Utku B. Demir" w:date="2022-03-04T06:31:00Z"/>
        </w:rPr>
      </w:pPr>
      <w:del w:id="289" w:author="Utku B. Demir" w:date="2022-03-04T06:31:00Z">
        <w:r w:rsidDel="00503ED3">
          <w:delText xml:space="preserve">Examining academic age could have improved out understanding of the nature of SI. </w:delText>
        </w:r>
        <w:commentRangeStart w:id="290"/>
        <w:r w:rsidR="0092203C" w:rsidDel="00503ED3">
          <w:delText>Unfortunately, academic age shows too little variation to play its role as almost 90% of the participants have over 15 years of experience in academia.</w:delText>
        </w:r>
        <w:r w:rsidR="00D41030" w:rsidRPr="00D41030" w:rsidDel="00503ED3">
          <w:delText xml:space="preserve"> </w:delText>
        </w:r>
        <w:r w:rsidR="0092203C" w:rsidDel="00503ED3">
          <w:delText>This variable is therefore not used for hypothesis testing.</w:delText>
        </w:r>
        <w:commentRangeEnd w:id="290"/>
        <w:r w:rsidR="00580F8A" w:rsidDel="00503ED3">
          <w:rPr>
            <w:rStyle w:val="CommentReference"/>
          </w:rPr>
          <w:commentReference w:id="290"/>
        </w:r>
      </w:del>
    </w:p>
    <w:p w14:paraId="471A0DA6" w14:textId="05E3D0CB" w:rsidR="00DC3173" w:rsidRPr="00DC3173" w:rsidRDefault="00976ECE" w:rsidP="00503ED3">
      <w:pPr>
        <w:pStyle w:val="Heading3"/>
        <w:rPr>
          <w:lang w:val="en-GB"/>
        </w:rPr>
        <w:pPrChange w:id="291" w:author="Utku B. Demir" w:date="2022-03-04T06:31:00Z">
          <w:pPr>
            <w:pStyle w:val="Heading2"/>
          </w:pPr>
        </w:pPrChange>
      </w:pPr>
      <w:bookmarkStart w:id="292" w:name="_Ref96530183"/>
      <w:r w:rsidRPr="008E1C19">
        <w:rPr>
          <w:lang w:val="en-GB"/>
        </w:rPr>
        <w:t>Familiarity with social innovation</w:t>
      </w:r>
      <w:bookmarkEnd w:id="292"/>
    </w:p>
    <w:p w14:paraId="0EF07EF1" w14:textId="5781341C" w:rsidR="00976ECE" w:rsidRDefault="00603662" w:rsidP="008624E8">
      <w:pPr>
        <w:pStyle w:val="Caption"/>
        <w:keepNext/>
        <w:rPr>
          <w:ins w:id="293" w:author="Utku B. Demir" w:date="2022-03-04T06:10:00Z"/>
        </w:rPr>
      </w:pPr>
      <w:ins w:id="294" w:author="Utku B. Demir" w:date="2022-03-04T05:36:00Z">
        <w:r>
          <w:t xml:space="preserve">Figure </w:t>
        </w:r>
        <w:r>
          <w:fldChar w:fldCharType="begin"/>
        </w:r>
        <w:r>
          <w:instrText xml:space="preserve"> SEQ Figure \* ARABIC </w:instrText>
        </w:r>
      </w:ins>
      <w:r>
        <w:fldChar w:fldCharType="separate"/>
      </w:r>
      <w:ins w:id="295" w:author="Utku B. Demir" w:date="2022-03-04T05:36:00Z">
        <w:r>
          <w:rPr>
            <w:noProof/>
          </w:rPr>
          <w:t>4</w:t>
        </w:r>
        <w:r>
          <w:fldChar w:fldCharType="end"/>
        </w:r>
        <w:r>
          <w:t xml:space="preserve">: </w:t>
        </w:r>
        <w:r w:rsidRPr="009923ED">
          <w:t>Distribution of the familiarity with social innovation</w:t>
        </w:r>
      </w:ins>
      <w:ins w:id="296" w:author="Utku B. Demir" w:date="2022-03-04T05:56:00Z">
        <w:r w:rsidR="00343F0D">
          <w:rPr>
            <w:noProof/>
          </w:rPr>
          <w:drawing>
            <wp:inline distT="0" distB="0" distL="0" distR="0" wp14:anchorId="4082DB9A" wp14:editId="1BA756ED">
              <wp:extent cx="5731510" cy="2865755"/>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510" cy="2865755"/>
                      </a:xfrm>
                      <a:prstGeom prst="rect">
                        <a:avLst/>
                      </a:prstGeom>
                    </pic:spPr>
                  </pic:pic>
                </a:graphicData>
              </a:graphic>
            </wp:inline>
          </w:drawing>
        </w:r>
      </w:ins>
      <w:del w:id="297" w:author="Utku B. Demir" w:date="2022-03-04T05:56:00Z">
        <w:r w:rsidR="00976ECE" w:rsidRPr="008E1C19" w:rsidDel="00343F0D">
          <w:rPr>
            <w:noProof/>
            <w:lang w:val="de-DE" w:eastAsia="de-DE"/>
          </w:rPr>
          <w:drawing>
            <wp:inline distT="0" distB="0" distL="0" distR="0" wp14:anchorId="56CC324C" wp14:editId="12156F15">
              <wp:extent cx="5731510" cy="2865755"/>
              <wp:effectExtent l="0" t="0" r="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31510" cy="2865755"/>
                      </a:xfrm>
                      <a:prstGeom prst="rect">
                        <a:avLst/>
                      </a:prstGeom>
                    </pic:spPr>
                  </pic:pic>
                </a:graphicData>
              </a:graphic>
            </wp:inline>
          </w:drawing>
        </w:r>
      </w:del>
    </w:p>
    <w:p w14:paraId="02CE0BBB" w14:textId="5F755F06" w:rsidR="00DC3173" w:rsidRDefault="00DC3173" w:rsidP="00DC3173">
      <w:pPr>
        <w:pStyle w:val="Caption"/>
        <w:keepNext/>
        <w:rPr>
          <w:ins w:id="298" w:author="Utku B. Demir" w:date="2022-03-04T06:12:00Z"/>
        </w:rPr>
        <w:pPrChange w:id="299" w:author="Utku B. Demir" w:date="2022-03-04T06:12:00Z">
          <w:pPr/>
        </w:pPrChange>
      </w:pPr>
      <w:ins w:id="300" w:author="Utku B. Demir" w:date="2022-03-04T06:12:00Z">
        <w:r>
          <w:t xml:space="preserve">Table </w:t>
        </w:r>
        <w:r>
          <w:fldChar w:fldCharType="begin"/>
        </w:r>
        <w:r>
          <w:instrText xml:space="preserve"> SEQ Table \* ARABIC </w:instrText>
        </w:r>
      </w:ins>
      <w:r>
        <w:fldChar w:fldCharType="separate"/>
      </w:r>
      <w:ins w:id="301" w:author="Utku B. Demir" w:date="2022-03-04T07:22:00Z">
        <w:r w:rsidR="000F76BA">
          <w:rPr>
            <w:noProof/>
          </w:rPr>
          <w:t>2</w:t>
        </w:r>
      </w:ins>
      <w:ins w:id="302" w:author="Utku B. Demir" w:date="2022-03-04T06:12:00Z">
        <w:r>
          <w:fldChar w:fldCharType="end"/>
        </w:r>
        <w:r>
          <w:t xml:space="preserve">: </w:t>
        </w:r>
        <w:r w:rsidRPr="00DC3173">
          <w:t>Distribution of the familiarity with social innovation</w:t>
        </w:r>
      </w:ins>
    </w:p>
    <w:tbl>
      <w:tblPr>
        <w:tblW w:w="0" w:type="auto"/>
        <w:jc w:val="center"/>
        <w:tblLook w:val="0420" w:firstRow="1" w:lastRow="0" w:firstColumn="0" w:lastColumn="0" w:noHBand="0" w:noVBand="1"/>
      </w:tblPr>
      <w:tblGrid>
        <w:gridCol w:w="2701"/>
        <w:gridCol w:w="1395"/>
        <w:gridCol w:w="2314"/>
      </w:tblGrid>
      <w:tr w:rsidR="00DC3173" w14:paraId="6A5A1CD6" w14:textId="77777777" w:rsidTr="00B438E4">
        <w:trPr>
          <w:cantSplit/>
          <w:tblHeader/>
          <w:jc w:val="center"/>
          <w:ins w:id="303" w:author="Utku B. Demir" w:date="2022-03-04T06:10:00Z"/>
        </w:trPr>
        <w:tc>
          <w:tcPr>
            <w:tcW w:w="0" w:type="auto"/>
            <w:gridSpan w:val="3"/>
            <w:tcBorders>
              <w:top w:val="single" w:sz="16" w:space="0" w:color="666666"/>
              <w:bottom w:val="single" w:sz="4" w:space="0" w:color="666666"/>
            </w:tcBorders>
            <w:shd w:val="clear" w:color="auto" w:fill="FFFFFF"/>
            <w:tcMar>
              <w:top w:w="0" w:type="dxa"/>
              <w:left w:w="0" w:type="dxa"/>
              <w:bottom w:w="0" w:type="dxa"/>
              <w:right w:w="0" w:type="dxa"/>
            </w:tcMar>
            <w:vAlign w:val="center"/>
          </w:tcPr>
          <w:p w14:paraId="20D6C541" w14:textId="77777777" w:rsidR="00DC3173" w:rsidRDefault="00DC3173" w:rsidP="00B438E4">
            <w:pPr>
              <w:spacing w:before="100" w:after="100"/>
              <w:ind w:left="100" w:right="100"/>
              <w:rPr>
                <w:ins w:id="304" w:author="Utku B. Demir" w:date="2022-03-04T06:10:00Z"/>
              </w:rPr>
            </w:pPr>
            <w:ins w:id="305" w:author="Utku B. Demir" w:date="2022-03-04T06:10:00Z">
              <w:r>
                <w:rPr>
                  <w:rFonts w:ascii="Helvetica" w:eastAsia="Helvetica" w:hAnsi="Helvetica" w:cs="Helvetica"/>
                  <w:b/>
                  <w:color w:val="000000"/>
                  <w:sz w:val="22"/>
                  <w:szCs w:val="22"/>
                </w:rPr>
                <w:t>How familiar are you with the concept of social innovation?</w:t>
              </w:r>
            </w:ins>
          </w:p>
        </w:tc>
      </w:tr>
      <w:tr w:rsidR="00DC3173" w14:paraId="5F539B34" w14:textId="77777777" w:rsidTr="00B438E4">
        <w:trPr>
          <w:cantSplit/>
          <w:tblHeader/>
          <w:jc w:val="center"/>
          <w:ins w:id="306" w:author="Utku B. Demir" w:date="2022-03-04T06:10:00Z"/>
        </w:trPr>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E112FDC" w14:textId="77777777" w:rsidR="00DC3173" w:rsidRDefault="00DC3173" w:rsidP="00B438E4">
            <w:pPr>
              <w:spacing w:before="100" w:after="100"/>
              <w:ind w:left="100" w:right="100"/>
              <w:rPr>
                <w:ins w:id="307" w:author="Utku B. Demir" w:date="2022-03-04T06:10:00Z"/>
              </w:rPr>
            </w:pPr>
            <w:ins w:id="308" w:author="Utku B. Demir" w:date="2022-03-04T06:10:00Z">
              <w:r>
                <w:rPr>
                  <w:rFonts w:ascii="Helvetica" w:eastAsia="Helvetica" w:hAnsi="Helvetica" w:cs="Helvetica"/>
                  <w:b/>
                  <w:color w:val="000000"/>
                  <w:sz w:val="22"/>
                  <w:szCs w:val="22"/>
                </w:rPr>
                <w:t>Answer</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465D6E7" w14:textId="77777777" w:rsidR="00DC3173" w:rsidRDefault="00DC3173" w:rsidP="00B438E4">
            <w:pPr>
              <w:spacing w:before="100" w:after="100"/>
              <w:ind w:left="100" w:right="100"/>
              <w:jc w:val="right"/>
              <w:rPr>
                <w:ins w:id="309" w:author="Utku B. Demir" w:date="2022-03-04T06:10:00Z"/>
              </w:rPr>
            </w:pPr>
            <w:ins w:id="310" w:author="Utku B. Demir" w:date="2022-03-04T06:10:00Z">
              <w:r>
                <w:rPr>
                  <w:rFonts w:ascii="Helvetica" w:eastAsia="Helvetica" w:hAnsi="Helvetica" w:cs="Helvetica"/>
                  <w:b/>
                  <w:color w:val="000000"/>
                  <w:sz w:val="22"/>
                  <w:szCs w:val="22"/>
                </w:rPr>
                <w:t>Count</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21F21670" w14:textId="77777777" w:rsidR="00DC3173" w:rsidRDefault="00DC3173" w:rsidP="00B438E4">
            <w:pPr>
              <w:spacing w:before="100" w:after="100"/>
              <w:ind w:left="100" w:right="100"/>
              <w:jc w:val="right"/>
              <w:rPr>
                <w:ins w:id="311" w:author="Utku B. Demir" w:date="2022-03-04T06:10:00Z"/>
              </w:rPr>
            </w:pPr>
            <w:ins w:id="312" w:author="Utku B. Demir" w:date="2022-03-04T06:10:00Z">
              <w:r>
                <w:rPr>
                  <w:rFonts w:ascii="Helvetica" w:eastAsia="Helvetica" w:hAnsi="Helvetica" w:cs="Helvetica"/>
                  <w:b/>
                  <w:color w:val="000000"/>
                  <w:sz w:val="22"/>
                  <w:szCs w:val="22"/>
                </w:rPr>
                <w:t>Percentage</w:t>
              </w:r>
            </w:ins>
          </w:p>
        </w:tc>
      </w:tr>
      <w:tr w:rsidR="00DC3173" w14:paraId="3EF4F2B7" w14:textId="77777777" w:rsidTr="00B438E4">
        <w:trPr>
          <w:cantSplit/>
          <w:jc w:val="center"/>
          <w:ins w:id="313" w:author="Utku B. Demir" w:date="2022-03-04T06:10:00Z"/>
        </w:trPr>
        <w:tc>
          <w:tcPr>
            <w:tcW w:w="0" w:type="auto"/>
            <w:tcBorders>
              <w:bottom w:val="single" w:sz="4" w:space="0" w:color="666666"/>
            </w:tcBorders>
            <w:shd w:val="clear" w:color="auto" w:fill="FFFFFF"/>
            <w:tcMar>
              <w:top w:w="0" w:type="dxa"/>
              <w:left w:w="0" w:type="dxa"/>
              <w:bottom w:w="0" w:type="dxa"/>
              <w:right w:w="0" w:type="dxa"/>
            </w:tcMar>
            <w:vAlign w:val="center"/>
          </w:tcPr>
          <w:p w14:paraId="257615E6" w14:textId="77777777" w:rsidR="00DC3173" w:rsidRDefault="00DC3173" w:rsidP="00B438E4">
            <w:pPr>
              <w:spacing w:before="100" w:after="100"/>
              <w:ind w:left="100" w:right="100"/>
              <w:rPr>
                <w:ins w:id="314" w:author="Utku B. Demir" w:date="2022-03-04T06:10:00Z"/>
              </w:rPr>
            </w:pPr>
            <w:proofErr w:type="gramStart"/>
            <w:ins w:id="315" w:author="Utku B. Demir" w:date="2022-03-04T06:10:00Z">
              <w:r>
                <w:rPr>
                  <w:rFonts w:ascii="Helvetica" w:eastAsia="Helvetica" w:hAnsi="Helvetica" w:cs="Helvetica"/>
                  <w:color w:val="000000"/>
                  <w:sz w:val="22"/>
                  <w:szCs w:val="22"/>
                </w:rPr>
                <w:t>0..not</w:t>
              </w:r>
              <w:proofErr w:type="gramEnd"/>
              <w:r>
                <w:rPr>
                  <w:rFonts w:ascii="Helvetica" w:eastAsia="Helvetica" w:hAnsi="Helvetica" w:cs="Helvetica"/>
                  <w:color w:val="000000"/>
                  <w:sz w:val="22"/>
                  <w:szCs w:val="22"/>
                </w:rPr>
                <w:t xml:space="preserve"> at all</w:t>
              </w:r>
            </w:ins>
          </w:p>
        </w:tc>
        <w:tc>
          <w:tcPr>
            <w:tcW w:w="0" w:type="auto"/>
            <w:tcBorders>
              <w:bottom w:val="single" w:sz="4" w:space="0" w:color="666666"/>
            </w:tcBorders>
            <w:shd w:val="clear" w:color="auto" w:fill="FFFFFF"/>
            <w:tcMar>
              <w:top w:w="0" w:type="dxa"/>
              <w:left w:w="0" w:type="dxa"/>
              <w:bottom w:w="0" w:type="dxa"/>
              <w:right w:w="0" w:type="dxa"/>
            </w:tcMar>
            <w:vAlign w:val="center"/>
          </w:tcPr>
          <w:p w14:paraId="3E32E3A2" w14:textId="77777777" w:rsidR="00DC3173" w:rsidRDefault="00DC3173" w:rsidP="00B438E4">
            <w:pPr>
              <w:spacing w:before="100" w:after="100"/>
              <w:ind w:left="100" w:right="100"/>
              <w:jc w:val="right"/>
              <w:rPr>
                <w:ins w:id="316" w:author="Utku B. Demir" w:date="2022-03-04T06:10:00Z"/>
              </w:rPr>
            </w:pPr>
            <w:ins w:id="317" w:author="Utku B. Demir" w:date="2022-03-04T06:10:00Z">
              <w:r>
                <w:rPr>
                  <w:rFonts w:ascii="Helvetica" w:eastAsia="Helvetica" w:hAnsi="Helvetica" w:cs="Helvetica"/>
                  <w:color w:val="000000"/>
                  <w:sz w:val="22"/>
                  <w:szCs w:val="22"/>
                </w:rPr>
                <w:t>126</w:t>
              </w:r>
            </w:ins>
          </w:p>
        </w:tc>
        <w:tc>
          <w:tcPr>
            <w:tcW w:w="0" w:type="auto"/>
            <w:tcBorders>
              <w:bottom w:val="single" w:sz="4" w:space="0" w:color="666666"/>
            </w:tcBorders>
            <w:shd w:val="clear" w:color="auto" w:fill="FFFFFF"/>
            <w:tcMar>
              <w:top w:w="0" w:type="dxa"/>
              <w:left w:w="0" w:type="dxa"/>
              <w:bottom w:w="0" w:type="dxa"/>
              <w:right w:w="0" w:type="dxa"/>
            </w:tcMar>
            <w:vAlign w:val="center"/>
          </w:tcPr>
          <w:p w14:paraId="415397D7" w14:textId="77777777" w:rsidR="00DC3173" w:rsidRDefault="00DC3173" w:rsidP="00B438E4">
            <w:pPr>
              <w:spacing w:before="100" w:after="100"/>
              <w:ind w:left="100" w:right="100"/>
              <w:jc w:val="right"/>
              <w:rPr>
                <w:ins w:id="318" w:author="Utku B. Demir" w:date="2022-03-04T06:10:00Z"/>
              </w:rPr>
            </w:pPr>
            <w:ins w:id="319" w:author="Utku B. Demir" w:date="2022-03-04T06:10:00Z">
              <w:r>
                <w:rPr>
                  <w:rFonts w:ascii="Helvetica" w:eastAsia="Helvetica" w:hAnsi="Helvetica" w:cs="Helvetica"/>
                  <w:color w:val="000000"/>
                  <w:sz w:val="22"/>
                  <w:szCs w:val="22"/>
                </w:rPr>
                <w:t>31.50%</w:t>
              </w:r>
            </w:ins>
          </w:p>
        </w:tc>
      </w:tr>
      <w:tr w:rsidR="00DC3173" w14:paraId="573FE5AE" w14:textId="77777777" w:rsidTr="00B438E4">
        <w:trPr>
          <w:cantSplit/>
          <w:jc w:val="center"/>
          <w:ins w:id="320"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61027A0" w14:textId="77777777" w:rsidR="00DC3173" w:rsidRDefault="00DC3173" w:rsidP="00B438E4">
            <w:pPr>
              <w:spacing w:before="100" w:after="100"/>
              <w:ind w:left="100" w:right="100"/>
              <w:rPr>
                <w:ins w:id="321" w:author="Utku B. Demir" w:date="2022-03-04T06:10:00Z"/>
              </w:rPr>
            </w:pPr>
            <w:ins w:id="322" w:author="Utku B. Demir" w:date="2022-03-04T06:10:00Z">
              <w:r>
                <w:rPr>
                  <w:rFonts w:ascii="Helvetica" w:eastAsia="Helvetica" w:hAnsi="Helvetica" w:cs="Helvetica"/>
                  <w:color w:val="000000"/>
                  <w:sz w:val="22"/>
                  <w:szCs w:val="22"/>
                </w:rPr>
                <w:t>1</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4CD1A76" w14:textId="77777777" w:rsidR="00DC3173" w:rsidRDefault="00DC3173" w:rsidP="00B438E4">
            <w:pPr>
              <w:spacing w:before="100" w:after="100"/>
              <w:ind w:left="100" w:right="100"/>
              <w:jc w:val="right"/>
              <w:rPr>
                <w:ins w:id="323" w:author="Utku B. Demir" w:date="2022-03-04T06:10:00Z"/>
              </w:rPr>
            </w:pPr>
            <w:ins w:id="324" w:author="Utku B. Demir" w:date="2022-03-04T06:10:00Z">
              <w:r>
                <w:rPr>
                  <w:rFonts w:ascii="Helvetica" w:eastAsia="Helvetica" w:hAnsi="Helvetica" w:cs="Helvetica"/>
                  <w:color w:val="000000"/>
                  <w:sz w:val="22"/>
                  <w:szCs w:val="22"/>
                </w:rPr>
                <w:t>38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B7D0BF1" w14:textId="77777777" w:rsidR="00DC3173" w:rsidRDefault="00DC3173" w:rsidP="00B438E4">
            <w:pPr>
              <w:spacing w:before="100" w:after="100"/>
              <w:ind w:left="100" w:right="100"/>
              <w:jc w:val="right"/>
              <w:rPr>
                <w:ins w:id="325" w:author="Utku B. Demir" w:date="2022-03-04T06:10:00Z"/>
              </w:rPr>
            </w:pPr>
            <w:ins w:id="326" w:author="Utku B. Demir" w:date="2022-03-04T06:10:00Z">
              <w:r>
                <w:rPr>
                  <w:rFonts w:ascii="Helvetica" w:eastAsia="Helvetica" w:hAnsi="Helvetica" w:cs="Helvetica"/>
                  <w:color w:val="000000"/>
                  <w:sz w:val="22"/>
                  <w:szCs w:val="22"/>
                </w:rPr>
                <w:t>9.50%</w:t>
              </w:r>
            </w:ins>
          </w:p>
        </w:tc>
      </w:tr>
      <w:tr w:rsidR="00DC3173" w14:paraId="3013170E" w14:textId="77777777" w:rsidTr="00B438E4">
        <w:trPr>
          <w:cantSplit/>
          <w:jc w:val="center"/>
          <w:ins w:id="327"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95B28D7" w14:textId="77777777" w:rsidR="00DC3173" w:rsidRDefault="00DC3173" w:rsidP="00B438E4">
            <w:pPr>
              <w:spacing w:before="100" w:after="100"/>
              <w:ind w:left="100" w:right="100"/>
              <w:rPr>
                <w:ins w:id="328" w:author="Utku B. Demir" w:date="2022-03-04T06:10:00Z"/>
              </w:rPr>
            </w:pPr>
            <w:ins w:id="329" w:author="Utku B. Demir" w:date="2022-03-04T06:10:00Z">
              <w:r>
                <w:rPr>
                  <w:rFonts w:ascii="Helvetica" w:eastAsia="Helvetica" w:hAnsi="Helvetica" w:cs="Helvetica"/>
                  <w:color w:val="000000"/>
                  <w:sz w:val="22"/>
                  <w:szCs w:val="22"/>
                </w:rPr>
                <w:t>2</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93A97C5" w14:textId="77777777" w:rsidR="00DC3173" w:rsidRDefault="00DC3173" w:rsidP="00B438E4">
            <w:pPr>
              <w:spacing w:before="100" w:after="100"/>
              <w:ind w:left="100" w:right="100"/>
              <w:jc w:val="right"/>
              <w:rPr>
                <w:ins w:id="330" w:author="Utku B. Demir" w:date="2022-03-04T06:10:00Z"/>
              </w:rPr>
            </w:pPr>
            <w:ins w:id="331" w:author="Utku B. Demir" w:date="2022-03-04T06:10:00Z">
              <w:r>
                <w:rPr>
                  <w:rFonts w:ascii="Helvetica" w:eastAsia="Helvetica" w:hAnsi="Helvetica" w:cs="Helvetica"/>
                  <w:color w:val="000000"/>
                  <w:sz w:val="22"/>
                  <w:szCs w:val="22"/>
                </w:rPr>
                <w:t>33</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7DD4E56" w14:textId="77777777" w:rsidR="00DC3173" w:rsidRDefault="00DC3173" w:rsidP="00B438E4">
            <w:pPr>
              <w:spacing w:before="100" w:after="100"/>
              <w:ind w:left="100" w:right="100"/>
              <w:jc w:val="right"/>
              <w:rPr>
                <w:ins w:id="332" w:author="Utku B. Demir" w:date="2022-03-04T06:10:00Z"/>
              </w:rPr>
            </w:pPr>
            <w:ins w:id="333" w:author="Utku B. Demir" w:date="2022-03-04T06:10:00Z">
              <w:r>
                <w:rPr>
                  <w:rFonts w:ascii="Helvetica" w:eastAsia="Helvetica" w:hAnsi="Helvetica" w:cs="Helvetica"/>
                  <w:color w:val="000000"/>
                  <w:sz w:val="22"/>
                  <w:szCs w:val="22"/>
                </w:rPr>
                <w:t>8.25%</w:t>
              </w:r>
            </w:ins>
          </w:p>
        </w:tc>
      </w:tr>
      <w:tr w:rsidR="00DC3173" w14:paraId="5100EC66" w14:textId="77777777" w:rsidTr="00B438E4">
        <w:trPr>
          <w:cantSplit/>
          <w:jc w:val="center"/>
          <w:ins w:id="334"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7683772" w14:textId="77777777" w:rsidR="00DC3173" w:rsidRDefault="00DC3173" w:rsidP="00B438E4">
            <w:pPr>
              <w:spacing w:before="100" w:after="100"/>
              <w:ind w:left="100" w:right="100"/>
              <w:rPr>
                <w:ins w:id="335" w:author="Utku B. Demir" w:date="2022-03-04T06:10:00Z"/>
              </w:rPr>
            </w:pPr>
            <w:ins w:id="336" w:author="Utku B. Demir" w:date="2022-03-04T06:10:00Z">
              <w:r>
                <w:rPr>
                  <w:rFonts w:ascii="Helvetica" w:eastAsia="Helvetica" w:hAnsi="Helvetica" w:cs="Helvetica"/>
                  <w:color w:val="000000"/>
                  <w:sz w:val="22"/>
                  <w:szCs w:val="22"/>
                </w:rPr>
                <w:t>3</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423F592" w14:textId="77777777" w:rsidR="00DC3173" w:rsidRDefault="00DC3173" w:rsidP="00B438E4">
            <w:pPr>
              <w:spacing w:before="100" w:after="100"/>
              <w:ind w:left="100" w:right="100"/>
              <w:jc w:val="right"/>
              <w:rPr>
                <w:ins w:id="337" w:author="Utku B. Demir" w:date="2022-03-04T06:10:00Z"/>
              </w:rPr>
            </w:pPr>
            <w:ins w:id="338" w:author="Utku B. Demir" w:date="2022-03-04T06:10:00Z">
              <w:r>
                <w:rPr>
                  <w:rFonts w:ascii="Helvetica" w:eastAsia="Helvetica" w:hAnsi="Helvetica" w:cs="Helvetica"/>
                  <w:color w:val="000000"/>
                  <w:sz w:val="22"/>
                  <w:szCs w:val="22"/>
                </w:rPr>
                <w:t>40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2909DC3" w14:textId="77777777" w:rsidR="00DC3173" w:rsidRDefault="00DC3173" w:rsidP="00B438E4">
            <w:pPr>
              <w:spacing w:before="100" w:after="100"/>
              <w:ind w:left="100" w:right="100"/>
              <w:jc w:val="right"/>
              <w:rPr>
                <w:ins w:id="339" w:author="Utku B. Demir" w:date="2022-03-04T06:10:00Z"/>
              </w:rPr>
            </w:pPr>
            <w:ins w:id="340" w:author="Utku B. Demir" w:date="2022-03-04T06:10:00Z">
              <w:r>
                <w:rPr>
                  <w:rFonts w:ascii="Helvetica" w:eastAsia="Helvetica" w:hAnsi="Helvetica" w:cs="Helvetica"/>
                  <w:color w:val="000000"/>
                  <w:sz w:val="22"/>
                  <w:szCs w:val="22"/>
                </w:rPr>
                <w:t>10.00%</w:t>
              </w:r>
            </w:ins>
          </w:p>
        </w:tc>
      </w:tr>
      <w:tr w:rsidR="00DC3173" w14:paraId="7AAC0FFD" w14:textId="77777777" w:rsidTr="00B438E4">
        <w:trPr>
          <w:cantSplit/>
          <w:jc w:val="center"/>
          <w:ins w:id="341"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B79E57D" w14:textId="77777777" w:rsidR="00DC3173" w:rsidRDefault="00DC3173" w:rsidP="00B438E4">
            <w:pPr>
              <w:spacing w:before="100" w:after="100"/>
              <w:ind w:left="100" w:right="100"/>
              <w:rPr>
                <w:ins w:id="342" w:author="Utku B. Demir" w:date="2022-03-04T06:10:00Z"/>
              </w:rPr>
            </w:pPr>
            <w:ins w:id="343" w:author="Utku B. Demir" w:date="2022-03-04T06:10:00Z">
              <w:r>
                <w:rPr>
                  <w:rFonts w:ascii="Helvetica" w:eastAsia="Helvetica" w:hAnsi="Helvetica" w:cs="Helvetica"/>
                  <w:color w:val="000000"/>
                  <w:sz w:val="22"/>
                  <w:szCs w:val="22"/>
                </w:rPr>
                <w:t>4</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E65BD7B" w14:textId="77777777" w:rsidR="00DC3173" w:rsidRDefault="00DC3173" w:rsidP="00B438E4">
            <w:pPr>
              <w:spacing w:before="100" w:after="100"/>
              <w:ind w:left="100" w:right="100"/>
              <w:jc w:val="right"/>
              <w:rPr>
                <w:ins w:id="344" w:author="Utku B. Demir" w:date="2022-03-04T06:10:00Z"/>
              </w:rPr>
            </w:pPr>
            <w:ins w:id="345" w:author="Utku B. Demir" w:date="2022-03-04T06:10:00Z">
              <w:r>
                <w:rPr>
                  <w:rFonts w:ascii="Helvetica" w:eastAsia="Helvetica" w:hAnsi="Helvetica" w:cs="Helvetica"/>
                  <w:color w:val="000000"/>
                  <w:sz w:val="22"/>
                  <w:szCs w:val="22"/>
                </w:rPr>
                <w:t>25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023060E" w14:textId="77777777" w:rsidR="00DC3173" w:rsidRDefault="00DC3173" w:rsidP="00B438E4">
            <w:pPr>
              <w:spacing w:before="100" w:after="100"/>
              <w:ind w:left="100" w:right="100"/>
              <w:jc w:val="right"/>
              <w:rPr>
                <w:ins w:id="346" w:author="Utku B. Demir" w:date="2022-03-04T06:10:00Z"/>
              </w:rPr>
            </w:pPr>
            <w:ins w:id="347" w:author="Utku B. Demir" w:date="2022-03-04T06:10:00Z">
              <w:r>
                <w:rPr>
                  <w:rFonts w:ascii="Helvetica" w:eastAsia="Helvetica" w:hAnsi="Helvetica" w:cs="Helvetica"/>
                  <w:color w:val="000000"/>
                  <w:sz w:val="22"/>
                  <w:szCs w:val="22"/>
                </w:rPr>
                <w:t>6.25%</w:t>
              </w:r>
            </w:ins>
          </w:p>
        </w:tc>
      </w:tr>
      <w:tr w:rsidR="00DC3173" w14:paraId="7A3C69CA" w14:textId="77777777" w:rsidTr="00B438E4">
        <w:trPr>
          <w:cantSplit/>
          <w:jc w:val="center"/>
          <w:ins w:id="348"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5EE5300" w14:textId="77777777" w:rsidR="00DC3173" w:rsidRDefault="00DC3173" w:rsidP="00B438E4">
            <w:pPr>
              <w:spacing w:before="100" w:after="100"/>
              <w:ind w:left="100" w:right="100"/>
              <w:rPr>
                <w:ins w:id="349" w:author="Utku B. Demir" w:date="2022-03-04T06:10:00Z"/>
              </w:rPr>
            </w:pPr>
            <w:ins w:id="350" w:author="Utku B. Demir" w:date="2022-03-04T06:10:00Z">
              <w:r>
                <w:rPr>
                  <w:rFonts w:ascii="Helvetica" w:eastAsia="Helvetica" w:hAnsi="Helvetica" w:cs="Helvetica"/>
                  <w:color w:val="000000"/>
                  <w:sz w:val="22"/>
                  <w:szCs w:val="22"/>
                </w:rPr>
                <w:t>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2F2E4AB" w14:textId="77777777" w:rsidR="00DC3173" w:rsidRDefault="00DC3173" w:rsidP="00B438E4">
            <w:pPr>
              <w:spacing w:before="100" w:after="100"/>
              <w:ind w:left="100" w:right="100"/>
              <w:jc w:val="right"/>
              <w:rPr>
                <w:ins w:id="351" w:author="Utku B. Demir" w:date="2022-03-04T06:10:00Z"/>
              </w:rPr>
            </w:pPr>
            <w:ins w:id="352" w:author="Utku B. Demir" w:date="2022-03-04T06:10:00Z">
              <w:r>
                <w:rPr>
                  <w:rFonts w:ascii="Helvetica" w:eastAsia="Helvetica" w:hAnsi="Helvetica" w:cs="Helvetica"/>
                  <w:color w:val="000000"/>
                  <w:sz w:val="22"/>
                  <w:szCs w:val="22"/>
                </w:rPr>
                <w:t>39</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B3B3A68" w14:textId="77777777" w:rsidR="00DC3173" w:rsidRDefault="00DC3173" w:rsidP="00B438E4">
            <w:pPr>
              <w:spacing w:before="100" w:after="100"/>
              <w:ind w:left="100" w:right="100"/>
              <w:jc w:val="right"/>
              <w:rPr>
                <w:ins w:id="353" w:author="Utku B. Demir" w:date="2022-03-04T06:10:00Z"/>
              </w:rPr>
            </w:pPr>
            <w:ins w:id="354" w:author="Utku B. Demir" w:date="2022-03-04T06:10:00Z">
              <w:r>
                <w:rPr>
                  <w:rFonts w:ascii="Helvetica" w:eastAsia="Helvetica" w:hAnsi="Helvetica" w:cs="Helvetica"/>
                  <w:color w:val="000000"/>
                  <w:sz w:val="22"/>
                  <w:szCs w:val="22"/>
                </w:rPr>
                <w:t>9.75%</w:t>
              </w:r>
            </w:ins>
          </w:p>
        </w:tc>
      </w:tr>
      <w:tr w:rsidR="00DC3173" w14:paraId="73787309" w14:textId="77777777" w:rsidTr="00B438E4">
        <w:trPr>
          <w:cantSplit/>
          <w:jc w:val="center"/>
          <w:ins w:id="355"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AB36B8E" w14:textId="77777777" w:rsidR="00DC3173" w:rsidRDefault="00DC3173" w:rsidP="00B438E4">
            <w:pPr>
              <w:spacing w:before="100" w:after="100"/>
              <w:ind w:left="100" w:right="100"/>
              <w:rPr>
                <w:ins w:id="356" w:author="Utku B. Demir" w:date="2022-03-04T06:10:00Z"/>
              </w:rPr>
            </w:pPr>
            <w:ins w:id="357" w:author="Utku B. Demir" w:date="2022-03-04T06:10:00Z">
              <w:r>
                <w:rPr>
                  <w:rFonts w:ascii="Helvetica" w:eastAsia="Helvetica" w:hAnsi="Helvetica" w:cs="Helvetica"/>
                  <w:color w:val="000000"/>
                  <w:sz w:val="22"/>
                  <w:szCs w:val="22"/>
                </w:rPr>
                <w:t>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0322C7B" w14:textId="77777777" w:rsidR="00DC3173" w:rsidRDefault="00DC3173" w:rsidP="00B438E4">
            <w:pPr>
              <w:spacing w:before="100" w:after="100"/>
              <w:ind w:left="100" w:right="100"/>
              <w:jc w:val="right"/>
              <w:rPr>
                <w:ins w:id="358" w:author="Utku B. Demir" w:date="2022-03-04T06:10:00Z"/>
              </w:rPr>
            </w:pPr>
            <w:ins w:id="359" w:author="Utku B. Demir" w:date="2022-03-04T06:10:00Z">
              <w:r>
                <w:rPr>
                  <w:rFonts w:ascii="Helvetica" w:eastAsia="Helvetica" w:hAnsi="Helvetica" w:cs="Helvetica"/>
                  <w:color w:val="000000"/>
                  <w:sz w:val="22"/>
                  <w:szCs w:val="22"/>
                </w:rPr>
                <w:t>19</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FE15B4D" w14:textId="77777777" w:rsidR="00DC3173" w:rsidRDefault="00DC3173" w:rsidP="00B438E4">
            <w:pPr>
              <w:spacing w:before="100" w:after="100"/>
              <w:ind w:left="100" w:right="100"/>
              <w:jc w:val="right"/>
              <w:rPr>
                <w:ins w:id="360" w:author="Utku B. Demir" w:date="2022-03-04T06:10:00Z"/>
              </w:rPr>
            </w:pPr>
            <w:ins w:id="361" w:author="Utku B. Demir" w:date="2022-03-04T06:10:00Z">
              <w:r>
                <w:rPr>
                  <w:rFonts w:ascii="Helvetica" w:eastAsia="Helvetica" w:hAnsi="Helvetica" w:cs="Helvetica"/>
                  <w:color w:val="000000"/>
                  <w:sz w:val="22"/>
                  <w:szCs w:val="22"/>
                </w:rPr>
                <w:t>4.75%</w:t>
              </w:r>
            </w:ins>
          </w:p>
        </w:tc>
      </w:tr>
      <w:tr w:rsidR="00DC3173" w14:paraId="20078A75" w14:textId="77777777" w:rsidTr="00B438E4">
        <w:trPr>
          <w:cantSplit/>
          <w:jc w:val="center"/>
          <w:ins w:id="362"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EE206D8" w14:textId="77777777" w:rsidR="00DC3173" w:rsidRDefault="00DC3173" w:rsidP="00B438E4">
            <w:pPr>
              <w:spacing w:before="100" w:after="100"/>
              <w:ind w:left="100" w:right="100"/>
              <w:rPr>
                <w:ins w:id="363" w:author="Utku B. Demir" w:date="2022-03-04T06:10:00Z"/>
              </w:rPr>
            </w:pPr>
            <w:ins w:id="364" w:author="Utku B. Demir" w:date="2022-03-04T06:10:00Z">
              <w:r>
                <w:rPr>
                  <w:rFonts w:ascii="Helvetica" w:eastAsia="Helvetica" w:hAnsi="Helvetica" w:cs="Helvetica"/>
                  <w:color w:val="000000"/>
                  <w:sz w:val="22"/>
                  <w:szCs w:val="22"/>
                </w:rPr>
                <w:t>7</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02D7FEE" w14:textId="77777777" w:rsidR="00DC3173" w:rsidRDefault="00DC3173" w:rsidP="00B438E4">
            <w:pPr>
              <w:spacing w:before="100" w:after="100"/>
              <w:ind w:left="100" w:right="100"/>
              <w:jc w:val="right"/>
              <w:rPr>
                <w:ins w:id="365" w:author="Utku B. Demir" w:date="2022-03-04T06:10:00Z"/>
              </w:rPr>
            </w:pPr>
            <w:ins w:id="366" w:author="Utku B. Demir" w:date="2022-03-04T06:10:00Z">
              <w:r>
                <w:rPr>
                  <w:rFonts w:ascii="Helvetica" w:eastAsia="Helvetica" w:hAnsi="Helvetica" w:cs="Helvetica"/>
                  <w:color w:val="000000"/>
                  <w:sz w:val="22"/>
                  <w:szCs w:val="22"/>
                </w:rPr>
                <w:t>20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C91CA38" w14:textId="77777777" w:rsidR="00DC3173" w:rsidRDefault="00DC3173" w:rsidP="00B438E4">
            <w:pPr>
              <w:spacing w:before="100" w:after="100"/>
              <w:ind w:left="100" w:right="100"/>
              <w:jc w:val="right"/>
              <w:rPr>
                <w:ins w:id="367" w:author="Utku B. Demir" w:date="2022-03-04T06:10:00Z"/>
              </w:rPr>
            </w:pPr>
            <w:ins w:id="368" w:author="Utku B. Demir" w:date="2022-03-04T06:10:00Z">
              <w:r>
                <w:rPr>
                  <w:rFonts w:ascii="Helvetica" w:eastAsia="Helvetica" w:hAnsi="Helvetica" w:cs="Helvetica"/>
                  <w:color w:val="000000"/>
                  <w:sz w:val="22"/>
                  <w:szCs w:val="22"/>
                </w:rPr>
                <w:t>5.00%</w:t>
              </w:r>
            </w:ins>
          </w:p>
        </w:tc>
      </w:tr>
      <w:tr w:rsidR="00DC3173" w14:paraId="5B2D050F" w14:textId="77777777" w:rsidTr="00B438E4">
        <w:trPr>
          <w:cantSplit/>
          <w:jc w:val="center"/>
          <w:ins w:id="369"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C576240" w14:textId="77777777" w:rsidR="00DC3173" w:rsidRDefault="00DC3173" w:rsidP="00B438E4">
            <w:pPr>
              <w:spacing w:before="100" w:after="100"/>
              <w:ind w:left="100" w:right="100"/>
              <w:rPr>
                <w:ins w:id="370" w:author="Utku B. Demir" w:date="2022-03-04T06:10:00Z"/>
              </w:rPr>
            </w:pPr>
            <w:ins w:id="371" w:author="Utku B. Demir" w:date="2022-03-04T06:10:00Z">
              <w:r>
                <w:rPr>
                  <w:rFonts w:ascii="Helvetica" w:eastAsia="Helvetica" w:hAnsi="Helvetica" w:cs="Helvetica"/>
                  <w:color w:val="000000"/>
                  <w:sz w:val="22"/>
                  <w:szCs w:val="22"/>
                </w:rPr>
                <w:t>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F61107C" w14:textId="77777777" w:rsidR="00DC3173" w:rsidRDefault="00DC3173" w:rsidP="00B438E4">
            <w:pPr>
              <w:spacing w:before="100" w:after="100"/>
              <w:ind w:left="100" w:right="100"/>
              <w:jc w:val="right"/>
              <w:rPr>
                <w:ins w:id="372" w:author="Utku B. Demir" w:date="2022-03-04T06:10:00Z"/>
              </w:rPr>
            </w:pPr>
            <w:ins w:id="373" w:author="Utku B. Demir" w:date="2022-03-04T06:10:00Z">
              <w:r>
                <w:rPr>
                  <w:rFonts w:ascii="Helvetica" w:eastAsia="Helvetica" w:hAnsi="Helvetica" w:cs="Helvetica"/>
                  <w:color w:val="000000"/>
                  <w:sz w:val="22"/>
                  <w:szCs w:val="22"/>
                </w:rPr>
                <w:t>21</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9C239B7" w14:textId="77777777" w:rsidR="00DC3173" w:rsidRDefault="00DC3173" w:rsidP="00B438E4">
            <w:pPr>
              <w:spacing w:before="100" w:after="100"/>
              <w:ind w:left="100" w:right="100"/>
              <w:jc w:val="right"/>
              <w:rPr>
                <w:ins w:id="374" w:author="Utku B. Demir" w:date="2022-03-04T06:10:00Z"/>
              </w:rPr>
            </w:pPr>
            <w:ins w:id="375" w:author="Utku B. Demir" w:date="2022-03-04T06:10:00Z">
              <w:r>
                <w:rPr>
                  <w:rFonts w:ascii="Helvetica" w:eastAsia="Helvetica" w:hAnsi="Helvetica" w:cs="Helvetica"/>
                  <w:color w:val="000000"/>
                  <w:sz w:val="22"/>
                  <w:szCs w:val="22"/>
                </w:rPr>
                <w:t>5.25%</w:t>
              </w:r>
            </w:ins>
          </w:p>
        </w:tc>
      </w:tr>
      <w:tr w:rsidR="00DC3173" w14:paraId="4A18D89D" w14:textId="77777777" w:rsidTr="00B438E4">
        <w:trPr>
          <w:cantSplit/>
          <w:jc w:val="center"/>
          <w:ins w:id="376"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927F9A5" w14:textId="77777777" w:rsidR="00DC3173" w:rsidRDefault="00DC3173" w:rsidP="00B438E4">
            <w:pPr>
              <w:spacing w:before="100" w:after="100"/>
              <w:ind w:left="100" w:right="100"/>
              <w:rPr>
                <w:ins w:id="377" w:author="Utku B. Demir" w:date="2022-03-04T06:10:00Z"/>
              </w:rPr>
            </w:pPr>
            <w:ins w:id="378" w:author="Utku B. Demir" w:date="2022-03-04T06:10:00Z">
              <w:r>
                <w:rPr>
                  <w:rFonts w:ascii="Helvetica" w:eastAsia="Helvetica" w:hAnsi="Helvetica" w:cs="Helvetica"/>
                  <w:color w:val="000000"/>
                  <w:sz w:val="22"/>
                  <w:szCs w:val="22"/>
                </w:rPr>
                <w:t>9</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DA1300B" w14:textId="77777777" w:rsidR="00DC3173" w:rsidRDefault="00DC3173" w:rsidP="00B438E4">
            <w:pPr>
              <w:spacing w:before="100" w:after="100"/>
              <w:ind w:left="100" w:right="100"/>
              <w:jc w:val="right"/>
              <w:rPr>
                <w:ins w:id="379" w:author="Utku B. Demir" w:date="2022-03-04T06:10:00Z"/>
              </w:rPr>
            </w:pPr>
            <w:ins w:id="380" w:author="Utku B. Demir" w:date="2022-03-04T06:10:00Z">
              <w:r>
                <w:rPr>
                  <w:rFonts w:ascii="Helvetica" w:eastAsia="Helvetica" w:hAnsi="Helvetica" w:cs="Helvetica"/>
                  <w:color w:val="000000"/>
                  <w:sz w:val="22"/>
                  <w:szCs w:val="22"/>
                </w:rPr>
                <w:t>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BBCEE8F" w14:textId="77777777" w:rsidR="00DC3173" w:rsidRDefault="00DC3173" w:rsidP="00B438E4">
            <w:pPr>
              <w:spacing w:before="100" w:after="100"/>
              <w:ind w:left="100" w:right="100"/>
              <w:jc w:val="right"/>
              <w:rPr>
                <w:ins w:id="381" w:author="Utku B. Demir" w:date="2022-03-04T06:10:00Z"/>
              </w:rPr>
            </w:pPr>
            <w:ins w:id="382" w:author="Utku B. Demir" w:date="2022-03-04T06:10:00Z">
              <w:r>
                <w:rPr>
                  <w:rFonts w:ascii="Helvetica" w:eastAsia="Helvetica" w:hAnsi="Helvetica" w:cs="Helvetica"/>
                  <w:color w:val="000000"/>
                  <w:sz w:val="22"/>
                  <w:szCs w:val="22"/>
                </w:rPr>
                <w:t>1.50%</w:t>
              </w:r>
            </w:ins>
          </w:p>
        </w:tc>
      </w:tr>
      <w:tr w:rsidR="00DC3173" w14:paraId="695D04EA" w14:textId="77777777" w:rsidTr="00B438E4">
        <w:trPr>
          <w:cantSplit/>
          <w:jc w:val="center"/>
          <w:ins w:id="383"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63AD1D5" w14:textId="77777777" w:rsidR="00DC3173" w:rsidRDefault="00DC3173" w:rsidP="00B438E4">
            <w:pPr>
              <w:spacing w:before="100" w:after="100"/>
              <w:ind w:left="100" w:right="100"/>
              <w:rPr>
                <w:ins w:id="384" w:author="Utku B. Demir" w:date="2022-03-04T06:10:00Z"/>
              </w:rPr>
            </w:pPr>
            <w:proofErr w:type="gramStart"/>
            <w:ins w:id="385" w:author="Utku B. Demir" w:date="2022-03-04T06:10:00Z">
              <w:r>
                <w:rPr>
                  <w:rFonts w:ascii="Helvetica" w:eastAsia="Helvetica" w:hAnsi="Helvetica" w:cs="Helvetica"/>
                  <w:color w:val="000000"/>
                  <w:sz w:val="22"/>
                  <w:szCs w:val="22"/>
                </w:rPr>
                <w:t>10..fully</w:t>
              </w:r>
              <w:proofErr w:type="gramEnd"/>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990A735" w14:textId="77777777" w:rsidR="00DC3173" w:rsidRDefault="00DC3173" w:rsidP="00B438E4">
            <w:pPr>
              <w:spacing w:before="100" w:after="100"/>
              <w:ind w:left="100" w:right="100"/>
              <w:jc w:val="right"/>
              <w:rPr>
                <w:ins w:id="386" w:author="Utku B. Demir" w:date="2022-03-04T06:10:00Z"/>
              </w:rPr>
            </w:pPr>
            <w:ins w:id="387" w:author="Utku B. Demir" w:date="2022-03-04T06:10:00Z">
              <w:r>
                <w:rPr>
                  <w:rFonts w:ascii="Helvetica" w:eastAsia="Helvetica" w:hAnsi="Helvetica" w:cs="Helvetica"/>
                  <w:color w:val="000000"/>
                  <w:sz w:val="22"/>
                  <w:szCs w:val="22"/>
                </w:rPr>
                <w:t>15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D6B5308" w14:textId="77777777" w:rsidR="00DC3173" w:rsidRDefault="00DC3173" w:rsidP="00B438E4">
            <w:pPr>
              <w:spacing w:before="100" w:after="100"/>
              <w:ind w:left="100" w:right="100"/>
              <w:jc w:val="right"/>
              <w:rPr>
                <w:ins w:id="388" w:author="Utku B. Demir" w:date="2022-03-04T06:10:00Z"/>
              </w:rPr>
            </w:pPr>
            <w:ins w:id="389" w:author="Utku B. Demir" w:date="2022-03-04T06:10:00Z">
              <w:r>
                <w:rPr>
                  <w:rFonts w:ascii="Helvetica" w:eastAsia="Helvetica" w:hAnsi="Helvetica" w:cs="Helvetica"/>
                  <w:color w:val="000000"/>
                  <w:sz w:val="22"/>
                  <w:szCs w:val="22"/>
                </w:rPr>
                <w:t>3.75%</w:t>
              </w:r>
            </w:ins>
          </w:p>
        </w:tc>
      </w:tr>
      <w:tr w:rsidR="00DC3173" w14:paraId="35EF9916" w14:textId="77777777" w:rsidTr="00B438E4">
        <w:trPr>
          <w:cantSplit/>
          <w:jc w:val="center"/>
          <w:ins w:id="390"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09268E3" w14:textId="77777777" w:rsidR="00DC3173" w:rsidRDefault="00DC3173" w:rsidP="00B438E4">
            <w:pPr>
              <w:spacing w:before="100" w:after="100"/>
              <w:ind w:left="100" w:right="100"/>
              <w:rPr>
                <w:ins w:id="391" w:author="Utku B. Demir" w:date="2022-03-04T06:10:00Z"/>
              </w:rPr>
            </w:pPr>
            <w:ins w:id="392" w:author="Utku B. Demir" w:date="2022-03-04T06:10:00Z">
              <w:r>
                <w:rPr>
                  <w:rFonts w:ascii="Helvetica" w:eastAsia="Helvetica" w:hAnsi="Helvetica" w:cs="Helvetica"/>
                  <w:color w:val="000000"/>
                  <w:sz w:val="22"/>
                  <w:szCs w:val="22"/>
                </w:rPr>
                <w:t>No answer</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BCEAB2C" w14:textId="77777777" w:rsidR="00DC3173" w:rsidRDefault="00DC3173" w:rsidP="00B438E4">
            <w:pPr>
              <w:spacing w:before="100" w:after="100"/>
              <w:ind w:left="100" w:right="100"/>
              <w:jc w:val="right"/>
              <w:rPr>
                <w:ins w:id="393" w:author="Utku B. Demir" w:date="2022-03-04T06:10:00Z"/>
              </w:rPr>
            </w:pPr>
            <w:ins w:id="394" w:author="Utku B. Demir" w:date="2022-03-04T06:10:00Z">
              <w:r>
                <w:rPr>
                  <w:rFonts w:ascii="Helvetica" w:eastAsia="Helvetica" w:hAnsi="Helvetica" w:cs="Helvetica"/>
                  <w:color w:val="000000"/>
                  <w:sz w:val="22"/>
                  <w:szCs w:val="22"/>
                </w:rPr>
                <w:t>4</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289A79A" w14:textId="77777777" w:rsidR="00DC3173" w:rsidRDefault="00DC3173" w:rsidP="00B438E4">
            <w:pPr>
              <w:spacing w:before="100" w:after="100"/>
              <w:ind w:left="100" w:right="100"/>
              <w:jc w:val="right"/>
              <w:rPr>
                <w:ins w:id="395" w:author="Utku B. Demir" w:date="2022-03-04T06:10:00Z"/>
              </w:rPr>
            </w:pPr>
            <w:ins w:id="396" w:author="Utku B. Demir" w:date="2022-03-04T06:10:00Z">
              <w:r>
                <w:rPr>
                  <w:rFonts w:ascii="Helvetica" w:eastAsia="Helvetica" w:hAnsi="Helvetica" w:cs="Helvetica"/>
                  <w:color w:val="000000"/>
                  <w:sz w:val="22"/>
                  <w:szCs w:val="22"/>
                </w:rPr>
                <w:t>1.00%</w:t>
              </w:r>
            </w:ins>
          </w:p>
        </w:tc>
      </w:tr>
      <w:tr w:rsidR="00DC3173" w14:paraId="7F8C4745" w14:textId="77777777" w:rsidTr="00B438E4">
        <w:trPr>
          <w:cantSplit/>
          <w:jc w:val="center"/>
          <w:ins w:id="397"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3D0A82D" w14:textId="77777777" w:rsidR="00DC3173" w:rsidRDefault="00DC3173" w:rsidP="00B438E4">
            <w:pPr>
              <w:spacing w:before="100" w:after="100"/>
              <w:ind w:left="100" w:right="100"/>
              <w:rPr>
                <w:ins w:id="398" w:author="Utku B. Demir" w:date="2022-03-04T06:10:00Z"/>
              </w:rPr>
            </w:pPr>
            <w:ins w:id="399" w:author="Utku B. Demir" w:date="2022-03-04T06:10:00Z">
              <w:r>
                <w:rPr>
                  <w:rFonts w:ascii="Helvetica" w:eastAsia="Helvetica" w:hAnsi="Helvetica" w:cs="Helvetica"/>
                  <w:color w:val="000000"/>
                  <w:sz w:val="22"/>
                  <w:szCs w:val="22"/>
                </w:rPr>
                <w:t>Not completed</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6D08F41" w14:textId="77777777" w:rsidR="00DC3173" w:rsidRDefault="00DC3173" w:rsidP="00B438E4">
            <w:pPr>
              <w:spacing w:before="100" w:after="100"/>
              <w:ind w:left="100" w:right="100"/>
              <w:jc w:val="right"/>
              <w:rPr>
                <w:ins w:id="400" w:author="Utku B. Demir" w:date="2022-03-04T06:10:00Z"/>
              </w:rPr>
            </w:pPr>
            <w:ins w:id="401" w:author="Utku B. Demir" w:date="2022-03-04T06:10:00Z">
              <w:r>
                <w:rPr>
                  <w:rFonts w:ascii="Helvetica" w:eastAsia="Helvetica" w:hAnsi="Helvetica" w:cs="Helvetica"/>
                  <w:color w:val="000000"/>
                  <w:sz w:val="22"/>
                  <w:szCs w:val="22"/>
                </w:rPr>
                <w:t>14</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A148055" w14:textId="77777777" w:rsidR="00DC3173" w:rsidRDefault="00DC3173" w:rsidP="00B438E4">
            <w:pPr>
              <w:spacing w:before="100" w:after="100"/>
              <w:ind w:left="100" w:right="100"/>
              <w:jc w:val="right"/>
              <w:rPr>
                <w:ins w:id="402" w:author="Utku B. Demir" w:date="2022-03-04T06:10:00Z"/>
              </w:rPr>
            </w:pPr>
            <w:ins w:id="403" w:author="Utku B. Demir" w:date="2022-03-04T06:10:00Z">
              <w:r>
                <w:rPr>
                  <w:rFonts w:ascii="Helvetica" w:eastAsia="Helvetica" w:hAnsi="Helvetica" w:cs="Helvetica"/>
                  <w:color w:val="000000"/>
                  <w:sz w:val="22"/>
                  <w:szCs w:val="22"/>
                </w:rPr>
                <w:t>3.50%</w:t>
              </w:r>
            </w:ins>
          </w:p>
        </w:tc>
      </w:tr>
      <w:tr w:rsidR="00DC3173" w14:paraId="4A8AC41E" w14:textId="77777777" w:rsidTr="00B438E4">
        <w:trPr>
          <w:cantSplit/>
          <w:jc w:val="center"/>
          <w:ins w:id="404" w:author="Utku B. Demir" w:date="2022-03-04T06:10:00Z"/>
        </w:trPr>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43970ECA" w14:textId="77777777" w:rsidR="00DC3173" w:rsidRDefault="00DC3173" w:rsidP="00B438E4">
            <w:pPr>
              <w:spacing w:before="100" w:after="100"/>
              <w:ind w:left="100" w:right="100"/>
              <w:rPr>
                <w:ins w:id="405" w:author="Utku B. Demir" w:date="2022-03-04T06:10:00Z"/>
              </w:rPr>
            </w:pPr>
            <w:ins w:id="406" w:author="Utku B. Demir" w:date="2022-03-04T06:10:00Z">
              <w:r>
                <w:rPr>
                  <w:rFonts w:ascii="Helvetica" w:eastAsia="Helvetica" w:hAnsi="Helvetica" w:cs="Helvetica"/>
                  <w:color w:val="000000"/>
                  <w:sz w:val="22"/>
                  <w:szCs w:val="22"/>
                </w:rPr>
                <w:t>Total(gross)</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51F2471" w14:textId="77777777" w:rsidR="00DC3173" w:rsidRDefault="00DC3173" w:rsidP="00B438E4">
            <w:pPr>
              <w:spacing w:before="100" w:after="100"/>
              <w:ind w:left="100" w:right="100"/>
              <w:jc w:val="right"/>
              <w:rPr>
                <w:ins w:id="407" w:author="Utku B. Demir" w:date="2022-03-04T06:10:00Z"/>
              </w:rPr>
            </w:pPr>
            <w:ins w:id="408" w:author="Utku B. Demir" w:date="2022-03-04T06:10:00Z">
              <w:r>
                <w:rPr>
                  <w:rFonts w:ascii="Helvetica" w:eastAsia="Helvetica" w:hAnsi="Helvetica" w:cs="Helvetica"/>
                  <w:color w:val="000000"/>
                  <w:sz w:val="22"/>
                  <w:szCs w:val="22"/>
                </w:rPr>
                <w:t>400</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66C5BA59" w14:textId="77777777" w:rsidR="00DC3173" w:rsidRDefault="00DC3173" w:rsidP="00B438E4">
            <w:pPr>
              <w:spacing w:before="100" w:after="100"/>
              <w:ind w:left="100" w:right="100"/>
              <w:jc w:val="right"/>
              <w:rPr>
                <w:ins w:id="409" w:author="Utku B. Demir" w:date="2022-03-04T06:10:00Z"/>
              </w:rPr>
            </w:pPr>
            <w:ins w:id="410" w:author="Utku B. Demir" w:date="2022-03-04T06:10:00Z">
              <w:r>
                <w:rPr>
                  <w:rFonts w:ascii="Helvetica" w:eastAsia="Helvetica" w:hAnsi="Helvetica" w:cs="Helvetica"/>
                  <w:color w:val="000000"/>
                  <w:sz w:val="22"/>
                  <w:szCs w:val="22"/>
                </w:rPr>
                <w:t>100.00%</w:t>
              </w:r>
            </w:ins>
          </w:p>
        </w:tc>
      </w:tr>
    </w:tbl>
    <w:p w14:paraId="12B8E958" w14:textId="2E622B9C" w:rsidR="00DC3173" w:rsidRPr="00DC3173" w:rsidRDefault="00DC3173" w:rsidP="00DC3173">
      <w:pPr>
        <w:rPr>
          <w:rPrChange w:id="411" w:author="Utku B. Demir" w:date="2022-03-04T06:10:00Z">
            <w:rPr>
              <w:lang w:val="en-GB"/>
            </w:rPr>
          </w:rPrChange>
        </w:rPr>
        <w:pPrChange w:id="412" w:author="Utku B. Demir" w:date="2022-03-04T06:10:00Z">
          <w:pPr>
            <w:pStyle w:val="BodyText"/>
            <w:keepNext/>
          </w:pPr>
        </w:pPrChange>
      </w:pPr>
    </w:p>
    <w:p w14:paraId="3B429D9F" w14:textId="7F2CA8A5" w:rsidR="00976ECE" w:rsidRPr="008E1C19" w:rsidDel="00603662" w:rsidRDefault="00976ECE" w:rsidP="00976ECE">
      <w:pPr>
        <w:pStyle w:val="Caption"/>
        <w:rPr>
          <w:del w:id="413" w:author="Utku B. Demir" w:date="2022-03-04T05:36:00Z"/>
          <w:lang w:val="en-GB"/>
        </w:rPr>
      </w:pPr>
      <w:del w:id="414" w:author="Utku B. Demir" w:date="2022-03-04T05:36:00Z">
        <w:r w:rsidRPr="008E1C19" w:rsidDel="00603662">
          <w:rPr>
            <w:lang w:val="en-GB"/>
          </w:rPr>
          <w:lastRenderedPageBreak/>
          <w:delText xml:space="preserve">Figure </w:delText>
        </w:r>
      </w:del>
      <w:del w:id="415"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4</w:delText>
        </w:r>
        <w:r w:rsidRPr="008E1C19" w:rsidDel="00AD4DD6">
          <w:rPr>
            <w:lang w:val="en-GB"/>
          </w:rPr>
          <w:fldChar w:fldCharType="end"/>
        </w:r>
      </w:del>
      <w:del w:id="416" w:author="Utku B. Demir" w:date="2022-03-04T05:36:00Z">
        <w:r w:rsidRPr="008E1C19" w:rsidDel="00603662">
          <w:rPr>
            <w:lang w:val="en-GB"/>
          </w:rPr>
          <w:delText>: Distribution of</w:delText>
        </w:r>
        <w:r w:rsidDel="00603662">
          <w:rPr>
            <w:lang w:val="en-GB"/>
          </w:rPr>
          <w:delText xml:space="preserve"> the </w:delText>
        </w:r>
        <w:r w:rsidRPr="008E1C19" w:rsidDel="00603662">
          <w:rPr>
            <w:lang w:val="en-GB"/>
          </w:rPr>
          <w:delText>familiarity with social innovation</w:delText>
        </w:r>
      </w:del>
    </w:p>
    <w:p w14:paraId="05A5ADD7" w14:textId="1EEAC56A" w:rsidR="00976ECE" w:rsidRDefault="00976ECE" w:rsidP="00976ECE">
      <w:pPr>
        <w:jc w:val="both"/>
        <w:rPr>
          <w:ins w:id="417" w:author="Utku B. Demir" w:date="2022-03-04T06:32:00Z"/>
          <w:lang w:val="en-GB"/>
        </w:rPr>
      </w:pPr>
      <w:r>
        <w:rPr>
          <w:lang w:val="en-GB"/>
        </w:rPr>
        <w:t>SI</w:t>
      </w:r>
      <w:r w:rsidRPr="008E1C19">
        <w:rPr>
          <w:lang w:val="en-GB"/>
        </w:rPr>
        <w:t xml:space="preserve"> is a relatively </w:t>
      </w:r>
      <w:r>
        <w:rPr>
          <w:lang w:val="en-GB"/>
        </w:rPr>
        <w:t>little-</w:t>
      </w:r>
      <w:r w:rsidRPr="008E1C19">
        <w:rPr>
          <w:lang w:val="en-GB"/>
        </w:rPr>
        <w:t xml:space="preserve">known concept among the survey respondents. The majority indicated </w:t>
      </w:r>
      <w:r>
        <w:rPr>
          <w:lang w:val="en-GB"/>
        </w:rPr>
        <w:t>a</w:t>
      </w:r>
      <w:r w:rsidRPr="008E1C19">
        <w:rPr>
          <w:lang w:val="en-GB"/>
        </w:rPr>
        <w:t xml:space="preserve"> low familiarity with </w:t>
      </w:r>
      <w:r>
        <w:rPr>
          <w:lang w:val="en-GB"/>
        </w:rPr>
        <w:t>the concept:</w:t>
      </w:r>
      <w:r w:rsidRPr="008E1C19">
        <w:rPr>
          <w:lang w:val="en-GB"/>
        </w:rPr>
        <w:t xml:space="preserve"> </w:t>
      </w:r>
      <w:r>
        <w:rPr>
          <w:lang w:val="en-GB"/>
        </w:rPr>
        <w:t>~ </w:t>
      </w:r>
      <w:r w:rsidRPr="008E1C19">
        <w:rPr>
          <w:lang w:val="en-GB"/>
        </w:rPr>
        <w:t>32</w:t>
      </w:r>
      <w:r>
        <w:rPr>
          <w:lang w:val="en-GB"/>
        </w:rPr>
        <w:t> %</w:t>
      </w:r>
      <w:r w:rsidRPr="008E1C19">
        <w:rPr>
          <w:lang w:val="en-GB"/>
        </w:rPr>
        <w:t xml:space="preserve"> </w:t>
      </w:r>
      <w:r>
        <w:rPr>
          <w:lang w:val="en-GB"/>
        </w:rPr>
        <w:t xml:space="preserve">stated having a low or no </w:t>
      </w:r>
      <w:r w:rsidRPr="00AD7B1A">
        <w:rPr>
          <w:i/>
          <w:iCs/>
          <w:lang w:val="en-GB"/>
        </w:rPr>
        <w:t>familiarity with SI</w:t>
      </w:r>
      <w:r>
        <w:rPr>
          <w:lang w:val="en-GB"/>
        </w:rPr>
        <w:t xml:space="preserve"> (&lt;= 3 on a scale from 0 - 10); </w:t>
      </w:r>
      <w:r w:rsidRPr="008E1C19">
        <w:rPr>
          <w:lang w:val="en-GB"/>
        </w:rPr>
        <w:t>only 16</w:t>
      </w:r>
      <w:r>
        <w:rPr>
          <w:lang w:val="en-GB"/>
        </w:rPr>
        <w:t> </w:t>
      </w:r>
      <w:r w:rsidRPr="008E1C19">
        <w:rPr>
          <w:lang w:val="en-GB"/>
        </w:rPr>
        <w:t xml:space="preserve">% of the respondents </w:t>
      </w:r>
      <w:r>
        <w:rPr>
          <w:lang w:val="en-GB"/>
        </w:rPr>
        <w:t xml:space="preserve">stated being highly familiar (&gt;= </w:t>
      </w:r>
      <w:r w:rsidRPr="008E1C19">
        <w:rPr>
          <w:lang w:val="en-GB"/>
        </w:rPr>
        <w:t>7</w:t>
      </w:r>
      <w:r>
        <w:rPr>
          <w:lang w:val="en-GB"/>
        </w:rPr>
        <w:t>)</w:t>
      </w:r>
      <w:r w:rsidRPr="008E1C19">
        <w:rPr>
          <w:lang w:val="en-GB"/>
        </w:rPr>
        <w:t>.</w:t>
      </w:r>
    </w:p>
    <w:p w14:paraId="2FA42B7B" w14:textId="77777777" w:rsidR="00503ED3" w:rsidRPr="008E1C19" w:rsidRDefault="00503ED3" w:rsidP="00976ECE">
      <w:pPr>
        <w:jc w:val="both"/>
        <w:rPr>
          <w:lang w:val="en-GB"/>
        </w:rPr>
      </w:pPr>
    </w:p>
    <w:p w14:paraId="400AB2C0" w14:textId="01F80307" w:rsidR="00976ECE" w:rsidRPr="008E1C19" w:rsidDel="00673656" w:rsidRDefault="00976ECE" w:rsidP="00976ECE">
      <w:pPr>
        <w:pStyle w:val="BodyText"/>
        <w:jc w:val="both"/>
        <w:rPr>
          <w:del w:id="418" w:author="Utku B. Demir" w:date="2022-03-04T06:24:00Z"/>
          <w:lang w:val="en-GB"/>
        </w:rPr>
      </w:pPr>
      <w:del w:id="419" w:author="Utku B. Demir" w:date="2022-03-04T06:24:00Z">
        <w:r w:rsidRPr="008E1C19" w:rsidDel="00673656">
          <w:rPr>
            <w:lang w:val="en-GB"/>
          </w:rPr>
          <w:delText>One of the</w:delText>
        </w:r>
        <w:r w:rsidDel="00673656">
          <w:rPr>
            <w:lang w:val="en-GB"/>
          </w:rPr>
          <w:delText xml:space="preserve"> hypotheses based on the</w:delText>
        </w:r>
        <w:r w:rsidRPr="008E1C19" w:rsidDel="00673656">
          <w:rPr>
            <w:lang w:val="en-GB"/>
          </w:rPr>
          <w:delText xml:space="preserve"> </w:delText>
        </w:r>
        <w:commentRangeStart w:id="420"/>
        <w:r w:rsidRPr="008E1C19" w:rsidDel="00673656">
          <w:rPr>
            <w:lang w:val="en-GB"/>
          </w:rPr>
          <w:delText>literature</w:delText>
        </w:r>
        <w:r w:rsidDel="00673656">
          <w:rPr>
            <w:lang w:val="en-GB"/>
          </w:rPr>
          <w:delText xml:space="preserve"> research</w:delText>
        </w:r>
        <w:commentRangeEnd w:id="420"/>
        <w:r w:rsidDel="00673656">
          <w:rPr>
            <w:rStyle w:val="CommentReference"/>
          </w:rPr>
          <w:commentReference w:id="420"/>
        </w:r>
        <w:r w:rsidRPr="008E1C19" w:rsidDel="00673656">
          <w:rPr>
            <w:lang w:val="en-GB"/>
          </w:rPr>
          <w:delText xml:space="preserve"> about SI was that [</w:delText>
        </w:r>
        <w:commentRangeStart w:id="421"/>
        <w:commentRangeStart w:id="422"/>
        <w:r w:rsidRPr="008E1C19" w:rsidDel="00673656">
          <w:rPr>
            <w:lang w:val="en-GB"/>
          </w:rPr>
          <w:delText>H</w:delText>
        </w:r>
        <w:commentRangeEnd w:id="421"/>
        <w:r w:rsidRPr="008E1C19" w:rsidDel="00673656">
          <w:rPr>
            <w:rStyle w:val="CommentReference"/>
            <w:lang w:val="en-GB"/>
          </w:rPr>
          <w:commentReference w:id="421"/>
        </w:r>
        <w:commentRangeEnd w:id="422"/>
        <w:r w:rsidR="003B3145" w:rsidDel="00673656">
          <w:rPr>
            <w:rStyle w:val="CommentReference"/>
          </w:rPr>
          <w:commentReference w:id="422"/>
        </w:r>
        <w:r w:rsidRPr="008E1C19" w:rsidDel="00673656">
          <w:rPr>
            <w:lang w:val="en-GB"/>
          </w:rPr>
          <w:delText xml:space="preserve">] </w:delText>
        </w:r>
        <w:r w:rsidRPr="008E1C19" w:rsidDel="00673656">
          <w:rPr>
            <w:i/>
            <w:iCs/>
            <w:lang w:val="en-GB"/>
          </w:rPr>
          <w:delText>the SI-Familiarity depends on the scientific domain</w:delText>
        </w:r>
        <w:r w:rsidDel="00673656">
          <w:rPr>
            <w:lang w:val="en-GB"/>
          </w:rPr>
          <w:delText xml:space="preserve">, meaning that researchers belonging predominantly to a </w:delText>
        </w:r>
        <w:commentRangeStart w:id="423"/>
        <w:r w:rsidDel="00673656">
          <w:rPr>
            <w:lang w:val="en-GB"/>
          </w:rPr>
          <w:delText>scientific</w:delText>
        </w:r>
        <w:commentRangeEnd w:id="423"/>
        <w:r w:rsidR="00FA00A6" w:rsidDel="00673656">
          <w:rPr>
            <w:rStyle w:val="CommentReference"/>
          </w:rPr>
          <w:commentReference w:id="423"/>
        </w:r>
        <w:r w:rsidDel="00673656">
          <w:rPr>
            <w:lang w:val="en-GB"/>
          </w:rPr>
          <w:delText xml:space="preserve"> domain tend to be more familiar than researchers belonging to another domain. </w:delText>
        </w:r>
        <w:commentRangeStart w:id="424"/>
        <w:r w:rsidRPr="008E1C19" w:rsidDel="00673656">
          <w:rPr>
            <w:lang w:val="en-GB"/>
          </w:rPr>
          <w:delText xml:space="preserve">Considering </w:delText>
        </w:r>
        <w:r w:rsidDel="00673656">
          <w:rPr>
            <w:lang w:val="en-GB"/>
          </w:rPr>
          <w:delText xml:space="preserve">that </w:delText>
        </w:r>
        <w:r w:rsidRPr="008E1C19" w:rsidDel="00673656">
          <w:rPr>
            <w:lang w:val="en-GB"/>
          </w:rPr>
          <w:delText xml:space="preserve">the survey results are strongly skewed towards </w:delText>
        </w:r>
        <w:r w:rsidDel="00673656">
          <w:rPr>
            <w:lang w:val="en-GB"/>
          </w:rPr>
          <w:delText xml:space="preserve">a </w:delText>
        </w:r>
        <w:r w:rsidRPr="008E1C19" w:rsidDel="00673656">
          <w:rPr>
            <w:lang w:val="en-GB"/>
          </w:rPr>
          <w:delText xml:space="preserve">low familiarity, a possibly significant difference between the main scientific domains </w:delText>
        </w:r>
        <w:r w:rsidDel="00673656">
          <w:rPr>
            <w:lang w:val="en-GB"/>
          </w:rPr>
          <w:delText>could potentially be</w:delText>
        </w:r>
        <w:r w:rsidRPr="008E1C19" w:rsidDel="00673656">
          <w:rPr>
            <w:lang w:val="en-GB"/>
          </w:rPr>
          <w:delText xml:space="preserve"> an important aspect </w:delText>
        </w:r>
        <w:r w:rsidDel="00673656">
          <w:rPr>
            <w:lang w:val="en-GB"/>
          </w:rPr>
          <w:delText>to</w:delText>
        </w:r>
        <w:r w:rsidRPr="008E1C19" w:rsidDel="00673656">
          <w:rPr>
            <w:lang w:val="en-GB"/>
          </w:rPr>
          <w:delText xml:space="preserve"> understand</w:delText>
        </w:r>
        <w:r w:rsidDel="00673656">
          <w:rPr>
            <w:lang w:val="en-GB"/>
          </w:rPr>
          <w:delText>ing</w:delText>
        </w:r>
        <w:r w:rsidRPr="008E1C19" w:rsidDel="00673656">
          <w:rPr>
            <w:lang w:val="en-GB"/>
          </w:rPr>
          <w:delText xml:space="preserve"> SI in </w:delText>
        </w:r>
        <w:r w:rsidDel="00673656">
          <w:rPr>
            <w:lang w:val="en-GB"/>
          </w:rPr>
          <w:delText xml:space="preserve">SNSF-funded </w:delText>
        </w:r>
        <w:r w:rsidRPr="008E1C19" w:rsidDel="00673656">
          <w:rPr>
            <w:lang w:val="en-GB"/>
          </w:rPr>
          <w:delText>research.</w:delText>
        </w:r>
        <w:commentRangeEnd w:id="424"/>
        <w:r w:rsidR="00234633" w:rsidDel="00673656">
          <w:rPr>
            <w:rStyle w:val="CommentReference"/>
          </w:rPr>
          <w:commentReference w:id="424"/>
        </w:r>
      </w:del>
    </w:p>
    <w:p w14:paraId="75783894" w14:textId="2298D2D3" w:rsidR="00976ECE" w:rsidRPr="008E1C19" w:rsidDel="00673656" w:rsidRDefault="00976ECE" w:rsidP="00976ECE">
      <w:pPr>
        <w:pStyle w:val="BodyText"/>
        <w:rPr>
          <w:del w:id="425" w:author="Utku B. Demir" w:date="2022-03-04T06:24:00Z"/>
          <w:lang w:val="en-GB"/>
        </w:rPr>
      </w:pPr>
    </w:p>
    <w:p w14:paraId="201F74E3" w14:textId="1C1BCEC3" w:rsidR="00976ECE" w:rsidRPr="008E1C19" w:rsidDel="00673656" w:rsidRDefault="00976ECE" w:rsidP="00976ECE">
      <w:pPr>
        <w:pStyle w:val="BodyText"/>
        <w:keepNext/>
        <w:rPr>
          <w:del w:id="426" w:author="Utku B. Demir" w:date="2022-03-04T06:24:00Z"/>
          <w:lang w:val="en-GB"/>
        </w:rPr>
      </w:pPr>
      <w:commentRangeStart w:id="427"/>
      <w:del w:id="428" w:author="Utku B. Demir" w:date="2022-03-04T06:24:00Z">
        <w:r w:rsidRPr="008E1C19" w:rsidDel="00673656">
          <w:rPr>
            <w:noProof/>
            <w:lang w:val="de-DE" w:eastAsia="de-DE"/>
          </w:rPr>
          <w:drawing>
            <wp:inline distT="0" distB="0" distL="0" distR="0" wp14:anchorId="423D0CAE" wp14:editId="3B1C514B">
              <wp:extent cx="5731510" cy="171958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510" cy="1719580"/>
                      </a:xfrm>
                      <a:prstGeom prst="rect">
                        <a:avLst/>
                      </a:prstGeom>
                    </pic:spPr>
                  </pic:pic>
                </a:graphicData>
              </a:graphic>
            </wp:inline>
          </w:drawing>
        </w:r>
        <w:commentRangeEnd w:id="427"/>
        <w:r w:rsidR="005461DB" w:rsidDel="00673656">
          <w:rPr>
            <w:rStyle w:val="CommentReference"/>
          </w:rPr>
          <w:commentReference w:id="427"/>
        </w:r>
      </w:del>
    </w:p>
    <w:p w14:paraId="71D3EA53" w14:textId="3ED03D87" w:rsidR="00976ECE" w:rsidRPr="008E1C19" w:rsidDel="00673656" w:rsidRDefault="00976ECE" w:rsidP="00976ECE">
      <w:pPr>
        <w:pStyle w:val="Caption"/>
        <w:rPr>
          <w:del w:id="429" w:author="Utku B. Demir" w:date="2022-03-04T06:24:00Z"/>
          <w:lang w:val="en-GB"/>
        </w:rPr>
      </w:pPr>
      <w:bookmarkStart w:id="430" w:name="_Ref95474330"/>
      <w:del w:id="431" w:author="Utku B. Demir" w:date="2022-03-04T06:24:00Z">
        <w:r w:rsidRPr="008E1C19" w:rsidDel="00673656">
          <w:rPr>
            <w:lang w:val="en-GB"/>
          </w:rPr>
          <w:delText xml:space="preserve">Figure </w:delText>
        </w:r>
      </w:del>
      <w:del w:id="432"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5</w:delText>
        </w:r>
        <w:r w:rsidRPr="008E1C19" w:rsidDel="00AD4DD6">
          <w:rPr>
            <w:lang w:val="en-GB"/>
          </w:rPr>
          <w:fldChar w:fldCharType="end"/>
        </w:r>
      </w:del>
      <w:bookmarkEnd w:id="430"/>
      <w:del w:id="433" w:author="Utku B. Demir" w:date="2022-03-04T06:24:00Z">
        <w:r w:rsidRPr="008E1C19" w:rsidDel="00673656">
          <w:rPr>
            <w:lang w:val="en-GB"/>
          </w:rPr>
          <w:delText>: Distribution of the familiarity with SI among different scientific domains</w:delText>
        </w:r>
      </w:del>
    </w:p>
    <w:p w14:paraId="69D16564" w14:textId="45AF1C87" w:rsidR="00976ECE" w:rsidRPr="008E1C19" w:rsidDel="00673656" w:rsidRDefault="00976ECE" w:rsidP="00976ECE">
      <w:pPr>
        <w:pStyle w:val="BodyText"/>
        <w:rPr>
          <w:del w:id="434" w:author="Utku B. Demir" w:date="2022-03-04T06:24:00Z"/>
          <w:lang w:val="en-GB"/>
        </w:rPr>
      </w:pPr>
      <w:del w:id="435" w:author="Utku B. Demir" w:date="2022-03-04T06:24:00Z">
        <w:r w:rsidRPr="008E1C19" w:rsidDel="00673656">
          <w:rPr>
            <w:lang w:val="en-GB"/>
          </w:rPr>
          <w:delText xml:space="preserve">The analysis of the survey results yields a statistically significant dependence </w:delText>
        </w:r>
      </w:del>
      <w:ins w:id="436" w:author="Katharina Koller" w:date="2022-02-25T09:53:00Z">
        <w:del w:id="437" w:author="Utku B. Demir" w:date="2022-03-04T06:24:00Z">
          <w:r w:rsidR="001F248C" w:rsidDel="00673656">
            <w:rPr>
              <w:lang w:val="en-GB"/>
            </w:rPr>
            <w:delText>difference</w:delText>
          </w:r>
          <w:r w:rsidR="001F248C" w:rsidRPr="008E1C19" w:rsidDel="00673656">
            <w:rPr>
              <w:lang w:val="en-GB"/>
            </w:rPr>
            <w:delText xml:space="preserve"> </w:delText>
          </w:r>
        </w:del>
      </w:ins>
      <w:del w:id="438" w:author="Utku B. Demir" w:date="2022-03-04T06:24:00Z">
        <w:r w:rsidRPr="008E1C19" w:rsidDel="00673656">
          <w:rPr>
            <w:lang w:val="en-GB"/>
          </w:rPr>
          <w:delText xml:space="preserve">of the SI-familiarity </w:delText>
        </w:r>
      </w:del>
      <w:ins w:id="439" w:author="Katharina Koller" w:date="2022-02-25T09:54:00Z">
        <w:del w:id="440" w:author="Utku B. Demir" w:date="2022-03-04T06:24:00Z">
          <w:r w:rsidR="00473953" w:rsidDel="00673656">
            <w:rPr>
              <w:lang w:val="en-GB"/>
            </w:rPr>
            <w:delText>between</w:delText>
          </w:r>
        </w:del>
      </w:ins>
      <w:del w:id="441" w:author="Utku B. Demir" w:date="2022-03-04T06:24:00Z">
        <w:r w:rsidRPr="008E1C19" w:rsidDel="00673656">
          <w:rPr>
            <w:lang w:val="en-GB"/>
          </w:rPr>
          <w:delText>to the scientific domains (Kruskal-Wallis</w:delText>
        </w:r>
        <w:r w:rsidDel="00673656">
          <w:rPr>
            <w:rStyle w:val="FootnoteReference"/>
            <w:lang w:val="en-GB"/>
          </w:rPr>
          <w:footnoteReference w:id="6"/>
        </w:r>
        <w:r w:rsidRPr="008E1C19" w:rsidDel="00673656">
          <w:rPr>
            <w:lang w:val="en-GB"/>
          </w:rPr>
          <w:delText xml:space="preserve"> [K-W] rank</w:delText>
        </w:r>
        <w:r w:rsidDel="00673656">
          <w:rPr>
            <w:lang w:val="en-GB"/>
          </w:rPr>
          <w:delText>-</w:delText>
        </w:r>
        <w:r w:rsidRPr="008E1C19" w:rsidDel="00673656">
          <w:rPr>
            <w:lang w:val="en-GB"/>
          </w:rPr>
          <w:delText xml:space="preserve">sum test p-value &lt; 0.05). However, as </w:delText>
        </w:r>
        <w:r w:rsidRPr="008E1C19" w:rsidDel="00673656">
          <w:rPr>
            <w:lang w:val="en-GB"/>
          </w:rPr>
          <w:fldChar w:fldCharType="begin"/>
        </w:r>
        <w:r w:rsidRPr="008E1C19" w:rsidDel="00673656">
          <w:rPr>
            <w:lang w:val="en-GB"/>
          </w:rPr>
          <w:delInstrText xml:space="preserve"> REF _Ref95474330 \h </w:delInstrText>
        </w:r>
        <w:r w:rsidRPr="008E1C19" w:rsidDel="00673656">
          <w:rPr>
            <w:lang w:val="en-GB"/>
          </w:rPr>
        </w:r>
        <w:r w:rsidRPr="008E1C19" w:rsidDel="00673656">
          <w:rPr>
            <w:lang w:val="en-GB"/>
          </w:rPr>
          <w:fldChar w:fldCharType="separate"/>
        </w:r>
        <w:r w:rsidRPr="008E1C19" w:rsidDel="00673656">
          <w:rPr>
            <w:lang w:val="en-GB"/>
          </w:rPr>
          <w:delText xml:space="preserve">Figure </w:delText>
        </w:r>
        <w:r w:rsidRPr="008E1C19" w:rsidDel="00673656">
          <w:rPr>
            <w:noProof/>
            <w:lang w:val="en-GB"/>
          </w:rPr>
          <w:delText>4</w:delText>
        </w:r>
        <w:r w:rsidRPr="008E1C19" w:rsidDel="00673656">
          <w:rPr>
            <w:lang w:val="en-GB"/>
          </w:rPr>
          <w:fldChar w:fldCharType="end"/>
        </w:r>
        <w:r w:rsidRPr="008E1C19" w:rsidDel="00673656">
          <w:rPr>
            <w:lang w:val="en-GB"/>
          </w:rPr>
          <w:delText xml:space="preserve"> also visualises</w:delText>
        </w:r>
      </w:del>
      <w:ins w:id="444" w:author="Katharina Koller" w:date="2022-02-25T09:55:00Z">
        <w:del w:id="445" w:author="Utku B. Demir" w:date="2022-03-04T06:24:00Z">
          <w:r w:rsidR="0013449F" w:rsidDel="00673656">
            <w:rPr>
              <w:lang w:val="en-GB"/>
            </w:rPr>
            <w:delText xml:space="preserve"> and post hoc tests indicate</w:delText>
          </w:r>
        </w:del>
      </w:ins>
      <w:del w:id="446" w:author="Utku B. Demir" w:date="2022-03-04T06:24:00Z">
        <w:r w:rsidRPr="008E1C19" w:rsidDel="00673656">
          <w:rPr>
            <w:lang w:val="en-GB"/>
          </w:rPr>
          <w:delText xml:space="preserve">, </w:delText>
        </w:r>
        <w:commentRangeStart w:id="447"/>
        <w:r w:rsidRPr="008E1C19" w:rsidDel="00673656">
          <w:rPr>
            <w:lang w:val="en-GB"/>
          </w:rPr>
          <w:delText xml:space="preserve">the domains Mathematics, Natural -, &amp; Engineering Sciences and Biology &amp; Medicine are statistically not significantly differ from each other </w:delText>
        </w:r>
        <w:commentRangeStart w:id="448"/>
        <w:r w:rsidRPr="008E1C19" w:rsidDel="00673656">
          <w:rPr>
            <w:lang w:val="en-GB"/>
          </w:rPr>
          <w:delText xml:space="preserve">while Social Sciences and Humanities (SSH) show a stat. </w:delText>
        </w:r>
      </w:del>
      <w:ins w:id="449" w:author="Neuhuber, Tatjana" w:date="2022-02-25T11:17:00Z">
        <w:del w:id="450" w:author="Utku B. Demir" w:date="2022-03-04T06:24:00Z">
          <w:r w:rsidR="001F0082" w:rsidDel="00673656">
            <w:rPr>
              <w:lang w:val="en-GB"/>
            </w:rPr>
            <w:delText xml:space="preserve">istically </w:delText>
          </w:r>
        </w:del>
      </w:ins>
      <w:del w:id="451" w:author="Utku B. Demir" w:date="2022-03-04T06:24:00Z">
        <w:r w:rsidRPr="008E1C19" w:rsidDel="00673656">
          <w:rPr>
            <w:lang w:val="en-GB"/>
          </w:rPr>
          <w:delText xml:space="preserve">significant difference to both of the other domains </w:delText>
        </w:r>
        <w:commentRangeStart w:id="452"/>
        <w:r w:rsidRPr="008E1C19" w:rsidDel="00673656">
          <w:rPr>
            <w:rStyle w:val="FootnoteReference"/>
            <w:lang w:val="en-GB"/>
          </w:rPr>
          <w:footnoteReference w:id="7"/>
        </w:r>
        <w:r w:rsidRPr="008E1C19" w:rsidDel="00673656">
          <w:rPr>
            <w:lang w:val="en-GB"/>
          </w:rPr>
          <w:delText>.</w:delText>
        </w:r>
        <w:commentRangeEnd w:id="452"/>
        <w:r w:rsidR="0013449F" w:rsidDel="00673656">
          <w:rPr>
            <w:rStyle w:val="CommentReference"/>
          </w:rPr>
          <w:commentReference w:id="452"/>
        </w:r>
        <w:commentRangeEnd w:id="447"/>
        <w:r w:rsidR="0013449F" w:rsidDel="00673656">
          <w:rPr>
            <w:rStyle w:val="CommentReference"/>
          </w:rPr>
          <w:commentReference w:id="447"/>
        </w:r>
        <w:commentRangeEnd w:id="448"/>
        <w:r w:rsidR="003F5204" w:rsidDel="00673656">
          <w:rPr>
            <w:rStyle w:val="CommentReference"/>
          </w:rPr>
          <w:commentReference w:id="448"/>
        </w:r>
      </w:del>
    </w:p>
    <w:p w14:paraId="212B9542" w14:textId="40A554D5" w:rsidR="00976ECE" w:rsidRDefault="00976ECE" w:rsidP="00503ED3">
      <w:pPr>
        <w:pStyle w:val="Heading3"/>
        <w:rPr>
          <w:ins w:id="455" w:author="Utku B. Demir" w:date="2022-03-04T06:30:00Z"/>
          <w:lang w:val="en-GB"/>
        </w:rPr>
        <w:pPrChange w:id="456" w:author="Utku B. Demir" w:date="2022-03-04T06:32:00Z">
          <w:pPr>
            <w:pStyle w:val="Heading2"/>
          </w:pPr>
        </w:pPrChange>
      </w:pPr>
      <w:bookmarkStart w:id="457" w:name="_Ref97234792"/>
      <w:r w:rsidRPr="008E1C19">
        <w:rPr>
          <w:lang w:val="en-GB"/>
        </w:rPr>
        <w:t xml:space="preserve">Contribution to SI </w:t>
      </w:r>
      <w:commentRangeStart w:id="458"/>
      <w:r w:rsidRPr="008E1C19">
        <w:rPr>
          <w:lang w:val="en-GB"/>
        </w:rPr>
        <w:t>(self-</w:t>
      </w:r>
      <w:commentRangeStart w:id="459"/>
      <w:r w:rsidRPr="008E1C19">
        <w:rPr>
          <w:lang w:val="en-GB"/>
        </w:rPr>
        <w:t>assessment</w:t>
      </w:r>
      <w:commentRangeEnd w:id="459"/>
      <w:r w:rsidRPr="008E1C19">
        <w:rPr>
          <w:rStyle w:val="CommentReference"/>
          <w:rFonts w:asciiTheme="minorHAnsi" w:eastAsiaTheme="minorHAnsi" w:hAnsiTheme="minorHAnsi" w:cstheme="minorBidi"/>
          <w:color w:val="auto"/>
          <w:lang w:val="en-GB"/>
        </w:rPr>
        <w:commentReference w:id="459"/>
      </w:r>
      <w:r w:rsidRPr="008E1C19">
        <w:rPr>
          <w:lang w:val="en-GB"/>
        </w:rPr>
        <w:t>)</w:t>
      </w:r>
      <w:commentRangeEnd w:id="458"/>
      <w:r w:rsidR="00DC5C60">
        <w:rPr>
          <w:rStyle w:val="CommentReference"/>
          <w:rFonts w:asciiTheme="minorHAnsi" w:eastAsiaTheme="minorHAnsi" w:hAnsiTheme="minorHAnsi" w:cstheme="minorBidi"/>
          <w:color w:val="auto"/>
        </w:rPr>
        <w:commentReference w:id="458"/>
      </w:r>
      <w:bookmarkEnd w:id="457"/>
    </w:p>
    <w:p w14:paraId="21B4366A" w14:textId="04C83624" w:rsidR="00503ED3" w:rsidRPr="00503ED3" w:rsidRDefault="00503ED3" w:rsidP="00503ED3">
      <w:pPr>
        <w:pStyle w:val="BodyText"/>
        <w:rPr>
          <w:lang w:val="en-GB"/>
        </w:rPr>
        <w:pPrChange w:id="460" w:author="Utku B. Demir" w:date="2022-03-04T06:30:00Z">
          <w:pPr>
            <w:pStyle w:val="Heading2"/>
          </w:pPr>
        </w:pPrChange>
      </w:pPr>
      <w:ins w:id="461" w:author="Utku B. Demir" w:date="2022-03-04T06:30:00Z">
        <w:r>
          <w:rPr>
            <w:lang w:val="en-GB"/>
          </w:rPr>
          <w:t>Respondents were asked about their project’s contribution to SI as a control variable, firstly, see the relation with the self-assessment and model</w:t>
        </w:r>
        <w:r>
          <w:rPr>
            <w:rStyle w:val="FootnoteReference"/>
            <w:lang w:val="en-GB"/>
          </w:rPr>
          <w:footnoteReference w:id="8"/>
        </w:r>
        <w:r>
          <w:rPr>
            <w:lang w:val="en-GB"/>
          </w:rPr>
          <w:t xml:space="preserve"> driven SI-I</w:t>
        </w:r>
        <w:commentRangeStart w:id="464"/>
        <w:r>
          <w:rPr>
            <w:lang w:val="en-GB"/>
          </w:rPr>
          <w:t>ndex</w:t>
        </w:r>
        <w:commentRangeEnd w:id="464"/>
        <w:r>
          <w:rPr>
            <w:rStyle w:val="CommentReference"/>
          </w:rPr>
          <w:commentReference w:id="464"/>
        </w:r>
        <w:r>
          <w:rPr>
            <w:lang w:val="en-GB"/>
          </w:rPr>
          <w:t xml:space="preserve">, and secondly, to conclude if the self-assessment was generally overestimated. </w:t>
        </w:r>
      </w:ins>
    </w:p>
    <w:p w14:paraId="469968CB" w14:textId="19A78041" w:rsidR="00673656" w:rsidRDefault="00673656" w:rsidP="00673656">
      <w:pPr>
        <w:pStyle w:val="Caption"/>
        <w:keepNext/>
        <w:rPr>
          <w:ins w:id="465" w:author="Utku B. Demir" w:date="2022-03-04T06:29:00Z"/>
        </w:rPr>
        <w:pPrChange w:id="466" w:author="Utku B. Demir" w:date="2022-03-04T06:29:00Z">
          <w:pPr>
            <w:pStyle w:val="Caption"/>
          </w:pPr>
        </w:pPrChange>
      </w:pPr>
      <w:ins w:id="467" w:author="Utku B. Demir" w:date="2022-03-04T06:29:00Z">
        <w:r>
          <w:t xml:space="preserve">Figure </w:t>
        </w:r>
        <w:r>
          <w:fldChar w:fldCharType="begin"/>
        </w:r>
        <w:r>
          <w:instrText xml:space="preserve"> SEQ Figure \* ARABIC </w:instrText>
        </w:r>
      </w:ins>
      <w:r>
        <w:fldChar w:fldCharType="separate"/>
      </w:r>
      <w:ins w:id="468" w:author="Utku B. Demir" w:date="2022-03-04T06:29:00Z">
        <w:r>
          <w:rPr>
            <w:noProof/>
          </w:rPr>
          <w:t>5</w:t>
        </w:r>
        <w:r>
          <w:fldChar w:fldCharType="end"/>
        </w:r>
        <w:r>
          <w:t xml:space="preserve">: </w:t>
        </w:r>
        <w:r w:rsidRPr="0060353E">
          <w:t>Distribution of self-assessed SI-Contribution</w:t>
        </w:r>
      </w:ins>
    </w:p>
    <w:p w14:paraId="2009B5FB" w14:textId="2E389746" w:rsidR="00976ECE" w:rsidRDefault="00673656" w:rsidP="00976ECE">
      <w:pPr>
        <w:pStyle w:val="BodyText"/>
        <w:keepNext/>
      </w:pPr>
      <w:ins w:id="469" w:author="Utku B. Demir" w:date="2022-03-04T06:29:00Z">
        <w:r>
          <w:rPr>
            <w:noProof/>
            <w:lang w:val="de-DE" w:eastAsia="de-DE"/>
          </w:rPr>
          <w:drawing>
            <wp:inline distT="0" distB="0" distL="0" distR="0" wp14:anchorId="71C8E487" wp14:editId="513F6A88">
              <wp:extent cx="5731510" cy="2865755"/>
              <wp:effectExtent l="0" t="0" r="0" b="444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31510" cy="2865755"/>
                      </a:xfrm>
                      <a:prstGeom prst="rect">
                        <a:avLst/>
                      </a:prstGeom>
                    </pic:spPr>
                  </pic:pic>
                </a:graphicData>
              </a:graphic>
            </wp:inline>
          </w:drawing>
        </w:r>
      </w:ins>
      <w:del w:id="470" w:author="Utku B. Demir" w:date="2022-03-04T06:29:00Z">
        <w:r w:rsidR="00976ECE" w:rsidDel="00673656">
          <w:rPr>
            <w:noProof/>
            <w:lang w:val="de-DE" w:eastAsia="de-DE"/>
          </w:rPr>
          <w:drawing>
            <wp:inline distT="0" distB="0" distL="0" distR="0" wp14:anchorId="48677B2B" wp14:editId="4C102CCC">
              <wp:extent cx="5731510" cy="2865755"/>
              <wp:effectExtent l="0" t="0" r="0" b="444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1510" cy="2865755"/>
                      </a:xfrm>
                      <a:prstGeom prst="rect">
                        <a:avLst/>
                      </a:prstGeom>
                    </pic:spPr>
                  </pic:pic>
                </a:graphicData>
              </a:graphic>
            </wp:inline>
          </w:drawing>
        </w:r>
      </w:del>
    </w:p>
    <w:p w14:paraId="2F973015" w14:textId="7F0B3F8A" w:rsidR="00976ECE" w:rsidRPr="000701C1" w:rsidDel="00673656" w:rsidRDefault="00976ECE" w:rsidP="00976ECE">
      <w:pPr>
        <w:pStyle w:val="Caption"/>
        <w:rPr>
          <w:del w:id="471" w:author="Utku B. Demir" w:date="2022-03-04T06:29:00Z"/>
        </w:rPr>
      </w:pPr>
      <w:del w:id="472" w:author="Utku B. Demir" w:date="2022-03-04T06:29:00Z">
        <w:r w:rsidDel="00673656">
          <w:delText xml:space="preserve">Figure </w:delText>
        </w:r>
      </w:del>
      <w:del w:id="473" w:author="Utku B. Demir" w:date="2022-03-03T23:27:00Z">
        <w:r w:rsidR="000C762F" w:rsidDel="00AD4DD6">
          <w:fldChar w:fldCharType="begin"/>
        </w:r>
        <w:r w:rsidR="000C762F" w:rsidDel="00AD4DD6">
          <w:delInstrText xml:space="preserve"> SEQ Figure \* ARABIC </w:delInstrText>
        </w:r>
        <w:r w:rsidR="000C762F" w:rsidDel="00AD4DD6">
          <w:fldChar w:fldCharType="separate"/>
        </w:r>
        <w:r w:rsidDel="00AD4DD6">
          <w:rPr>
            <w:noProof/>
          </w:rPr>
          <w:delText>6</w:delText>
        </w:r>
        <w:r w:rsidR="000C762F" w:rsidDel="00AD4DD6">
          <w:rPr>
            <w:noProof/>
          </w:rPr>
          <w:fldChar w:fldCharType="end"/>
        </w:r>
      </w:del>
      <w:del w:id="474" w:author="Utku B. Demir" w:date="2022-03-04T06:29:00Z">
        <w:r w:rsidRPr="000701C1" w:rsidDel="00673656">
          <w:delText>: Distribution of self-assessed SI-Contribution</w:delText>
        </w:r>
      </w:del>
    </w:p>
    <w:p w14:paraId="561C5D8F" w14:textId="4308AE72" w:rsidR="00976ECE" w:rsidDel="00503ED3" w:rsidRDefault="00E37FA8" w:rsidP="00976ECE">
      <w:pPr>
        <w:pStyle w:val="BodyText"/>
        <w:rPr>
          <w:del w:id="475" w:author="Utku B. Demir" w:date="2022-03-04T06:30:00Z"/>
          <w:lang w:val="en-GB"/>
        </w:rPr>
      </w:pPr>
      <w:ins w:id="476" w:author="Katharina Koller" w:date="2022-02-25T09:58:00Z">
        <w:del w:id="477" w:author="Utku B. Demir" w:date="2022-03-04T06:30:00Z">
          <w:r w:rsidDel="00503ED3">
            <w:rPr>
              <w:lang w:val="en-GB"/>
            </w:rPr>
            <w:delText xml:space="preserve">Respondents were asked about their </w:delText>
          </w:r>
          <w:r w:rsidR="003F3B62" w:rsidDel="00503ED3">
            <w:rPr>
              <w:lang w:val="en-GB"/>
            </w:rPr>
            <w:delText xml:space="preserve">project’s </w:delText>
          </w:r>
          <w:r w:rsidDel="00503ED3">
            <w:rPr>
              <w:lang w:val="en-GB"/>
            </w:rPr>
            <w:delText>contribution to SI as a control variable</w:delText>
          </w:r>
        </w:del>
      </w:ins>
      <w:del w:id="478" w:author="Utku B. Demir" w:date="2022-03-04T06:30:00Z">
        <w:r w:rsidR="00976ECE" w:rsidDel="00503ED3">
          <w:rPr>
            <w:lang w:val="en-GB"/>
          </w:rPr>
          <w:delText>How much the project contributed to the SI was asked to the respondents as a control variable to, firstly, see the relation with the self-assessment and model</w:delText>
        </w:r>
        <w:r w:rsidR="00976ECE" w:rsidDel="00503ED3">
          <w:rPr>
            <w:rStyle w:val="FootnoteReference"/>
            <w:lang w:val="en-GB"/>
          </w:rPr>
          <w:footnoteReference w:id="9"/>
        </w:r>
        <w:r w:rsidR="00976ECE" w:rsidDel="00503ED3">
          <w:rPr>
            <w:lang w:val="en-GB"/>
          </w:rPr>
          <w:delText xml:space="preserve"> driven SI-I</w:delText>
        </w:r>
        <w:commentRangeStart w:id="481"/>
        <w:r w:rsidR="00976ECE" w:rsidDel="00503ED3">
          <w:rPr>
            <w:lang w:val="en-GB"/>
          </w:rPr>
          <w:delText>ndex</w:delText>
        </w:r>
        <w:commentRangeEnd w:id="481"/>
        <w:r w:rsidR="00976ECE" w:rsidDel="00503ED3">
          <w:rPr>
            <w:rStyle w:val="CommentReference"/>
          </w:rPr>
          <w:commentReference w:id="481"/>
        </w:r>
        <w:r w:rsidR="00976ECE" w:rsidDel="00503ED3">
          <w:rPr>
            <w:lang w:val="en-GB"/>
          </w:rPr>
          <w:delText xml:space="preserve">, and secondly, to conclude if the self-assessment was generally overestimated. </w:delText>
        </w:r>
      </w:del>
    </w:p>
    <w:p w14:paraId="193E1F2D" w14:textId="77777777" w:rsidR="00976ECE" w:rsidRDefault="00976ECE" w:rsidP="00976ECE">
      <w:pPr>
        <w:pStyle w:val="BodyText"/>
        <w:rPr>
          <w:lang w:val="en-GB"/>
        </w:rPr>
      </w:pPr>
      <w:commentRangeStart w:id="482"/>
      <w:commentRangeStart w:id="483"/>
      <w:r>
        <w:rPr>
          <w:lang w:val="en-GB"/>
        </w:rPr>
        <w:t xml:space="preserve">The SI-Contribution is relatively more evenly distributed in comparison with SI-Familiarity. Over 50 respondents noted the SI-Contribution in their selected projects was equal to or higher than 7 and over 30 </w:t>
      </w:r>
      <w:proofErr w:type="gramStart"/>
      <w:r>
        <w:rPr>
          <w:lang w:val="en-GB"/>
        </w:rPr>
        <w:t>equal</w:t>
      </w:r>
      <w:proofErr w:type="gramEnd"/>
      <w:r>
        <w:rPr>
          <w:lang w:val="en-GB"/>
        </w:rPr>
        <w:t xml:space="preserve"> to or under 3 on a scale between 0 to 10.  </w:t>
      </w:r>
      <w:commentRangeEnd w:id="482"/>
      <w:r w:rsidR="001F0082">
        <w:rPr>
          <w:rStyle w:val="CommentReference"/>
        </w:rPr>
        <w:commentReference w:id="482"/>
      </w:r>
      <w:r>
        <w:rPr>
          <w:lang w:val="en-GB"/>
        </w:rPr>
        <w:t>We are [H] expecting a slight overestimation of the SI-</w:t>
      </w:r>
      <w:commentRangeStart w:id="484"/>
      <w:r>
        <w:rPr>
          <w:lang w:val="en-GB"/>
        </w:rPr>
        <w:t>Contribution</w:t>
      </w:r>
      <w:commentRangeEnd w:id="484"/>
      <w:r>
        <w:rPr>
          <w:rStyle w:val="CommentReference"/>
        </w:rPr>
        <w:commentReference w:id="484"/>
      </w:r>
      <w:r>
        <w:rPr>
          <w:lang w:val="en-GB"/>
        </w:rPr>
        <w:t xml:space="preserve">, </w:t>
      </w:r>
      <w:commentRangeEnd w:id="483"/>
      <w:r w:rsidR="005461DB">
        <w:rPr>
          <w:rStyle w:val="CommentReference"/>
        </w:rPr>
        <w:commentReference w:id="483"/>
      </w:r>
    </w:p>
    <w:p w14:paraId="7F3ECE38" w14:textId="77777777" w:rsidR="00976ECE" w:rsidRPr="008E1C19" w:rsidRDefault="00976ECE" w:rsidP="00976ECE">
      <w:pPr>
        <w:pStyle w:val="BodyText"/>
        <w:rPr>
          <w:lang w:val="en-GB"/>
        </w:rPr>
      </w:pPr>
    </w:p>
    <w:p w14:paraId="277A487C" w14:textId="77777777" w:rsidR="00976ECE" w:rsidRPr="008E1C19" w:rsidRDefault="00976ECE" w:rsidP="00976ECE">
      <w:pPr>
        <w:pStyle w:val="BodyText"/>
        <w:rPr>
          <w:lang w:val="en-GB"/>
        </w:rPr>
      </w:pPr>
    </w:p>
    <w:p w14:paraId="193B868E" w14:textId="77777777" w:rsidR="00976ECE" w:rsidRPr="008E1C19" w:rsidRDefault="00976ECE" w:rsidP="00845873">
      <w:pPr>
        <w:pStyle w:val="Heading2"/>
        <w:rPr>
          <w:lang w:val="en-GB"/>
        </w:rPr>
        <w:pPrChange w:id="485" w:author="Utku B. Demir" w:date="2022-03-04T06:32:00Z">
          <w:pPr>
            <w:pStyle w:val="Heading1"/>
          </w:pPr>
        </w:pPrChange>
      </w:pPr>
      <w:bookmarkStart w:id="486" w:name="_Ref96533245"/>
      <w:r w:rsidRPr="008E1C19">
        <w:rPr>
          <w:lang w:val="en-GB"/>
        </w:rPr>
        <w:t xml:space="preserve">Intention &amp; </w:t>
      </w:r>
      <w:commentRangeStart w:id="487"/>
      <w:commentRangeStart w:id="488"/>
      <w:r w:rsidRPr="008E1C19">
        <w:rPr>
          <w:lang w:val="en-GB"/>
        </w:rPr>
        <w:t>Agency</w:t>
      </w:r>
      <w:commentRangeEnd w:id="487"/>
      <w:r w:rsidRPr="008E1C19">
        <w:rPr>
          <w:rStyle w:val="CommentReference"/>
          <w:rFonts w:asciiTheme="minorHAnsi" w:eastAsiaTheme="minorHAnsi" w:hAnsiTheme="minorHAnsi" w:cstheme="minorBidi"/>
          <w:color w:val="auto"/>
          <w:lang w:val="en-GB"/>
        </w:rPr>
        <w:commentReference w:id="487"/>
      </w:r>
      <w:commentRangeEnd w:id="488"/>
      <w:r w:rsidRPr="008E1C19">
        <w:rPr>
          <w:rStyle w:val="CommentReference"/>
          <w:rFonts w:asciiTheme="minorHAnsi" w:eastAsiaTheme="minorHAnsi" w:hAnsiTheme="minorHAnsi" w:cstheme="minorBidi"/>
          <w:color w:val="auto"/>
          <w:lang w:val="en-GB"/>
        </w:rPr>
        <w:commentReference w:id="488"/>
      </w:r>
      <w:bookmarkEnd w:id="486"/>
    </w:p>
    <w:p w14:paraId="1BA5B055" w14:textId="77777777" w:rsidR="00976ECE" w:rsidRDefault="00976ECE" w:rsidP="00976ECE">
      <w:pPr>
        <w:rPr>
          <w:lang w:val="en-GB"/>
        </w:rPr>
      </w:pPr>
    </w:p>
    <w:p w14:paraId="3E6A6FF1" w14:textId="77777777" w:rsidR="00976ECE" w:rsidRPr="008E1C19" w:rsidRDefault="00976ECE" w:rsidP="00976ECE">
      <w:pPr>
        <w:pStyle w:val="Heading2"/>
        <w:rPr>
          <w:lang w:val="en-GB"/>
        </w:rPr>
      </w:pPr>
      <w:r w:rsidRPr="008E1C19">
        <w:rPr>
          <w:lang w:val="en-GB"/>
        </w:rPr>
        <w:lastRenderedPageBreak/>
        <w:t>Motivation types</w:t>
      </w:r>
    </w:p>
    <w:p w14:paraId="726CE184" w14:textId="64370A28" w:rsidR="000F76BA" w:rsidRDefault="000F76BA" w:rsidP="000F76BA">
      <w:pPr>
        <w:pStyle w:val="Caption"/>
        <w:keepNext/>
        <w:rPr>
          <w:ins w:id="489" w:author="Utku B. Demir" w:date="2022-03-04T07:22:00Z"/>
        </w:rPr>
        <w:pPrChange w:id="490" w:author="Utku B. Demir" w:date="2022-03-04T07:22:00Z">
          <w:pPr>
            <w:pStyle w:val="Caption"/>
          </w:pPr>
        </w:pPrChange>
      </w:pPr>
      <w:ins w:id="491" w:author="Utku B. Demir" w:date="2022-03-04T07:22:00Z">
        <w:r>
          <w:t xml:space="preserve">Figure </w:t>
        </w:r>
        <w:r>
          <w:fldChar w:fldCharType="begin"/>
        </w:r>
        <w:r>
          <w:instrText xml:space="preserve"> SEQ Figure \* ARABIC </w:instrText>
        </w:r>
      </w:ins>
      <w:r>
        <w:fldChar w:fldCharType="separate"/>
      </w:r>
      <w:ins w:id="492" w:author="Utku B. Demir" w:date="2022-03-04T07:22:00Z">
        <w:r>
          <w:rPr>
            <w:noProof/>
          </w:rPr>
          <w:t>6</w:t>
        </w:r>
        <w:r>
          <w:fldChar w:fldCharType="end"/>
        </w:r>
        <w:r>
          <w:t>: Distribution of different motivation types</w:t>
        </w:r>
      </w:ins>
    </w:p>
    <w:p w14:paraId="145539D5" w14:textId="47A2BC75" w:rsidR="00976ECE" w:rsidRDefault="00976ECE" w:rsidP="00976ECE">
      <w:pPr>
        <w:pStyle w:val="BodyText"/>
        <w:rPr>
          <w:ins w:id="493" w:author="Utku B. Demir" w:date="2022-03-04T07:20:00Z"/>
          <w:lang w:val="en-GB"/>
        </w:rPr>
      </w:pPr>
      <w:commentRangeStart w:id="494"/>
      <w:r w:rsidRPr="008E1C19">
        <w:rPr>
          <w:noProof/>
          <w:lang w:val="de-DE" w:eastAsia="de-DE"/>
        </w:rPr>
        <w:drawing>
          <wp:inline distT="0" distB="0" distL="0" distR="0" wp14:anchorId="534E4728" wp14:editId="7D0CB7E6">
            <wp:extent cx="5731510" cy="1910715"/>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31510" cy="1910715"/>
                    </a:xfrm>
                    <a:prstGeom prst="rect">
                      <a:avLst/>
                    </a:prstGeom>
                  </pic:spPr>
                </pic:pic>
              </a:graphicData>
            </a:graphic>
          </wp:inline>
        </w:drawing>
      </w:r>
      <w:commentRangeEnd w:id="494"/>
      <w:r w:rsidR="000F76BA">
        <w:rPr>
          <w:rStyle w:val="CommentReference"/>
        </w:rPr>
        <w:commentReference w:id="494"/>
      </w:r>
    </w:p>
    <w:p w14:paraId="11F816D7" w14:textId="0D9F7896" w:rsidR="000F76BA" w:rsidRDefault="000F76BA" w:rsidP="000F76BA">
      <w:pPr>
        <w:pStyle w:val="Caption"/>
        <w:keepNext/>
        <w:rPr>
          <w:ins w:id="495" w:author="Utku B. Demir" w:date="2022-03-04T07:22:00Z"/>
        </w:rPr>
        <w:pPrChange w:id="496" w:author="Utku B. Demir" w:date="2022-03-04T07:22:00Z">
          <w:pPr/>
        </w:pPrChange>
      </w:pPr>
      <w:ins w:id="497" w:author="Utku B. Demir" w:date="2022-03-04T07:22:00Z">
        <w:r>
          <w:t xml:space="preserve">Table </w:t>
        </w:r>
        <w:r>
          <w:fldChar w:fldCharType="begin"/>
        </w:r>
        <w:r>
          <w:instrText xml:space="preserve"> SEQ Table \* ARABIC </w:instrText>
        </w:r>
      </w:ins>
      <w:r>
        <w:fldChar w:fldCharType="separate"/>
      </w:r>
      <w:ins w:id="498" w:author="Utku B. Demir" w:date="2022-03-04T07:22:00Z">
        <w:r>
          <w:rPr>
            <w:noProof/>
          </w:rPr>
          <w:t>3</w:t>
        </w:r>
        <w:r>
          <w:fldChar w:fldCharType="end"/>
        </w:r>
        <w:r>
          <w:t xml:space="preserve">: </w:t>
        </w:r>
        <w:r w:rsidRPr="003878DE">
          <w:t>Distribution of different motivation types</w:t>
        </w:r>
      </w:ins>
    </w:p>
    <w:tbl>
      <w:tblPr>
        <w:tblW w:w="0" w:type="auto"/>
        <w:jc w:val="center"/>
        <w:tblLook w:val="0420" w:firstRow="1" w:lastRow="0" w:firstColumn="0" w:lastColumn="0" w:noHBand="0" w:noVBand="1"/>
      </w:tblPr>
      <w:tblGrid>
        <w:gridCol w:w="1390"/>
        <w:gridCol w:w="976"/>
        <w:gridCol w:w="1619"/>
        <w:gridCol w:w="959"/>
        <w:gridCol w:w="1591"/>
        <w:gridCol w:w="937"/>
        <w:gridCol w:w="1554"/>
      </w:tblGrid>
      <w:tr w:rsidR="000F76BA" w14:paraId="02F7F6A7" w14:textId="77777777" w:rsidTr="00B438E4">
        <w:trPr>
          <w:cantSplit/>
          <w:tblHeader/>
          <w:jc w:val="center"/>
          <w:ins w:id="499" w:author="Utku B. Demir" w:date="2022-03-04T07:20:00Z"/>
        </w:trPr>
        <w:tc>
          <w:tcPr>
            <w:tcW w:w="0" w:type="auto"/>
            <w:gridSpan w:val="7"/>
            <w:tcBorders>
              <w:top w:val="single" w:sz="16" w:space="0" w:color="666666"/>
              <w:bottom w:val="single" w:sz="4" w:space="0" w:color="666666"/>
            </w:tcBorders>
            <w:shd w:val="clear" w:color="auto" w:fill="FFFFFF"/>
            <w:tcMar>
              <w:top w:w="0" w:type="dxa"/>
              <w:left w:w="0" w:type="dxa"/>
              <w:bottom w:w="0" w:type="dxa"/>
              <w:right w:w="0" w:type="dxa"/>
            </w:tcMar>
            <w:vAlign w:val="center"/>
          </w:tcPr>
          <w:p w14:paraId="4F9ADC08" w14:textId="77777777" w:rsidR="000F76BA" w:rsidRDefault="000F76BA" w:rsidP="00B438E4">
            <w:pPr>
              <w:spacing w:before="100" w:after="100"/>
              <w:ind w:left="100" w:right="100"/>
              <w:rPr>
                <w:ins w:id="500" w:author="Utku B. Demir" w:date="2022-03-04T07:20:00Z"/>
              </w:rPr>
            </w:pPr>
            <w:ins w:id="501" w:author="Utku B. Demir" w:date="2022-03-04T07:20:00Z">
              <w:r>
                <w:rPr>
                  <w:rFonts w:ascii="Helvetica" w:eastAsia="Helvetica" w:hAnsi="Helvetica" w:cs="Helvetica"/>
                  <w:b/>
                  <w:color w:val="000000"/>
                  <w:sz w:val="22"/>
                  <w:szCs w:val="22"/>
                </w:rPr>
                <w:t>When you designed your project, to what degree were you motivated to…</w:t>
              </w:r>
            </w:ins>
          </w:p>
        </w:tc>
      </w:tr>
      <w:tr w:rsidR="000F76BA" w14:paraId="1BB00CC1" w14:textId="77777777" w:rsidTr="00B438E4">
        <w:trPr>
          <w:cantSplit/>
          <w:tblHeader/>
          <w:jc w:val="center"/>
          <w:ins w:id="502"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DBE0CAD" w14:textId="77777777" w:rsidR="000F76BA" w:rsidRDefault="000F76BA" w:rsidP="00B438E4">
            <w:pPr>
              <w:spacing w:before="100" w:after="100"/>
              <w:ind w:left="100" w:right="100"/>
              <w:rPr>
                <w:ins w:id="503" w:author="Utku B. Demir" w:date="2022-03-04T07:20:00Z"/>
              </w:rPr>
            </w:pPr>
          </w:p>
        </w:tc>
        <w:tc>
          <w:tcPr>
            <w:tcW w:w="0" w:type="auto"/>
            <w:gridSpan w:val="2"/>
            <w:tcBorders>
              <w:top w:val="single" w:sz="4" w:space="0" w:color="666666"/>
              <w:bottom w:val="single" w:sz="4" w:space="0" w:color="666666"/>
            </w:tcBorders>
            <w:shd w:val="clear" w:color="auto" w:fill="FFFFFF"/>
            <w:tcMar>
              <w:top w:w="0" w:type="dxa"/>
              <w:left w:w="0" w:type="dxa"/>
              <w:bottom w:w="0" w:type="dxa"/>
              <w:right w:w="0" w:type="dxa"/>
            </w:tcMar>
            <w:vAlign w:val="center"/>
          </w:tcPr>
          <w:p w14:paraId="7EF948E6" w14:textId="77777777" w:rsidR="000F76BA" w:rsidRDefault="000F76BA" w:rsidP="00B438E4">
            <w:pPr>
              <w:spacing w:before="100" w:after="100"/>
              <w:ind w:left="100" w:right="100"/>
              <w:jc w:val="right"/>
              <w:rPr>
                <w:ins w:id="504" w:author="Utku B. Demir" w:date="2022-03-04T07:20:00Z"/>
              </w:rPr>
            </w:pPr>
            <w:ins w:id="505" w:author="Utku B. Demir" w:date="2022-03-04T07:20:00Z">
              <w:r>
                <w:rPr>
                  <w:rFonts w:ascii="Helvetica" w:eastAsia="Helvetica" w:hAnsi="Helvetica" w:cs="Helvetica"/>
                  <w:b/>
                  <w:color w:val="000000"/>
                  <w:sz w:val="22"/>
                  <w:szCs w:val="22"/>
                </w:rPr>
                <w:t>better understand a natural, technical, economic, or social phenomenon?</w:t>
              </w:r>
            </w:ins>
          </w:p>
        </w:tc>
        <w:tc>
          <w:tcPr>
            <w:tcW w:w="0" w:type="auto"/>
            <w:gridSpan w:val="2"/>
            <w:tcBorders>
              <w:top w:val="single" w:sz="4" w:space="0" w:color="666666"/>
              <w:bottom w:val="single" w:sz="4" w:space="0" w:color="666666"/>
            </w:tcBorders>
            <w:shd w:val="clear" w:color="auto" w:fill="FFFFFF"/>
            <w:tcMar>
              <w:top w:w="0" w:type="dxa"/>
              <w:left w:w="0" w:type="dxa"/>
              <w:bottom w:w="0" w:type="dxa"/>
              <w:right w:w="0" w:type="dxa"/>
            </w:tcMar>
            <w:vAlign w:val="center"/>
          </w:tcPr>
          <w:p w14:paraId="3C6EA0A8" w14:textId="77777777" w:rsidR="000F76BA" w:rsidRDefault="000F76BA" w:rsidP="00B438E4">
            <w:pPr>
              <w:spacing w:before="100" w:after="100"/>
              <w:ind w:left="100" w:right="100"/>
              <w:jc w:val="right"/>
              <w:rPr>
                <w:ins w:id="506" w:author="Utku B. Demir" w:date="2022-03-04T07:20:00Z"/>
              </w:rPr>
            </w:pPr>
            <w:ins w:id="507" w:author="Utku B. Demir" w:date="2022-03-04T07:20:00Z">
              <w:r>
                <w:rPr>
                  <w:rFonts w:ascii="Helvetica" w:eastAsia="Helvetica" w:hAnsi="Helvetica" w:cs="Helvetica"/>
                  <w:b/>
                  <w:color w:val="000000"/>
                  <w:sz w:val="22"/>
                  <w:szCs w:val="22"/>
                </w:rPr>
                <w:t>directly address a natural, technical, economic, or social problem?</w:t>
              </w:r>
            </w:ins>
          </w:p>
        </w:tc>
        <w:tc>
          <w:tcPr>
            <w:tcW w:w="0" w:type="auto"/>
            <w:gridSpan w:val="2"/>
            <w:tcBorders>
              <w:top w:val="single" w:sz="4" w:space="0" w:color="666666"/>
              <w:bottom w:val="single" w:sz="4" w:space="0" w:color="666666"/>
            </w:tcBorders>
            <w:shd w:val="clear" w:color="auto" w:fill="FFFFFF"/>
            <w:tcMar>
              <w:top w:w="0" w:type="dxa"/>
              <w:left w:w="0" w:type="dxa"/>
              <w:bottom w:w="0" w:type="dxa"/>
              <w:right w:w="0" w:type="dxa"/>
            </w:tcMar>
            <w:vAlign w:val="center"/>
          </w:tcPr>
          <w:p w14:paraId="7B1625AB" w14:textId="77777777" w:rsidR="000F76BA" w:rsidRDefault="000F76BA" w:rsidP="00B438E4">
            <w:pPr>
              <w:spacing w:before="100" w:after="100"/>
              <w:ind w:left="100" w:right="100"/>
              <w:jc w:val="right"/>
              <w:rPr>
                <w:ins w:id="508" w:author="Utku B. Demir" w:date="2022-03-04T07:20:00Z"/>
              </w:rPr>
            </w:pPr>
            <w:ins w:id="509" w:author="Utku B. Demir" w:date="2022-03-04T07:20:00Z">
              <w:r>
                <w:rPr>
                  <w:rFonts w:ascii="Helvetica" w:eastAsia="Helvetica" w:hAnsi="Helvetica" w:cs="Helvetica"/>
                  <w:b/>
                  <w:color w:val="000000"/>
                  <w:sz w:val="22"/>
                  <w:szCs w:val="22"/>
                </w:rPr>
                <w:t>improve the human condition/welfare (outside academia)?</w:t>
              </w:r>
            </w:ins>
          </w:p>
        </w:tc>
      </w:tr>
      <w:tr w:rsidR="000F76BA" w14:paraId="4141098B" w14:textId="77777777" w:rsidTr="00B438E4">
        <w:trPr>
          <w:cantSplit/>
          <w:tblHeader/>
          <w:jc w:val="center"/>
          <w:ins w:id="510" w:author="Utku B. Demir" w:date="2022-03-04T07:20:00Z"/>
        </w:trPr>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4BE616DD" w14:textId="77777777" w:rsidR="000F76BA" w:rsidRDefault="000F76BA" w:rsidP="00B438E4">
            <w:pPr>
              <w:spacing w:before="100" w:after="100"/>
              <w:ind w:left="100" w:right="100"/>
              <w:rPr>
                <w:ins w:id="511" w:author="Utku B. Demir" w:date="2022-03-04T07:20:00Z"/>
              </w:rPr>
            </w:pPr>
            <w:ins w:id="512" w:author="Utku B. Demir" w:date="2022-03-04T07:20:00Z">
              <w:r>
                <w:rPr>
                  <w:rFonts w:ascii="Helvetica" w:eastAsia="Helvetica" w:hAnsi="Helvetica" w:cs="Helvetica"/>
                  <w:b/>
                  <w:color w:val="000000"/>
                  <w:sz w:val="22"/>
                  <w:szCs w:val="22"/>
                </w:rPr>
                <w:t>Answer</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5507F274" w14:textId="77777777" w:rsidR="000F76BA" w:rsidRDefault="000F76BA" w:rsidP="00B438E4">
            <w:pPr>
              <w:spacing w:before="100" w:after="100"/>
              <w:ind w:left="100" w:right="100"/>
              <w:jc w:val="right"/>
              <w:rPr>
                <w:ins w:id="513" w:author="Utku B. Demir" w:date="2022-03-04T07:20:00Z"/>
              </w:rPr>
            </w:pPr>
            <w:ins w:id="514" w:author="Utku B. Demir" w:date="2022-03-04T07:20:00Z">
              <w:r>
                <w:rPr>
                  <w:rFonts w:ascii="Helvetica" w:eastAsia="Helvetica" w:hAnsi="Helvetica" w:cs="Helvetica"/>
                  <w:b/>
                  <w:color w:val="000000"/>
                  <w:sz w:val="22"/>
                  <w:szCs w:val="22"/>
                </w:rPr>
                <w:t>Count</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2CED21A3" w14:textId="77777777" w:rsidR="000F76BA" w:rsidRDefault="000F76BA" w:rsidP="00B438E4">
            <w:pPr>
              <w:spacing w:before="100" w:after="100"/>
              <w:ind w:left="100" w:right="100"/>
              <w:jc w:val="right"/>
              <w:rPr>
                <w:ins w:id="515" w:author="Utku B. Demir" w:date="2022-03-04T07:20:00Z"/>
              </w:rPr>
            </w:pPr>
            <w:ins w:id="516" w:author="Utku B. Demir" w:date="2022-03-04T07:20:00Z">
              <w:r>
                <w:rPr>
                  <w:rFonts w:ascii="Helvetica" w:eastAsia="Helvetica" w:hAnsi="Helvetica" w:cs="Helvetica"/>
                  <w:b/>
                  <w:color w:val="000000"/>
                  <w:sz w:val="22"/>
                  <w:szCs w:val="22"/>
                </w:rPr>
                <w:t>Percentage</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2030275C" w14:textId="77777777" w:rsidR="000F76BA" w:rsidRDefault="000F76BA" w:rsidP="00B438E4">
            <w:pPr>
              <w:spacing w:before="100" w:after="100"/>
              <w:ind w:left="100" w:right="100"/>
              <w:jc w:val="right"/>
              <w:rPr>
                <w:ins w:id="517" w:author="Utku B. Demir" w:date="2022-03-04T07:20:00Z"/>
              </w:rPr>
            </w:pPr>
            <w:ins w:id="518" w:author="Utku B. Demir" w:date="2022-03-04T07:20:00Z">
              <w:r>
                <w:rPr>
                  <w:rFonts w:ascii="Helvetica" w:eastAsia="Helvetica" w:hAnsi="Helvetica" w:cs="Helvetica"/>
                  <w:b/>
                  <w:color w:val="000000"/>
                  <w:sz w:val="22"/>
                  <w:szCs w:val="22"/>
                </w:rPr>
                <w:t>Count</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7262B049" w14:textId="77777777" w:rsidR="000F76BA" w:rsidRDefault="000F76BA" w:rsidP="00B438E4">
            <w:pPr>
              <w:spacing w:before="100" w:after="100"/>
              <w:ind w:left="100" w:right="100"/>
              <w:jc w:val="right"/>
              <w:rPr>
                <w:ins w:id="519" w:author="Utku B. Demir" w:date="2022-03-04T07:20:00Z"/>
              </w:rPr>
            </w:pPr>
            <w:ins w:id="520" w:author="Utku B. Demir" w:date="2022-03-04T07:20:00Z">
              <w:r>
                <w:rPr>
                  <w:rFonts w:ascii="Helvetica" w:eastAsia="Helvetica" w:hAnsi="Helvetica" w:cs="Helvetica"/>
                  <w:b/>
                  <w:color w:val="000000"/>
                  <w:sz w:val="22"/>
                  <w:szCs w:val="22"/>
                </w:rPr>
                <w:t>Percentage</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4F11E5BE" w14:textId="77777777" w:rsidR="000F76BA" w:rsidRDefault="000F76BA" w:rsidP="00B438E4">
            <w:pPr>
              <w:spacing w:before="100" w:after="100"/>
              <w:ind w:left="100" w:right="100"/>
              <w:jc w:val="right"/>
              <w:rPr>
                <w:ins w:id="521" w:author="Utku B. Demir" w:date="2022-03-04T07:20:00Z"/>
              </w:rPr>
            </w:pPr>
            <w:ins w:id="522" w:author="Utku B. Demir" w:date="2022-03-04T07:20:00Z">
              <w:r>
                <w:rPr>
                  <w:rFonts w:ascii="Helvetica" w:eastAsia="Helvetica" w:hAnsi="Helvetica" w:cs="Helvetica"/>
                  <w:b/>
                  <w:color w:val="000000"/>
                  <w:sz w:val="22"/>
                  <w:szCs w:val="22"/>
                </w:rPr>
                <w:t>Count</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7CA7825C" w14:textId="77777777" w:rsidR="000F76BA" w:rsidRDefault="000F76BA" w:rsidP="00B438E4">
            <w:pPr>
              <w:spacing w:before="100" w:after="100"/>
              <w:ind w:left="100" w:right="100"/>
              <w:jc w:val="right"/>
              <w:rPr>
                <w:ins w:id="523" w:author="Utku B. Demir" w:date="2022-03-04T07:20:00Z"/>
              </w:rPr>
            </w:pPr>
            <w:ins w:id="524" w:author="Utku B. Demir" w:date="2022-03-04T07:20:00Z">
              <w:r>
                <w:rPr>
                  <w:rFonts w:ascii="Helvetica" w:eastAsia="Helvetica" w:hAnsi="Helvetica" w:cs="Helvetica"/>
                  <w:b/>
                  <w:color w:val="000000"/>
                  <w:sz w:val="22"/>
                  <w:szCs w:val="22"/>
                </w:rPr>
                <w:t>Percentage</w:t>
              </w:r>
            </w:ins>
          </w:p>
        </w:tc>
      </w:tr>
      <w:tr w:rsidR="000F76BA" w14:paraId="27D4AD1C" w14:textId="77777777" w:rsidTr="00B438E4">
        <w:trPr>
          <w:cantSplit/>
          <w:jc w:val="center"/>
          <w:ins w:id="525" w:author="Utku B. Demir" w:date="2022-03-04T07:20:00Z"/>
        </w:trPr>
        <w:tc>
          <w:tcPr>
            <w:tcW w:w="0" w:type="auto"/>
            <w:tcBorders>
              <w:bottom w:val="single" w:sz="4" w:space="0" w:color="666666"/>
            </w:tcBorders>
            <w:shd w:val="clear" w:color="auto" w:fill="FFFFFF"/>
            <w:tcMar>
              <w:top w:w="0" w:type="dxa"/>
              <w:left w:w="0" w:type="dxa"/>
              <w:bottom w:w="0" w:type="dxa"/>
              <w:right w:w="0" w:type="dxa"/>
            </w:tcMar>
            <w:vAlign w:val="center"/>
          </w:tcPr>
          <w:p w14:paraId="7717F8BA" w14:textId="77777777" w:rsidR="000F76BA" w:rsidRDefault="000F76BA" w:rsidP="00B438E4">
            <w:pPr>
              <w:spacing w:before="100" w:after="100"/>
              <w:ind w:left="100" w:right="100"/>
              <w:rPr>
                <w:ins w:id="526" w:author="Utku B. Demir" w:date="2022-03-04T07:20:00Z"/>
              </w:rPr>
            </w:pPr>
            <w:proofErr w:type="gramStart"/>
            <w:ins w:id="527" w:author="Utku B. Demir" w:date="2022-03-04T07:20:00Z">
              <w:r>
                <w:rPr>
                  <w:rFonts w:ascii="Helvetica" w:eastAsia="Helvetica" w:hAnsi="Helvetica" w:cs="Helvetica"/>
                  <w:color w:val="000000"/>
                  <w:sz w:val="22"/>
                  <w:szCs w:val="22"/>
                </w:rPr>
                <w:t>0..not</w:t>
              </w:r>
              <w:proofErr w:type="gramEnd"/>
              <w:r>
                <w:rPr>
                  <w:rFonts w:ascii="Helvetica" w:eastAsia="Helvetica" w:hAnsi="Helvetica" w:cs="Helvetica"/>
                  <w:color w:val="000000"/>
                  <w:sz w:val="22"/>
                  <w:szCs w:val="22"/>
                </w:rPr>
                <w:t xml:space="preserve"> at all</w:t>
              </w:r>
            </w:ins>
          </w:p>
        </w:tc>
        <w:tc>
          <w:tcPr>
            <w:tcW w:w="0" w:type="auto"/>
            <w:tcBorders>
              <w:bottom w:val="single" w:sz="4" w:space="0" w:color="666666"/>
            </w:tcBorders>
            <w:shd w:val="clear" w:color="auto" w:fill="FFFFFF"/>
            <w:tcMar>
              <w:top w:w="0" w:type="dxa"/>
              <w:left w:w="0" w:type="dxa"/>
              <w:bottom w:w="0" w:type="dxa"/>
              <w:right w:w="0" w:type="dxa"/>
            </w:tcMar>
            <w:vAlign w:val="center"/>
          </w:tcPr>
          <w:p w14:paraId="6DADF29A" w14:textId="77777777" w:rsidR="000F76BA" w:rsidRDefault="000F76BA" w:rsidP="00B438E4">
            <w:pPr>
              <w:spacing w:before="100" w:after="100"/>
              <w:ind w:left="100" w:right="100"/>
              <w:jc w:val="right"/>
              <w:rPr>
                <w:ins w:id="528" w:author="Utku B. Demir" w:date="2022-03-04T07:20:00Z"/>
              </w:rPr>
            </w:pPr>
            <w:ins w:id="529" w:author="Utku B. Demir" w:date="2022-03-04T07:20:00Z">
              <w:r>
                <w:rPr>
                  <w:rFonts w:ascii="Helvetica" w:eastAsia="Helvetica" w:hAnsi="Helvetica" w:cs="Helvetica"/>
                  <w:color w:val="000000"/>
                  <w:sz w:val="22"/>
                  <w:szCs w:val="22"/>
                </w:rPr>
                <w:t>14</w:t>
              </w:r>
            </w:ins>
          </w:p>
        </w:tc>
        <w:tc>
          <w:tcPr>
            <w:tcW w:w="0" w:type="auto"/>
            <w:tcBorders>
              <w:bottom w:val="single" w:sz="4" w:space="0" w:color="666666"/>
            </w:tcBorders>
            <w:shd w:val="clear" w:color="auto" w:fill="FFFFFF"/>
            <w:tcMar>
              <w:top w:w="0" w:type="dxa"/>
              <w:left w:w="0" w:type="dxa"/>
              <w:bottom w:w="0" w:type="dxa"/>
              <w:right w:w="0" w:type="dxa"/>
            </w:tcMar>
            <w:vAlign w:val="center"/>
          </w:tcPr>
          <w:p w14:paraId="4540E1AD" w14:textId="77777777" w:rsidR="000F76BA" w:rsidRDefault="000F76BA" w:rsidP="00B438E4">
            <w:pPr>
              <w:spacing w:before="100" w:after="100"/>
              <w:ind w:left="100" w:right="100"/>
              <w:jc w:val="right"/>
              <w:rPr>
                <w:ins w:id="530" w:author="Utku B. Demir" w:date="2022-03-04T07:20:00Z"/>
              </w:rPr>
            </w:pPr>
            <w:ins w:id="531" w:author="Utku B. Demir" w:date="2022-03-04T07:20:00Z">
              <w:r>
                <w:rPr>
                  <w:rFonts w:ascii="Helvetica" w:eastAsia="Helvetica" w:hAnsi="Helvetica" w:cs="Helvetica"/>
                  <w:color w:val="000000"/>
                  <w:sz w:val="22"/>
                  <w:szCs w:val="22"/>
                </w:rPr>
                <w:t>3.50%</w:t>
              </w:r>
            </w:ins>
          </w:p>
        </w:tc>
        <w:tc>
          <w:tcPr>
            <w:tcW w:w="0" w:type="auto"/>
            <w:tcBorders>
              <w:bottom w:val="single" w:sz="4" w:space="0" w:color="666666"/>
            </w:tcBorders>
            <w:shd w:val="clear" w:color="auto" w:fill="FFFFFF"/>
            <w:tcMar>
              <w:top w:w="0" w:type="dxa"/>
              <w:left w:w="0" w:type="dxa"/>
              <w:bottom w:w="0" w:type="dxa"/>
              <w:right w:w="0" w:type="dxa"/>
            </w:tcMar>
            <w:vAlign w:val="center"/>
          </w:tcPr>
          <w:p w14:paraId="651E7AB1" w14:textId="77777777" w:rsidR="000F76BA" w:rsidRDefault="000F76BA" w:rsidP="00B438E4">
            <w:pPr>
              <w:spacing w:before="100" w:after="100"/>
              <w:ind w:left="100" w:right="100"/>
              <w:jc w:val="right"/>
              <w:rPr>
                <w:ins w:id="532" w:author="Utku B. Demir" w:date="2022-03-04T07:20:00Z"/>
              </w:rPr>
            </w:pPr>
            <w:ins w:id="533" w:author="Utku B. Demir" w:date="2022-03-04T07:20:00Z">
              <w:r>
                <w:rPr>
                  <w:rFonts w:ascii="Helvetica" w:eastAsia="Helvetica" w:hAnsi="Helvetica" w:cs="Helvetica"/>
                  <w:color w:val="000000"/>
                  <w:sz w:val="22"/>
                  <w:szCs w:val="22"/>
                </w:rPr>
                <w:t>24</w:t>
              </w:r>
            </w:ins>
          </w:p>
        </w:tc>
        <w:tc>
          <w:tcPr>
            <w:tcW w:w="0" w:type="auto"/>
            <w:tcBorders>
              <w:bottom w:val="single" w:sz="4" w:space="0" w:color="666666"/>
            </w:tcBorders>
            <w:shd w:val="clear" w:color="auto" w:fill="FFFFFF"/>
            <w:tcMar>
              <w:top w:w="0" w:type="dxa"/>
              <w:left w:w="0" w:type="dxa"/>
              <w:bottom w:w="0" w:type="dxa"/>
              <w:right w:w="0" w:type="dxa"/>
            </w:tcMar>
            <w:vAlign w:val="center"/>
          </w:tcPr>
          <w:p w14:paraId="5D55D821" w14:textId="77777777" w:rsidR="000F76BA" w:rsidRDefault="000F76BA" w:rsidP="00B438E4">
            <w:pPr>
              <w:spacing w:before="100" w:after="100"/>
              <w:ind w:left="100" w:right="100"/>
              <w:jc w:val="right"/>
              <w:rPr>
                <w:ins w:id="534" w:author="Utku B. Demir" w:date="2022-03-04T07:20:00Z"/>
              </w:rPr>
            </w:pPr>
            <w:ins w:id="535" w:author="Utku B. Demir" w:date="2022-03-04T07:20:00Z">
              <w:r>
                <w:rPr>
                  <w:rFonts w:ascii="Helvetica" w:eastAsia="Helvetica" w:hAnsi="Helvetica" w:cs="Helvetica"/>
                  <w:color w:val="000000"/>
                  <w:sz w:val="22"/>
                  <w:szCs w:val="22"/>
                </w:rPr>
                <w:t>6.00%</w:t>
              </w:r>
            </w:ins>
          </w:p>
        </w:tc>
        <w:tc>
          <w:tcPr>
            <w:tcW w:w="0" w:type="auto"/>
            <w:tcBorders>
              <w:bottom w:val="single" w:sz="4" w:space="0" w:color="666666"/>
            </w:tcBorders>
            <w:shd w:val="clear" w:color="auto" w:fill="FFFFFF"/>
            <w:tcMar>
              <w:top w:w="0" w:type="dxa"/>
              <w:left w:w="0" w:type="dxa"/>
              <w:bottom w:w="0" w:type="dxa"/>
              <w:right w:w="0" w:type="dxa"/>
            </w:tcMar>
            <w:vAlign w:val="center"/>
          </w:tcPr>
          <w:p w14:paraId="41513F2F" w14:textId="77777777" w:rsidR="000F76BA" w:rsidRDefault="000F76BA" w:rsidP="00B438E4">
            <w:pPr>
              <w:spacing w:before="100" w:after="100"/>
              <w:ind w:left="100" w:right="100"/>
              <w:jc w:val="right"/>
              <w:rPr>
                <w:ins w:id="536" w:author="Utku B. Demir" w:date="2022-03-04T07:20:00Z"/>
              </w:rPr>
            </w:pPr>
            <w:ins w:id="537" w:author="Utku B. Demir" w:date="2022-03-04T07:20:00Z">
              <w:r>
                <w:rPr>
                  <w:rFonts w:ascii="Helvetica" w:eastAsia="Helvetica" w:hAnsi="Helvetica" w:cs="Helvetica"/>
                  <w:color w:val="000000"/>
                  <w:sz w:val="22"/>
                  <w:szCs w:val="22"/>
                </w:rPr>
                <w:t>47</w:t>
              </w:r>
            </w:ins>
          </w:p>
        </w:tc>
        <w:tc>
          <w:tcPr>
            <w:tcW w:w="0" w:type="auto"/>
            <w:tcBorders>
              <w:bottom w:val="single" w:sz="4" w:space="0" w:color="666666"/>
            </w:tcBorders>
            <w:shd w:val="clear" w:color="auto" w:fill="FFFFFF"/>
            <w:tcMar>
              <w:top w:w="0" w:type="dxa"/>
              <w:left w:w="0" w:type="dxa"/>
              <w:bottom w:w="0" w:type="dxa"/>
              <w:right w:w="0" w:type="dxa"/>
            </w:tcMar>
            <w:vAlign w:val="center"/>
          </w:tcPr>
          <w:p w14:paraId="64F1B5B4" w14:textId="77777777" w:rsidR="000F76BA" w:rsidRDefault="000F76BA" w:rsidP="00B438E4">
            <w:pPr>
              <w:spacing w:before="100" w:after="100"/>
              <w:ind w:left="100" w:right="100"/>
              <w:jc w:val="right"/>
              <w:rPr>
                <w:ins w:id="538" w:author="Utku B. Demir" w:date="2022-03-04T07:20:00Z"/>
              </w:rPr>
            </w:pPr>
            <w:ins w:id="539" w:author="Utku B. Demir" w:date="2022-03-04T07:20:00Z">
              <w:r>
                <w:rPr>
                  <w:rFonts w:ascii="Helvetica" w:eastAsia="Helvetica" w:hAnsi="Helvetica" w:cs="Helvetica"/>
                  <w:color w:val="000000"/>
                  <w:sz w:val="22"/>
                  <w:szCs w:val="22"/>
                </w:rPr>
                <w:t>11.75%</w:t>
              </w:r>
            </w:ins>
          </w:p>
        </w:tc>
      </w:tr>
      <w:tr w:rsidR="000F76BA" w14:paraId="7A5A7E22" w14:textId="77777777" w:rsidTr="00B438E4">
        <w:trPr>
          <w:cantSplit/>
          <w:jc w:val="center"/>
          <w:ins w:id="540"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501C22C" w14:textId="77777777" w:rsidR="000F76BA" w:rsidRDefault="000F76BA" w:rsidP="00B438E4">
            <w:pPr>
              <w:spacing w:before="100" w:after="100"/>
              <w:ind w:left="100" w:right="100"/>
              <w:rPr>
                <w:ins w:id="541" w:author="Utku B. Demir" w:date="2022-03-04T07:20:00Z"/>
              </w:rPr>
            </w:pPr>
            <w:ins w:id="542" w:author="Utku B. Demir" w:date="2022-03-04T07:20:00Z">
              <w:r>
                <w:rPr>
                  <w:rFonts w:ascii="Helvetica" w:eastAsia="Helvetica" w:hAnsi="Helvetica" w:cs="Helvetica"/>
                  <w:color w:val="000000"/>
                  <w:sz w:val="22"/>
                  <w:szCs w:val="22"/>
                </w:rPr>
                <w:t>1</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F82D1E6" w14:textId="77777777" w:rsidR="000F76BA" w:rsidRDefault="000F76BA" w:rsidP="00B438E4">
            <w:pPr>
              <w:spacing w:before="100" w:after="100"/>
              <w:ind w:left="100" w:right="100"/>
              <w:jc w:val="right"/>
              <w:rPr>
                <w:ins w:id="543" w:author="Utku B. Demir" w:date="2022-03-04T07:20:00Z"/>
              </w:rPr>
            </w:pPr>
            <w:ins w:id="544" w:author="Utku B. Demir" w:date="2022-03-04T07:20:00Z">
              <w:r>
                <w:rPr>
                  <w:rFonts w:ascii="Helvetica" w:eastAsia="Helvetica" w:hAnsi="Helvetica" w:cs="Helvetica"/>
                  <w:color w:val="000000"/>
                  <w:sz w:val="22"/>
                  <w:szCs w:val="22"/>
                </w:rPr>
                <w:t>1</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8BB3C12" w14:textId="77777777" w:rsidR="000F76BA" w:rsidRDefault="000F76BA" w:rsidP="00B438E4">
            <w:pPr>
              <w:spacing w:before="100" w:after="100"/>
              <w:ind w:left="100" w:right="100"/>
              <w:jc w:val="right"/>
              <w:rPr>
                <w:ins w:id="545" w:author="Utku B. Demir" w:date="2022-03-04T07:20:00Z"/>
              </w:rPr>
            </w:pPr>
            <w:ins w:id="546" w:author="Utku B. Demir" w:date="2022-03-04T07:20:00Z">
              <w:r>
                <w:rPr>
                  <w:rFonts w:ascii="Helvetica" w:eastAsia="Helvetica" w:hAnsi="Helvetica" w:cs="Helvetica"/>
                  <w:color w:val="000000"/>
                  <w:sz w:val="22"/>
                  <w:szCs w:val="22"/>
                </w:rPr>
                <w:t>0.25%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1FC5E5F" w14:textId="77777777" w:rsidR="000F76BA" w:rsidRDefault="000F76BA" w:rsidP="00B438E4">
            <w:pPr>
              <w:spacing w:before="100" w:after="100"/>
              <w:ind w:left="100" w:right="100"/>
              <w:jc w:val="right"/>
              <w:rPr>
                <w:ins w:id="547" w:author="Utku B. Demir" w:date="2022-03-04T07:20:00Z"/>
              </w:rPr>
            </w:pPr>
            <w:ins w:id="548" w:author="Utku B. Demir" w:date="2022-03-04T07:20:00Z">
              <w:r>
                <w:rPr>
                  <w:rFonts w:ascii="Helvetica" w:eastAsia="Helvetica" w:hAnsi="Helvetica" w:cs="Helvetica"/>
                  <w:color w:val="000000"/>
                  <w:sz w:val="22"/>
                  <w:szCs w:val="22"/>
                </w:rPr>
                <w:t>7</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9BD4890" w14:textId="77777777" w:rsidR="000F76BA" w:rsidRDefault="000F76BA" w:rsidP="00B438E4">
            <w:pPr>
              <w:spacing w:before="100" w:after="100"/>
              <w:ind w:left="100" w:right="100"/>
              <w:jc w:val="right"/>
              <w:rPr>
                <w:ins w:id="549" w:author="Utku B. Demir" w:date="2022-03-04T07:20:00Z"/>
              </w:rPr>
            </w:pPr>
            <w:ins w:id="550" w:author="Utku B. Demir" w:date="2022-03-04T07:20:00Z">
              <w:r>
                <w:rPr>
                  <w:rFonts w:ascii="Helvetica" w:eastAsia="Helvetica" w:hAnsi="Helvetica" w:cs="Helvetica"/>
                  <w:color w:val="000000"/>
                  <w:sz w:val="22"/>
                  <w:szCs w:val="22"/>
                </w:rPr>
                <w:t>1.75%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D95A56F" w14:textId="77777777" w:rsidR="000F76BA" w:rsidRDefault="000F76BA" w:rsidP="00B438E4">
            <w:pPr>
              <w:spacing w:before="100" w:after="100"/>
              <w:ind w:left="100" w:right="100"/>
              <w:jc w:val="right"/>
              <w:rPr>
                <w:ins w:id="551" w:author="Utku B. Demir" w:date="2022-03-04T07:20:00Z"/>
              </w:rPr>
            </w:pPr>
            <w:ins w:id="552" w:author="Utku B. Demir" w:date="2022-03-04T07:20:00Z">
              <w:r>
                <w:rPr>
                  <w:rFonts w:ascii="Helvetica" w:eastAsia="Helvetica" w:hAnsi="Helvetica" w:cs="Helvetica"/>
                  <w:color w:val="000000"/>
                  <w:sz w:val="22"/>
                  <w:szCs w:val="22"/>
                </w:rPr>
                <w:t>23</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0F88D89" w14:textId="77777777" w:rsidR="000F76BA" w:rsidRDefault="000F76BA" w:rsidP="00B438E4">
            <w:pPr>
              <w:spacing w:before="100" w:after="100"/>
              <w:ind w:left="100" w:right="100"/>
              <w:jc w:val="right"/>
              <w:rPr>
                <w:ins w:id="553" w:author="Utku B. Demir" w:date="2022-03-04T07:20:00Z"/>
              </w:rPr>
            </w:pPr>
            <w:ins w:id="554" w:author="Utku B. Demir" w:date="2022-03-04T07:20:00Z">
              <w:r>
                <w:rPr>
                  <w:rFonts w:ascii="Helvetica" w:eastAsia="Helvetica" w:hAnsi="Helvetica" w:cs="Helvetica"/>
                  <w:color w:val="000000"/>
                  <w:sz w:val="22"/>
                  <w:szCs w:val="22"/>
                </w:rPr>
                <w:t>5.75%</w:t>
              </w:r>
            </w:ins>
          </w:p>
        </w:tc>
      </w:tr>
      <w:tr w:rsidR="000F76BA" w14:paraId="04FC379A" w14:textId="77777777" w:rsidTr="00B438E4">
        <w:trPr>
          <w:cantSplit/>
          <w:jc w:val="center"/>
          <w:ins w:id="555"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CA5D57C" w14:textId="77777777" w:rsidR="000F76BA" w:rsidRDefault="000F76BA" w:rsidP="00B438E4">
            <w:pPr>
              <w:spacing w:before="100" w:after="100"/>
              <w:ind w:left="100" w:right="100"/>
              <w:rPr>
                <w:ins w:id="556" w:author="Utku B. Demir" w:date="2022-03-04T07:20:00Z"/>
              </w:rPr>
            </w:pPr>
            <w:ins w:id="557" w:author="Utku B. Demir" w:date="2022-03-04T07:20:00Z">
              <w:r>
                <w:rPr>
                  <w:rFonts w:ascii="Helvetica" w:eastAsia="Helvetica" w:hAnsi="Helvetica" w:cs="Helvetica"/>
                  <w:color w:val="000000"/>
                  <w:sz w:val="22"/>
                  <w:szCs w:val="22"/>
                </w:rPr>
                <w:t>2</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0FBEF0F" w14:textId="77777777" w:rsidR="000F76BA" w:rsidRDefault="000F76BA" w:rsidP="00B438E4">
            <w:pPr>
              <w:spacing w:before="100" w:after="100"/>
              <w:ind w:left="100" w:right="100"/>
              <w:jc w:val="right"/>
              <w:rPr>
                <w:ins w:id="558" w:author="Utku B. Demir" w:date="2022-03-04T07:20:00Z"/>
              </w:rPr>
            </w:pPr>
            <w:ins w:id="559" w:author="Utku B. Demir" w:date="2022-03-04T07:20:00Z">
              <w:r>
                <w:rPr>
                  <w:rFonts w:ascii="Helvetica" w:eastAsia="Helvetica" w:hAnsi="Helvetica" w:cs="Helvetica"/>
                  <w:color w:val="000000"/>
                  <w:sz w:val="22"/>
                  <w:szCs w:val="22"/>
                </w:rPr>
                <w:t>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C0ED369" w14:textId="77777777" w:rsidR="000F76BA" w:rsidRDefault="000F76BA" w:rsidP="00B438E4">
            <w:pPr>
              <w:spacing w:before="100" w:after="100"/>
              <w:ind w:left="100" w:right="100"/>
              <w:jc w:val="right"/>
              <w:rPr>
                <w:ins w:id="560" w:author="Utku B. Demir" w:date="2022-03-04T07:20:00Z"/>
              </w:rPr>
            </w:pPr>
            <w:ins w:id="561" w:author="Utku B. Demir" w:date="2022-03-04T07:20:00Z">
              <w:r>
                <w:rPr>
                  <w:rFonts w:ascii="Helvetica" w:eastAsia="Helvetica" w:hAnsi="Helvetica" w:cs="Helvetica"/>
                  <w:color w:val="000000"/>
                  <w:sz w:val="22"/>
                  <w:szCs w:val="22"/>
                </w:rPr>
                <w:t>2.00%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FD14F7E" w14:textId="77777777" w:rsidR="000F76BA" w:rsidRDefault="000F76BA" w:rsidP="00B438E4">
            <w:pPr>
              <w:spacing w:before="100" w:after="100"/>
              <w:ind w:left="100" w:right="100"/>
              <w:jc w:val="right"/>
              <w:rPr>
                <w:ins w:id="562" w:author="Utku B. Demir" w:date="2022-03-04T07:20:00Z"/>
              </w:rPr>
            </w:pPr>
            <w:ins w:id="563" w:author="Utku B. Demir" w:date="2022-03-04T07:20:00Z">
              <w:r>
                <w:rPr>
                  <w:rFonts w:ascii="Helvetica" w:eastAsia="Helvetica" w:hAnsi="Helvetica" w:cs="Helvetica"/>
                  <w:color w:val="000000"/>
                  <w:sz w:val="22"/>
                  <w:szCs w:val="22"/>
                </w:rPr>
                <w:t>26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BE36CBD" w14:textId="77777777" w:rsidR="000F76BA" w:rsidRDefault="000F76BA" w:rsidP="00B438E4">
            <w:pPr>
              <w:spacing w:before="100" w:after="100"/>
              <w:ind w:left="100" w:right="100"/>
              <w:jc w:val="right"/>
              <w:rPr>
                <w:ins w:id="564" w:author="Utku B. Demir" w:date="2022-03-04T07:20:00Z"/>
              </w:rPr>
            </w:pPr>
            <w:ins w:id="565" w:author="Utku B. Demir" w:date="2022-03-04T07:20:00Z">
              <w:r>
                <w:rPr>
                  <w:rFonts w:ascii="Helvetica" w:eastAsia="Helvetica" w:hAnsi="Helvetica" w:cs="Helvetica"/>
                  <w:color w:val="000000"/>
                  <w:sz w:val="22"/>
                  <w:szCs w:val="22"/>
                </w:rPr>
                <w:t>6.50%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ECF71F1" w14:textId="77777777" w:rsidR="000F76BA" w:rsidRDefault="000F76BA" w:rsidP="00B438E4">
            <w:pPr>
              <w:spacing w:before="100" w:after="100"/>
              <w:ind w:left="100" w:right="100"/>
              <w:jc w:val="right"/>
              <w:rPr>
                <w:ins w:id="566" w:author="Utku B. Demir" w:date="2022-03-04T07:20:00Z"/>
              </w:rPr>
            </w:pPr>
            <w:ins w:id="567" w:author="Utku B. Demir" w:date="2022-03-04T07:20:00Z">
              <w:r>
                <w:rPr>
                  <w:rFonts w:ascii="Helvetica" w:eastAsia="Helvetica" w:hAnsi="Helvetica" w:cs="Helvetica"/>
                  <w:color w:val="000000"/>
                  <w:sz w:val="22"/>
                  <w:szCs w:val="22"/>
                </w:rPr>
                <w:t>33</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752F7E1" w14:textId="77777777" w:rsidR="000F76BA" w:rsidRDefault="000F76BA" w:rsidP="00B438E4">
            <w:pPr>
              <w:spacing w:before="100" w:after="100"/>
              <w:ind w:left="100" w:right="100"/>
              <w:jc w:val="right"/>
              <w:rPr>
                <w:ins w:id="568" w:author="Utku B. Demir" w:date="2022-03-04T07:20:00Z"/>
              </w:rPr>
            </w:pPr>
            <w:ins w:id="569" w:author="Utku B. Demir" w:date="2022-03-04T07:20:00Z">
              <w:r>
                <w:rPr>
                  <w:rFonts w:ascii="Helvetica" w:eastAsia="Helvetica" w:hAnsi="Helvetica" w:cs="Helvetica"/>
                  <w:color w:val="000000"/>
                  <w:sz w:val="22"/>
                  <w:szCs w:val="22"/>
                </w:rPr>
                <w:t>8.25%</w:t>
              </w:r>
            </w:ins>
          </w:p>
        </w:tc>
      </w:tr>
      <w:tr w:rsidR="000F76BA" w14:paraId="5A78C650" w14:textId="77777777" w:rsidTr="00B438E4">
        <w:trPr>
          <w:cantSplit/>
          <w:jc w:val="center"/>
          <w:ins w:id="570"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AEDBFA6" w14:textId="77777777" w:rsidR="000F76BA" w:rsidRDefault="000F76BA" w:rsidP="00B438E4">
            <w:pPr>
              <w:spacing w:before="100" w:after="100"/>
              <w:ind w:left="100" w:right="100"/>
              <w:rPr>
                <w:ins w:id="571" w:author="Utku B. Demir" w:date="2022-03-04T07:20:00Z"/>
              </w:rPr>
            </w:pPr>
            <w:ins w:id="572" w:author="Utku B. Demir" w:date="2022-03-04T07:20:00Z">
              <w:r>
                <w:rPr>
                  <w:rFonts w:ascii="Helvetica" w:eastAsia="Helvetica" w:hAnsi="Helvetica" w:cs="Helvetica"/>
                  <w:color w:val="000000"/>
                  <w:sz w:val="22"/>
                  <w:szCs w:val="22"/>
                </w:rPr>
                <w:t>3</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DDE1FB0" w14:textId="77777777" w:rsidR="000F76BA" w:rsidRDefault="000F76BA" w:rsidP="00B438E4">
            <w:pPr>
              <w:spacing w:before="100" w:after="100"/>
              <w:ind w:left="100" w:right="100"/>
              <w:jc w:val="right"/>
              <w:rPr>
                <w:ins w:id="573" w:author="Utku B. Demir" w:date="2022-03-04T07:20:00Z"/>
              </w:rPr>
            </w:pPr>
            <w:ins w:id="574" w:author="Utku B. Demir" w:date="2022-03-04T07:20:00Z">
              <w:r>
                <w:rPr>
                  <w:rFonts w:ascii="Helvetica" w:eastAsia="Helvetica" w:hAnsi="Helvetica" w:cs="Helvetica"/>
                  <w:color w:val="000000"/>
                  <w:sz w:val="22"/>
                  <w:szCs w:val="22"/>
                </w:rPr>
                <w:t>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D72A1B6" w14:textId="77777777" w:rsidR="000F76BA" w:rsidRDefault="000F76BA" w:rsidP="00B438E4">
            <w:pPr>
              <w:spacing w:before="100" w:after="100"/>
              <w:ind w:left="100" w:right="100"/>
              <w:jc w:val="right"/>
              <w:rPr>
                <w:ins w:id="575" w:author="Utku B. Demir" w:date="2022-03-04T07:20:00Z"/>
              </w:rPr>
            </w:pPr>
            <w:ins w:id="576" w:author="Utku B. Demir" w:date="2022-03-04T07:20:00Z">
              <w:r>
                <w:rPr>
                  <w:rFonts w:ascii="Helvetica" w:eastAsia="Helvetica" w:hAnsi="Helvetica" w:cs="Helvetica"/>
                  <w:color w:val="000000"/>
                  <w:sz w:val="22"/>
                  <w:szCs w:val="22"/>
                </w:rPr>
                <w:t>1.50%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1B2D035" w14:textId="77777777" w:rsidR="000F76BA" w:rsidRDefault="000F76BA" w:rsidP="00B438E4">
            <w:pPr>
              <w:spacing w:before="100" w:after="100"/>
              <w:ind w:left="100" w:right="100"/>
              <w:jc w:val="right"/>
              <w:rPr>
                <w:ins w:id="577" w:author="Utku B. Demir" w:date="2022-03-04T07:20:00Z"/>
              </w:rPr>
            </w:pPr>
            <w:ins w:id="578" w:author="Utku B. Demir" w:date="2022-03-04T07:20:00Z">
              <w:r>
                <w:rPr>
                  <w:rFonts w:ascii="Helvetica" w:eastAsia="Helvetica" w:hAnsi="Helvetica" w:cs="Helvetica"/>
                  <w:color w:val="000000"/>
                  <w:sz w:val="22"/>
                  <w:szCs w:val="22"/>
                </w:rPr>
                <w:t>10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3EA5C4B" w14:textId="77777777" w:rsidR="000F76BA" w:rsidRDefault="000F76BA" w:rsidP="00B438E4">
            <w:pPr>
              <w:spacing w:before="100" w:after="100"/>
              <w:ind w:left="100" w:right="100"/>
              <w:jc w:val="right"/>
              <w:rPr>
                <w:ins w:id="579" w:author="Utku B. Demir" w:date="2022-03-04T07:20:00Z"/>
              </w:rPr>
            </w:pPr>
            <w:ins w:id="580" w:author="Utku B. Demir" w:date="2022-03-04T07:20:00Z">
              <w:r>
                <w:rPr>
                  <w:rFonts w:ascii="Helvetica" w:eastAsia="Helvetica" w:hAnsi="Helvetica" w:cs="Helvetica"/>
                  <w:color w:val="000000"/>
                  <w:sz w:val="22"/>
                  <w:szCs w:val="22"/>
                </w:rPr>
                <w:t>2.50%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0E37752" w14:textId="77777777" w:rsidR="000F76BA" w:rsidRDefault="000F76BA" w:rsidP="00B438E4">
            <w:pPr>
              <w:spacing w:before="100" w:after="100"/>
              <w:ind w:left="100" w:right="100"/>
              <w:jc w:val="right"/>
              <w:rPr>
                <w:ins w:id="581" w:author="Utku B. Demir" w:date="2022-03-04T07:20:00Z"/>
              </w:rPr>
            </w:pPr>
            <w:ins w:id="582" w:author="Utku B. Demir" w:date="2022-03-04T07:20:00Z">
              <w:r>
                <w:rPr>
                  <w:rFonts w:ascii="Helvetica" w:eastAsia="Helvetica" w:hAnsi="Helvetica" w:cs="Helvetica"/>
                  <w:color w:val="000000"/>
                  <w:sz w:val="22"/>
                  <w:szCs w:val="22"/>
                </w:rPr>
                <w:t>27</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16568F7" w14:textId="77777777" w:rsidR="000F76BA" w:rsidRDefault="000F76BA" w:rsidP="00B438E4">
            <w:pPr>
              <w:spacing w:before="100" w:after="100"/>
              <w:ind w:left="100" w:right="100"/>
              <w:jc w:val="right"/>
              <w:rPr>
                <w:ins w:id="583" w:author="Utku B. Demir" w:date="2022-03-04T07:20:00Z"/>
              </w:rPr>
            </w:pPr>
            <w:ins w:id="584" w:author="Utku B. Demir" w:date="2022-03-04T07:20:00Z">
              <w:r>
                <w:rPr>
                  <w:rFonts w:ascii="Helvetica" w:eastAsia="Helvetica" w:hAnsi="Helvetica" w:cs="Helvetica"/>
                  <w:color w:val="000000"/>
                  <w:sz w:val="22"/>
                  <w:szCs w:val="22"/>
                </w:rPr>
                <w:t>6.75%</w:t>
              </w:r>
            </w:ins>
          </w:p>
        </w:tc>
      </w:tr>
      <w:tr w:rsidR="000F76BA" w14:paraId="7766D331" w14:textId="77777777" w:rsidTr="00B438E4">
        <w:trPr>
          <w:cantSplit/>
          <w:jc w:val="center"/>
          <w:ins w:id="585"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65CCB32" w14:textId="77777777" w:rsidR="000F76BA" w:rsidRDefault="000F76BA" w:rsidP="00B438E4">
            <w:pPr>
              <w:spacing w:before="100" w:after="100"/>
              <w:ind w:left="100" w:right="100"/>
              <w:rPr>
                <w:ins w:id="586" w:author="Utku B. Demir" w:date="2022-03-04T07:20:00Z"/>
              </w:rPr>
            </w:pPr>
            <w:ins w:id="587" w:author="Utku B. Demir" w:date="2022-03-04T07:20:00Z">
              <w:r>
                <w:rPr>
                  <w:rFonts w:ascii="Helvetica" w:eastAsia="Helvetica" w:hAnsi="Helvetica" w:cs="Helvetica"/>
                  <w:color w:val="000000"/>
                  <w:sz w:val="22"/>
                  <w:szCs w:val="22"/>
                </w:rPr>
                <w:t>4</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0EC18BB" w14:textId="77777777" w:rsidR="000F76BA" w:rsidRDefault="000F76BA" w:rsidP="00B438E4">
            <w:pPr>
              <w:spacing w:before="100" w:after="100"/>
              <w:ind w:left="100" w:right="100"/>
              <w:jc w:val="right"/>
              <w:rPr>
                <w:ins w:id="588" w:author="Utku B. Demir" w:date="2022-03-04T07:20:00Z"/>
              </w:rPr>
            </w:pPr>
            <w:ins w:id="589" w:author="Utku B. Demir" w:date="2022-03-04T07:20:00Z">
              <w:r>
                <w:rPr>
                  <w:rFonts w:ascii="Helvetica" w:eastAsia="Helvetica" w:hAnsi="Helvetica" w:cs="Helvetica"/>
                  <w:color w:val="000000"/>
                  <w:sz w:val="22"/>
                  <w:szCs w:val="22"/>
                </w:rPr>
                <w:t>12</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C7D700F" w14:textId="77777777" w:rsidR="000F76BA" w:rsidRDefault="000F76BA" w:rsidP="00B438E4">
            <w:pPr>
              <w:spacing w:before="100" w:after="100"/>
              <w:ind w:left="100" w:right="100"/>
              <w:jc w:val="right"/>
              <w:rPr>
                <w:ins w:id="590" w:author="Utku B. Demir" w:date="2022-03-04T07:20:00Z"/>
              </w:rPr>
            </w:pPr>
            <w:ins w:id="591" w:author="Utku B. Demir" w:date="2022-03-04T07:20:00Z">
              <w:r>
                <w:rPr>
                  <w:rFonts w:ascii="Helvetica" w:eastAsia="Helvetica" w:hAnsi="Helvetica" w:cs="Helvetica"/>
                  <w:color w:val="000000"/>
                  <w:sz w:val="22"/>
                  <w:szCs w:val="22"/>
                </w:rPr>
                <w:t>3.00%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340DD26" w14:textId="77777777" w:rsidR="000F76BA" w:rsidRDefault="000F76BA" w:rsidP="00B438E4">
            <w:pPr>
              <w:spacing w:before="100" w:after="100"/>
              <w:ind w:left="100" w:right="100"/>
              <w:jc w:val="right"/>
              <w:rPr>
                <w:ins w:id="592" w:author="Utku B. Demir" w:date="2022-03-04T07:20:00Z"/>
              </w:rPr>
            </w:pPr>
            <w:ins w:id="593" w:author="Utku B. Demir" w:date="2022-03-04T07:20:00Z">
              <w:r>
                <w:rPr>
                  <w:rFonts w:ascii="Helvetica" w:eastAsia="Helvetica" w:hAnsi="Helvetica" w:cs="Helvetica"/>
                  <w:color w:val="000000"/>
                  <w:sz w:val="22"/>
                  <w:szCs w:val="22"/>
                </w:rPr>
                <w:t>16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A70AB48" w14:textId="77777777" w:rsidR="000F76BA" w:rsidRDefault="000F76BA" w:rsidP="00B438E4">
            <w:pPr>
              <w:spacing w:before="100" w:after="100"/>
              <w:ind w:left="100" w:right="100"/>
              <w:jc w:val="right"/>
              <w:rPr>
                <w:ins w:id="594" w:author="Utku B. Demir" w:date="2022-03-04T07:20:00Z"/>
              </w:rPr>
            </w:pPr>
            <w:ins w:id="595" w:author="Utku B. Demir" w:date="2022-03-04T07:20:00Z">
              <w:r>
                <w:rPr>
                  <w:rFonts w:ascii="Helvetica" w:eastAsia="Helvetica" w:hAnsi="Helvetica" w:cs="Helvetica"/>
                  <w:color w:val="000000"/>
                  <w:sz w:val="22"/>
                  <w:szCs w:val="22"/>
                </w:rPr>
                <w:t>4.00%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F67D700" w14:textId="77777777" w:rsidR="000F76BA" w:rsidRDefault="000F76BA" w:rsidP="00B438E4">
            <w:pPr>
              <w:spacing w:before="100" w:after="100"/>
              <w:ind w:left="100" w:right="100"/>
              <w:jc w:val="right"/>
              <w:rPr>
                <w:ins w:id="596" w:author="Utku B. Demir" w:date="2022-03-04T07:20:00Z"/>
              </w:rPr>
            </w:pPr>
            <w:ins w:id="597" w:author="Utku B. Demir" w:date="2022-03-04T07:20:00Z">
              <w:r>
                <w:rPr>
                  <w:rFonts w:ascii="Helvetica" w:eastAsia="Helvetica" w:hAnsi="Helvetica" w:cs="Helvetica"/>
                  <w:color w:val="000000"/>
                  <w:sz w:val="22"/>
                  <w:szCs w:val="22"/>
                </w:rPr>
                <w:t>18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DB016C8" w14:textId="77777777" w:rsidR="000F76BA" w:rsidRDefault="000F76BA" w:rsidP="00B438E4">
            <w:pPr>
              <w:spacing w:before="100" w:after="100"/>
              <w:ind w:left="100" w:right="100"/>
              <w:jc w:val="right"/>
              <w:rPr>
                <w:ins w:id="598" w:author="Utku B. Demir" w:date="2022-03-04T07:20:00Z"/>
              </w:rPr>
            </w:pPr>
            <w:ins w:id="599" w:author="Utku B. Demir" w:date="2022-03-04T07:20:00Z">
              <w:r>
                <w:rPr>
                  <w:rFonts w:ascii="Helvetica" w:eastAsia="Helvetica" w:hAnsi="Helvetica" w:cs="Helvetica"/>
                  <w:color w:val="000000"/>
                  <w:sz w:val="22"/>
                  <w:szCs w:val="22"/>
                </w:rPr>
                <w:t>4.50%</w:t>
              </w:r>
            </w:ins>
          </w:p>
        </w:tc>
      </w:tr>
      <w:tr w:rsidR="000F76BA" w14:paraId="05FFDD54" w14:textId="77777777" w:rsidTr="00B438E4">
        <w:trPr>
          <w:cantSplit/>
          <w:jc w:val="center"/>
          <w:ins w:id="600"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EC0E527" w14:textId="77777777" w:rsidR="000F76BA" w:rsidRDefault="000F76BA" w:rsidP="00B438E4">
            <w:pPr>
              <w:spacing w:before="100" w:after="100"/>
              <w:ind w:left="100" w:right="100"/>
              <w:rPr>
                <w:ins w:id="601" w:author="Utku B. Demir" w:date="2022-03-04T07:20:00Z"/>
              </w:rPr>
            </w:pPr>
            <w:ins w:id="602" w:author="Utku B. Demir" w:date="2022-03-04T07:20:00Z">
              <w:r>
                <w:rPr>
                  <w:rFonts w:ascii="Helvetica" w:eastAsia="Helvetica" w:hAnsi="Helvetica" w:cs="Helvetica"/>
                  <w:color w:val="000000"/>
                  <w:sz w:val="22"/>
                  <w:szCs w:val="22"/>
                </w:rPr>
                <w:t>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923E7CE" w14:textId="77777777" w:rsidR="000F76BA" w:rsidRDefault="000F76BA" w:rsidP="00B438E4">
            <w:pPr>
              <w:spacing w:before="100" w:after="100"/>
              <w:ind w:left="100" w:right="100"/>
              <w:jc w:val="right"/>
              <w:rPr>
                <w:ins w:id="603" w:author="Utku B. Demir" w:date="2022-03-04T07:20:00Z"/>
              </w:rPr>
            </w:pPr>
            <w:ins w:id="604" w:author="Utku B. Demir" w:date="2022-03-04T07:20:00Z">
              <w:r>
                <w:rPr>
                  <w:rFonts w:ascii="Helvetica" w:eastAsia="Helvetica" w:hAnsi="Helvetica" w:cs="Helvetica"/>
                  <w:color w:val="000000"/>
                  <w:sz w:val="22"/>
                  <w:szCs w:val="22"/>
                </w:rPr>
                <w:t>9</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1808D1F" w14:textId="77777777" w:rsidR="000F76BA" w:rsidRDefault="000F76BA" w:rsidP="00B438E4">
            <w:pPr>
              <w:spacing w:before="100" w:after="100"/>
              <w:ind w:left="100" w:right="100"/>
              <w:jc w:val="right"/>
              <w:rPr>
                <w:ins w:id="605" w:author="Utku B. Demir" w:date="2022-03-04T07:20:00Z"/>
              </w:rPr>
            </w:pPr>
            <w:ins w:id="606" w:author="Utku B. Demir" w:date="2022-03-04T07:20:00Z">
              <w:r>
                <w:rPr>
                  <w:rFonts w:ascii="Helvetica" w:eastAsia="Helvetica" w:hAnsi="Helvetica" w:cs="Helvetica"/>
                  <w:color w:val="000000"/>
                  <w:sz w:val="22"/>
                  <w:szCs w:val="22"/>
                </w:rPr>
                <w:t>2.25%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BB2BC71" w14:textId="77777777" w:rsidR="000F76BA" w:rsidRDefault="000F76BA" w:rsidP="00B438E4">
            <w:pPr>
              <w:spacing w:before="100" w:after="100"/>
              <w:ind w:left="100" w:right="100"/>
              <w:jc w:val="right"/>
              <w:rPr>
                <w:ins w:id="607" w:author="Utku B. Demir" w:date="2022-03-04T07:20:00Z"/>
              </w:rPr>
            </w:pPr>
            <w:ins w:id="608" w:author="Utku B. Demir" w:date="2022-03-04T07:20:00Z">
              <w:r>
                <w:rPr>
                  <w:rFonts w:ascii="Helvetica" w:eastAsia="Helvetica" w:hAnsi="Helvetica" w:cs="Helvetica"/>
                  <w:color w:val="000000"/>
                  <w:sz w:val="22"/>
                  <w:szCs w:val="22"/>
                </w:rPr>
                <w:t>29</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2F4479F" w14:textId="77777777" w:rsidR="000F76BA" w:rsidRDefault="000F76BA" w:rsidP="00B438E4">
            <w:pPr>
              <w:spacing w:before="100" w:after="100"/>
              <w:ind w:left="100" w:right="100"/>
              <w:jc w:val="right"/>
              <w:rPr>
                <w:ins w:id="609" w:author="Utku B. Demir" w:date="2022-03-04T07:20:00Z"/>
              </w:rPr>
            </w:pPr>
            <w:ins w:id="610" w:author="Utku B. Demir" w:date="2022-03-04T07:20:00Z">
              <w:r>
                <w:rPr>
                  <w:rFonts w:ascii="Helvetica" w:eastAsia="Helvetica" w:hAnsi="Helvetica" w:cs="Helvetica"/>
                  <w:color w:val="000000"/>
                  <w:sz w:val="22"/>
                  <w:szCs w:val="22"/>
                </w:rPr>
                <w:t>7.25%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06C48F2" w14:textId="77777777" w:rsidR="000F76BA" w:rsidRDefault="000F76BA" w:rsidP="00B438E4">
            <w:pPr>
              <w:spacing w:before="100" w:after="100"/>
              <w:ind w:left="100" w:right="100"/>
              <w:jc w:val="right"/>
              <w:rPr>
                <w:ins w:id="611" w:author="Utku B. Demir" w:date="2022-03-04T07:20:00Z"/>
              </w:rPr>
            </w:pPr>
            <w:ins w:id="612" w:author="Utku B. Demir" w:date="2022-03-04T07:20:00Z">
              <w:r>
                <w:rPr>
                  <w:rFonts w:ascii="Helvetica" w:eastAsia="Helvetica" w:hAnsi="Helvetica" w:cs="Helvetica"/>
                  <w:color w:val="000000"/>
                  <w:sz w:val="22"/>
                  <w:szCs w:val="22"/>
                </w:rPr>
                <w:t>45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5374FDF" w14:textId="77777777" w:rsidR="000F76BA" w:rsidRDefault="000F76BA" w:rsidP="00B438E4">
            <w:pPr>
              <w:spacing w:before="100" w:after="100"/>
              <w:ind w:left="100" w:right="100"/>
              <w:jc w:val="right"/>
              <w:rPr>
                <w:ins w:id="613" w:author="Utku B. Demir" w:date="2022-03-04T07:20:00Z"/>
              </w:rPr>
            </w:pPr>
            <w:ins w:id="614" w:author="Utku B. Demir" w:date="2022-03-04T07:20:00Z">
              <w:r>
                <w:rPr>
                  <w:rFonts w:ascii="Helvetica" w:eastAsia="Helvetica" w:hAnsi="Helvetica" w:cs="Helvetica"/>
                  <w:color w:val="000000"/>
                  <w:sz w:val="22"/>
                  <w:szCs w:val="22"/>
                </w:rPr>
                <w:t>11.25%</w:t>
              </w:r>
            </w:ins>
          </w:p>
        </w:tc>
      </w:tr>
      <w:tr w:rsidR="000F76BA" w14:paraId="0D79D019" w14:textId="77777777" w:rsidTr="00B438E4">
        <w:trPr>
          <w:cantSplit/>
          <w:jc w:val="center"/>
          <w:ins w:id="615"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3DAA5A6" w14:textId="77777777" w:rsidR="000F76BA" w:rsidRDefault="000F76BA" w:rsidP="00B438E4">
            <w:pPr>
              <w:spacing w:before="100" w:after="100"/>
              <w:ind w:left="100" w:right="100"/>
              <w:rPr>
                <w:ins w:id="616" w:author="Utku B. Demir" w:date="2022-03-04T07:20:00Z"/>
              </w:rPr>
            </w:pPr>
            <w:ins w:id="617" w:author="Utku B. Demir" w:date="2022-03-04T07:20:00Z">
              <w:r>
                <w:rPr>
                  <w:rFonts w:ascii="Helvetica" w:eastAsia="Helvetica" w:hAnsi="Helvetica" w:cs="Helvetica"/>
                  <w:color w:val="000000"/>
                  <w:sz w:val="22"/>
                  <w:szCs w:val="22"/>
                </w:rPr>
                <w:t>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611ABBE" w14:textId="77777777" w:rsidR="000F76BA" w:rsidRDefault="000F76BA" w:rsidP="00B438E4">
            <w:pPr>
              <w:spacing w:before="100" w:after="100"/>
              <w:ind w:left="100" w:right="100"/>
              <w:jc w:val="right"/>
              <w:rPr>
                <w:ins w:id="618" w:author="Utku B. Demir" w:date="2022-03-04T07:20:00Z"/>
              </w:rPr>
            </w:pPr>
            <w:ins w:id="619" w:author="Utku B. Demir" w:date="2022-03-04T07:20:00Z">
              <w:r>
                <w:rPr>
                  <w:rFonts w:ascii="Helvetica" w:eastAsia="Helvetica" w:hAnsi="Helvetica" w:cs="Helvetica"/>
                  <w:color w:val="000000"/>
                  <w:sz w:val="22"/>
                  <w:szCs w:val="22"/>
                </w:rPr>
                <w:t>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EF67B14" w14:textId="77777777" w:rsidR="000F76BA" w:rsidRDefault="000F76BA" w:rsidP="00B438E4">
            <w:pPr>
              <w:spacing w:before="100" w:after="100"/>
              <w:ind w:left="100" w:right="100"/>
              <w:jc w:val="right"/>
              <w:rPr>
                <w:ins w:id="620" w:author="Utku B. Demir" w:date="2022-03-04T07:20:00Z"/>
              </w:rPr>
            </w:pPr>
            <w:ins w:id="621" w:author="Utku B. Demir" w:date="2022-03-04T07:20:00Z">
              <w:r>
                <w:rPr>
                  <w:rFonts w:ascii="Helvetica" w:eastAsia="Helvetica" w:hAnsi="Helvetica" w:cs="Helvetica"/>
                  <w:color w:val="000000"/>
                  <w:sz w:val="22"/>
                  <w:szCs w:val="22"/>
                </w:rPr>
                <w:t>1.50%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0DC8D0D" w14:textId="77777777" w:rsidR="000F76BA" w:rsidRDefault="000F76BA" w:rsidP="00B438E4">
            <w:pPr>
              <w:spacing w:before="100" w:after="100"/>
              <w:ind w:left="100" w:right="100"/>
              <w:jc w:val="right"/>
              <w:rPr>
                <w:ins w:id="622" w:author="Utku B. Demir" w:date="2022-03-04T07:20:00Z"/>
              </w:rPr>
            </w:pPr>
            <w:ins w:id="623" w:author="Utku B. Demir" w:date="2022-03-04T07:20:00Z">
              <w:r>
                <w:rPr>
                  <w:rFonts w:ascii="Helvetica" w:eastAsia="Helvetica" w:hAnsi="Helvetica" w:cs="Helvetica"/>
                  <w:color w:val="000000"/>
                  <w:sz w:val="22"/>
                  <w:szCs w:val="22"/>
                </w:rPr>
                <w:t>28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81BFCF3" w14:textId="77777777" w:rsidR="000F76BA" w:rsidRDefault="000F76BA" w:rsidP="00B438E4">
            <w:pPr>
              <w:spacing w:before="100" w:after="100"/>
              <w:ind w:left="100" w:right="100"/>
              <w:jc w:val="right"/>
              <w:rPr>
                <w:ins w:id="624" w:author="Utku B. Demir" w:date="2022-03-04T07:20:00Z"/>
              </w:rPr>
            </w:pPr>
            <w:ins w:id="625" w:author="Utku B. Demir" w:date="2022-03-04T07:20:00Z">
              <w:r>
                <w:rPr>
                  <w:rFonts w:ascii="Helvetica" w:eastAsia="Helvetica" w:hAnsi="Helvetica" w:cs="Helvetica"/>
                  <w:color w:val="000000"/>
                  <w:sz w:val="22"/>
                  <w:szCs w:val="22"/>
                </w:rPr>
                <w:t>7.00%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4C3A5DC" w14:textId="77777777" w:rsidR="000F76BA" w:rsidRDefault="000F76BA" w:rsidP="00B438E4">
            <w:pPr>
              <w:spacing w:before="100" w:after="100"/>
              <w:ind w:left="100" w:right="100"/>
              <w:jc w:val="right"/>
              <w:rPr>
                <w:ins w:id="626" w:author="Utku B. Demir" w:date="2022-03-04T07:20:00Z"/>
              </w:rPr>
            </w:pPr>
            <w:ins w:id="627" w:author="Utku B. Demir" w:date="2022-03-04T07:20:00Z">
              <w:r>
                <w:rPr>
                  <w:rFonts w:ascii="Helvetica" w:eastAsia="Helvetica" w:hAnsi="Helvetica" w:cs="Helvetica"/>
                  <w:color w:val="000000"/>
                  <w:sz w:val="22"/>
                  <w:szCs w:val="22"/>
                </w:rPr>
                <w:t>13</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0BEA982" w14:textId="77777777" w:rsidR="000F76BA" w:rsidRDefault="000F76BA" w:rsidP="00B438E4">
            <w:pPr>
              <w:spacing w:before="100" w:after="100"/>
              <w:ind w:left="100" w:right="100"/>
              <w:jc w:val="right"/>
              <w:rPr>
                <w:ins w:id="628" w:author="Utku B. Demir" w:date="2022-03-04T07:20:00Z"/>
              </w:rPr>
            </w:pPr>
            <w:ins w:id="629" w:author="Utku B. Demir" w:date="2022-03-04T07:20:00Z">
              <w:r>
                <w:rPr>
                  <w:rFonts w:ascii="Helvetica" w:eastAsia="Helvetica" w:hAnsi="Helvetica" w:cs="Helvetica"/>
                  <w:color w:val="000000"/>
                  <w:sz w:val="22"/>
                  <w:szCs w:val="22"/>
                </w:rPr>
                <w:t>3.25%</w:t>
              </w:r>
            </w:ins>
          </w:p>
        </w:tc>
      </w:tr>
      <w:tr w:rsidR="000F76BA" w14:paraId="563009D3" w14:textId="77777777" w:rsidTr="00B438E4">
        <w:trPr>
          <w:cantSplit/>
          <w:jc w:val="center"/>
          <w:ins w:id="630"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53109D4" w14:textId="77777777" w:rsidR="000F76BA" w:rsidRDefault="000F76BA" w:rsidP="00B438E4">
            <w:pPr>
              <w:spacing w:before="100" w:after="100"/>
              <w:ind w:left="100" w:right="100"/>
              <w:rPr>
                <w:ins w:id="631" w:author="Utku B. Demir" w:date="2022-03-04T07:20:00Z"/>
              </w:rPr>
            </w:pPr>
            <w:ins w:id="632" w:author="Utku B. Demir" w:date="2022-03-04T07:20:00Z">
              <w:r>
                <w:rPr>
                  <w:rFonts w:ascii="Helvetica" w:eastAsia="Helvetica" w:hAnsi="Helvetica" w:cs="Helvetica"/>
                  <w:color w:val="000000"/>
                  <w:sz w:val="22"/>
                  <w:szCs w:val="22"/>
                </w:rPr>
                <w:t>7</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552CD14" w14:textId="77777777" w:rsidR="000F76BA" w:rsidRDefault="000F76BA" w:rsidP="00B438E4">
            <w:pPr>
              <w:spacing w:before="100" w:after="100"/>
              <w:ind w:left="100" w:right="100"/>
              <w:jc w:val="right"/>
              <w:rPr>
                <w:ins w:id="633" w:author="Utku B. Demir" w:date="2022-03-04T07:20:00Z"/>
              </w:rPr>
            </w:pPr>
            <w:ins w:id="634" w:author="Utku B. Demir" w:date="2022-03-04T07:20:00Z">
              <w:r>
                <w:rPr>
                  <w:rFonts w:ascii="Helvetica" w:eastAsia="Helvetica" w:hAnsi="Helvetica" w:cs="Helvetica"/>
                  <w:color w:val="000000"/>
                  <w:sz w:val="22"/>
                  <w:szCs w:val="22"/>
                </w:rPr>
                <w:t>20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492418C" w14:textId="77777777" w:rsidR="000F76BA" w:rsidRDefault="000F76BA" w:rsidP="00B438E4">
            <w:pPr>
              <w:spacing w:before="100" w:after="100"/>
              <w:ind w:left="100" w:right="100"/>
              <w:jc w:val="right"/>
              <w:rPr>
                <w:ins w:id="635" w:author="Utku B. Demir" w:date="2022-03-04T07:20:00Z"/>
              </w:rPr>
            </w:pPr>
            <w:ins w:id="636" w:author="Utku B. Demir" w:date="2022-03-04T07:20:00Z">
              <w:r>
                <w:rPr>
                  <w:rFonts w:ascii="Helvetica" w:eastAsia="Helvetica" w:hAnsi="Helvetica" w:cs="Helvetica"/>
                  <w:color w:val="000000"/>
                  <w:sz w:val="22"/>
                  <w:szCs w:val="22"/>
                </w:rPr>
                <w:t>5.00%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9E96410" w14:textId="77777777" w:rsidR="000F76BA" w:rsidRDefault="000F76BA" w:rsidP="00B438E4">
            <w:pPr>
              <w:spacing w:before="100" w:after="100"/>
              <w:ind w:left="100" w:right="100"/>
              <w:jc w:val="right"/>
              <w:rPr>
                <w:ins w:id="637" w:author="Utku B. Demir" w:date="2022-03-04T07:20:00Z"/>
              </w:rPr>
            </w:pPr>
            <w:ins w:id="638" w:author="Utku B. Demir" w:date="2022-03-04T07:20:00Z">
              <w:r>
                <w:rPr>
                  <w:rFonts w:ascii="Helvetica" w:eastAsia="Helvetica" w:hAnsi="Helvetica" w:cs="Helvetica"/>
                  <w:color w:val="000000"/>
                  <w:sz w:val="22"/>
                  <w:szCs w:val="22"/>
                </w:rPr>
                <w:t>38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9B0893D" w14:textId="77777777" w:rsidR="000F76BA" w:rsidRDefault="000F76BA" w:rsidP="00B438E4">
            <w:pPr>
              <w:spacing w:before="100" w:after="100"/>
              <w:ind w:left="100" w:right="100"/>
              <w:jc w:val="right"/>
              <w:rPr>
                <w:ins w:id="639" w:author="Utku B. Demir" w:date="2022-03-04T07:20:00Z"/>
              </w:rPr>
            </w:pPr>
            <w:ins w:id="640" w:author="Utku B. Demir" w:date="2022-03-04T07:20:00Z">
              <w:r>
                <w:rPr>
                  <w:rFonts w:ascii="Helvetica" w:eastAsia="Helvetica" w:hAnsi="Helvetica" w:cs="Helvetica"/>
                  <w:color w:val="000000"/>
                  <w:sz w:val="22"/>
                  <w:szCs w:val="22"/>
                </w:rPr>
                <w:t>9.50%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48DB150" w14:textId="77777777" w:rsidR="000F76BA" w:rsidRDefault="000F76BA" w:rsidP="00B438E4">
            <w:pPr>
              <w:spacing w:before="100" w:after="100"/>
              <w:ind w:left="100" w:right="100"/>
              <w:jc w:val="right"/>
              <w:rPr>
                <w:ins w:id="641" w:author="Utku B. Demir" w:date="2022-03-04T07:20:00Z"/>
              </w:rPr>
            </w:pPr>
            <w:ins w:id="642" w:author="Utku B. Demir" w:date="2022-03-04T07:20:00Z">
              <w:r>
                <w:rPr>
                  <w:rFonts w:ascii="Helvetica" w:eastAsia="Helvetica" w:hAnsi="Helvetica" w:cs="Helvetica"/>
                  <w:color w:val="000000"/>
                  <w:sz w:val="22"/>
                  <w:szCs w:val="22"/>
                </w:rPr>
                <w:t>41</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AD84731" w14:textId="77777777" w:rsidR="000F76BA" w:rsidRDefault="000F76BA" w:rsidP="00B438E4">
            <w:pPr>
              <w:spacing w:before="100" w:after="100"/>
              <w:ind w:left="100" w:right="100"/>
              <w:jc w:val="right"/>
              <w:rPr>
                <w:ins w:id="643" w:author="Utku B. Demir" w:date="2022-03-04T07:20:00Z"/>
              </w:rPr>
            </w:pPr>
            <w:ins w:id="644" w:author="Utku B. Demir" w:date="2022-03-04T07:20:00Z">
              <w:r>
                <w:rPr>
                  <w:rFonts w:ascii="Helvetica" w:eastAsia="Helvetica" w:hAnsi="Helvetica" w:cs="Helvetica"/>
                  <w:color w:val="000000"/>
                  <w:sz w:val="22"/>
                  <w:szCs w:val="22"/>
                </w:rPr>
                <w:t>10.25%</w:t>
              </w:r>
            </w:ins>
          </w:p>
        </w:tc>
      </w:tr>
      <w:tr w:rsidR="000F76BA" w14:paraId="61F58846" w14:textId="77777777" w:rsidTr="00B438E4">
        <w:trPr>
          <w:cantSplit/>
          <w:jc w:val="center"/>
          <w:ins w:id="645"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BF5DA91" w14:textId="77777777" w:rsidR="000F76BA" w:rsidRDefault="000F76BA" w:rsidP="00B438E4">
            <w:pPr>
              <w:spacing w:before="100" w:after="100"/>
              <w:ind w:left="100" w:right="100"/>
              <w:rPr>
                <w:ins w:id="646" w:author="Utku B. Demir" w:date="2022-03-04T07:20:00Z"/>
              </w:rPr>
            </w:pPr>
            <w:ins w:id="647" w:author="Utku B. Demir" w:date="2022-03-04T07:20:00Z">
              <w:r>
                <w:rPr>
                  <w:rFonts w:ascii="Helvetica" w:eastAsia="Helvetica" w:hAnsi="Helvetica" w:cs="Helvetica"/>
                  <w:color w:val="000000"/>
                  <w:sz w:val="22"/>
                  <w:szCs w:val="22"/>
                </w:rPr>
                <w:t>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1CEAA44" w14:textId="77777777" w:rsidR="000F76BA" w:rsidRDefault="000F76BA" w:rsidP="00B438E4">
            <w:pPr>
              <w:spacing w:before="100" w:after="100"/>
              <w:ind w:left="100" w:right="100"/>
              <w:jc w:val="right"/>
              <w:rPr>
                <w:ins w:id="648" w:author="Utku B. Demir" w:date="2022-03-04T07:20:00Z"/>
              </w:rPr>
            </w:pPr>
            <w:ins w:id="649" w:author="Utku B. Demir" w:date="2022-03-04T07:20:00Z">
              <w:r>
                <w:rPr>
                  <w:rFonts w:ascii="Helvetica" w:eastAsia="Helvetica" w:hAnsi="Helvetica" w:cs="Helvetica"/>
                  <w:color w:val="000000"/>
                  <w:sz w:val="22"/>
                  <w:szCs w:val="22"/>
                </w:rPr>
                <w:t>43</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066D862" w14:textId="77777777" w:rsidR="000F76BA" w:rsidRDefault="000F76BA" w:rsidP="00B438E4">
            <w:pPr>
              <w:spacing w:before="100" w:after="100"/>
              <w:ind w:left="100" w:right="100"/>
              <w:jc w:val="right"/>
              <w:rPr>
                <w:ins w:id="650" w:author="Utku B. Demir" w:date="2022-03-04T07:20:00Z"/>
              </w:rPr>
            </w:pPr>
            <w:ins w:id="651" w:author="Utku B. Demir" w:date="2022-03-04T07:20:00Z">
              <w:r>
                <w:rPr>
                  <w:rFonts w:ascii="Helvetica" w:eastAsia="Helvetica" w:hAnsi="Helvetica" w:cs="Helvetica"/>
                  <w:color w:val="000000"/>
                  <w:sz w:val="22"/>
                  <w:szCs w:val="22"/>
                </w:rPr>
                <w:t>10.75%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487EDD0" w14:textId="77777777" w:rsidR="000F76BA" w:rsidRDefault="000F76BA" w:rsidP="00B438E4">
            <w:pPr>
              <w:spacing w:before="100" w:after="100"/>
              <w:ind w:left="100" w:right="100"/>
              <w:jc w:val="right"/>
              <w:rPr>
                <w:ins w:id="652" w:author="Utku B. Demir" w:date="2022-03-04T07:20:00Z"/>
              </w:rPr>
            </w:pPr>
            <w:ins w:id="653" w:author="Utku B. Demir" w:date="2022-03-04T07:20:00Z">
              <w:r>
                <w:rPr>
                  <w:rFonts w:ascii="Helvetica" w:eastAsia="Helvetica" w:hAnsi="Helvetica" w:cs="Helvetica"/>
                  <w:color w:val="000000"/>
                  <w:sz w:val="22"/>
                  <w:szCs w:val="22"/>
                </w:rPr>
                <w:t>58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DBAFF9C" w14:textId="77777777" w:rsidR="000F76BA" w:rsidRDefault="000F76BA" w:rsidP="00B438E4">
            <w:pPr>
              <w:spacing w:before="100" w:after="100"/>
              <w:ind w:left="100" w:right="100"/>
              <w:jc w:val="right"/>
              <w:rPr>
                <w:ins w:id="654" w:author="Utku B. Demir" w:date="2022-03-04T07:20:00Z"/>
              </w:rPr>
            </w:pPr>
            <w:ins w:id="655" w:author="Utku B. Demir" w:date="2022-03-04T07:20:00Z">
              <w:r>
                <w:rPr>
                  <w:rFonts w:ascii="Helvetica" w:eastAsia="Helvetica" w:hAnsi="Helvetica" w:cs="Helvetica"/>
                  <w:color w:val="000000"/>
                  <w:sz w:val="22"/>
                  <w:szCs w:val="22"/>
                </w:rPr>
                <w:t>14.50%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9ECBC3E" w14:textId="77777777" w:rsidR="000F76BA" w:rsidRDefault="000F76BA" w:rsidP="00B438E4">
            <w:pPr>
              <w:spacing w:before="100" w:after="100"/>
              <w:ind w:left="100" w:right="100"/>
              <w:jc w:val="right"/>
              <w:rPr>
                <w:ins w:id="656" w:author="Utku B. Demir" w:date="2022-03-04T07:20:00Z"/>
              </w:rPr>
            </w:pPr>
            <w:ins w:id="657" w:author="Utku B. Demir" w:date="2022-03-04T07:20:00Z">
              <w:r>
                <w:rPr>
                  <w:rFonts w:ascii="Helvetica" w:eastAsia="Helvetica" w:hAnsi="Helvetica" w:cs="Helvetica"/>
                  <w:color w:val="000000"/>
                  <w:sz w:val="22"/>
                  <w:szCs w:val="22"/>
                </w:rPr>
                <w:t>54</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9FE75AE" w14:textId="77777777" w:rsidR="000F76BA" w:rsidRDefault="000F76BA" w:rsidP="00B438E4">
            <w:pPr>
              <w:spacing w:before="100" w:after="100"/>
              <w:ind w:left="100" w:right="100"/>
              <w:jc w:val="right"/>
              <w:rPr>
                <w:ins w:id="658" w:author="Utku B. Demir" w:date="2022-03-04T07:20:00Z"/>
              </w:rPr>
            </w:pPr>
            <w:ins w:id="659" w:author="Utku B. Demir" w:date="2022-03-04T07:20:00Z">
              <w:r>
                <w:rPr>
                  <w:rFonts w:ascii="Helvetica" w:eastAsia="Helvetica" w:hAnsi="Helvetica" w:cs="Helvetica"/>
                  <w:color w:val="000000"/>
                  <w:sz w:val="22"/>
                  <w:szCs w:val="22"/>
                </w:rPr>
                <w:t>13.50%</w:t>
              </w:r>
            </w:ins>
          </w:p>
        </w:tc>
      </w:tr>
      <w:tr w:rsidR="000F76BA" w14:paraId="42C71FFD" w14:textId="77777777" w:rsidTr="00B438E4">
        <w:trPr>
          <w:cantSplit/>
          <w:jc w:val="center"/>
          <w:ins w:id="660"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379CD22" w14:textId="77777777" w:rsidR="000F76BA" w:rsidRDefault="000F76BA" w:rsidP="00B438E4">
            <w:pPr>
              <w:spacing w:before="100" w:after="100"/>
              <w:ind w:left="100" w:right="100"/>
              <w:rPr>
                <w:ins w:id="661" w:author="Utku B. Demir" w:date="2022-03-04T07:20:00Z"/>
              </w:rPr>
            </w:pPr>
            <w:ins w:id="662" w:author="Utku B. Demir" w:date="2022-03-04T07:20:00Z">
              <w:r>
                <w:rPr>
                  <w:rFonts w:ascii="Helvetica" w:eastAsia="Helvetica" w:hAnsi="Helvetica" w:cs="Helvetica"/>
                  <w:color w:val="000000"/>
                  <w:sz w:val="22"/>
                  <w:szCs w:val="22"/>
                </w:rPr>
                <w:t>9</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2BF53D1" w14:textId="77777777" w:rsidR="000F76BA" w:rsidRDefault="000F76BA" w:rsidP="00B438E4">
            <w:pPr>
              <w:spacing w:before="100" w:after="100"/>
              <w:ind w:left="100" w:right="100"/>
              <w:jc w:val="right"/>
              <w:rPr>
                <w:ins w:id="663" w:author="Utku B. Demir" w:date="2022-03-04T07:20:00Z"/>
              </w:rPr>
            </w:pPr>
            <w:ins w:id="664" w:author="Utku B. Demir" w:date="2022-03-04T07:20:00Z">
              <w:r>
                <w:rPr>
                  <w:rFonts w:ascii="Helvetica" w:eastAsia="Helvetica" w:hAnsi="Helvetica" w:cs="Helvetica"/>
                  <w:color w:val="000000"/>
                  <w:sz w:val="22"/>
                  <w:szCs w:val="22"/>
                </w:rPr>
                <w:t>39</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0FF30D2" w14:textId="77777777" w:rsidR="000F76BA" w:rsidRDefault="000F76BA" w:rsidP="00B438E4">
            <w:pPr>
              <w:spacing w:before="100" w:after="100"/>
              <w:ind w:left="100" w:right="100"/>
              <w:jc w:val="right"/>
              <w:rPr>
                <w:ins w:id="665" w:author="Utku B. Demir" w:date="2022-03-04T07:20:00Z"/>
              </w:rPr>
            </w:pPr>
            <w:ins w:id="666" w:author="Utku B. Demir" w:date="2022-03-04T07:20:00Z">
              <w:r>
                <w:rPr>
                  <w:rFonts w:ascii="Helvetica" w:eastAsia="Helvetica" w:hAnsi="Helvetica" w:cs="Helvetica"/>
                  <w:color w:val="000000"/>
                  <w:sz w:val="22"/>
                  <w:szCs w:val="22"/>
                </w:rPr>
                <w:t>9.75%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900D575" w14:textId="77777777" w:rsidR="000F76BA" w:rsidRDefault="000F76BA" w:rsidP="00B438E4">
            <w:pPr>
              <w:spacing w:before="100" w:after="100"/>
              <w:ind w:left="100" w:right="100"/>
              <w:jc w:val="right"/>
              <w:rPr>
                <w:ins w:id="667" w:author="Utku B. Demir" w:date="2022-03-04T07:20:00Z"/>
              </w:rPr>
            </w:pPr>
            <w:ins w:id="668" w:author="Utku B. Demir" w:date="2022-03-04T07:20:00Z">
              <w:r>
                <w:rPr>
                  <w:rFonts w:ascii="Helvetica" w:eastAsia="Helvetica" w:hAnsi="Helvetica" w:cs="Helvetica"/>
                  <w:color w:val="000000"/>
                  <w:sz w:val="22"/>
                  <w:szCs w:val="22"/>
                </w:rPr>
                <w:t>28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009DC4B" w14:textId="77777777" w:rsidR="000F76BA" w:rsidRDefault="000F76BA" w:rsidP="00B438E4">
            <w:pPr>
              <w:spacing w:before="100" w:after="100"/>
              <w:ind w:left="100" w:right="100"/>
              <w:jc w:val="right"/>
              <w:rPr>
                <w:ins w:id="669" w:author="Utku B. Demir" w:date="2022-03-04T07:20:00Z"/>
              </w:rPr>
            </w:pPr>
            <w:ins w:id="670" w:author="Utku B. Demir" w:date="2022-03-04T07:20:00Z">
              <w:r>
                <w:rPr>
                  <w:rFonts w:ascii="Helvetica" w:eastAsia="Helvetica" w:hAnsi="Helvetica" w:cs="Helvetica"/>
                  <w:color w:val="000000"/>
                  <w:sz w:val="22"/>
                  <w:szCs w:val="22"/>
                </w:rPr>
                <w:t>7.00%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5550D92" w14:textId="77777777" w:rsidR="000F76BA" w:rsidRDefault="000F76BA" w:rsidP="00B438E4">
            <w:pPr>
              <w:spacing w:before="100" w:after="100"/>
              <w:ind w:left="100" w:right="100"/>
              <w:jc w:val="right"/>
              <w:rPr>
                <w:ins w:id="671" w:author="Utku B. Demir" w:date="2022-03-04T07:20:00Z"/>
              </w:rPr>
            </w:pPr>
            <w:ins w:id="672" w:author="Utku B. Demir" w:date="2022-03-04T07:20:00Z">
              <w:r>
                <w:rPr>
                  <w:rFonts w:ascii="Helvetica" w:eastAsia="Helvetica" w:hAnsi="Helvetica" w:cs="Helvetica"/>
                  <w:color w:val="000000"/>
                  <w:sz w:val="22"/>
                  <w:szCs w:val="22"/>
                </w:rPr>
                <w:t>16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AF6A28F" w14:textId="77777777" w:rsidR="000F76BA" w:rsidRDefault="000F76BA" w:rsidP="00B438E4">
            <w:pPr>
              <w:spacing w:before="100" w:after="100"/>
              <w:ind w:left="100" w:right="100"/>
              <w:jc w:val="right"/>
              <w:rPr>
                <w:ins w:id="673" w:author="Utku B. Demir" w:date="2022-03-04T07:20:00Z"/>
              </w:rPr>
            </w:pPr>
            <w:ins w:id="674" w:author="Utku B. Demir" w:date="2022-03-04T07:20:00Z">
              <w:r>
                <w:rPr>
                  <w:rFonts w:ascii="Helvetica" w:eastAsia="Helvetica" w:hAnsi="Helvetica" w:cs="Helvetica"/>
                  <w:color w:val="000000"/>
                  <w:sz w:val="22"/>
                  <w:szCs w:val="22"/>
                </w:rPr>
                <w:t>4.00%</w:t>
              </w:r>
            </w:ins>
          </w:p>
        </w:tc>
      </w:tr>
      <w:tr w:rsidR="000F76BA" w14:paraId="26B42C4C" w14:textId="77777777" w:rsidTr="00B438E4">
        <w:trPr>
          <w:cantSplit/>
          <w:jc w:val="center"/>
          <w:ins w:id="675"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C231728" w14:textId="77777777" w:rsidR="000F76BA" w:rsidRDefault="000F76BA" w:rsidP="00B438E4">
            <w:pPr>
              <w:spacing w:before="100" w:after="100"/>
              <w:ind w:left="100" w:right="100"/>
              <w:rPr>
                <w:ins w:id="676" w:author="Utku B. Demir" w:date="2022-03-04T07:20:00Z"/>
              </w:rPr>
            </w:pPr>
            <w:proofErr w:type="gramStart"/>
            <w:ins w:id="677" w:author="Utku B. Demir" w:date="2022-03-04T07:20:00Z">
              <w:r>
                <w:rPr>
                  <w:rFonts w:ascii="Helvetica" w:eastAsia="Helvetica" w:hAnsi="Helvetica" w:cs="Helvetica"/>
                  <w:color w:val="000000"/>
                  <w:sz w:val="22"/>
                  <w:szCs w:val="22"/>
                </w:rPr>
                <w:t>10..fully</w:t>
              </w:r>
              <w:proofErr w:type="gramEnd"/>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93C491A" w14:textId="77777777" w:rsidR="000F76BA" w:rsidRDefault="000F76BA" w:rsidP="00B438E4">
            <w:pPr>
              <w:spacing w:before="100" w:after="100"/>
              <w:ind w:left="100" w:right="100"/>
              <w:jc w:val="right"/>
              <w:rPr>
                <w:ins w:id="678" w:author="Utku B. Demir" w:date="2022-03-04T07:20:00Z"/>
              </w:rPr>
            </w:pPr>
            <w:ins w:id="679" w:author="Utku B. Demir" w:date="2022-03-04T07:20:00Z">
              <w:r>
                <w:rPr>
                  <w:rFonts w:ascii="Helvetica" w:eastAsia="Helvetica" w:hAnsi="Helvetica" w:cs="Helvetica"/>
                  <w:color w:val="000000"/>
                  <w:sz w:val="22"/>
                  <w:szCs w:val="22"/>
                </w:rPr>
                <w:t>214</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8CD2FC1" w14:textId="77777777" w:rsidR="000F76BA" w:rsidRDefault="000F76BA" w:rsidP="00B438E4">
            <w:pPr>
              <w:spacing w:before="100" w:after="100"/>
              <w:ind w:left="100" w:right="100"/>
              <w:jc w:val="right"/>
              <w:rPr>
                <w:ins w:id="680" w:author="Utku B. Demir" w:date="2022-03-04T07:20:00Z"/>
              </w:rPr>
            </w:pPr>
            <w:ins w:id="681" w:author="Utku B. Demir" w:date="2022-03-04T07:20:00Z">
              <w:r>
                <w:rPr>
                  <w:rFonts w:ascii="Helvetica" w:eastAsia="Helvetica" w:hAnsi="Helvetica" w:cs="Helvetica"/>
                  <w:color w:val="000000"/>
                  <w:sz w:val="22"/>
                  <w:szCs w:val="22"/>
                </w:rPr>
                <w:t>53.50%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2ADD9A1" w14:textId="77777777" w:rsidR="000F76BA" w:rsidRDefault="000F76BA" w:rsidP="00B438E4">
            <w:pPr>
              <w:spacing w:before="100" w:after="100"/>
              <w:ind w:left="100" w:right="100"/>
              <w:jc w:val="right"/>
              <w:rPr>
                <w:ins w:id="682" w:author="Utku B. Demir" w:date="2022-03-04T07:20:00Z"/>
              </w:rPr>
            </w:pPr>
            <w:ins w:id="683" w:author="Utku B. Demir" w:date="2022-03-04T07:20:00Z">
              <w:r>
                <w:rPr>
                  <w:rFonts w:ascii="Helvetica" w:eastAsia="Helvetica" w:hAnsi="Helvetica" w:cs="Helvetica"/>
                  <w:color w:val="000000"/>
                  <w:sz w:val="22"/>
                  <w:szCs w:val="22"/>
                </w:rPr>
                <w:t>102</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282B926" w14:textId="77777777" w:rsidR="000F76BA" w:rsidRDefault="000F76BA" w:rsidP="00B438E4">
            <w:pPr>
              <w:spacing w:before="100" w:after="100"/>
              <w:ind w:left="100" w:right="100"/>
              <w:jc w:val="right"/>
              <w:rPr>
                <w:ins w:id="684" w:author="Utku B. Demir" w:date="2022-03-04T07:20:00Z"/>
              </w:rPr>
            </w:pPr>
            <w:ins w:id="685" w:author="Utku B. Demir" w:date="2022-03-04T07:20:00Z">
              <w:r>
                <w:rPr>
                  <w:rFonts w:ascii="Helvetica" w:eastAsia="Helvetica" w:hAnsi="Helvetica" w:cs="Helvetica"/>
                  <w:color w:val="000000"/>
                  <w:sz w:val="22"/>
                  <w:szCs w:val="22"/>
                </w:rPr>
                <w:t>25.50%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C05C177" w14:textId="77777777" w:rsidR="000F76BA" w:rsidRDefault="000F76BA" w:rsidP="00B438E4">
            <w:pPr>
              <w:spacing w:before="100" w:after="100"/>
              <w:ind w:left="100" w:right="100"/>
              <w:jc w:val="right"/>
              <w:rPr>
                <w:ins w:id="686" w:author="Utku B. Demir" w:date="2022-03-04T07:20:00Z"/>
              </w:rPr>
            </w:pPr>
            <w:ins w:id="687" w:author="Utku B. Demir" w:date="2022-03-04T07:20:00Z">
              <w:r>
                <w:rPr>
                  <w:rFonts w:ascii="Helvetica" w:eastAsia="Helvetica" w:hAnsi="Helvetica" w:cs="Helvetica"/>
                  <w:color w:val="000000"/>
                  <w:sz w:val="22"/>
                  <w:szCs w:val="22"/>
                </w:rPr>
                <w:t>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3DBEA32" w14:textId="77777777" w:rsidR="000F76BA" w:rsidRDefault="000F76BA" w:rsidP="00B438E4">
            <w:pPr>
              <w:spacing w:before="100" w:after="100"/>
              <w:ind w:left="100" w:right="100"/>
              <w:jc w:val="right"/>
              <w:rPr>
                <w:ins w:id="688" w:author="Utku B. Demir" w:date="2022-03-04T07:20:00Z"/>
              </w:rPr>
            </w:pPr>
            <w:ins w:id="689" w:author="Utku B. Demir" w:date="2022-03-04T07:20:00Z">
              <w:r>
                <w:rPr>
                  <w:rFonts w:ascii="Helvetica" w:eastAsia="Helvetica" w:hAnsi="Helvetica" w:cs="Helvetica"/>
                  <w:color w:val="000000"/>
                  <w:sz w:val="22"/>
                  <w:szCs w:val="22"/>
                </w:rPr>
                <w:t>12.50%</w:t>
              </w:r>
            </w:ins>
          </w:p>
        </w:tc>
      </w:tr>
      <w:tr w:rsidR="000F76BA" w14:paraId="4D65A661" w14:textId="77777777" w:rsidTr="00B438E4">
        <w:trPr>
          <w:cantSplit/>
          <w:jc w:val="center"/>
          <w:ins w:id="690"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91438EC" w14:textId="77777777" w:rsidR="000F76BA" w:rsidRDefault="000F76BA" w:rsidP="00B438E4">
            <w:pPr>
              <w:spacing w:before="100" w:after="100"/>
              <w:ind w:left="100" w:right="100"/>
              <w:rPr>
                <w:ins w:id="691" w:author="Utku B. Demir" w:date="2022-03-04T07:20:00Z"/>
              </w:rPr>
            </w:pPr>
            <w:ins w:id="692" w:author="Utku B. Demir" w:date="2022-03-04T07:20:00Z">
              <w:r>
                <w:rPr>
                  <w:rFonts w:ascii="Helvetica" w:eastAsia="Helvetica" w:hAnsi="Helvetica" w:cs="Helvetica"/>
                  <w:color w:val="000000"/>
                  <w:sz w:val="22"/>
                  <w:szCs w:val="22"/>
                </w:rPr>
                <w:t>No answer</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7D8A35B" w14:textId="77777777" w:rsidR="000F76BA" w:rsidRDefault="000F76BA" w:rsidP="00B438E4">
            <w:pPr>
              <w:spacing w:before="100" w:after="100"/>
              <w:ind w:left="100" w:right="100"/>
              <w:jc w:val="right"/>
              <w:rPr>
                <w:ins w:id="693" w:author="Utku B. Demir" w:date="2022-03-04T07:20:00Z"/>
              </w:rPr>
            </w:pPr>
            <w:ins w:id="694" w:author="Utku B. Demir" w:date="2022-03-04T07:20:00Z">
              <w:r>
                <w:rPr>
                  <w:rFonts w:ascii="Helvetica" w:eastAsia="Helvetica" w:hAnsi="Helvetica" w:cs="Helvetica"/>
                  <w:color w:val="000000"/>
                  <w:sz w:val="22"/>
                  <w:szCs w:val="22"/>
                </w:rPr>
                <w:t>1</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CFFA9EE" w14:textId="77777777" w:rsidR="000F76BA" w:rsidRDefault="000F76BA" w:rsidP="00B438E4">
            <w:pPr>
              <w:spacing w:before="100" w:after="100"/>
              <w:ind w:left="100" w:right="100"/>
              <w:jc w:val="right"/>
              <w:rPr>
                <w:ins w:id="695" w:author="Utku B. Demir" w:date="2022-03-04T07:20:00Z"/>
              </w:rPr>
            </w:pPr>
            <w:ins w:id="696" w:author="Utku B. Demir" w:date="2022-03-04T07:20:00Z">
              <w:r>
                <w:rPr>
                  <w:rFonts w:ascii="Helvetica" w:eastAsia="Helvetica" w:hAnsi="Helvetica" w:cs="Helvetica"/>
                  <w:color w:val="000000"/>
                  <w:sz w:val="22"/>
                  <w:szCs w:val="22"/>
                </w:rPr>
                <w:t>0.25%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727016D" w14:textId="77777777" w:rsidR="000F76BA" w:rsidRDefault="000F76BA" w:rsidP="00B438E4">
            <w:pPr>
              <w:spacing w:before="100" w:after="100"/>
              <w:ind w:left="100" w:right="100"/>
              <w:jc w:val="right"/>
              <w:rPr>
                <w:ins w:id="697" w:author="Utku B. Demir" w:date="2022-03-04T07:20:00Z"/>
              </w:rPr>
            </w:pPr>
            <w:ins w:id="698" w:author="Utku B. Demir" w:date="2022-03-04T07:20:00Z">
              <w:r>
                <w:rPr>
                  <w:rFonts w:ascii="Helvetica" w:eastAsia="Helvetica" w:hAnsi="Helvetica" w:cs="Helvetica"/>
                  <w:color w:val="000000"/>
                  <w:sz w:val="22"/>
                  <w:szCs w:val="22"/>
                </w:rPr>
                <w:t>7</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E6E9701" w14:textId="77777777" w:rsidR="000F76BA" w:rsidRDefault="000F76BA" w:rsidP="00B438E4">
            <w:pPr>
              <w:spacing w:before="100" w:after="100"/>
              <w:ind w:left="100" w:right="100"/>
              <w:jc w:val="right"/>
              <w:rPr>
                <w:ins w:id="699" w:author="Utku B. Demir" w:date="2022-03-04T07:20:00Z"/>
              </w:rPr>
            </w:pPr>
            <w:ins w:id="700" w:author="Utku B. Demir" w:date="2022-03-04T07:20:00Z">
              <w:r>
                <w:rPr>
                  <w:rFonts w:ascii="Helvetica" w:eastAsia="Helvetica" w:hAnsi="Helvetica" w:cs="Helvetica"/>
                  <w:color w:val="000000"/>
                  <w:sz w:val="22"/>
                  <w:szCs w:val="22"/>
                </w:rPr>
                <w:t>1.75%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3A3C420" w14:textId="77777777" w:rsidR="000F76BA" w:rsidRDefault="000F76BA" w:rsidP="00B438E4">
            <w:pPr>
              <w:spacing w:before="100" w:after="100"/>
              <w:ind w:left="100" w:right="100"/>
              <w:jc w:val="right"/>
              <w:rPr>
                <w:ins w:id="701" w:author="Utku B. Demir" w:date="2022-03-04T07:20:00Z"/>
              </w:rPr>
            </w:pPr>
            <w:ins w:id="702" w:author="Utku B. Demir" w:date="2022-03-04T07:20:00Z">
              <w:r>
                <w:rPr>
                  <w:rFonts w:ascii="Helvetica" w:eastAsia="Helvetica" w:hAnsi="Helvetica" w:cs="Helvetica"/>
                  <w:color w:val="000000"/>
                  <w:sz w:val="22"/>
                  <w:szCs w:val="22"/>
                </w:rPr>
                <w:t>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CA7D364" w14:textId="77777777" w:rsidR="000F76BA" w:rsidRDefault="000F76BA" w:rsidP="00B438E4">
            <w:pPr>
              <w:spacing w:before="100" w:after="100"/>
              <w:ind w:left="100" w:right="100"/>
              <w:jc w:val="right"/>
              <w:rPr>
                <w:ins w:id="703" w:author="Utku B. Demir" w:date="2022-03-04T07:20:00Z"/>
              </w:rPr>
            </w:pPr>
            <w:ins w:id="704" w:author="Utku B. Demir" w:date="2022-03-04T07:20:00Z">
              <w:r>
                <w:rPr>
                  <w:rFonts w:ascii="Helvetica" w:eastAsia="Helvetica" w:hAnsi="Helvetica" w:cs="Helvetica"/>
                  <w:color w:val="000000"/>
                  <w:sz w:val="22"/>
                  <w:szCs w:val="22"/>
                </w:rPr>
                <w:t>1.50%</w:t>
              </w:r>
            </w:ins>
          </w:p>
        </w:tc>
      </w:tr>
      <w:tr w:rsidR="000F76BA" w14:paraId="18132633" w14:textId="77777777" w:rsidTr="00B438E4">
        <w:trPr>
          <w:cantSplit/>
          <w:jc w:val="center"/>
          <w:ins w:id="705"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FACA53D" w14:textId="77777777" w:rsidR="000F76BA" w:rsidRDefault="000F76BA" w:rsidP="00B438E4">
            <w:pPr>
              <w:spacing w:before="100" w:after="100"/>
              <w:ind w:left="100" w:right="100"/>
              <w:rPr>
                <w:ins w:id="706" w:author="Utku B. Demir" w:date="2022-03-04T07:20:00Z"/>
              </w:rPr>
            </w:pPr>
            <w:ins w:id="707" w:author="Utku B. Demir" w:date="2022-03-04T07:20:00Z">
              <w:r>
                <w:rPr>
                  <w:rFonts w:ascii="Helvetica" w:eastAsia="Helvetica" w:hAnsi="Helvetica" w:cs="Helvetica"/>
                  <w:color w:val="000000"/>
                  <w:sz w:val="22"/>
                  <w:szCs w:val="22"/>
                </w:rPr>
                <w:t>Not completed</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D4BF25F" w14:textId="77777777" w:rsidR="000F76BA" w:rsidRDefault="000F76BA" w:rsidP="00B438E4">
            <w:pPr>
              <w:spacing w:before="100" w:after="100"/>
              <w:ind w:left="100" w:right="100"/>
              <w:jc w:val="right"/>
              <w:rPr>
                <w:ins w:id="708" w:author="Utku B. Demir" w:date="2022-03-04T07:20:00Z"/>
              </w:rPr>
            </w:pPr>
            <w:ins w:id="709" w:author="Utku B. Demir" w:date="2022-03-04T07:20:00Z">
              <w:r>
                <w:rPr>
                  <w:rFonts w:ascii="Helvetica" w:eastAsia="Helvetica" w:hAnsi="Helvetica" w:cs="Helvetica"/>
                  <w:color w:val="000000"/>
                  <w:sz w:val="22"/>
                  <w:szCs w:val="22"/>
                </w:rPr>
                <w:t>27</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59DFEDA" w14:textId="77777777" w:rsidR="000F76BA" w:rsidRDefault="000F76BA" w:rsidP="00B438E4">
            <w:pPr>
              <w:spacing w:before="100" w:after="100"/>
              <w:ind w:left="100" w:right="100"/>
              <w:jc w:val="right"/>
              <w:rPr>
                <w:ins w:id="710" w:author="Utku B. Demir" w:date="2022-03-04T07:20:00Z"/>
              </w:rPr>
            </w:pPr>
            <w:ins w:id="711" w:author="Utku B. Demir" w:date="2022-03-04T07:20:00Z">
              <w:r>
                <w:rPr>
                  <w:rFonts w:ascii="Helvetica" w:eastAsia="Helvetica" w:hAnsi="Helvetica" w:cs="Helvetica"/>
                  <w:color w:val="000000"/>
                  <w:sz w:val="22"/>
                  <w:szCs w:val="22"/>
                </w:rPr>
                <w:t>6.75%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946D0F5" w14:textId="77777777" w:rsidR="000F76BA" w:rsidRDefault="000F76BA" w:rsidP="00B438E4">
            <w:pPr>
              <w:spacing w:before="100" w:after="100"/>
              <w:ind w:left="100" w:right="100"/>
              <w:jc w:val="right"/>
              <w:rPr>
                <w:ins w:id="712" w:author="Utku B. Demir" w:date="2022-03-04T07:20:00Z"/>
              </w:rPr>
            </w:pPr>
            <w:ins w:id="713" w:author="Utku B. Demir" w:date="2022-03-04T07:20:00Z">
              <w:r>
                <w:rPr>
                  <w:rFonts w:ascii="Helvetica" w:eastAsia="Helvetica" w:hAnsi="Helvetica" w:cs="Helvetica"/>
                  <w:color w:val="000000"/>
                  <w:sz w:val="22"/>
                  <w:szCs w:val="22"/>
                </w:rPr>
                <w:t>27</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CCAFFBA" w14:textId="77777777" w:rsidR="000F76BA" w:rsidRDefault="000F76BA" w:rsidP="00B438E4">
            <w:pPr>
              <w:spacing w:before="100" w:after="100"/>
              <w:ind w:left="100" w:right="100"/>
              <w:jc w:val="right"/>
              <w:rPr>
                <w:ins w:id="714" w:author="Utku B. Demir" w:date="2022-03-04T07:20:00Z"/>
              </w:rPr>
            </w:pPr>
            <w:ins w:id="715" w:author="Utku B. Demir" w:date="2022-03-04T07:20:00Z">
              <w:r>
                <w:rPr>
                  <w:rFonts w:ascii="Helvetica" w:eastAsia="Helvetica" w:hAnsi="Helvetica" w:cs="Helvetica"/>
                  <w:color w:val="000000"/>
                  <w:sz w:val="22"/>
                  <w:szCs w:val="22"/>
                </w:rPr>
                <w:t>6.75%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2C1494E" w14:textId="77777777" w:rsidR="000F76BA" w:rsidRDefault="000F76BA" w:rsidP="00B438E4">
            <w:pPr>
              <w:spacing w:before="100" w:after="100"/>
              <w:ind w:left="100" w:right="100"/>
              <w:jc w:val="right"/>
              <w:rPr>
                <w:ins w:id="716" w:author="Utku B. Demir" w:date="2022-03-04T07:20:00Z"/>
              </w:rPr>
            </w:pPr>
            <w:ins w:id="717" w:author="Utku B. Demir" w:date="2022-03-04T07:20:00Z">
              <w:r>
                <w:rPr>
                  <w:rFonts w:ascii="Helvetica" w:eastAsia="Helvetica" w:hAnsi="Helvetica" w:cs="Helvetica"/>
                  <w:color w:val="000000"/>
                  <w:sz w:val="22"/>
                  <w:szCs w:val="22"/>
                </w:rPr>
                <w:t>27</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C25FACC" w14:textId="77777777" w:rsidR="000F76BA" w:rsidRDefault="000F76BA" w:rsidP="00B438E4">
            <w:pPr>
              <w:spacing w:before="100" w:after="100"/>
              <w:ind w:left="100" w:right="100"/>
              <w:jc w:val="right"/>
              <w:rPr>
                <w:ins w:id="718" w:author="Utku B. Demir" w:date="2022-03-04T07:20:00Z"/>
              </w:rPr>
            </w:pPr>
            <w:ins w:id="719" w:author="Utku B. Demir" w:date="2022-03-04T07:20:00Z">
              <w:r>
                <w:rPr>
                  <w:rFonts w:ascii="Helvetica" w:eastAsia="Helvetica" w:hAnsi="Helvetica" w:cs="Helvetica"/>
                  <w:color w:val="000000"/>
                  <w:sz w:val="22"/>
                  <w:szCs w:val="22"/>
                </w:rPr>
                <w:t>6.75%</w:t>
              </w:r>
            </w:ins>
          </w:p>
        </w:tc>
      </w:tr>
      <w:tr w:rsidR="000F76BA" w14:paraId="19DC3457" w14:textId="77777777" w:rsidTr="00B438E4">
        <w:trPr>
          <w:cantSplit/>
          <w:jc w:val="center"/>
          <w:ins w:id="720" w:author="Utku B. Demir" w:date="2022-03-04T07:20:00Z"/>
        </w:trPr>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31AD2DF2" w14:textId="77777777" w:rsidR="000F76BA" w:rsidRDefault="000F76BA" w:rsidP="00B438E4">
            <w:pPr>
              <w:spacing w:before="100" w:after="100"/>
              <w:ind w:left="100" w:right="100"/>
              <w:rPr>
                <w:ins w:id="721" w:author="Utku B. Demir" w:date="2022-03-04T07:20:00Z"/>
              </w:rPr>
            </w:pPr>
            <w:ins w:id="722" w:author="Utku B. Demir" w:date="2022-03-04T07:20:00Z">
              <w:r>
                <w:rPr>
                  <w:rFonts w:ascii="Helvetica" w:eastAsia="Helvetica" w:hAnsi="Helvetica" w:cs="Helvetica"/>
                  <w:color w:val="000000"/>
                  <w:sz w:val="22"/>
                  <w:szCs w:val="22"/>
                </w:rPr>
                <w:t>Total(gross)</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5BC87853" w14:textId="77777777" w:rsidR="000F76BA" w:rsidRDefault="000F76BA" w:rsidP="00B438E4">
            <w:pPr>
              <w:spacing w:before="100" w:after="100"/>
              <w:ind w:left="100" w:right="100"/>
              <w:jc w:val="right"/>
              <w:rPr>
                <w:ins w:id="723" w:author="Utku B. Demir" w:date="2022-03-04T07:20:00Z"/>
              </w:rPr>
            </w:pPr>
            <w:ins w:id="724" w:author="Utku B. Demir" w:date="2022-03-04T07:20:00Z">
              <w:r>
                <w:rPr>
                  <w:rFonts w:ascii="Helvetica" w:eastAsia="Helvetica" w:hAnsi="Helvetica" w:cs="Helvetica"/>
                  <w:color w:val="000000"/>
                  <w:sz w:val="22"/>
                  <w:szCs w:val="22"/>
                </w:rPr>
                <w:t>400</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34BCF912" w14:textId="77777777" w:rsidR="000F76BA" w:rsidRDefault="000F76BA" w:rsidP="00B438E4">
            <w:pPr>
              <w:spacing w:before="100" w:after="100"/>
              <w:ind w:left="100" w:right="100"/>
              <w:jc w:val="right"/>
              <w:rPr>
                <w:ins w:id="725" w:author="Utku B. Demir" w:date="2022-03-04T07:20:00Z"/>
              </w:rPr>
            </w:pPr>
            <w:ins w:id="726" w:author="Utku B. Demir" w:date="2022-03-04T07:20:00Z">
              <w:r>
                <w:rPr>
                  <w:rFonts w:ascii="Helvetica" w:eastAsia="Helvetica" w:hAnsi="Helvetica" w:cs="Helvetica"/>
                  <w:color w:val="000000"/>
                  <w:sz w:val="22"/>
                  <w:szCs w:val="22"/>
                </w:rPr>
                <w:t>100%</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50ABF71D" w14:textId="77777777" w:rsidR="000F76BA" w:rsidRDefault="000F76BA" w:rsidP="00B438E4">
            <w:pPr>
              <w:spacing w:before="100" w:after="100"/>
              <w:ind w:left="100" w:right="100"/>
              <w:jc w:val="right"/>
              <w:rPr>
                <w:ins w:id="727" w:author="Utku B. Demir" w:date="2022-03-04T07:20:00Z"/>
              </w:rPr>
            </w:pPr>
            <w:ins w:id="728" w:author="Utku B. Demir" w:date="2022-03-04T07:20:00Z">
              <w:r>
                <w:rPr>
                  <w:rFonts w:ascii="Helvetica" w:eastAsia="Helvetica" w:hAnsi="Helvetica" w:cs="Helvetica"/>
                  <w:color w:val="000000"/>
                  <w:sz w:val="22"/>
                  <w:szCs w:val="22"/>
                </w:rPr>
                <w:t>400</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7033E9A0" w14:textId="77777777" w:rsidR="000F76BA" w:rsidRDefault="000F76BA" w:rsidP="00B438E4">
            <w:pPr>
              <w:spacing w:before="100" w:after="100"/>
              <w:ind w:left="100" w:right="100"/>
              <w:jc w:val="right"/>
              <w:rPr>
                <w:ins w:id="729" w:author="Utku B. Demir" w:date="2022-03-04T07:20:00Z"/>
              </w:rPr>
            </w:pPr>
            <w:ins w:id="730" w:author="Utku B. Demir" w:date="2022-03-04T07:20:00Z">
              <w:r>
                <w:rPr>
                  <w:rFonts w:ascii="Helvetica" w:eastAsia="Helvetica" w:hAnsi="Helvetica" w:cs="Helvetica"/>
                  <w:color w:val="000000"/>
                  <w:sz w:val="22"/>
                  <w:szCs w:val="22"/>
                </w:rPr>
                <w:t>100.00%</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2969404" w14:textId="77777777" w:rsidR="000F76BA" w:rsidRDefault="000F76BA" w:rsidP="00B438E4">
            <w:pPr>
              <w:spacing w:before="100" w:after="100"/>
              <w:ind w:left="100" w:right="100"/>
              <w:jc w:val="right"/>
              <w:rPr>
                <w:ins w:id="731" w:author="Utku B. Demir" w:date="2022-03-04T07:20:00Z"/>
              </w:rPr>
            </w:pPr>
            <w:ins w:id="732" w:author="Utku B. Demir" w:date="2022-03-04T07:20:00Z">
              <w:r>
                <w:rPr>
                  <w:rFonts w:ascii="Helvetica" w:eastAsia="Helvetica" w:hAnsi="Helvetica" w:cs="Helvetica"/>
                  <w:color w:val="000000"/>
                  <w:sz w:val="22"/>
                  <w:szCs w:val="22"/>
                </w:rPr>
                <w:t>400</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35B91EB7" w14:textId="77777777" w:rsidR="000F76BA" w:rsidRDefault="000F76BA" w:rsidP="00B438E4">
            <w:pPr>
              <w:spacing w:before="100" w:after="100"/>
              <w:ind w:left="100" w:right="100"/>
              <w:jc w:val="right"/>
              <w:rPr>
                <w:ins w:id="733" w:author="Utku B. Demir" w:date="2022-03-04T07:20:00Z"/>
              </w:rPr>
            </w:pPr>
            <w:ins w:id="734" w:author="Utku B. Demir" w:date="2022-03-04T07:20:00Z">
              <w:r>
                <w:rPr>
                  <w:rFonts w:ascii="Helvetica" w:eastAsia="Helvetica" w:hAnsi="Helvetica" w:cs="Helvetica"/>
                  <w:color w:val="000000"/>
                  <w:sz w:val="22"/>
                  <w:szCs w:val="22"/>
                </w:rPr>
                <w:t>100.00%</w:t>
              </w:r>
            </w:ins>
          </w:p>
        </w:tc>
      </w:tr>
    </w:tbl>
    <w:p w14:paraId="4924BD2E" w14:textId="77777777" w:rsidR="000F76BA" w:rsidRPr="008E1C19" w:rsidRDefault="000F76BA" w:rsidP="00976ECE">
      <w:pPr>
        <w:pStyle w:val="BodyText"/>
        <w:rPr>
          <w:lang w:val="en-GB"/>
        </w:rPr>
      </w:pPr>
    </w:p>
    <w:p w14:paraId="24986C95" w14:textId="6E74EDA3" w:rsidR="00976ECE" w:rsidRPr="008E1C19" w:rsidRDefault="00976ECE" w:rsidP="00976ECE">
      <w:pPr>
        <w:pStyle w:val="BodyText"/>
        <w:rPr>
          <w:lang w:val="en-GB"/>
        </w:rPr>
      </w:pPr>
      <w:r w:rsidRPr="008E1C19">
        <w:rPr>
          <w:lang w:val="en-GB"/>
        </w:rPr>
        <w:t>The type of motivation that drive</w:t>
      </w:r>
      <w:r>
        <w:rPr>
          <w:lang w:val="en-GB"/>
        </w:rPr>
        <w:t>s</w:t>
      </w:r>
      <w:r w:rsidRPr="008E1C19">
        <w:rPr>
          <w:lang w:val="en-GB"/>
        </w:rPr>
        <w:t xml:space="preserve"> </w:t>
      </w:r>
      <w:del w:id="735" w:author="Neuhuber, Tatjana" w:date="2022-02-25T11:20:00Z">
        <w:r w:rsidRPr="008E1C19" w:rsidDel="001F0082">
          <w:rPr>
            <w:lang w:val="en-GB"/>
          </w:rPr>
          <w:delText xml:space="preserve">academicians </w:delText>
        </w:r>
      </w:del>
      <w:ins w:id="736" w:author="Neuhuber, Tatjana" w:date="2022-02-25T11:20:00Z">
        <w:r w:rsidR="001F0082">
          <w:rPr>
            <w:lang w:val="en-GB"/>
          </w:rPr>
          <w:t>academics</w:t>
        </w:r>
        <w:r w:rsidR="001F0082" w:rsidRPr="008E1C19">
          <w:rPr>
            <w:lang w:val="en-GB"/>
          </w:rPr>
          <w:t xml:space="preserve"> </w:t>
        </w:r>
      </w:ins>
      <w:r w:rsidRPr="008E1C19">
        <w:rPr>
          <w:lang w:val="en-GB"/>
        </w:rPr>
        <w:t xml:space="preserve">to conduct research is an important indicator of the content, structure, and results of the study. The initial motivation types are measured in the survey </w:t>
      </w:r>
      <w:del w:id="737" w:author="Neuhuber, Tatjana" w:date="2022-02-25T11:20:00Z">
        <w:r w:rsidRPr="008E1C19" w:rsidDel="001F0082">
          <w:rPr>
            <w:lang w:val="en-GB"/>
          </w:rPr>
          <w:delText xml:space="preserve">under </w:delText>
        </w:r>
      </w:del>
      <w:ins w:id="738" w:author="Neuhuber, Tatjana" w:date="2022-02-25T11:20:00Z">
        <w:r w:rsidR="001F0082">
          <w:rPr>
            <w:lang w:val="en-GB"/>
          </w:rPr>
          <w:t>using</w:t>
        </w:r>
        <w:r w:rsidR="001F0082" w:rsidRPr="008E1C19">
          <w:rPr>
            <w:lang w:val="en-GB"/>
          </w:rPr>
          <w:t xml:space="preserve"> </w:t>
        </w:r>
      </w:ins>
      <w:ins w:id="739" w:author="Katharina Koller" w:date="2022-02-25T09:59:00Z">
        <w:r w:rsidR="00456ED1">
          <w:rPr>
            <w:lang w:val="en-GB"/>
          </w:rPr>
          <w:t>three</w:t>
        </w:r>
      </w:ins>
      <w:del w:id="740" w:author="Katharina Koller" w:date="2022-02-25T09:59:00Z">
        <w:r w:rsidRPr="008E1C19" w:rsidDel="00456ED1">
          <w:rPr>
            <w:lang w:val="en-GB"/>
          </w:rPr>
          <w:delText>3</w:delText>
        </w:r>
      </w:del>
      <w:r w:rsidRPr="008E1C19">
        <w:rPr>
          <w:lang w:val="en-GB"/>
        </w:rPr>
        <w:t xml:space="preserve"> main categories, namely, motivation to </w:t>
      </w:r>
      <w:r w:rsidRPr="008E1C19">
        <w:rPr>
          <w:i/>
          <w:iCs/>
          <w:lang w:val="en-GB"/>
        </w:rPr>
        <w:t xml:space="preserve">better understand a natural, technical, economic, or social phenomenon </w:t>
      </w:r>
      <w:r w:rsidRPr="008E1C19">
        <w:rPr>
          <w:lang w:val="en-GB"/>
        </w:rPr>
        <w:t xml:space="preserve">(purely academic motivation), to </w:t>
      </w:r>
      <w:r w:rsidRPr="008E1C19">
        <w:rPr>
          <w:i/>
          <w:iCs/>
          <w:lang w:val="en-GB"/>
        </w:rPr>
        <w:t xml:space="preserve">directly address a natural, technical, economic, or social problem, </w:t>
      </w:r>
      <w:r w:rsidRPr="008E1C19">
        <w:rPr>
          <w:lang w:val="en-GB"/>
        </w:rPr>
        <w:t xml:space="preserve">to </w:t>
      </w:r>
      <w:r w:rsidRPr="008E1C19">
        <w:rPr>
          <w:i/>
          <w:iCs/>
          <w:lang w:val="en-GB"/>
        </w:rPr>
        <w:t>improve the human condition/welfare</w:t>
      </w:r>
      <w:r w:rsidRPr="008E1C19">
        <w:rPr>
          <w:lang w:val="en-GB"/>
        </w:rPr>
        <w:t xml:space="preserve"> (non-academic motivation). </w:t>
      </w:r>
    </w:p>
    <w:p w14:paraId="068A5F8F" w14:textId="77777777" w:rsidR="00976ECE" w:rsidRPr="008E1C19" w:rsidRDefault="00976ECE" w:rsidP="00976ECE">
      <w:pPr>
        <w:pStyle w:val="BodyText"/>
        <w:rPr>
          <w:lang w:val="en-GB"/>
        </w:rPr>
      </w:pPr>
      <w:r>
        <w:rPr>
          <w:lang w:val="en-GB"/>
        </w:rPr>
        <w:t>The p</w:t>
      </w:r>
      <w:r w:rsidRPr="008E1C19">
        <w:rPr>
          <w:lang w:val="en-GB"/>
        </w:rPr>
        <w:t>urely academic motivation was strongly emphas</w:t>
      </w:r>
      <w:r>
        <w:rPr>
          <w:lang w:val="en-GB"/>
        </w:rPr>
        <w:t>ise</w:t>
      </w:r>
      <w:r w:rsidRPr="008E1C19">
        <w:rPr>
          <w:lang w:val="en-GB"/>
        </w:rPr>
        <w:t>d in the survey results, 84</w:t>
      </w:r>
      <w:r>
        <w:rPr>
          <w:lang w:val="en-GB"/>
        </w:rPr>
        <w:t> </w:t>
      </w:r>
      <w:r w:rsidRPr="008E1C19">
        <w:rPr>
          <w:lang w:val="en-GB"/>
        </w:rPr>
        <w:t>% of the survey respondents marked academic motivation greater or equal to 7 on a scale between 0 and 10.</w:t>
      </w:r>
      <w:r>
        <w:rPr>
          <w:lang w:val="en-GB"/>
        </w:rPr>
        <w:t xml:space="preserve"> This</w:t>
      </w:r>
      <w:r w:rsidRPr="008E1C19">
        <w:rPr>
          <w:lang w:val="en-GB"/>
        </w:rPr>
        <w:t xml:space="preserve"> </w:t>
      </w:r>
      <w:r>
        <w:rPr>
          <w:lang w:val="en-GB"/>
        </w:rPr>
        <w:t>was f</w:t>
      </w:r>
      <w:r w:rsidRPr="008E1C19">
        <w:rPr>
          <w:lang w:val="en-GB"/>
        </w:rPr>
        <w:t>ollowed by motivation to directly address a problem with 64</w:t>
      </w:r>
      <w:r>
        <w:rPr>
          <w:lang w:val="en-GB"/>
        </w:rPr>
        <w:t> </w:t>
      </w:r>
      <w:r w:rsidRPr="008E1C19">
        <w:rPr>
          <w:lang w:val="en-GB"/>
        </w:rPr>
        <w:t>% of the respondents not</w:t>
      </w:r>
      <w:r>
        <w:rPr>
          <w:lang w:val="en-GB"/>
        </w:rPr>
        <w:t>ing</w:t>
      </w:r>
      <w:r w:rsidRPr="008E1C19">
        <w:rPr>
          <w:lang w:val="en-GB"/>
        </w:rPr>
        <w:t xml:space="preserve"> equal</w:t>
      </w:r>
      <w:r>
        <w:rPr>
          <w:lang w:val="en-GB"/>
        </w:rPr>
        <w:t xml:space="preserve"> to</w:t>
      </w:r>
      <w:r w:rsidRPr="008E1C19">
        <w:rPr>
          <w:lang w:val="en-GB"/>
        </w:rPr>
        <w:t xml:space="preserve"> or higher </w:t>
      </w:r>
      <w:r>
        <w:rPr>
          <w:highlight w:val="yellow"/>
          <w:lang w:val="en-GB"/>
        </w:rPr>
        <w:t xml:space="preserve">levels </w:t>
      </w:r>
      <w:r w:rsidRPr="008E1C19">
        <w:rPr>
          <w:lang w:val="en-GB"/>
        </w:rPr>
        <w:t>than 7. Improving the human condition/welfare, the purely non-academic motivation, was more balanced in comparison. 35</w:t>
      </w:r>
      <w:r>
        <w:rPr>
          <w:lang w:val="en-GB"/>
        </w:rPr>
        <w:t> </w:t>
      </w:r>
      <w:r w:rsidRPr="008E1C19">
        <w:rPr>
          <w:lang w:val="en-GB"/>
        </w:rPr>
        <w:t xml:space="preserve">% of the respondents replied with </w:t>
      </w:r>
      <w:r>
        <w:rPr>
          <w:highlight w:val="yellow"/>
          <w:lang w:val="en-GB"/>
        </w:rPr>
        <w:t>levels</w:t>
      </w:r>
      <w:r w:rsidRPr="008E1C19">
        <w:rPr>
          <w:lang w:val="en-GB"/>
        </w:rPr>
        <w:t xml:space="preserve"> equal </w:t>
      </w:r>
      <w:r>
        <w:rPr>
          <w:lang w:val="en-GB"/>
        </w:rPr>
        <w:t xml:space="preserve">to </w:t>
      </w:r>
      <w:r w:rsidRPr="008E1C19">
        <w:rPr>
          <w:lang w:val="en-GB"/>
        </w:rPr>
        <w:t>or smaller than 3 and 45</w:t>
      </w:r>
      <w:r>
        <w:rPr>
          <w:lang w:val="en-GB"/>
        </w:rPr>
        <w:t> </w:t>
      </w:r>
      <w:r w:rsidRPr="008E1C19">
        <w:rPr>
          <w:lang w:val="en-GB"/>
        </w:rPr>
        <w:t xml:space="preserve">% with </w:t>
      </w:r>
      <w:r>
        <w:rPr>
          <w:highlight w:val="yellow"/>
          <w:lang w:val="en-GB"/>
        </w:rPr>
        <w:t>levels</w:t>
      </w:r>
      <w:r w:rsidRPr="008E1C19">
        <w:rPr>
          <w:lang w:val="en-GB"/>
        </w:rPr>
        <w:t xml:space="preserve"> equal</w:t>
      </w:r>
      <w:r>
        <w:rPr>
          <w:lang w:val="en-GB"/>
        </w:rPr>
        <w:t xml:space="preserve"> to</w:t>
      </w:r>
      <w:r w:rsidRPr="008E1C19">
        <w:rPr>
          <w:lang w:val="en-GB"/>
        </w:rPr>
        <w:t xml:space="preserve"> or higher than 7 in terms of improving the human condition/welfare being one of the main motivations in their research project.</w:t>
      </w:r>
    </w:p>
    <w:p w14:paraId="058092BF" w14:textId="7B9898DA" w:rsidR="00976ECE" w:rsidRPr="008E1C19" w:rsidRDefault="00976ECE" w:rsidP="00976ECE">
      <w:pPr>
        <w:pStyle w:val="BodyText"/>
        <w:rPr>
          <w:lang w:val="en-GB"/>
        </w:rPr>
      </w:pPr>
      <w:r w:rsidRPr="008E1C19">
        <w:rPr>
          <w:lang w:val="en-GB"/>
        </w:rPr>
        <w:t xml:space="preserve">Social innovation does not </w:t>
      </w:r>
      <w:del w:id="741" w:author="Katharina Koller" w:date="2022-02-25T10:01:00Z">
        <w:r w:rsidRPr="008E1C19" w:rsidDel="00985C01">
          <w:rPr>
            <w:lang w:val="en-GB"/>
          </w:rPr>
          <w:delText>necessarily be</w:delText>
        </w:r>
      </w:del>
      <w:ins w:id="742" w:author="Katharina Koller" w:date="2022-02-25T10:01:00Z">
        <w:r w:rsidR="00985C01">
          <w:rPr>
            <w:lang w:val="en-GB"/>
          </w:rPr>
          <w:t>need to be</w:t>
        </w:r>
      </w:ins>
      <w:r w:rsidRPr="008E1C19">
        <w:rPr>
          <w:lang w:val="en-GB"/>
        </w:rPr>
        <w:t xml:space="preserve"> driven by </w:t>
      </w:r>
      <w:ins w:id="743" w:author="Katharina Koller" w:date="2022-02-25T10:01:00Z">
        <w:r w:rsidR="00985C01">
          <w:rPr>
            <w:lang w:val="en-GB"/>
          </w:rPr>
          <w:t xml:space="preserve">a </w:t>
        </w:r>
      </w:ins>
      <w:proofErr w:type="gramStart"/>
      <w:r w:rsidRPr="008E1C19">
        <w:rPr>
          <w:lang w:val="en-GB"/>
        </w:rPr>
        <w:t>socially</w:t>
      </w:r>
      <w:r>
        <w:rPr>
          <w:lang w:val="en-GB"/>
        </w:rPr>
        <w:t>-</w:t>
      </w:r>
      <w:r w:rsidRPr="008E1C19">
        <w:rPr>
          <w:lang w:val="en-GB"/>
        </w:rPr>
        <w:t>oriented</w:t>
      </w:r>
      <w:proofErr w:type="gramEnd"/>
      <w:r w:rsidRPr="008E1C19">
        <w:rPr>
          <w:lang w:val="en-GB"/>
        </w:rPr>
        <w:t xml:space="preserve"> motivation; purely academic research questions can lead to socially innovative outcomes as well.  However, [</w:t>
      </w:r>
      <w:commentRangeStart w:id="744"/>
      <w:r w:rsidRPr="008E1C19">
        <w:rPr>
          <w:lang w:val="en-GB"/>
        </w:rPr>
        <w:t>H</w:t>
      </w:r>
      <w:commentRangeEnd w:id="744"/>
      <w:r w:rsidRPr="008E1C19">
        <w:rPr>
          <w:rStyle w:val="CommentReference"/>
          <w:lang w:val="en-GB"/>
        </w:rPr>
        <w:commentReference w:id="744"/>
      </w:r>
      <w:r w:rsidRPr="008E1C19">
        <w:rPr>
          <w:lang w:val="en-GB"/>
        </w:rPr>
        <w:t xml:space="preserve">] we are expecting a significant correlation between the motivation to improve </w:t>
      </w:r>
      <w:r>
        <w:rPr>
          <w:lang w:val="en-GB"/>
        </w:rPr>
        <w:t xml:space="preserve">the </w:t>
      </w:r>
      <w:r w:rsidRPr="008E1C19">
        <w:rPr>
          <w:lang w:val="en-GB"/>
        </w:rPr>
        <w:t>human condition/</w:t>
      </w:r>
      <w:del w:id="745" w:author="Katharina Koller" w:date="2022-02-25T10:01:00Z">
        <w:r w:rsidRPr="008E1C19" w:rsidDel="00011B67">
          <w:rPr>
            <w:lang w:val="en-GB"/>
          </w:rPr>
          <w:delText xml:space="preserve"> </w:delText>
        </w:r>
      </w:del>
      <w:r w:rsidRPr="008E1C19">
        <w:rPr>
          <w:lang w:val="en-GB"/>
        </w:rPr>
        <w:t>welfare and the following outcome types</w:t>
      </w:r>
      <w:r w:rsidRPr="008E1C19">
        <w:rPr>
          <w:rStyle w:val="FootnoteReference"/>
          <w:lang w:val="en-GB"/>
        </w:rPr>
        <w:footnoteReference w:id="10"/>
      </w:r>
      <w:r w:rsidRPr="008E1C19">
        <w:rPr>
          <w:lang w:val="en-GB"/>
        </w:rPr>
        <w:t xml:space="preserve"> that indicate the direct contribution of the project results to new or better services, products, processes, or ways of doing things that were targeted towards:</w:t>
      </w:r>
    </w:p>
    <w:p w14:paraId="308A59CB" w14:textId="77777777" w:rsidR="00976ECE" w:rsidRPr="008E1C19" w:rsidRDefault="00976ECE" w:rsidP="00976ECE">
      <w:pPr>
        <w:pStyle w:val="BodyText"/>
        <w:numPr>
          <w:ilvl w:val="0"/>
          <w:numId w:val="2"/>
        </w:numPr>
        <w:rPr>
          <w:lang w:val="en-GB"/>
        </w:rPr>
      </w:pPr>
      <w:r w:rsidRPr="008E1C19">
        <w:rPr>
          <w:lang w:val="en-GB"/>
        </w:rPr>
        <w:t>the general population,</w:t>
      </w:r>
    </w:p>
    <w:p w14:paraId="46A38142" w14:textId="77777777" w:rsidR="00976ECE" w:rsidRPr="008E1C19" w:rsidRDefault="00976ECE" w:rsidP="00976ECE">
      <w:pPr>
        <w:pStyle w:val="BodyText"/>
        <w:numPr>
          <w:ilvl w:val="0"/>
          <w:numId w:val="2"/>
        </w:numPr>
        <w:rPr>
          <w:lang w:val="en-GB"/>
        </w:rPr>
      </w:pPr>
      <w:r w:rsidRPr="008E1C19">
        <w:rPr>
          <w:lang w:val="en-GB"/>
        </w:rPr>
        <w:t>specific social groups (e.g., women/men/non-binary, youth/elderly; migrants; or minorities/indigenous people),</w:t>
      </w:r>
    </w:p>
    <w:p w14:paraId="09A2A9E1" w14:textId="77777777" w:rsidR="00976ECE" w:rsidRPr="008E1C19" w:rsidRDefault="00976ECE" w:rsidP="00976ECE">
      <w:pPr>
        <w:pStyle w:val="BodyText"/>
        <w:numPr>
          <w:ilvl w:val="0"/>
          <w:numId w:val="2"/>
        </w:numPr>
        <w:rPr>
          <w:lang w:val="en-GB"/>
        </w:rPr>
      </w:pPr>
      <w:r w:rsidRPr="008E1C19">
        <w:rPr>
          <w:lang w:val="en-GB"/>
        </w:rPr>
        <w:t>NGOs, advocacy, or other civil society groups.</w:t>
      </w:r>
    </w:p>
    <w:p w14:paraId="405BDB9A" w14:textId="77777777" w:rsidR="00976ECE" w:rsidRPr="008E1C19" w:rsidRDefault="00976ECE" w:rsidP="00976ECE">
      <w:pPr>
        <w:pStyle w:val="BodyText"/>
        <w:keepNext/>
        <w:rPr>
          <w:lang w:val="en-GB"/>
        </w:rPr>
      </w:pPr>
      <w:r w:rsidRPr="008E1C19">
        <w:rPr>
          <w:noProof/>
          <w:lang w:val="de-DE" w:eastAsia="de-DE"/>
        </w:rPr>
        <w:drawing>
          <wp:inline distT="0" distB="0" distL="0" distR="0" wp14:anchorId="6BF7E1BF" wp14:editId="1F9C4B82">
            <wp:extent cx="5731510" cy="171958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31510" cy="1719580"/>
                    </a:xfrm>
                    <a:prstGeom prst="rect">
                      <a:avLst/>
                    </a:prstGeom>
                  </pic:spPr>
                </pic:pic>
              </a:graphicData>
            </a:graphic>
          </wp:inline>
        </w:drawing>
      </w:r>
    </w:p>
    <w:p w14:paraId="1F048BFF" w14:textId="7BE6CD45" w:rsidR="00976ECE" w:rsidRPr="008E1C19" w:rsidRDefault="00976ECE" w:rsidP="00976ECE">
      <w:pPr>
        <w:pStyle w:val="Caption"/>
        <w:rPr>
          <w:lang w:val="en-GB"/>
        </w:rPr>
      </w:pPr>
      <w:r w:rsidRPr="008E1C19">
        <w:rPr>
          <w:lang w:val="en-GB"/>
        </w:rPr>
        <w:t xml:space="preserve">Figure </w:t>
      </w:r>
      <w:ins w:id="746"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747" w:author="Utku B. Demir" w:date="2022-03-03T23:27:00Z">
        <w:r w:rsidR="00AD4DD6">
          <w:rPr>
            <w:noProof/>
            <w:lang w:val="en-GB"/>
          </w:rPr>
          <w:t>7</w:t>
        </w:r>
        <w:r w:rsidR="00AD4DD6">
          <w:rPr>
            <w:lang w:val="en-GB"/>
          </w:rPr>
          <w:fldChar w:fldCharType="end"/>
        </w:r>
      </w:ins>
      <w:del w:id="748"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7</w:delText>
        </w:r>
        <w:r w:rsidRPr="008E1C19" w:rsidDel="00AD4DD6">
          <w:rPr>
            <w:lang w:val="en-GB"/>
          </w:rPr>
          <w:fldChar w:fldCharType="end"/>
        </w:r>
      </w:del>
      <w:r w:rsidRPr="008E1C19">
        <w:rPr>
          <w:lang w:val="en-GB"/>
        </w:rPr>
        <w:t xml:space="preserve">: Relation between the motivation to improve </w:t>
      </w:r>
      <w:r>
        <w:rPr>
          <w:lang w:val="en-GB"/>
        </w:rPr>
        <w:t xml:space="preserve">the </w:t>
      </w:r>
      <w:r w:rsidRPr="008E1C19">
        <w:rPr>
          <w:lang w:val="en-GB"/>
        </w:rPr>
        <w:t>human condition/welfare and the direct contribution of the project results towards...</w:t>
      </w:r>
    </w:p>
    <w:p w14:paraId="0C7B8271" w14:textId="77777777" w:rsidR="00976ECE" w:rsidRPr="008E1C19" w:rsidRDefault="00976ECE" w:rsidP="00976ECE">
      <w:pPr>
        <w:rPr>
          <w:lang w:val="en-GB"/>
        </w:rPr>
      </w:pPr>
    </w:p>
    <w:p w14:paraId="7947E37E" w14:textId="77777777" w:rsidR="00976ECE" w:rsidRPr="008E1C19" w:rsidRDefault="00976ECE" w:rsidP="00976ECE">
      <w:pPr>
        <w:rPr>
          <w:lang w:val="en-GB"/>
        </w:rPr>
      </w:pPr>
      <w:r w:rsidRPr="008E1C19">
        <w:rPr>
          <w:lang w:val="en-GB"/>
        </w:rPr>
        <w:t>Motivation to improve</w:t>
      </w:r>
      <w:r>
        <w:rPr>
          <w:lang w:val="en-GB"/>
        </w:rPr>
        <w:t xml:space="preserve"> the</w:t>
      </w:r>
      <w:r w:rsidRPr="008E1C19">
        <w:rPr>
          <w:lang w:val="en-GB"/>
        </w:rPr>
        <w:t xml:space="preserve"> human condition shows statistically significant correlations with each of the outcome variables (p-values &lt; 0.05). The strongest correlation is a moderate positive correlation with the direct contribution to new or better services, products, </w:t>
      </w:r>
      <w:r w:rsidRPr="008E1C19">
        <w:rPr>
          <w:lang w:val="en-GB"/>
        </w:rPr>
        <w:lastRenderedPageBreak/>
        <w:t>processes, or ways of doing things that were targeted towards the general population (rho = ~0.</w:t>
      </w:r>
      <w:commentRangeStart w:id="749"/>
      <w:r w:rsidRPr="008E1C19">
        <w:rPr>
          <w:lang w:val="en-GB"/>
        </w:rPr>
        <w:t>5</w:t>
      </w:r>
      <w:commentRangeEnd w:id="749"/>
      <w:r w:rsidRPr="008E1C19">
        <w:rPr>
          <w:rStyle w:val="CommentReference"/>
          <w:lang w:val="en-GB"/>
        </w:rPr>
        <w:commentReference w:id="749"/>
      </w:r>
      <w:r w:rsidRPr="008E1C19">
        <w:rPr>
          <w:lang w:val="en-GB"/>
        </w:rPr>
        <w:t>).</w:t>
      </w:r>
    </w:p>
    <w:p w14:paraId="55EF4CB0" w14:textId="77777777" w:rsidR="00976ECE" w:rsidRPr="008E1C19" w:rsidRDefault="00976ECE" w:rsidP="00976ECE">
      <w:pPr>
        <w:rPr>
          <w:lang w:val="en-GB"/>
        </w:rPr>
      </w:pPr>
      <w:r w:rsidRPr="008E1C19">
        <w:rPr>
          <w:lang w:val="en-GB"/>
        </w:rPr>
        <w:t xml:space="preserve"> </w:t>
      </w:r>
    </w:p>
    <w:p w14:paraId="585DD5C6" w14:textId="77777777" w:rsidR="00976ECE" w:rsidRPr="008E1C19" w:rsidRDefault="00976ECE" w:rsidP="00976ECE">
      <w:pPr>
        <w:pStyle w:val="Heading2"/>
        <w:rPr>
          <w:lang w:val="en-GB"/>
        </w:rPr>
      </w:pPr>
      <w:r>
        <w:rPr>
          <w:lang w:val="en-GB"/>
        </w:rPr>
        <w:t>Intention to benefit non-academic world</w:t>
      </w:r>
    </w:p>
    <w:p w14:paraId="22DF04F8" w14:textId="77777777" w:rsidR="00976ECE" w:rsidRPr="008E1C19" w:rsidRDefault="00976ECE" w:rsidP="00976ECE">
      <w:pPr>
        <w:pStyle w:val="Caption"/>
        <w:keepNext/>
        <w:rPr>
          <w:lang w:val="en-GB"/>
        </w:rPr>
      </w:pPr>
      <w:r w:rsidRPr="008E1C19">
        <w:rPr>
          <w:noProof/>
          <w:lang w:val="de-DE" w:eastAsia="de-DE"/>
        </w:rPr>
        <w:drawing>
          <wp:inline distT="0" distB="0" distL="0" distR="0" wp14:anchorId="4A097C17" wp14:editId="68EA4B3B">
            <wp:extent cx="5731510" cy="2865755"/>
            <wp:effectExtent l="0" t="0" r="0" b="444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31510" cy="2865755"/>
                    </a:xfrm>
                    <a:prstGeom prst="rect">
                      <a:avLst/>
                    </a:prstGeom>
                  </pic:spPr>
                </pic:pic>
              </a:graphicData>
            </a:graphic>
          </wp:inline>
        </w:drawing>
      </w:r>
    </w:p>
    <w:p w14:paraId="60CE511E" w14:textId="3713AD44" w:rsidR="00976ECE" w:rsidRPr="008E1C19" w:rsidRDefault="00976ECE" w:rsidP="00976ECE">
      <w:pPr>
        <w:pStyle w:val="Caption"/>
        <w:rPr>
          <w:lang w:val="en-GB"/>
        </w:rPr>
      </w:pPr>
      <w:r w:rsidRPr="008E1C19">
        <w:rPr>
          <w:lang w:val="en-GB"/>
        </w:rPr>
        <w:t xml:space="preserve">Figure </w:t>
      </w:r>
      <w:ins w:id="750"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751" w:author="Utku B. Demir" w:date="2022-03-03T23:27:00Z">
        <w:r w:rsidR="00AD4DD6">
          <w:rPr>
            <w:noProof/>
            <w:lang w:val="en-GB"/>
          </w:rPr>
          <w:t>8</w:t>
        </w:r>
        <w:r w:rsidR="00AD4DD6">
          <w:rPr>
            <w:lang w:val="en-GB"/>
          </w:rPr>
          <w:fldChar w:fldCharType="end"/>
        </w:r>
      </w:ins>
      <w:del w:id="752"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8</w:delText>
        </w:r>
        <w:r w:rsidRPr="008E1C19" w:rsidDel="00AD4DD6">
          <w:rPr>
            <w:lang w:val="en-GB"/>
          </w:rPr>
          <w:fldChar w:fldCharType="end"/>
        </w:r>
      </w:del>
      <w:r w:rsidRPr="008E1C19">
        <w:rPr>
          <w:lang w:val="en-GB"/>
        </w:rPr>
        <w:t>: Distribution of impulses from the non-academic world</w:t>
      </w:r>
    </w:p>
    <w:p w14:paraId="660AE07C" w14:textId="77777777" w:rsidR="00976ECE" w:rsidRPr="008E1C19" w:rsidRDefault="00976ECE" w:rsidP="00976ECE">
      <w:pPr>
        <w:rPr>
          <w:lang w:val="en-GB"/>
        </w:rPr>
      </w:pPr>
      <w:commentRangeStart w:id="753"/>
      <w:r w:rsidRPr="008E1C19">
        <w:rPr>
          <w:lang w:val="en-GB"/>
        </w:rPr>
        <w:t xml:space="preserve">Following the non-academic motivation to conduct research, the variable </w:t>
      </w:r>
      <w:r w:rsidRPr="006D5A86">
        <w:rPr>
          <w:i/>
          <w:iCs/>
          <w:lang w:val="en-GB"/>
          <w:rPrChange w:id="754" w:author="Katharina Koller" w:date="2022-02-25T10:02:00Z">
            <w:rPr>
              <w:lang w:val="en-GB"/>
            </w:rPr>
          </w:rPrChange>
        </w:rPr>
        <w:t>impulses from the non-academic world</w:t>
      </w:r>
      <w:r w:rsidRPr="008E1C19">
        <w:rPr>
          <w:lang w:val="en-GB"/>
        </w:rPr>
        <w:t xml:space="preserve"> targeted the research projects deliberatively designed to benefit a specific non-academic societal group. </w:t>
      </w:r>
      <w:commentRangeEnd w:id="753"/>
      <w:r w:rsidR="004F5362">
        <w:rPr>
          <w:rStyle w:val="CommentReference"/>
        </w:rPr>
        <w:commentReference w:id="753"/>
      </w:r>
      <w:r w:rsidRPr="008E1C19">
        <w:rPr>
          <w:lang w:val="en-GB"/>
        </w:rPr>
        <w:t>In this sense, the strive towards societal benefit is more emphas</w:t>
      </w:r>
      <w:r>
        <w:rPr>
          <w:lang w:val="en-GB"/>
        </w:rPr>
        <w:t>ise</w:t>
      </w:r>
      <w:r w:rsidRPr="008E1C19">
        <w:rPr>
          <w:lang w:val="en-GB"/>
        </w:rPr>
        <w:t xml:space="preserve">d in this </w:t>
      </w:r>
      <w:proofErr w:type="gramStart"/>
      <w:r w:rsidRPr="008E1C19">
        <w:rPr>
          <w:lang w:val="en-GB"/>
        </w:rPr>
        <w:t>particular survey</w:t>
      </w:r>
      <w:proofErr w:type="gramEnd"/>
      <w:r w:rsidRPr="008E1C19">
        <w:rPr>
          <w:lang w:val="en-GB"/>
        </w:rPr>
        <w:t xml:space="preserve"> question. Approximately 37</w:t>
      </w:r>
      <w:r>
        <w:rPr>
          <w:lang w:val="en-GB"/>
        </w:rPr>
        <w:t> </w:t>
      </w:r>
      <w:r w:rsidRPr="008E1C19">
        <w:rPr>
          <w:lang w:val="en-GB"/>
        </w:rPr>
        <w:t>% of the respondents not</w:t>
      </w:r>
      <w:r>
        <w:rPr>
          <w:lang w:val="en-GB"/>
        </w:rPr>
        <w:t>e</w:t>
      </w:r>
      <w:r w:rsidRPr="008E1C19">
        <w:rPr>
          <w:lang w:val="en-GB"/>
        </w:rPr>
        <w:t xml:space="preserve"> that their projects </w:t>
      </w:r>
      <w:r>
        <w:rPr>
          <w:lang w:val="en-GB"/>
        </w:rPr>
        <w:t>were not</w:t>
      </w:r>
      <w:r w:rsidRPr="008E1C19">
        <w:rPr>
          <w:lang w:val="en-GB"/>
        </w:rPr>
        <w:t xml:space="preserve"> specifically designed to benefit a social group. Almost </w:t>
      </w:r>
      <w:proofErr w:type="gramStart"/>
      <w:r w:rsidRPr="008E1C19">
        <w:rPr>
          <w:lang w:val="en-GB"/>
        </w:rPr>
        <w:t>exactly the same</w:t>
      </w:r>
      <w:proofErr w:type="gramEnd"/>
      <w:r w:rsidRPr="008E1C19">
        <w:rPr>
          <w:lang w:val="en-GB"/>
        </w:rPr>
        <w:t xml:space="preserve"> </w:t>
      </w:r>
      <w:r>
        <w:rPr>
          <w:lang w:val="en-GB"/>
        </w:rPr>
        <w:t>number</w:t>
      </w:r>
      <w:r w:rsidRPr="008E1C19">
        <w:rPr>
          <w:lang w:val="en-GB"/>
        </w:rPr>
        <w:t xml:space="preserve"> of respondents indicated </w:t>
      </w:r>
      <w:r>
        <w:rPr>
          <w:lang w:val="en-GB"/>
        </w:rPr>
        <w:t xml:space="preserve">that </w:t>
      </w:r>
      <w:r w:rsidRPr="008E1C19">
        <w:rPr>
          <w:lang w:val="en-GB"/>
        </w:rPr>
        <w:t>this type of deliberative design was only present to a minor extent in their research project. Although a smaller proportion a significant part, 25</w:t>
      </w:r>
      <w:r>
        <w:rPr>
          <w:lang w:val="en-GB"/>
        </w:rPr>
        <w:t> </w:t>
      </w:r>
      <w:r w:rsidRPr="008E1C19">
        <w:rPr>
          <w:lang w:val="en-GB"/>
        </w:rPr>
        <w:t>% of the respondents noted that the design of their projects was specifically targeted creating benefit for a social group.</w:t>
      </w:r>
    </w:p>
    <w:p w14:paraId="4A52E72A" w14:textId="77777777" w:rsidR="00976ECE" w:rsidRPr="008E1C19" w:rsidRDefault="00976ECE" w:rsidP="00976ECE">
      <w:pPr>
        <w:keepNext/>
        <w:rPr>
          <w:lang w:val="en-GB"/>
        </w:rPr>
      </w:pPr>
      <w:commentRangeStart w:id="755"/>
      <w:r w:rsidRPr="008E1C19">
        <w:rPr>
          <w:noProof/>
          <w:lang w:val="de-DE" w:eastAsia="de-DE"/>
        </w:rPr>
        <w:drawing>
          <wp:inline distT="0" distB="0" distL="0" distR="0" wp14:anchorId="7F54FE35" wp14:editId="7AA9270B">
            <wp:extent cx="5731510" cy="171958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31510" cy="1719580"/>
                    </a:xfrm>
                    <a:prstGeom prst="rect">
                      <a:avLst/>
                    </a:prstGeom>
                  </pic:spPr>
                </pic:pic>
              </a:graphicData>
            </a:graphic>
          </wp:inline>
        </w:drawing>
      </w:r>
      <w:commentRangeEnd w:id="755"/>
      <w:r w:rsidR="00416A81">
        <w:rPr>
          <w:rStyle w:val="CommentReference"/>
        </w:rPr>
        <w:commentReference w:id="755"/>
      </w:r>
    </w:p>
    <w:p w14:paraId="697B023C" w14:textId="073E0DB2" w:rsidR="00976ECE" w:rsidRPr="008E1C19" w:rsidRDefault="00976ECE" w:rsidP="00976ECE">
      <w:pPr>
        <w:pStyle w:val="Caption"/>
        <w:rPr>
          <w:lang w:val="en-GB"/>
        </w:rPr>
      </w:pPr>
      <w:bookmarkStart w:id="756" w:name="_Ref95528092"/>
      <w:r w:rsidRPr="008E1C19">
        <w:rPr>
          <w:lang w:val="en-GB"/>
        </w:rPr>
        <w:t xml:space="preserve">Figure </w:t>
      </w:r>
      <w:ins w:id="757"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758" w:author="Utku B. Demir" w:date="2022-03-03T23:27:00Z">
        <w:r w:rsidR="00AD4DD6">
          <w:rPr>
            <w:noProof/>
            <w:lang w:val="en-GB"/>
          </w:rPr>
          <w:t>9</w:t>
        </w:r>
        <w:r w:rsidR="00AD4DD6">
          <w:rPr>
            <w:lang w:val="en-GB"/>
          </w:rPr>
          <w:fldChar w:fldCharType="end"/>
        </w:r>
      </w:ins>
      <w:del w:id="759"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9</w:delText>
        </w:r>
        <w:r w:rsidRPr="008E1C19" w:rsidDel="00AD4DD6">
          <w:rPr>
            <w:lang w:val="en-GB"/>
          </w:rPr>
          <w:fldChar w:fldCharType="end"/>
        </w:r>
      </w:del>
      <w:bookmarkEnd w:id="756"/>
      <w:r w:rsidRPr="008E1C19">
        <w:rPr>
          <w:lang w:val="en-GB"/>
        </w:rPr>
        <w:t>: Deliberative design of the research for the benefit of non-academic groups among scientific domains</w:t>
      </w:r>
    </w:p>
    <w:p w14:paraId="2F1198AE" w14:textId="77777777" w:rsidR="00976ECE" w:rsidRPr="008E1C19" w:rsidRDefault="00976ECE" w:rsidP="00976ECE">
      <w:pPr>
        <w:rPr>
          <w:lang w:val="en-GB"/>
        </w:rPr>
      </w:pPr>
    </w:p>
    <w:p w14:paraId="511B1FBB" w14:textId="77777777" w:rsidR="00976ECE" w:rsidRPr="008E1C19" w:rsidRDefault="00976ECE" w:rsidP="00976ECE">
      <w:pPr>
        <w:rPr>
          <w:lang w:val="en-GB"/>
        </w:rPr>
      </w:pPr>
      <w:proofErr w:type="gramStart"/>
      <w:r w:rsidRPr="008E1C19">
        <w:rPr>
          <w:lang w:val="en-GB"/>
        </w:rPr>
        <w:t>Similar to</w:t>
      </w:r>
      <w:proofErr w:type="gramEnd"/>
      <w:r w:rsidRPr="008E1C19">
        <w:rPr>
          <w:lang w:val="en-GB"/>
        </w:rPr>
        <w:t xml:space="preserve"> the familiarity with SI, differences of depend</w:t>
      </w:r>
      <w:r>
        <w:rPr>
          <w:lang w:val="en-GB"/>
        </w:rPr>
        <w:t>e</w:t>
      </w:r>
      <w:r w:rsidRPr="008E1C19">
        <w:rPr>
          <w:lang w:val="en-GB"/>
        </w:rPr>
        <w:t xml:space="preserve">nce of the deliberative design for social benefit among different domains is </w:t>
      </w:r>
      <w:commentRangeStart w:id="760"/>
      <w:r w:rsidRPr="008E1C19">
        <w:rPr>
          <w:lang w:val="en-GB"/>
        </w:rPr>
        <w:t>a</w:t>
      </w:r>
      <w:commentRangeEnd w:id="760"/>
      <w:r w:rsidRPr="008E1C19">
        <w:rPr>
          <w:rStyle w:val="CommentReference"/>
          <w:lang w:val="en-GB"/>
        </w:rPr>
        <w:commentReference w:id="760"/>
      </w:r>
      <w:r w:rsidRPr="008E1C19">
        <w:rPr>
          <w:lang w:val="en-GB"/>
        </w:rPr>
        <w:t xml:space="preserve">  </w:t>
      </w:r>
    </w:p>
    <w:p w14:paraId="189D1E94" w14:textId="77777777" w:rsidR="00976ECE" w:rsidRPr="008E1C19" w:rsidRDefault="00976ECE" w:rsidP="00976ECE">
      <w:pPr>
        <w:rPr>
          <w:lang w:val="en-GB"/>
        </w:rPr>
      </w:pPr>
    </w:p>
    <w:p w14:paraId="5EAADED8" w14:textId="77777777" w:rsidR="00976ECE" w:rsidRPr="008E1C19" w:rsidRDefault="00976ECE" w:rsidP="00976ECE">
      <w:pPr>
        <w:rPr>
          <w:lang w:val="en-GB"/>
        </w:rPr>
      </w:pPr>
      <w:r w:rsidRPr="008E1C19">
        <w:rPr>
          <w:lang w:val="en-GB"/>
        </w:rPr>
        <w:lastRenderedPageBreak/>
        <w:t xml:space="preserve">The deliberative approach to benefit for non-academic society shows </w:t>
      </w:r>
      <w:r>
        <w:rPr>
          <w:lang w:val="en-GB"/>
        </w:rPr>
        <w:t xml:space="preserve">a </w:t>
      </w:r>
      <w:r w:rsidRPr="008E1C19">
        <w:rPr>
          <w:lang w:val="en-GB"/>
        </w:rPr>
        <w:t xml:space="preserve">statistically significant difference between different domains </w:t>
      </w:r>
      <w:commentRangeStart w:id="761"/>
      <w:r w:rsidRPr="008E1C19">
        <w:rPr>
          <w:lang w:val="en-GB"/>
        </w:rPr>
        <w:t>(K-W p-value &lt; 0.05)</w:t>
      </w:r>
      <w:commentRangeEnd w:id="761"/>
      <w:r w:rsidR="000C6E66">
        <w:rPr>
          <w:rStyle w:val="CommentReference"/>
        </w:rPr>
        <w:commentReference w:id="761"/>
      </w:r>
      <w:r w:rsidRPr="008E1C19">
        <w:rPr>
          <w:lang w:val="en-GB"/>
        </w:rPr>
        <w:t>, however</w:t>
      </w:r>
      <w:r>
        <w:rPr>
          <w:lang w:val="en-GB"/>
        </w:rPr>
        <w:t>,</w:t>
      </w:r>
      <w:r w:rsidRPr="008E1C19">
        <w:rPr>
          <w:lang w:val="en-GB"/>
        </w:rPr>
        <w:t xml:space="preserve"> while there is a stat. significant difference between SSH and Physical Sciences as well as between Biology &amp; Medicine and Physical Sciences, there is no stat. significant difference between SSH and Biology &amp; Medicine (also visual</w:t>
      </w:r>
      <w:r>
        <w:rPr>
          <w:lang w:val="en-GB"/>
        </w:rPr>
        <w:t>ise</w:t>
      </w:r>
      <w:r w:rsidRPr="008E1C19">
        <w:rPr>
          <w:lang w:val="en-GB"/>
        </w:rPr>
        <w:t xml:space="preserve">d </w:t>
      </w:r>
      <w:r>
        <w:rPr>
          <w:lang w:val="en-GB"/>
        </w:rPr>
        <w:t>i</w:t>
      </w:r>
      <w:r w:rsidRPr="008E1C19">
        <w:rPr>
          <w:lang w:val="en-GB"/>
        </w:rPr>
        <w:t xml:space="preserve">n </w:t>
      </w:r>
      <w:r w:rsidRPr="008E1C19">
        <w:rPr>
          <w:lang w:val="en-GB"/>
        </w:rPr>
        <w:fldChar w:fldCharType="begin"/>
      </w:r>
      <w:r w:rsidRPr="008E1C19">
        <w:rPr>
          <w:lang w:val="en-GB"/>
        </w:rPr>
        <w:instrText xml:space="preserve"> REF _Ref95528092 \h </w:instrText>
      </w:r>
      <w:r w:rsidRPr="008E1C19">
        <w:rPr>
          <w:lang w:val="en-GB"/>
        </w:rPr>
      </w:r>
      <w:r w:rsidRPr="008E1C19">
        <w:rPr>
          <w:lang w:val="en-GB"/>
        </w:rPr>
        <w:fldChar w:fldCharType="separate"/>
      </w:r>
      <w:r w:rsidRPr="008E1C19">
        <w:rPr>
          <w:lang w:val="en-GB"/>
        </w:rPr>
        <w:t xml:space="preserve">Figure </w:t>
      </w:r>
      <w:r w:rsidRPr="008E1C19">
        <w:rPr>
          <w:noProof/>
          <w:lang w:val="en-GB"/>
        </w:rPr>
        <w:t>7</w:t>
      </w:r>
      <w:r w:rsidRPr="008E1C19">
        <w:rPr>
          <w:lang w:val="en-GB"/>
        </w:rPr>
        <w:fldChar w:fldCharType="end"/>
      </w:r>
      <w:r w:rsidRPr="008E1C19">
        <w:rPr>
          <w:lang w:val="en-GB"/>
        </w:rPr>
        <w:t xml:space="preserve">).  </w:t>
      </w:r>
    </w:p>
    <w:p w14:paraId="5C33DE75" w14:textId="77777777" w:rsidR="00976ECE" w:rsidRPr="008E1C19" w:rsidRDefault="00976ECE" w:rsidP="00976ECE">
      <w:pPr>
        <w:rPr>
          <w:lang w:val="en-GB"/>
        </w:rPr>
      </w:pPr>
      <w:r w:rsidRPr="008E1C19">
        <w:rPr>
          <w:lang w:val="en-GB"/>
        </w:rPr>
        <w:t xml:space="preserve">We also assume </w:t>
      </w:r>
      <w:commentRangeStart w:id="762"/>
      <w:r w:rsidRPr="008E1C19">
        <w:rPr>
          <w:lang w:val="en-GB"/>
        </w:rPr>
        <w:t xml:space="preserve">[H] </w:t>
      </w:r>
      <w:r w:rsidRPr="008E1C19">
        <w:rPr>
          <w:i/>
          <w:iCs/>
          <w:lang w:val="en-GB"/>
        </w:rPr>
        <w:t>that the nature of the transdisciplinary involvement of the citizens in the research projects tend</w:t>
      </w:r>
      <w:r>
        <w:rPr>
          <w:i/>
          <w:iCs/>
          <w:lang w:val="en-GB"/>
        </w:rPr>
        <w:t>s</w:t>
      </w:r>
      <w:r w:rsidRPr="008E1C19">
        <w:rPr>
          <w:i/>
          <w:iCs/>
          <w:lang w:val="en-GB"/>
        </w:rPr>
        <w:t xml:space="preserve"> to be more </w:t>
      </w:r>
      <w:commentRangeStart w:id="763"/>
      <w:r w:rsidRPr="008E1C19">
        <w:rPr>
          <w:i/>
          <w:iCs/>
          <w:lang w:val="en-GB"/>
        </w:rPr>
        <w:t>active</w:t>
      </w:r>
      <w:commentRangeEnd w:id="763"/>
      <w:r w:rsidRPr="008E1C19">
        <w:rPr>
          <w:rStyle w:val="CommentReference"/>
          <w:lang w:val="en-GB"/>
        </w:rPr>
        <w:commentReference w:id="763"/>
      </w:r>
      <w:r w:rsidRPr="008E1C19">
        <w:rPr>
          <w:i/>
          <w:iCs/>
          <w:lang w:val="en-GB"/>
        </w:rPr>
        <w:t xml:space="preserve"> with</w:t>
      </w:r>
      <w:del w:id="764" w:author="Katharina Koller" w:date="2022-02-25T10:09:00Z">
        <w:r w:rsidRPr="008E1C19" w:rsidDel="00493AB0">
          <w:rPr>
            <w:i/>
            <w:iCs/>
            <w:lang w:val="en-GB"/>
          </w:rPr>
          <w:delText xml:space="preserve"> the</w:delText>
        </w:r>
      </w:del>
      <w:r w:rsidRPr="008E1C19">
        <w:rPr>
          <w:i/>
          <w:iCs/>
          <w:lang w:val="en-GB"/>
        </w:rPr>
        <w:t xml:space="preserve"> higher levels of deliberative research setting towards societal benefit</w:t>
      </w:r>
      <w:r w:rsidRPr="008E1C19">
        <w:rPr>
          <w:lang w:val="en-GB"/>
        </w:rPr>
        <w:t>.</w:t>
      </w:r>
    </w:p>
    <w:commentRangeEnd w:id="762"/>
    <w:p w14:paraId="4CEA0E1D" w14:textId="77777777" w:rsidR="00976ECE" w:rsidRPr="008E1C19" w:rsidRDefault="0036454B" w:rsidP="00976ECE">
      <w:pPr>
        <w:rPr>
          <w:lang w:val="en-GB"/>
        </w:rPr>
      </w:pPr>
      <w:r>
        <w:rPr>
          <w:rStyle w:val="CommentReference"/>
        </w:rPr>
        <w:commentReference w:id="762"/>
      </w:r>
    </w:p>
    <w:p w14:paraId="4A2C3FAF" w14:textId="77777777" w:rsidR="00976ECE" w:rsidRPr="008E1C19" w:rsidRDefault="00976ECE" w:rsidP="00976ECE">
      <w:pPr>
        <w:keepNext/>
        <w:rPr>
          <w:lang w:val="en-GB"/>
        </w:rPr>
      </w:pPr>
      <w:r w:rsidRPr="008E1C19">
        <w:rPr>
          <w:noProof/>
          <w:lang w:val="de-DE" w:eastAsia="de-DE"/>
        </w:rPr>
        <w:drawing>
          <wp:inline distT="0" distB="0" distL="0" distR="0" wp14:anchorId="464BD180" wp14:editId="65B0E2C1">
            <wp:extent cx="5731510" cy="2292350"/>
            <wp:effectExtent l="0" t="0" r="0" b="635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1510" cy="2292350"/>
                    </a:xfrm>
                    <a:prstGeom prst="rect">
                      <a:avLst/>
                    </a:prstGeom>
                  </pic:spPr>
                </pic:pic>
              </a:graphicData>
            </a:graphic>
          </wp:inline>
        </w:drawing>
      </w:r>
    </w:p>
    <w:p w14:paraId="1E93EB8D" w14:textId="14C0F265" w:rsidR="00976ECE" w:rsidRPr="008E1C19" w:rsidRDefault="00976ECE" w:rsidP="00976ECE">
      <w:pPr>
        <w:pStyle w:val="Caption"/>
        <w:rPr>
          <w:lang w:val="en-GB"/>
        </w:rPr>
      </w:pPr>
      <w:r w:rsidRPr="008E1C19">
        <w:rPr>
          <w:lang w:val="en-GB"/>
        </w:rPr>
        <w:t xml:space="preserve">Figure </w:t>
      </w:r>
      <w:ins w:id="765"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766" w:author="Utku B. Demir" w:date="2022-03-03T23:27:00Z">
        <w:r w:rsidR="00AD4DD6">
          <w:rPr>
            <w:noProof/>
            <w:lang w:val="en-GB"/>
          </w:rPr>
          <w:t>10</w:t>
        </w:r>
        <w:r w:rsidR="00AD4DD6">
          <w:rPr>
            <w:lang w:val="en-GB"/>
          </w:rPr>
          <w:fldChar w:fldCharType="end"/>
        </w:r>
      </w:ins>
      <w:del w:id="767"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10</w:delText>
        </w:r>
        <w:r w:rsidRPr="008E1C19" w:rsidDel="00AD4DD6">
          <w:rPr>
            <w:lang w:val="en-GB"/>
          </w:rPr>
          <w:fldChar w:fldCharType="end"/>
        </w:r>
      </w:del>
      <w:r w:rsidRPr="008E1C19">
        <w:rPr>
          <w:lang w:val="en-GB"/>
        </w:rPr>
        <w:t>: Relation between deliberative design for non-academic benefit and the nature of involvement of...</w:t>
      </w:r>
    </w:p>
    <w:p w14:paraId="2BC044EF" w14:textId="4735F0F5" w:rsidR="00976ECE" w:rsidRPr="008E1C19" w:rsidRDefault="00976ECE" w:rsidP="00976ECE">
      <w:pPr>
        <w:rPr>
          <w:lang w:val="en-GB"/>
        </w:rPr>
      </w:pPr>
      <w:r w:rsidRPr="008E1C19">
        <w:rPr>
          <w:lang w:val="en-GB"/>
        </w:rPr>
        <w:t>The nature of involvement of specific groups indicates how far the involvement of those w</w:t>
      </w:r>
      <w:r>
        <w:rPr>
          <w:lang w:val="en-GB"/>
        </w:rPr>
        <w:t>as</w:t>
      </w:r>
      <w:r w:rsidRPr="008E1C19">
        <w:rPr>
          <w:lang w:val="en-GB"/>
        </w:rPr>
        <w:t xml:space="preserve"> in the project (for a detailed analysis of the variables see </w:t>
      </w:r>
      <w:r w:rsidRPr="008E1C19">
        <w:rPr>
          <w:i/>
          <w:iCs/>
          <w:lang w:val="en-GB"/>
        </w:rPr>
        <w:t>Nature of Involvement</w:t>
      </w:r>
      <w:r w:rsidRPr="008E1C19">
        <w:rPr>
          <w:lang w:val="en-GB"/>
        </w:rPr>
        <w:t xml:space="preserve"> under Section </w:t>
      </w:r>
      <w:r w:rsidRPr="008E1C19">
        <w:rPr>
          <w:i/>
          <w:iCs/>
          <w:lang w:val="en-GB"/>
        </w:rPr>
        <w:t>Actors &amp; Networks</w:t>
      </w:r>
      <w:r w:rsidRPr="008E1C19">
        <w:rPr>
          <w:lang w:val="en-GB"/>
        </w:rPr>
        <w:t xml:space="preserve">). </w:t>
      </w:r>
      <w:ins w:id="768" w:author="Katharina Koller" w:date="2022-02-25T10:11:00Z">
        <w:r w:rsidR="0036454B">
          <w:rPr>
            <w:lang w:val="en-GB"/>
          </w:rPr>
          <w:t>Three</w:t>
        </w:r>
      </w:ins>
      <w:del w:id="769" w:author="Katharina Koller" w:date="2022-02-25T10:11:00Z">
        <w:r w:rsidRPr="008E1C19" w:rsidDel="0036454B">
          <w:rPr>
            <w:lang w:val="en-GB"/>
          </w:rPr>
          <w:delText>3</w:delText>
        </w:r>
      </w:del>
      <w:r w:rsidRPr="008E1C19">
        <w:rPr>
          <w:lang w:val="en-GB"/>
        </w:rPr>
        <w:t xml:space="preserve"> different societal categories of the </w:t>
      </w:r>
      <w:r w:rsidRPr="008E1C19">
        <w:rPr>
          <w:i/>
          <w:iCs/>
          <w:lang w:val="en-GB"/>
        </w:rPr>
        <w:t xml:space="preserve">Nature of Involvement, </w:t>
      </w:r>
      <w:r w:rsidRPr="008E1C19">
        <w:rPr>
          <w:lang w:val="en-GB"/>
        </w:rPr>
        <w:t>namely Citizens, civil society organisations &amp; NGOs, and welfare &amp; educational institutions are chosen to test the hypothesis.</w:t>
      </w:r>
    </w:p>
    <w:p w14:paraId="0A214DF5" w14:textId="77777777" w:rsidR="00976ECE" w:rsidRPr="008E1C19" w:rsidRDefault="00976ECE" w:rsidP="00976ECE">
      <w:pPr>
        <w:rPr>
          <w:i/>
          <w:iCs/>
          <w:lang w:val="en-GB"/>
        </w:rPr>
      </w:pPr>
    </w:p>
    <w:p w14:paraId="3AB86E45" w14:textId="71371696" w:rsidR="00976ECE" w:rsidRPr="008E1C19" w:rsidRDefault="00976ECE" w:rsidP="00976ECE">
      <w:pPr>
        <w:rPr>
          <w:lang w:val="en-GB"/>
        </w:rPr>
      </w:pPr>
      <w:r w:rsidRPr="008E1C19">
        <w:rPr>
          <w:lang w:val="en-GB"/>
        </w:rPr>
        <w:t>The correlation between the deliberative design of the research for the benefit of</w:t>
      </w:r>
      <w:r>
        <w:rPr>
          <w:lang w:val="en-GB"/>
        </w:rPr>
        <w:t xml:space="preserve"> the</w:t>
      </w:r>
      <w:r w:rsidRPr="008E1C19">
        <w:rPr>
          <w:lang w:val="en-GB"/>
        </w:rPr>
        <w:t xml:space="preserve"> non-academic societal groups and the nature of involvement of citizens as well as civil society organisations &amp; NGOs is very weak (rho &lt; 0.15 for each) and not statistically significant. </w:t>
      </w:r>
      <w:ins w:id="770" w:author="Neuhuber, Tatjana" w:date="2022-02-25T11:30:00Z">
        <w:r w:rsidR="00416A81">
          <w:rPr>
            <w:lang w:val="en-GB"/>
          </w:rPr>
          <w:t xml:space="preserve">Only </w:t>
        </w:r>
      </w:ins>
      <w:del w:id="771" w:author="Neuhuber, Tatjana" w:date="2022-02-25T11:29:00Z">
        <w:r w:rsidRPr="008E1C19" w:rsidDel="00416A81">
          <w:rPr>
            <w:lang w:val="en-GB"/>
          </w:rPr>
          <w:delText xml:space="preserve">Only </w:delText>
        </w:r>
      </w:del>
      <w:del w:id="772" w:author="Neuhuber, Tatjana" w:date="2022-02-25T11:30:00Z">
        <w:r w:rsidRPr="008E1C19" w:rsidDel="00416A81">
          <w:rPr>
            <w:lang w:val="en-GB"/>
          </w:rPr>
          <w:delText>stat</w:delText>
        </w:r>
      </w:del>
      <w:del w:id="773" w:author="Neuhuber, Tatjana" w:date="2022-02-25T11:29:00Z">
        <w:r w:rsidRPr="008E1C19" w:rsidDel="00416A81">
          <w:rPr>
            <w:lang w:val="en-GB"/>
          </w:rPr>
          <w:delText xml:space="preserve">. significant </w:delText>
        </w:r>
      </w:del>
      <w:ins w:id="774" w:author="Neuhuber, Tatjana" w:date="2022-02-25T11:30:00Z">
        <w:r w:rsidR="00416A81">
          <w:rPr>
            <w:lang w:val="en-GB"/>
          </w:rPr>
          <w:t xml:space="preserve">the </w:t>
        </w:r>
      </w:ins>
      <w:r w:rsidRPr="008E1C19">
        <w:rPr>
          <w:lang w:val="en-GB"/>
        </w:rPr>
        <w:t xml:space="preserve">relation </w:t>
      </w:r>
      <w:ins w:id="775" w:author="Neuhuber, Tatjana" w:date="2022-02-25T11:30:00Z">
        <w:r w:rsidR="00416A81">
          <w:rPr>
            <w:lang w:val="en-GB"/>
          </w:rPr>
          <w:t xml:space="preserve">between </w:t>
        </w:r>
      </w:ins>
      <w:del w:id="776" w:author="Neuhuber, Tatjana" w:date="2022-02-25T11:30:00Z">
        <w:r w:rsidRPr="008E1C19" w:rsidDel="00416A81">
          <w:rPr>
            <w:lang w:val="en-GB"/>
          </w:rPr>
          <w:delText xml:space="preserve">is with </w:delText>
        </w:r>
      </w:del>
      <w:r w:rsidRPr="008E1C19">
        <w:rPr>
          <w:lang w:val="en-GB"/>
        </w:rPr>
        <w:t xml:space="preserve">the nature of involvement of the representatives from welfare and educational institutions </w:t>
      </w:r>
      <w:ins w:id="777" w:author="Neuhuber, Tatjana" w:date="2022-02-25T11:30:00Z">
        <w:r w:rsidR="00416A81">
          <w:rPr>
            <w:lang w:val="en-GB"/>
          </w:rPr>
          <w:t xml:space="preserve">is significant; however, only showing </w:t>
        </w:r>
      </w:ins>
      <w:del w:id="778" w:author="Neuhuber, Tatjana" w:date="2022-02-25T11:30:00Z">
        <w:r w:rsidRPr="008E1C19" w:rsidDel="00416A81">
          <w:rPr>
            <w:lang w:val="en-GB"/>
          </w:rPr>
          <w:delText xml:space="preserve">with </w:delText>
        </w:r>
      </w:del>
      <w:r w:rsidRPr="008E1C19">
        <w:rPr>
          <w:lang w:val="en-GB"/>
        </w:rPr>
        <w:t>a weak correlation (rho ~0.3). Although there is a slight relation, deliberative design to benefit specific societal groups does not seem to</w:t>
      </w:r>
      <w:r>
        <w:rPr>
          <w:lang w:val="en-GB"/>
        </w:rPr>
        <w:t xml:space="preserve"> </w:t>
      </w:r>
      <w:r w:rsidRPr="008E1C19">
        <w:rPr>
          <w:lang w:val="en-GB"/>
        </w:rPr>
        <w:t>correlate well with the deeper involvement of the societal groups in the study in terms of transdisciplinary engagement.</w:t>
      </w:r>
    </w:p>
    <w:p w14:paraId="506B24BB" w14:textId="77777777" w:rsidR="00976ECE" w:rsidRPr="008E1C19" w:rsidRDefault="00976ECE" w:rsidP="00976ECE">
      <w:pPr>
        <w:pStyle w:val="Heading2"/>
        <w:rPr>
          <w:lang w:val="en-GB"/>
        </w:rPr>
      </w:pPr>
      <w:r w:rsidRPr="008E1C19">
        <w:rPr>
          <w:lang w:val="en-GB"/>
        </w:rPr>
        <w:lastRenderedPageBreak/>
        <w:t xml:space="preserve">impulse from the non-academic </w:t>
      </w:r>
      <w:commentRangeStart w:id="779"/>
      <w:r w:rsidRPr="008E1C19">
        <w:rPr>
          <w:lang w:val="en-GB"/>
        </w:rPr>
        <w:t>world</w:t>
      </w:r>
      <w:commentRangeEnd w:id="779"/>
      <w:r w:rsidRPr="008E1C19">
        <w:rPr>
          <w:rStyle w:val="CommentReference"/>
          <w:rFonts w:asciiTheme="minorHAnsi" w:eastAsiaTheme="minorHAnsi" w:hAnsiTheme="minorHAnsi" w:cstheme="minorBidi"/>
          <w:b w:val="0"/>
          <w:bCs w:val="0"/>
          <w:color w:val="auto"/>
          <w:lang w:val="en-GB"/>
        </w:rPr>
        <w:commentReference w:id="779"/>
      </w:r>
    </w:p>
    <w:p w14:paraId="396D07B4" w14:textId="77777777" w:rsidR="00976ECE" w:rsidRPr="008E1C19" w:rsidRDefault="00976ECE" w:rsidP="00976ECE">
      <w:pPr>
        <w:pStyle w:val="BodyText"/>
        <w:keepNext/>
        <w:rPr>
          <w:lang w:val="en-GB"/>
        </w:rPr>
      </w:pPr>
      <w:r w:rsidRPr="008E1C19">
        <w:rPr>
          <w:noProof/>
          <w:lang w:val="de-DE" w:eastAsia="de-DE"/>
        </w:rPr>
        <w:drawing>
          <wp:inline distT="0" distB="0" distL="0" distR="0" wp14:anchorId="4DF7FC59" wp14:editId="3D98D44C">
            <wp:extent cx="5731510" cy="2865755"/>
            <wp:effectExtent l="0" t="0" r="0" b="4445"/>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31510" cy="2865755"/>
                    </a:xfrm>
                    <a:prstGeom prst="rect">
                      <a:avLst/>
                    </a:prstGeom>
                  </pic:spPr>
                </pic:pic>
              </a:graphicData>
            </a:graphic>
          </wp:inline>
        </w:drawing>
      </w:r>
    </w:p>
    <w:p w14:paraId="26CD6234" w14:textId="441E7C77" w:rsidR="00976ECE" w:rsidRDefault="00976ECE" w:rsidP="00976ECE">
      <w:pPr>
        <w:pStyle w:val="Caption"/>
        <w:rPr>
          <w:lang w:val="en-GB"/>
        </w:rPr>
      </w:pPr>
      <w:r w:rsidRPr="008E1C19">
        <w:rPr>
          <w:lang w:val="en-GB"/>
        </w:rPr>
        <w:t xml:space="preserve">Figure </w:t>
      </w:r>
      <w:ins w:id="780"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781" w:author="Utku B. Demir" w:date="2022-03-03T23:27:00Z">
        <w:r w:rsidR="00AD4DD6">
          <w:rPr>
            <w:noProof/>
            <w:lang w:val="en-GB"/>
          </w:rPr>
          <w:t>11</w:t>
        </w:r>
        <w:r w:rsidR="00AD4DD6">
          <w:rPr>
            <w:lang w:val="en-GB"/>
          </w:rPr>
          <w:fldChar w:fldCharType="end"/>
        </w:r>
      </w:ins>
      <w:del w:id="782"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11</w:delText>
        </w:r>
        <w:r w:rsidRPr="008E1C19" w:rsidDel="00AD4DD6">
          <w:rPr>
            <w:lang w:val="en-GB"/>
          </w:rPr>
          <w:fldChar w:fldCharType="end"/>
        </w:r>
      </w:del>
      <w:r w:rsidRPr="008E1C19">
        <w:rPr>
          <w:lang w:val="en-GB"/>
        </w:rPr>
        <w:t>: Distribution of impulses from the non-academic world</w:t>
      </w:r>
    </w:p>
    <w:p w14:paraId="303D2841" w14:textId="55C6494D" w:rsidR="00976ECE" w:rsidRPr="0059454E" w:rsidRDefault="00976ECE" w:rsidP="00976ECE">
      <w:pPr>
        <w:rPr>
          <w:lang w:val="en-GB"/>
        </w:rPr>
      </w:pPr>
      <w:r>
        <w:rPr>
          <w:lang w:val="en-GB"/>
        </w:rPr>
        <w:t xml:space="preserve">A further exploration of the impulses that motivated the research </w:t>
      </w:r>
      <w:del w:id="783" w:author="Neuhuber, Tatjana" w:date="2022-02-25T11:31:00Z">
        <w:r w:rsidDel="00416A81">
          <w:rPr>
            <w:lang w:val="en-GB"/>
          </w:rPr>
          <w:delText>concerns with</w:delText>
        </w:r>
      </w:del>
      <w:ins w:id="784" w:author="Neuhuber, Tatjana" w:date="2022-02-25T11:31:00Z">
        <w:r w:rsidR="00416A81">
          <w:rPr>
            <w:lang w:val="en-GB"/>
          </w:rPr>
          <w:t>concerned</w:t>
        </w:r>
      </w:ins>
      <w:r>
        <w:rPr>
          <w:lang w:val="en-GB"/>
        </w:rPr>
        <w:t xml:space="preserve"> which part(s) of the non-academic world was dominant. Medical/health and societal impulses are the most frequently selected ones</w:t>
      </w:r>
      <w:ins w:id="785" w:author="Neuhuber, Tatjana" w:date="2022-02-25T11:31:00Z">
        <w:r w:rsidR="00416A81">
          <w:rPr>
            <w:lang w:val="en-GB"/>
          </w:rPr>
          <w:t xml:space="preserve">. On the other </w:t>
        </w:r>
      </w:ins>
      <w:del w:id="786" w:author="Neuhuber, Tatjana" w:date="2022-02-25T11:31:00Z">
        <w:r w:rsidDel="00416A81">
          <w:rPr>
            <w:lang w:val="en-GB"/>
          </w:rPr>
          <w:delText xml:space="preserve"> and it seems to be </w:delText>
        </w:r>
      </w:del>
      <w:del w:id="787" w:author="Neuhuber, Tatjana" w:date="2022-02-25T11:32:00Z">
        <w:r w:rsidDel="00416A81">
          <w:rPr>
            <w:lang w:val="en-GB"/>
          </w:rPr>
          <w:delText>economic</w:delText>
        </w:r>
      </w:del>
      <w:ins w:id="788" w:author="Neuhuber, Tatjana" w:date="2022-02-25T11:32:00Z">
        <w:r w:rsidR="00416A81">
          <w:rPr>
            <w:lang w:val="en-GB"/>
          </w:rPr>
          <w:t>hand, economic</w:t>
        </w:r>
      </w:ins>
      <w:r>
        <w:rPr>
          <w:lang w:val="en-GB"/>
        </w:rPr>
        <w:t xml:space="preserve"> impulse only rarely motivates </w:t>
      </w:r>
      <w:proofErr w:type="gramStart"/>
      <w:r>
        <w:rPr>
          <w:lang w:val="en-GB"/>
        </w:rPr>
        <w:t xml:space="preserve">an academic </w:t>
      </w:r>
      <w:commentRangeStart w:id="789"/>
      <w:r>
        <w:rPr>
          <w:lang w:val="en-GB"/>
        </w:rPr>
        <w:t>research</w:t>
      </w:r>
      <w:commentRangeEnd w:id="789"/>
      <w:proofErr w:type="gramEnd"/>
      <w:r>
        <w:rPr>
          <w:rStyle w:val="CommentReference"/>
        </w:rPr>
        <w:commentReference w:id="789"/>
      </w:r>
      <w:r>
        <w:rPr>
          <w:lang w:val="en-GB"/>
        </w:rPr>
        <w:t>.</w:t>
      </w:r>
    </w:p>
    <w:p w14:paraId="353E0467" w14:textId="77777777" w:rsidR="00976ECE" w:rsidRPr="008E1C19" w:rsidRDefault="00976ECE" w:rsidP="00976ECE">
      <w:pPr>
        <w:pStyle w:val="Heading1"/>
        <w:rPr>
          <w:lang w:val="en-GB"/>
        </w:rPr>
      </w:pPr>
      <w:r w:rsidRPr="008E1C19">
        <w:rPr>
          <w:lang w:val="en-GB"/>
        </w:rPr>
        <w:t xml:space="preserve">Actors &amp; </w:t>
      </w:r>
      <w:commentRangeStart w:id="790"/>
      <w:r w:rsidRPr="008E1C19">
        <w:rPr>
          <w:lang w:val="en-GB"/>
        </w:rPr>
        <w:t>Networks</w:t>
      </w:r>
      <w:commentRangeEnd w:id="790"/>
      <w:r w:rsidRPr="008E1C19">
        <w:rPr>
          <w:rStyle w:val="CommentReference"/>
          <w:rFonts w:asciiTheme="minorHAnsi" w:eastAsiaTheme="minorHAnsi" w:hAnsiTheme="minorHAnsi" w:cstheme="minorBidi"/>
          <w:color w:val="auto"/>
          <w:lang w:val="en-GB"/>
        </w:rPr>
        <w:commentReference w:id="790"/>
      </w:r>
    </w:p>
    <w:p w14:paraId="273BC580" w14:textId="77777777" w:rsidR="00976ECE" w:rsidRPr="008E1C19" w:rsidRDefault="00976ECE" w:rsidP="00976ECE">
      <w:pPr>
        <w:pStyle w:val="Heading2"/>
        <w:rPr>
          <w:lang w:val="en-GB"/>
        </w:rPr>
      </w:pPr>
      <w:r w:rsidRPr="008E1C19">
        <w:rPr>
          <w:lang w:val="en-GB"/>
        </w:rPr>
        <w:t>Level and nature of inter-/transdisciplinary involvement</w:t>
      </w:r>
    </w:p>
    <w:p w14:paraId="3B14906C" w14:textId="77777777" w:rsidR="00976ECE" w:rsidRPr="008E1C19" w:rsidRDefault="00976ECE" w:rsidP="00976ECE">
      <w:pPr>
        <w:pStyle w:val="BodyText"/>
        <w:keepNext/>
        <w:rPr>
          <w:lang w:val="en-GB"/>
        </w:rPr>
      </w:pPr>
      <w:r w:rsidRPr="008E1C19">
        <w:rPr>
          <w:noProof/>
          <w:lang w:val="de-DE" w:eastAsia="de-DE"/>
        </w:rPr>
        <w:drawing>
          <wp:inline distT="0" distB="0" distL="0" distR="0" wp14:anchorId="2B154C04" wp14:editId="6B11F836">
            <wp:extent cx="5731510" cy="2865755"/>
            <wp:effectExtent l="0" t="0" r="0" b="444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31510" cy="2865755"/>
                    </a:xfrm>
                    <a:prstGeom prst="rect">
                      <a:avLst/>
                    </a:prstGeom>
                  </pic:spPr>
                </pic:pic>
              </a:graphicData>
            </a:graphic>
          </wp:inline>
        </w:drawing>
      </w:r>
    </w:p>
    <w:p w14:paraId="1EF55FAB" w14:textId="636207EA" w:rsidR="00976ECE" w:rsidRPr="008E1C19" w:rsidRDefault="00976ECE" w:rsidP="00976ECE">
      <w:pPr>
        <w:pStyle w:val="Caption"/>
        <w:rPr>
          <w:lang w:val="en-GB"/>
        </w:rPr>
      </w:pPr>
      <w:bookmarkStart w:id="791" w:name="_Ref95564665"/>
      <w:r w:rsidRPr="008E1C19">
        <w:rPr>
          <w:lang w:val="en-GB"/>
        </w:rPr>
        <w:t xml:space="preserve">Figure </w:t>
      </w:r>
      <w:ins w:id="792"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793" w:author="Utku B. Demir" w:date="2022-03-03T23:27:00Z">
        <w:r w:rsidR="00AD4DD6">
          <w:rPr>
            <w:noProof/>
            <w:lang w:val="en-GB"/>
          </w:rPr>
          <w:t>12</w:t>
        </w:r>
        <w:r w:rsidR="00AD4DD6">
          <w:rPr>
            <w:lang w:val="en-GB"/>
          </w:rPr>
          <w:fldChar w:fldCharType="end"/>
        </w:r>
      </w:ins>
      <w:del w:id="794"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12</w:delText>
        </w:r>
        <w:r w:rsidRPr="008E1C19" w:rsidDel="00AD4DD6">
          <w:rPr>
            <w:lang w:val="en-GB"/>
          </w:rPr>
          <w:fldChar w:fldCharType="end"/>
        </w:r>
      </w:del>
      <w:bookmarkEnd w:id="791"/>
      <w:r w:rsidRPr="008E1C19">
        <w:rPr>
          <w:lang w:val="en-GB"/>
        </w:rPr>
        <w:t>: Level of interdisciplinary and transdisciplinary involvement</w:t>
      </w:r>
    </w:p>
    <w:p w14:paraId="4663F432" w14:textId="2800838D" w:rsidR="00976ECE" w:rsidRPr="008E1C19" w:rsidRDefault="00976ECE" w:rsidP="00976ECE">
      <w:pPr>
        <w:pStyle w:val="BodyText"/>
        <w:rPr>
          <w:noProof/>
          <w:lang w:val="en-GB"/>
        </w:rPr>
      </w:pPr>
      <w:r w:rsidRPr="008E1C19">
        <w:rPr>
          <w:lang w:val="en-GB"/>
        </w:rPr>
        <w:t>Interdisciplinary involvement is common among the SN</w:t>
      </w:r>
      <w:r>
        <w:rPr>
          <w:lang w:val="en-GB"/>
        </w:rPr>
        <w:t>S</w:t>
      </w:r>
      <w:r w:rsidRPr="008E1C19">
        <w:rPr>
          <w:lang w:val="en-GB"/>
        </w:rPr>
        <w:t>F funded projects, 41</w:t>
      </w:r>
      <w:r>
        <w:rPr>
          <w:lang w:val="en-GB"/>
        </w:rPr>
        <w:t> </w:t>
      </w:r>
      <w:r w:rsidRPr="008E1C19">
        <w:rPr>
          <w:lang w:val="en-GB"/>
        </w:rPr>
        <w:t>% of the respondents note that the involvement of academicians from other disciplines w</w:t>
      </w:r>
      <w:r>
        <w:rPr>
          <w:lang w:val="en-GB"/>
        </w:rPr>
        <w:t>as</w:t>
      </w:r>
      <w:r w:rsidRPr="008E1C19">
        <w:rPr>
          <w:lang w:val="en-GB"/>
        </w:rPr>
        <w:t xml:space="preserve"> quite </w:t>
      </w:r>
      <w:r w:rsidRPr="008E1C19">
        <w:rPr>
          <w:lang w:val="en-GB"/>
        </w:rPr>
        <w:lastRenderedPageBreak/>
        <w:t xml:space="preserve">central to their specific project (see </w:t>
      </w:r>
      <w:r w:rsidRPr="008E1C19">
        <w:rPr>
          <w:lang w:val="en-GB"/>
        </w:rPr>
        <w:fldChar w:fldCharType="begin"/>
      </w:r>
      <w:r w:rsidRPr="008E1C19">
        <w:rPr>
          <w:lang w:val="en-GB"/>
        </w:rPr>
        <w:instrText xml:space="preserve"> REF _Ref95564665 \h </w:instrText>
      </w:r>
      <w:r w:rsidRPr="008E1C19">
        <w:rPr>
          <w:lang w:val="en-GB"/>
        </w:rPr>
      </w:r>
      <w:r w:rsidRPr="008E1C19">
        <w:rPr>
          <w:lang w:val="en-GB"/>
        </w:rPr>
        <w:fldChar w:fldCharType="separate"/>
      </w:r>
      <w:r w:rsidRPr="008E1C19">
        <w:rPr>
          <w:lang w:val="en-GB"/>
        </w:rPr>
        <w:t xml:space="preserve">Figure </w:t>
      </w:r>
      <w:r w:rsidRPr="008E1C19">
        <w:rPr>
          <w:noProof/>
          <w:lang w:val="en-GB"/>
        </w:rPr>
        <w:t>10</w:t>
      </w:r>
      <w:r w:rsidRPr="008E1C19">
        <w:rPr>
          <w:lang w:val="en-GB"/>
        </w:rPr>
        <w:fldChar w:fldCharType="end"/>
      </w:r>
      <w:r w:rsidRPr="008E1C19">
        <w:rPr>
          <w:lang w:val="en-GB"/>
        </w:rPr>
        <w:t>), in total 78</w:t>
      </w:r>
      <w:r>
        <w:rPr>
          <w:lang w:val="en-GB"/>
        </w:rPr>
        <w:t> </w:t>
      </w:r>
      <w:r w:rsidRPr="008E1C19">
        <w:rPr>
          <w:lang w:val="en-GB"/>
        </w:rPr>
        <w:t>% of the projects were carried out with the collaboration of researchers from other disciplines. Transdisciplinary involvement has been measured under different categories which indicate the inclusion of</w:t>
      </w:r>
      <w:r>
        <w:rPr>
          <w:lang w:val="en-GB"/>
        </w:rPr>
        <w:t xml:space="preserve"> the</w:t>
      </w:r>
      <w:r w:rsidRPr="008E1C19">
        <w:rPr>
          <w:lang w:val="en-GB"/>
        </w:rPr>
        <w:t xml:space="preserve"> different type</w:t>
      </w:r>
      <w:r>
        <w:rPr>
          <w:lang w:val="en-GB"/>
        </w:rPr>
        <w:t>s</w:t>
      </w:r>
      <w:r w:rsidRPr="008E1C19">
        <w:rPr>
          <w:lang w:val="en-GB"/>
        </w:rPr>
        <w:t xml:space="preserve"> of societal actors and groups in the research process. Although not as central as the interdisciplinary involvement</w:t>
      </w:r>
      <w:ins w:id="795" w:author="Katharina Koller" w:date="2022-02-25T10:12:00Z">
        <w:r w:rsidR="00A56186">
          <w:rPr>
            <w:lang w:val="en-GB"/>
          </w:rPr>
          <w:t>,</w:t>
        </w:r>
      </w:ins>
      <w:r w:rsidRPr="008E1C19">
        <w:rPr>
          <w:lang w:val="en-GB"/>
        </w:rPr>
        <w:t xml:space="preserve"> different types of transdisciplinary engagement constitute a noteworthy part of the research </w:t>
      </w:r>
      <w:commentRangeStart w:id="796"/>
      <w:r w:rsidRPr="008E1C19">
        <w:rPr>
          <w:lang w:val="en-GB"/>
        </w:rPr>
        <w:t>projects</w:t>
      </w:r>
      <w:commentRangeEnd w:id="796"/>
      <w:r w:rsidRPr="008E1C19">
        <w:rPr>
          <w:rStyle w:val="CommentReference"/>
          <w:lang w:val="en-GB"/>
        </w:rPr>
        <w:commentReference w:id="796"/>
      </w:r>
      <w:r w:rsidRPr="008E1C19">
        <w:rPr>
          <w:lang w:val="en-GB"/>
        </w:rPr>
        <w:t>. Transdisciplinary involvement types yield somewhat similar distributions among the projects of the survey respondents.</w:t>
      </w:r>
      <w:r w:rsidRPr="008E1C19">
        <w:rPr>
          <w:noProof/>
          <w:lang w:val="en-GB"/>
        </w:rPr>
        <w:t xml:space="preserve"> </w:t>
      </w:r>
    </w:p>
    <w:p w14:paraId="039BEA2D" w14:textId="77777777" w:rsidR="00976ECE" w:rsidRPr="008E1C19" w:rsidRDefault="00976ECE" w:rsidP="00976ECE">
      <w:pPr>
        <w:pStyle w:val="BodyText"/>
        <w:rPr>
          <w:lang w:val="en-GB"/>
        </w:rPr>
      </w:pPr>
      <w:r w:rsidRPr="008E1C19">
        <w:rPr>
          <w:lang w:val="en-GB"/>
        </w:rPr>
        <w:t xml:space="preserve"> </w:t>
      </w:r>
    </w:p>
    <w:p w14:paraId="0F7362D1" w14:textId="77777777" w:rsidR="00976ECE" w:rsidRPr="008E1C19" w:rsidRDefault="00976ECE" w:rsidP="00976ECE">
      <w:pPr>
        <w:pStyle w:val="BodyText"/>
        <w:rPr>
          <w:lang w:val="en-GB"/>
        </w:rPr>
      </w:pPr>
    </w:p>
    <w:p w14:paraId="58A2B4AE" w14:textId="77777777" w:rsidR="00976ECE" w:rsidRPr="008E1C19" w:rsidRDefault="00976ECE" w:rsidP="00976ECE">
      <w:pPr>
        <w:pStyle w:val="BodyText"/>
        <w:keepNext/>
        <w:rPr>
          <w:lang w:val="en-GB"/>
        </w:rPr>
      </w:pPr>
      <w:commentRangeStart w:id="797"/>
      <w:r w:rsidRPr="008E1C19">
        <w:rPr>
          <w:noProof/>
          <w:lang w:val="de-DE" w:eastAsia="de-DE"/>
        </w:rPr>
        <w:drawing>
          <wp:inline distT="0" distB="0" distL="0" distR="0" wp14:anchorId="2B6C29C0" wp14:editId="6F8A8795">
            <wp:extent cx="5731510" cy="2865755"/>
            <wp:effectExtent l="0" t="0" r="0" b="444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1510" cy="2865755"/>
                    </a:xfrm>
                    <a:prstGeom prst="rect">
                      <a:avLst/>
                    </a:prstGeom>
                  </pic:spPr>
                </pic:pic>
              </a:graphicData>
            </a:graphic>
          </wp:inline>
        </w:drawing>
      </w:r>
      <w:commentRangeEnd w:id="797"/>
      <w:r w:rsidRPr="008E1C19">
        <w:rPr>
          <w:rStyle w:val="CommentReference"/>
          <w:lang w:val="en-GB"/>
        </w:rPr>
        <w:commentReference w:id="797"/>
      </w:r>
    </w:p>
    <w:p w14:paraId="74FA5F5C" w14:textId="684DDCEF" w:rsidR="00976ECE" w:rsidRPr="008E1C19" w:rsidRDefault="00976ECE" w:rsidP="00976ECE">
      <w:pPr>
        <w:pStyle w:val="Caption"/>
        <w:rPr>
          <w:lang w:val="en-GB"/>
        </w:rPr>
      </w:pPr>
      <w:bookmarkStart w:id="798" w:name="_Ref95564708"/>
      <w:r w:rsidRPr="008E1C19">
        <w:rPr>
          <w:lang w:val="en-GB"/>
        </w:rPr>
        <w:t xml:space="preserve">Figure </w:t>
      </w:r>
      <w:ins w:id="799"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800" w:author="Utku B. Demir" w:date="2022-03-03T23:27:00Z">
        <w:r w:rsidR="00AD4DD6">
          <w:rPr>
            <w:noProof/>
            <w:lang w:val="en-GB"/>
          </w:rPr>
          <w:t>13</w:t>
        </w:r>
        <w:r w:rsidR="00AD4DD6">
          <w:rPr>
            <w:lang w:val="en-GB"/>
          </w:rPr>
          <w:fldChar w:fldCharType="end"/>
        </w:r>
      </w:ins>
      <w:del w:id="801"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13</w:delText>
        </w:r>
        <w:r w:rsidRPr="008E1C19" w:rsidDel="00AD4DD6">
          <w:rPr>
            <w:lang w:val="en-GB"/>
          </w:rPr>
          <w:fldChar w:fldCharType="end"/>
        </w:r>
      </w:del>
      <w:bookmarkEnd w:id="798"/>
      <w:r w:rsidRPr="008E1C19">
        <w:rPr>
          <w:lang w:val="en-GB"/>
        </w:rPr>
        <w:t>: Nature of transdisciplinary involvement</w:t>
      </w:r>
    </w:p>
    <w:p w14:paraId="442938B1" w14:textId="789DCE9C" w:rsidR="00976ECE" w:rsidRPr="008E1C19" w:rsidRDefault="00976ECE" w:rsidP="00976ECE">
      <w:pPr>
        <w:rPr>
          <w:lang w:val="en-GB"/>
        </w:rPr>
      </w:pPr>
      <w:r w:rsidRPr="008E1C19">
        <w:rPr>
          <w:lang w:val="en-GB"/>
        </w:rPr>
        <w:t xml:space="preserve">Although the centrality of involvement </w:t>
      </w:r>
      <w:del w:id="802" w:author="Katharina Koller" w:date="2022-02-25T10:12:00Z">
        <w:r w:rsidRPr="008E1C19" w:rsidDel="00F904CE">
          <w:rPr>
            <w:lang w:val="en-GB"/>
          </w:rPr>
          <w:delText xml:space="preserve">delivers a good indication </w:delText>
        </w:r>
        <w:r w:rsidDel="00F904CE">
          <w:rPr>
            <w:lang w:val="en-GB"/>
          </w:rPr>
          <w:delText>of</w:delText>
        </w:r>
      </w:del>
      <w:ins w:id="803" w:author="Katharina Koller" w:date="2022-02-25T10:12:00Z">
        <w:r w:rsidR="00F904CE">
          <w:rPr>
            <w:lang w:val="en-GB"/>
          </w:rPr>
          <w:t>indicates</w:t>
        </w:r>
      </w:ins>
      <w:r>
        <w:rPr>
          <w:lang w:val="en-GB"/>
        </w:rPr>
        <w:t xml:space="preserve"> </w:t>
      </w:r>
      <w:del w:id="804" w:author="Katharina Koller" w:date="2022-02-25T10:13:00Z">
        <w:r w:rsidRPr="008E1C19" w:rsidDel="00F904CE">
          <w:rPr>
            <w:lang w:val="en-GB"/>
          </w:rPr>
          <w:delText>how far</w:delText>
        </w:r>
      </w:del>
      <w:ins w:id="805" w:author="Katharina Koller" w:date="2022-02-25T10:13:00Z">
        <w:r w:rsidR="00F904CE">
          <w:rPr>
            <w:lang w:val="en-GB"/>
          </w:rPr>
          <w:t>to which extent</w:t>
        </w:r>
      </w:ins>
      <w:r w:rsidRPr="008E1C19">
        <w:rPr>
          <w:lang w:val="en-GB"/>
        </w:rPr>
        <w:t xml:space="preserve"> specific groups were involved in the project, in the case of </w:t>
      </w:r>
      <w:proofErr w:type="spellStart"/>
      <w:r w:rsidRPr="008E1C19">
        <w:rPr>
          <w:lang w:val="en-GB"/>
        </w:rPr>
        <w:t>transdisciplinarity</w:t>
      </w:r>
      <w:proofErr w:type="spellEnd"/>
      <w:r w:rsidRPr="008E1C19">
        <w:rPr>
          <w:lang w:val="en-GB"/>
        </w:rPr>
        <w:t xml:space="preserve"> the role of participa</w:t>
      </w:r>
      <w:r>
        <w:rPr>
          <w:lang w:val="en-GB"/>
        </w:rPr>
        <w:t>ting</w:t>
      </w:r>
      <w:r w:rsidRPr="008E1C19">
        <w:rPr>
          <w:lang w:val="en-GB"/>
        </w:rPr>
        <w:t xml:space="preserve"> social groups </w:t>
      </w:r>
      <w:del w:id="806" w:author="Katharina Koller" w:date="2022-02-25T10:12:00Z">
        <w:r w:rsidRPr="008E1C19" w:rsidDel="00F904CE">
          <w:rPr>
            <w:lang w:val="en-GB"/>
          </w:rPr>
          <w:delText>are</w:delText>
        </w:r>
      </w:del>
      <w:ins w:id="807" w:author="Katharina Koller" w:date="2022-02-25T10:12:00Z">
        <w:r w:rsidR="00F904CE" w:rsidRPr="008E1C19">
          <w:rPr>
            <w:lang w:val="en-GB"/>
          </w:rPr>
          <w:t>is</w:t>
        </w:r>
      </w:ins>
      <w:r w:rsidRPr="008E1C19">
        <w:rPr>
          <w:lang w:val="en-GB"/>
        </w:rPr>
        <w:t xml:space="preserve"> often overlooked. </w:t>
      </w:r>
      <w:commentRangeStart w:id="808"/>
      <w:commentRangeStart w:id="809"/>
      <w:r w:rsidRPr="008E1C19">
        <w:rPr>
          <w:lang w:val="en-GB"/>
        </w:rPr>
        <w:t xml:space="preserve">Motivated by our literature research we have decided that the </w:t>
      </w:r>
      <w:r w:rsidRPr="008E1C19">
        <w:rPr>
          <w:i/>
          <w:iCs/>
          <w:lang w:val="en-GB"/>
        </w:rPr>
        <w:t xml:space="preserve">nature of involvement </w:t>
      </w:r>
      <w:r w:rsidRPr="008E1C19">
        <w:rPr>
          <w:lang w:val="en-GB"/>
        </w:rPr>
        <w:t xml:space="preserve">(indicated with the labels; </w:t>
      </w:r>
      <w:r w:rsidRPr="008E1C19">
        <w:rPr>
          <w:i/>
          <w:iCs/>
          <w:lang w:val="en-GB"/>
        </w:rPr>
        <w:t>consultative, contributory, collaboratively, co-created</w:t>
      </w:r>
      <w:r w:rsidRPr="008E1C19">
        <w:rPr>
          <w:lang w:val="en-GB"/>
        </w:rPr>
        <w:t>) carries at least as much information as the centrality of the involvement about the occurrence of SI-related aspects.</w:t>
      </w:r>
      <w:commentRangeEnd w:id="808"/>
      <w:r w:rsidR="00416A81">
        <w:rPr>
          <w:rStyle w:val="CommentReference"/>
        </w:rPr>
        <w:commentReference w:id="808"/>
      </w:r>
      <w:commentRangeEnd w:id="809"/>
      <w:r w:rsidR="005461DB">
        <w:rPr>
          <w:rStyle w:val="CommentReference"/>
        </w:rPr>
        <w:commentReference w:id="809"/>
      </w:r>
    </w:p>
    <w:p w14:paraId="7C70CA45" w14:textId="6D4DEF43" w:rsidR="00976ECE" w:rsidRPr="008E1C19" w:rsidRDefault="00976ECE" w:rsidP="00976ECE">
      <w:pPr>
        <w:pStyle w:val="BodyText"/>
        <w:rPr>
          <w:lang w:val="en-GB"/>
        </w:rPr>
      </w:pPr>
      <w:r w:rsidRPr="008E1C19">
        <w:rPr>
          <w:lang w:val="en-GB"/>
        </w:rPr>
        <w:fldChar w:fldCharType="begin"/>
      </w:r>
      <w:r w:rsidRPr="008E1C19">
        <w:rPr>
          <w:lang w:val="en-GB"/>
        </w:rPr>
        <w:instrText xml:space="preserve"> REF _Ref95564708 \h </w:instrText>
      </w:r>
      <w:r w:rsidRPr="008E1C19">
        <w:rPr>
          <w:lang w:val="en-GB"/>
        </w:rPr>
      </w:r>
      <w:r w:rsidRPr="008E1C19">
        <w:rPr>
          <w:lang w:val="en-GB"/>
        </w:rPr>
        <w:fldChar w:fldCharType="separate"/>
      </w:r>
      <w:r w:rsidRPr="008E1C19">
        <w:rPr>
          <w:lang w:val="en-GB"/>
        </w:rPr>
        <w:t xml:space="preserve">Figure </w:t>
      </w:r>
      <w:r w:rsidRPr="008E1C19">
        <w:rPr>
          <w:noProof/>
          <w:lang w:val="en-GB"/>
        </w:rPr>
        <w:t>11</w:t>
      </w:r>
      <w:r w:rsidRPr="008E1C19">
        <w:rPr>
          <w:lang w:val="en-GB"/>
        </w:rPr>
        <w:fldChar w:fldCharType="end"/>
      </w:r>
      <w:r w:rsidRPr="008E1C19">
        <w:rPr>
          <w:lang w:val="en-GB"/>
        </w:rPr>
        <w:t xml:space="preserve"> displays transdisciplinary involvement mostly consultative or </w:t>
      </w:r>
      <w:del w:id="810" w:author="Katharina Koller" w:date="2022-02-25T10:13:00Z">
        <w:r w:rsidRPr="008E1C19" w:rsidDel="00F904CE">
          <w:rPr>
            <w:lang w:val="en-GB"/>
          </w:rPr>
          <w:delText>contributory .</w:delText>
        </w:r>
      </w:del>
      <w:ins w:id="811" w:author="Katharina Koller" w:date="2022-02-25T10:13:00Z">
        <w:r w:rsidR="00F904CE" w:rsidRPr="008E1C19">
          <w:rPr>
            <w:lang w:val="en-GB"/>
          </w:rPr>
          <w:t>contributory.</w:t>
        </w:r>
      </w:ins>
      <w:r w:rsidRPr="008E1C19">
        <w:rPr>
          <w:lang w:val="en-GB"/>
        </w:rPr>
        <w:t xml:space="preserve"> Collaborative transdisciplinary involvement is relatively more likely when welfare/education institutions or company/business experts are involved in the project (20</w:t>
      </w:r>
      <w:r>
        <w:rPr>
          <w:lang w:val="en-GB"/>
        </w:rPr>
        <w:t> </w:t>
      </w:r>
      <w:r w:rsidRPr="008E1C19">
        <w:rPr>
          <w:lang w:val="en-GB"/>
        </w:rPr>
        <w:t>% and 22</w:t>
      </w:r>
      <w:r>
        <w:rPr>
          <w:lang w:val="en-GB"/>
        </w:rPr>
        <w:t> </w:t>
      </w:r>
      <w:r w:rsidRPr="008E1C19">
        <w:rPr>
          <w:lang w:val="en-GB"/>
        </w:rPr>
        <w:t xml:space="preserve">% respectively). Co-creation is </w:t>
      </w:r>
      <w:del w:id="812" w:author="Katharina Koller" w:date="2022-02-25T10:13:00Z">
        <w:r w:rsidRPr="008E1C19" w:rsidDel="00A32831">
          <w:rPr>
            <w:lang w:val="en-GB"/>
          </w:rPr>
          <w:delText>a rarity</w:delText>
        </w:r>
      </w:del>
      <w:ins w:id="813" w:author="Katharina Koller" w:date="2022-02-25T10:13:00Z">
        <w:r w:rsidR="00A32831">
          <w:rPr>
            <w:lang w:val="en-GB"/>
          </w:rPr>
          <w:t>rare</w:t>
        </w:r>
      </w:ins>
      <w:r w:rsidRPr="008E1C19">
        <w:rPr>
          <w:lang w:val="en-GB"/>
        </w:rPr>
        <w:t xml:space="preserve"> in </w:t>
      </w:r>
      <w:proofErr w:type="gramStart"/>
      <w:r w:rsidRPr="008E1C19">
        <w:rPr>
          <w:lang w:val="en-GB"/>
        </w:rPr>
        <w:t>all of</w:t>
      </w:r>
      <w:proofErr w:type="gramEnd"/>
      <w:r w:rsidRPr="008E1C19">
        <w:rPr>
          <w:lang w:val="en-GB"/>
        </w:rPr>
        <w:t xml:space="preserve"> the defined transdisciplinary involved categories, the highest co-creative involvement belongs to the projects that include individual citizens (10</w:t>
      </w:r>
      <w:r>
        <w:rPr>
          <w:lang w:val="en-GB"/>
        </w:rPr>
        <w:t> </w:t>
      </w:r>
      <w:r w:rsidRPr="008E1C19">
        <w:rPr>
          <w:lang w:val="en-GB"/>
        </w:rPr>
        <w:t>%).</w:t>
      </w:r>
    </w:p>
    <w:p w14:paraId="0E0CAF75" w14:textId="77777777" w:rsidR="00976ECE" w:rsidRPr="008E1C19" w:rsidRDefault="00976ECE" w:rsidP="00976ECE">
      <w:pPr>
        <w:pStyle w:val="BodyText"/>
        <w:rPr>
          <w:lang w:val="en-GB"/>
        </w:rPr>
      </w:pPr>
      <w:r w:rsidRPr="008E1C19">
        <w:rPr>
          <w:lang w:val="en-GB"/>
        </w:rPr>
        <w:t>Participatory research design is often aiming to mobil</w:t>
      </w:r>
      <w:r>
        <w:rPr>
          <w:lang w:val="en-GB"/>
        </w:rPr>
        <w:t>ise</w:t>
      </w:r>
      <w:r w:rsidRPr="008E1C19">
        <w:rPr>
          <w:lang w:val="en-GB"/>
        </w:rPr>
        <w:t xml:space="preserve"> specific social groups’ potential </w:t>
      </w:r>
      <w:proofErr w:type="gramStart"/>
      <w:r w:rsidRPr="008E1C19">
        <w:rPr>
          <w:lang w:val="en-GB"/>
        </w:rPr>
        <w:t>in order to</w:t>
      </w:r>
      <w:proofErr w:type="gramEnd"/>
      <w:r w:rsidRPr="008E1C19">
        <w:rPr>
          <w:lang w:val="en-GB"/>
        </w:rPr>
        <w:t xml:space="preserve"> create an action and change by the direct collaboration of those who were affected by the issue being studied</w:t>
      </w:r>
      <w:r w:rsidRPr="008E1C19">
        <w:rPr>
          <w:rStyle w:val="FootnoteReference"/>
          <w:lang w:val="en-GB"/>
        </w:rPr>
        <w:footnoteReference w:id="11"/>
      </w:r>
      <w:r w:rsidRPr="008E1C19">
        <w:rPr>
          <w:lang w:val="en-GB"/>
        </w:rPr>
        <w:t xml:space="preserve">. Transdisciplinary involvement of citizens, therefore, is often </w:t>
      </w:r>
      <w:r w:rsidRPr="008E1C19">
        <w:rPr>
          <w:lang w:val="en-GB"/>
        </w:rPr>
        <w:lastRenderedPageBreak/>
        <w:t>associated with SI-related outcomes. Therefore, [H] we are expecting more central engagement of the individual citizens with higher levels of SI-Familiarity.</w:t>
      </w:r>
    </w:p>
    <w:p w14:paraId="17B3CEAF" w14:textId="77777777" w:rsidR="00976ECE" w:rsidRPr="008E1C19" w:rsidRDefault="00976ECE" w:rsidP="00976ECE">
      <w:pPr>
        <w:pStyle w:val="BodyText"/>
        <w:rPr>
          <w:lang w:val="en-GB"/>
        </w:rPr>
      </w:pPr>
    </w:p>
    <w:p w14:paraId="680CC55F" w14:textId="77777777" w:rsidR="00976ECE" w:rsidRPr="008E1C19" w:rsidRDefault="00976ECE" w:rsidP="00976ECE">
      <w:pPr>
        <w:pStyle w:val="BodyText"/>
        <w:keepNext/>
        <w:rPr>
          <w:lang w:val="en-GB"/>
        </w:rPr>
      </w:pPr>
      <w:r w:rsidRPr="008E1C19">
        <w:rPr>
          <w:noProof/>
          <w:lang w:val="de-DE" w:eastAsia="de-DE"/>
        </w:rPr>
        <w:drawing>
          <wp:inline distT="0" distB="0" distL="0" distR="0" wp14:anchorId="3080615B" wp14:editId="4823AE35">
            <wp:extent cx="5731510" cy="1719580"/>
            <wp:effectExtent l="0" t="0" r="0"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31510" cy="1719580"/>
                    </a:xfrm>
                    <a:prstGeom prst="rect">
                      <a:avLst/>
                    </a:prstGeom>
                  </pic:spPr>
                </pic:pic>
              </a:graphicData>
            </a:graphic>
          </wp:inline>
        </w:drawing>
      </w:r>
    </w:p>
    <w:p w14:paraId="4CFCB763" w14:textId="10AEE0BA" w:rsidR="00976ECE" w:rsidRPr="008E1C19" w:rsidRDefault="00976ECE" w:rsidP="00976ECE">
      <w:pPr>
        <w:pStyle w:val="Caption"/>
        <w:rPr>
          <w:lang w:val="en-GB"/>
        </w:rPr>
      </w:pPr>
      <w:bookmarkStart w:id="814" w:name="_Ref95651136"/>
      <w:r w:rsidRPr="008E1C19">
        <w:rPr>
          <w:lang w:val="en-GB"/>
        </w:rPr>
        <w:t xml:space="preserve">Figure </w:t>
      </w:r>
      <w:ins w:id="815"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816" w:author="Utku B. Demir" w:date="2022-03-03T23:27:00Z">
        <w:r w:rsidR="00AD4DD6">
          <w:rPr>
            <w:noProof/>
            <w:lang w:val="en-GB"/>
          </w:rPr>
          <w:t>14</w:t>
        </w:r>
        <w:r w:rsidR="00AD4DD6">
          <w:rPr>
            <w:lang w:val="en-GB"/>
          </w:rPr>
          <w:fldChar w:fldCharType="end"/>
        </w:r>
      </w:ins>
      <w:del w:id="817"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14</w:delText>
        </w:r>
        <w:r w:rsidRPr="008E1C19" w:rsidDel="00AD4DD6">
          <w:rPr>
            <w:lang w:val="en-GB"/>
          </w:rPr>
          <w:fldChar w:fldCharType="end"/>
        </w:r>
      </w:del>
      <w:bookmarkEnd w:id="814"/>
      <w:r w:rsidRPr="008E1C19">
        <w:rPr>
          <w:lang w:val="en-GB"/>
        </w:rPr>
        <w:t xml:space="preserve">: Relation between SI familiarity and the level of involvement of individual </w:t>
      </w:r>
      <w:commentRangeStart w:id="818"/>
      <w:r w:rsidRPr="008E1C19">
        <w:rPr>
          <w:lang w:val="en-GB"/>
        </w:rPr>
        <w:t>citizens</w:t>
      </w:r>
      <w:commentRangeEnd w:id="818"/>
      <w:r w:rsidRPr="00ED7627">
        <w:rPr>
          <w:rStyle w:val="CommentReference"/>
          <w:i w:val="0"/>
          <w:iCs w:val="0"/>
          <w:color w:val="auto"/>
          <w:lang w:val="en-GB"/>
        </w:rPr>
        <w:commentReference w:id="818"/>
      </w:r>
    </w:p>
    <w:p w14:paraId="16141DB2" w14:textId="5D489702" w:rsidR="00976ECE" w:rsidRPr="008E1C19" w:rsidRDefault="00976ECE" w:rsidP="00976ECE">
      <w:pPr>
        <w:rPr>
          <w:lang w:val="en-GB"/>
        </w:rPr>
      </w:pPr>
      <w:r w:rsidRPr="008E1C19">
        <w:rPr>
          <w:lang w:val="en-GB"/>
        </w:rPr>
        <w:t xml:space="preserve">SI-familiarity and individual citizens’ involvement correlate moderately positive (rho </w:t>
      </w:r>
      <w:r w:rsidRPr="00ED7627">
        <w:rPr>
          <w:rFonts w:ascii="Open Sans" w:eastAsia="Times New Roman" w:hAnsi="Open Sans" w:cs="Open Sans"/>
          <w:color w:val="000000"/>
          <w:shd w:val="clear" w:color="auto" w:fill="FFFFFF"/>
          <w:lang w:val="en-GB" w:eastAsia="en-GB"/>
        </w:rPr>
        <w:t xml:space="preserve">≈ </w:t>
      </w:r>
      <w:r w:rsidRPr="008E1C19">
        <w:rPr>
          <w:lang w:val="en-GB"/>
        </w:rPr>
        <w:t xml:space="preserve">0.4, p-value &lt; 0.05; see </w:t>
      </w:r>
      <w:r w:rsidRPr="008E1C19">
        <w:rPr>
          <w:lang w:val="en-GB"/>
        </w:rPr>
        <w:fldChar w:fldCharType="begin"/>
      </w:r>
      <w:r w:rsidRPr="008E1C19">
        <w:rPr>
          <w:lang w:val="en-GB"/>
        </w:rPr>
        <w:instrText xml:space="preserve"> REF _Ref95651136 \h </w:instrText>
      </w:r>
      <w:r w:rsidRPr="008E1C19">
        <w:rPr>
          <w:lang w:val="en-GB"/>
        </w:rPr>
      </w:r>
      <w:r w:rsidRPr="008E1C19">
        <w:rPr>
          <w:lang w:val="en-GB"/>
        </w:rPr>
        <w:fldChar w:fldCharType="separate"/>
      </w:r>
      <w:r w:rsidRPr="008E1C19">
        <w:rPr>
          <w:lang w:val="en-GB"/>
        </w:rPr>
        <w:t xml:space="preserve">Figure </w:t>
      </w:r>
      <w:r w:rsidRPr="008E1C19">
        <w:rPr>
          <w:noProof/>
          <w:lang w:val="en-GB"/>
        </w:rPr>
        <w:t>11</w:t>
      </w:r>
      <w:r w:rsidRPr="008E1C19">
        <w:rPr>
          <w:lang w:val="en-GB"/>
        </w:rPr>
        <w:fldChar w:fldCharType="end"/>
      </w:r>
      <w:r w:rsidRPr="008E1C19">
        <w:rPr>
          <w:lang w:val="en-GB"/>
        </w:rPr>
        <w:t xml:space="preserve">). </w:t>
      </w:r>
      <w:del w:id="819" w:author="Katharina Koller" w:date="2022-02-25T10:15:00Z">
        <w:r w:rsidRPr="008E1C19" w:rsidDel="00FA0607">
          <w:rPr>
            <w:lang w:val="en-GB"/>
          </w:rPr>
          <w:delText>Although this is not a particularly strong correlation, it indicates higher chances of involvement of the individual citizens in the projects of the researchers with high familiarity with SI.</w:delText>
        </w:r>
      </w:del>
      <w:proofErr w:type="spellStart"/>
      <w:ins w:id="820" w:author="Katharina Koller" w:date="2022-02-25T10:15:00Z">
        <w:r w:rsidR="00FA0607">
          <w:rPr>
            <w:lang w:val="en-GB"/>
          </w:rPr>
          <w:t>I</w:t>
        </w:r>
      </w:ins>
      <w:ins w:id="821" w:author="Katharina Koller" w:date="2022-02-25T10:14:00Z">
        <w:r w:rsidR="005C7BA9">
          <w:rPr>
            <w:lang w:val="en-GB"/>
          </w:rPr>
          <w:t>nvididual</w:t>
        </w:r>
        <w:proofErr w:type="spellEnd"/>
        <w:r w:rsidR="005C7BA9">
          <w:rPr>
            <w:lang w:val="en-GB"/>
          </w:rPr>
          <w:t xml:space="preserve"> citizens are more likely to be involved </w:t>
        </w:r>
        <w:r w:rsidR="004243BD">
          <w:rPr>
            <w:lang w:val="en-GB"/>
          </w:rPr>
          <w:t>in a project if the researcher is familiar with S</w:t>
        </w:r>
      </w:ins>
      <w:ins w:id="822" w:author="Katharina Koller" w:date="2022-02-25T10:15:00Z">
        <w:r w:rsidR="004243BD">
          <w:rPr>
            <w:lang w:val="en-GB"/>
          </w:rPr>
          <w:t>I.</w:t>
        </w:r>
      </w:ins>
    </w:p>
    <w:p w14:paraId="1CC3E924" w14:textId="77777777" w:rsidR="00976ECE" w:rsidRPr="008E1C19" w:rsidRDefault="00976ECE" w:rsidP="00976ECE">
      <w:pPr>
        <w:pStyle w:val="BodyText"/>
        <w:rPr>
          <w:lang w:val="en-GB"/>
        </w:rPr>
      </w:pPr>
      <w:r w:rsidRPr="008E1C19">
        <w:rPr>
          <w:lang w:val="en-GB"/>
        </w:rPr>
        <w:t>Transdisciplinary approaches are often applied to capital</w:t>
      </w:r>
      <w:r>
        <w:rPr>
          <w:lang w:val="en-GB"/>
        </w:rPr>
        <w:t>ise</w:t>
      </w:r>
      <w:r w:rsidRPr="008E1C19">
        <w:rPr>
          <w:lang w:val="en-GB"/>
        </w:rPr>
        <w:t xml:space="preserve"> on the ability of non-academic actors to address a previously unknown or only partially explored issue. The nature of </w:t>
      </w:r>
      <w:r>
        <w:rPr>
          <w:lang w:val="en-GB"/>
        </w:rPr>
        <w:t xml:space="preserve">the </w:t>
      </w:r>
      <w:r w:rsidRPr="008E1C19">
        <w:rPr>
          <w:lang w:val="en-GB"/>
        </w:rPr>
        <w:t xml:space="preserve">involvement is an important indicator </w:t>
      </w:r>
      <w:r>
        <w:rPr>
          <w:lang w:val="en-GB"/>
        </w:rPr>
        <w:t>of</w:t>
      </w:r>
      <w:r w:rsidRPr="008E1C19">
        <w:rPr>
          <w:lang w:val="en-GB"/>
        </w:rPr>
        <w:t xml:space="preserve"> what kind of a role transdisciplinary participants played. [H] We are expecting, with further levels of involvement higher levels of addressing a previously unknown (or only partially explored) issue (for a detailed exploration of the variable, see Section </w:t>
      </w:r>
      <w:r w:rsidRPr="008E1C19">
        <w:rPr>
          <w:i/>
          <w:iCs/>
          <w:lang w:val="en-GB"/>
        </w:rPr>
        <w:t xml:space="preserve">Outcome </w:t>
      </w:r>
      <w:commentRangeStart w:id="823"/>
      <w:r w:rsidRPr="008E1C19">
        <w:rPr>
          <w:i/>
          <w:iCs/>
          <w:lang w:val="en-GB"/>
        </w:rPr>
        <w:t>Orientation</w:t>
      </w:r>
      <w:commentRangeEnd w:id="823"/>
      <w:r w:rsidRPr="00ED7627">
        <w:rPr>
          <w:rStyle w:val="CommentReference"/>
          <w:lang w:val="en-GB"/>
        </w:rPr>
        <w:commentReference w:id="823"/>
      </w:r>
      <w:r w:rsidRPr="008E1C19">
        <w:rPr>
          <w:lang w:val="en-GB"/>
        </w:rPr>
        <w:t>)</w:t>
      </w:r>
    </w:p>
    <w:p w14:paraId="22D3DBC1" w14:textId="77777777" w:rsidR="00976ECE" w:rsidRPr="008E1C19" w:rsidRDefault="00976ECE" w:rsidP="00976ECE">
      <w:pPr>
        <w:pStyle w:val="BodyText"/>
        <w:ind w:left="720"/>
        <w:rPr>
          <w:lang w:val="en-GB"/>
        </w:rPr>
      </w:pPr>
    </w:p>
    <w:p w14:paraId="34A22E24" w14:textId="77777777" w:rsidR="00976ECE" w:rsidRPr="00ED7627" w:rsidRDefault="00976ECE" w:rsidP="00976ECE">
      <w:pPr>
        <w:pStyle w:val="BodyText"/>
        <w:keepNext/>
        <w:rPr>
          <w:lang w:val="en-GB"/>
        </w:rPr>
      </w:pPr>
      <w:commentRangeStart w:id="824"/>
      <w:r w:rsidRPr="008E1C19">
        <w:rPr>
          <w:noProof/>
          <w:lang w:val="de-DE" w:eastAsia="de-DE"/>
        </w:rPr>
        <w:drawing>
          <wp:inline distT="0" distB="0" distL="0" distR="0" wp14:anchorId="1BDF1267" wp14:editId="57D1C984">
            <wp:extent cx="5731510" cy="2292350"/>
            <wp:effectExtent l="0" t="0" r="0" b="635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31510" cy="2292350"/>
                    </a:xfrm>
                    <a:prstGeom prst="rect">
                      <a:avLst/>
                    </a:prstGeom>
                  </pic:spPr>
                </pic:pic>
              </a:graphicData>
            </a:graphic>
          </wp:inline>
        </w:drawing>
      </w:r>
      <w:commentRangeEnd w:id="824"/>
      <w:r w:rsidR="00B06D90">
        <w:rPr>
          <w:rStyle w:val="CommentReference"/>
        </w:rPr>
        <w:commentReference w:id="824"/>
      </w:r>
    </w:p>
    <w:p w14:paraId="4CD0E94E" w14:textId="57B54F47" w:rsidR="00976ECE" w:rsidRPr="008E1C19" w:rsidRDefault="00976ECE" w:rsidP="00976ECE">
      <w:pPr>
        <w:pStyle w:val="Caption"/>
        <w:rPr>
          <w:lang w:val="en-GB"/>
        </w:rPr>
      </w:pPr>
      <w:r w:rsidRPr="00ED7627">
        <w:rPr>
          <w:lang w:val="en-GB"/>
        </w:rPr>
        <w:t xml:space="preserve">Figure </w:t>
      </w:r>
      <w:ins w:id="825"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826" w:author="Utku B. Demir" w:date="2022-03-03T23:27:00Z">
        <w:r w:rsidR="00AD4DD6">
          <w:rPr>
            <w:noProof/>
            <w:lang w:val="en-GB"/>
          </w:rPr>
          <w:t>15</w:t>
        </w:r>
        <w:r w:rsidR="00AD4DD6">
          <w:rPr>
            <w:lang w:val="en-GB"/>
          </w:rPr>
          <w:fldChar w:fldCharType="end"/>
        </w:r>
      </w:ins>
      <w:del w:id="827"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15</w:delText>
        </w:r>
        <w:r w:rsidRPr="00ED7627" w:rsidDel="00AD4DD6">
          <w:rPr>
            <w:noProof/>
            <w:lang w:val="en-GB"/>
          </w:rPr>
          <w:fldChar w:fldCharType="end"/>
        </w:r>
      </w:del>
      <w:r w:rsidRPr="00ED7627">
        <w:rPr>
          <w:lang w:val="en-GB"/>
        </w:rPr>
        <w:t>: Relation between the nature of involvement of specific societal actors and groups with novelty of addressed issue</w:t>
      </w:r>
    </w:p>
    <w:p w14:paraId="05932118" w14:textId="0501CD96" w:rsidR="00976ECE" w:rsidRPr="008E1C19" w:rsidRDefault="00976ECE" w:rsidP="00976ECE">
      <w:pPr>
        <w:pStyle w:val="BodyText"/>
        <w:rPr>
          <w:lang w:val="en-GB"/>
        </w:rPr>
      </w:pPr>
      <w:r w:rsidRPr="008E1C19">
        <w:rPr>
          <w:lang w:val="en-GB"/>
        </w:rPr>
        <w:t xml:space="preserve">The nature of involvement </w:t>
      </w:r>
      <w:del w:id="828" w:author="Neuhuber, Tatjana" w:date="2022-02-25T11:35:00Z">
        <w:r w:rsidRPr="008E1C19" w:rsidDel="00531F65">
          <w:rPr>
            <w:lang w:val="en-GB"/>
          </w:rPr>
          <w:delText>regarding the</w:delText>
        </w:r>
      </w:del>
      <w:ins w:id="829" w:author="Neuhuber, Tatjana" w:date="2022-02-25T11:35:00Z">
        <w:r w:rsidR="00531F65">
          <w:rPr>
            <w:lang w:val="en-GB"/>
          </w:rPr>
          <w:t>of</w:t>
        </w:r>
      </w:ins>
      <w:r w:rsidRPr="008E1C19">
        <w:rPr>
          <w:lang w:val="en-GB"/>
        </w:rPr>
        <w:t xml:space="preserve"> citizens seems to have a statistically significant relationship with the </w:t>
      </w:r>
      <w:del w:id="830" w:author="Katharina Koller" w:date="2022-02-25T10:27:00Z">
        <w:r w:rsidDel="0004320F">
          <w:rPr>
            <w:lang w:val="en-GB"/>
          </w:rPr>
          <w:delText xml:space="preserve">the </w:delText>
        </w:r>
      </w:del>
      <w:r w:rsidRPr="008E1C19">
        <w:rPr>
          <w:lang w:val="en-GB"/>
        </w:rPr>
        <w:t>novelty of</w:t>
      </w:r>
      <w:r>
        <w:rPr>
          <w:lang w:val="en-GB"/>
        </w:rPr>
        <w:t xml:space="preserve"> the</w:t>
      </w:r>
      <w:r w:rsidRPr="008E1C19">
        <w:rPr>
          <w:lang w:val="en-GB"/>
        </w:rPr>
        <w:t xml:space="preserve"> addressed issue (p-value &lt; 0.05), however, it is a weak positive correlation (rho ≈</w:t>
      </w:r>
      <w:r w:rsidRPr="00ED7627">
        <w:rPr>
          <w:lang w:val="en-GB"/>
        </w:rPr>
        <w:t xml:space="preserve"> </w:t>
      </w:r>
      <w:r w:rsidRPr="008E1C19">
        <w:rPr>
          <w:lang w:val="en-GB"/>
        </w:rPr>
        <w:t>0.3). The correlations with other societal groups like civil society organisations, NGOs, welfare</w:t>
      </w:r>
      <w:del w:id="831" w:author="Katharina Koller" w:date="2022-02-25T10:27:00Z">
        <w:r w:rsidRPr="008E1C19" w:rsidDel="008556C3">
          <w:rPr>
            <w:lang w:val="en-GB"/>
          </w:rPr>
          <w:delText xml:space="preserve"> </w:delText>
        </w:r>
      </w:del>
      <w:r w:rsidRPr="008E1C19">
        <w:rPr>
          <w:lang w:val="en-GB"/>
        </w:rPr>
        <w:t>-</w:t>
      </w:r>
      <w:ins w:id="832" w:author="Katharina Koller" w:date="2022-02-25T10:27:00Z">
        <w:r w:rsidR="008556C3">
          <w:rPr>
            <w:lang w:val="en-GB"/>
          </w:rPr>
          <w:t>providing</w:t>
        </w:r>
      </w:ins>
      <w:r w:rsidRPr="008E1C19">
        <w:rPr>
          <w:lang w:val="en-GB"/>
        </w:rPr>
        <w:t xml:space="preserve">, </w:t>
      </w:r>
      <w:ins w:id="833" w:author="Katharina Koller" w:date="2022-02-25T10:27:00Z">
        <w:r w:rsidR="008556C3">
          <w:rPr>
            <w:lang w:val="en-GB"/>
          </w:rPr>
          <w:t xml:space="preserve">and </w:t>
        </w:r>
      </w:ins>
      <w:r w:rsidRPr="008E1C19">
        <w:rPr>
          <w:lang w:val="en-GB"/>
        </w:rPr>
        <w:t xml:space="preserve">educational organisations are even weaker (rho </w:t>
      </w:r>
      <w:r w:rsidRPr="008E1C19">
        <w:rPr>
          <w:lang w:val="en-GB"/>
        </w:rPr>
        <w:lastRenderedPageBreak/>
        <w:t xml:space="preserve">&lt; 0.25). In this sense, novelty of the addressed issue does not seem to strongly indicate transdisciplinary </w:t>
      </w:r>
      <w:commentRangeStart w:id="834"/>
      <w:r w:rsidRPr="008E1C19">
        <w:rPr>
          <w:lang w:val="en-GB"/>
        </w:rPr>
        <w:t>involvement</w:t>
      </w:r>
      <w:commentRangeEnd w:id="834"/>
      <w:r w:rsidRPr="00ED7627">
        <w:rPr>
          <w:rStyle w:val="CommentReference"/>
          <w:lang w:val="en-GB"/>
        </w:rPr>
        <w:commentReference w:id="834"/>
      </w:r>
      <w:r w:rsidRPr="008E1C19">
        <w:rPr>
          <w:lang w:val="en-GB"/>
        </w:rPr>
        <w:t xml:space="preserve"> of societal groups. </w:t>
      </w:r>
    </w:p>
    <w:p w14:paraId="78693B54" w14:textId="77777777" w:rsidR="00976ECE" w:rsidRPr="008E1C19" w:rsidRDefault="00976ECE" w:rsidP="00976ECE">
      <w:pPr>
        <w:pStyle w:val="BodyText"/>
        <w:rPr>
          <w:lang w:val="en-GB"/>
        </w:rPr>
      </w:pPr>
    </w:p>
    <w:p w14:paraId="78160CC2" w14:textId="77777777" w:rsidR="00976ECE" w:rsidRPr="008E1C19" w:rsidRDefault="00976ECE" w:rsidP="00976ECE">
      <w:pPr>
        <w:pStyle w:val="BodyText"/>
        <w:rPr>
          <w:lang w:val="en-GB"/>
        </w:rPr>
      </w:pPr>
    </w:p>
    <w:p w14:paraId="00F46970" w14:textId="77777777" w:rsidR="00976ECE" w:rsidRPr="008E1C19" w:rsidRDefault="00976ECE" w:rsidP="00976ECE">
      <w:pPr>
        <w:pStyle w:val="BodyText"/>
        <w:rPr>
          <w:lang w:val="en-GB"/>
        </w:rPr>
      </w:pPr>
      <w:r w:rsidRPr="008E1C19">
        <w:rPr>
          <w:lang w:val="en-GB"/>
        </w:rPr>
        <w:t xml:space="preserve">Another expectation from the stronger forms of participatory involvement is to develop wider impacts and scalable solutions. The central involvement of the citizens in the study should allow the creation of more widely applicable results and increased impact for the involved individuals. In this sense, </w:t>
      </w:r>
      <w:commentRangeStart w:id="835"/>
      <w:r w:rsidRPr="008E1C19">
        <w:rPr>
          <w:lang w:val="en-GB"/>
        </w:rPr>
        <w:t xml:space="preserve">[H] we are expecting </w:t>
      </w:r>
      <w:r>
        <w:rPr>
          <w:lang w:val="en-GB"/>
        </w:rPr>
        <w:t xml:space="preserve">the </w:t>
      </w:r>
      <w:r w:rsidRPr="008E1C19">
        <w:rPr>
          <w:lang w:val="en-GB"/>
        </w:rPr>
        <w:t xml:space="preserve">following relations with the </w:t>
      </w:r>
      <w:r w:rsidRPr="008E1C19">
        <w:rPr>
          <w:i/>
          <w:iCs/>
          <w:lang w:val="en-GB"/>
        </w:rPr>
        <w:t>more</w:t>
      </w:r>
      <w:r w:rsidRPr="008E1C19">
        <w:rPr>
          <w:lang w:val="en-GB"/>
        </w:rPr>
        <w:t xml:space="preserve"> </w:t>
      </w:r>
      <w:r w:rsidRPr="008E1C19">
        <w:rPr>
          <w:i/>
          <w:iCs/>
          <w:lang w:val="en-GB"/>
        </w:rPr>
        <w:t>central involvement of individual citizens</w:t>
      </w:r>
      <w:r w:rsidRPr="008E1C19">
        <w:rPr>
          <w:lang w:val="en-GB"/>
        </w:rPr>
        <w:t>:</w:t>
      </w:r>
    </w:p>
    <w:p w14:paraId="3B7DA403" w14:textId="77777777" w:rsidR="00976ECE" w:rsidRPr="008E1C19" w:rsidRDefault="00976ECE" w:rsidP="00976ECE">
      <w:pPr>
        <w:pStyle w:val="BodyText"/>
        <w:numPr>
          <w:ilvl w:val="0"/>
          <w:numId w:val="2"/>
        </w:numPr>
        <w:rPr>
          <w:lang w:val="en-GB"/>
        </w:rPr>
      </w:pPr>
      <w:r w:rsidRPr="008E1C19">
        <w:rPr>
          <w:lang w:val="en-GB"/>
        </w:rPr>
        <w:t>scalability of the results</w:t>
      </w:r>
      <w:r w:rsidRPr="008E1C19">
        <w:rPr>
          <w:rStyle w:val="FootnoteReference"/>
          <w:lang w:val="en-GB"/>
        </w:rPr>
        <w:footnoteReference w:id="12"/>
      </w:r>
      <w:r w:rsidRPr="008E1C19">
        <w:rPr>
          <w:lang w:val="en-GB"/>
        </w:rPr>
        <w:t>,</w:t>
      </w:r>
    </w:p>
    <w:p w14:paraId="5E09D504" w14:textId="77777777" w:rsidR="00976ECE" w:rsidRPr="008E1C19" w:rsidRDefault="00976ECE" w:rsidP="00976ECE">
      <w:pPr>
        <w:pStyle w:val="BodyText"/>
        <w:numPr>
          <w:ilvl w:val="0"/>
          <w:numId w:val="2"/>
        </w:numPr>
        <w:rPr>
          <w:lang w:val="en-GB"/>
        </w:rPr>
      </w:pPr>
      <w:r w:rsidRPr="008E1C19">
        <w:rPr>
          <w:lang w:val="en-GB"/>
        </w:rPr>
        <w:t>generating a deeper/better understanding of a specific social issue,</w:t>
      </w:r>
    </w:p>
    <w:p w14:paraId="3A3DDC29" w14:textId="77777777" w:rsidR="00976ECE" w:rsidRPr="008E1C19" w:rsidRDefault="00976ECE" w:rsidP="00976ECE">
      <w:pPr>
        <w:pStyle w:val="BodyText"/>
        <w:numPr>
          <w:ilvl w:val="0"/>
          <w:numId w:val="2"/>
        </w:numPr>
        <w:rPr>
          <w:lang w:val="en-GB"/>
        </w:rPr>
      </w:pPr>
      <w:r w:rsidRPr="008E1C19">
        <w:rPr>
          <w:lang w:val="en-GB"/>
        </w:rPr>
        <w:t>emancipatory impact of the study on participating groups.</w:t>
      </w:r>
      <w:commentRangeEnd w:id="835"/>
      <w:r w:rsidR="00C61474">
        <w:rPr>
          <w:rStyle w:val="CommentReference"/>
        </w:rPr>
        <w:commentReference w:id="835"/>
      </w:r>
    </w:p>
    <w:p w14:paraId="7233E556" w14:textId="77777777" w:rsidR="00976ECE" w:rsidRPr="00ED7627" w:rsidRDefault="00976ECE" w:rsidP="00976ECE">
      <w:pPr>
        <w:pStyle w:val="BodyText"/>
        <w:keepNext/>
        <w:rPr>
          <w:lang w:val="en-GB"/>
        </w:rPr>
      </w:pPr>
      <w:r w:rsidRPr="008E1C19">
        <w:rPr>
          <w:noProof/>
          <w:lang w:val="de-DE" w:eastAsia="de-DE"/>
        </w:rPr>
        <w:drawing>
          <wp:inline distT="0" distB="0" distL="0" distR="0" wp14:anchorId="262CAD76" wp14:editId="1B075FE9">
            <wp:extent cx="5731510" cy="2292350"/>
            <wp:effectExtent l="0" t="0" r="0" b="635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1510" cy="2292350"/>
                    </a:xfrm>
                    <a:prstGeom prst="rect">
                      <a:avLst/>
                    </a:prstGeom>
                  </pic:spPr>
                </pic:pic>
              </a:graphicData>
            </a:graphic>
          </wp:inline>
        </w:drawing>
      </w:r>
    </w:p>
    <w:p w14:paraId="4BF20948" w14:textId="4978D1FD" w:rsidR="00976ECE" w:rsidRPr="008E1C19" w:rsidRDefault="00976ECE" w:rsidP="00976ECE">
      <w:pPr>
        <w:pStyle w:val="Caption"/>
        <w:rPr>
          <w:lang w:val="en-GB"/>
        </w:rPr>
      </w:pPr>
      <w:r w:rsidRPr="00ED7627">
        <w:rPr>
          <w:lang w:val="en-GB"/>
        </w:rPr>
        <w:t xml:space="preserve">Figure </w:t>
      </w:r>
      <w:ins w:id="841"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842" w:author="Utku B. Demir" w:date="2022-03-03T23:27:00Z">
        <w:r w:rsidR="00AD4DD6">
          <w:rPr>
            <w:noProof/>
            <w:lang w:val="en-GB"/>
          </w:rPr>
          <w:t>16</w:t>
        </w:r>
        <w:r w:rsidR="00AD4DD6">
          <w:rPr>
            <w:lang w:val="en-GB"/>
          </w:rPr>
          <w:fldChar w:fldCharType="end"/>
        </w:r>
      </w:ins>
      <w:del w:id="843"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16</w:delText>
        </w:r>
        <w:r w:rsidRPr="00ED7627" w:rsidDel="00AD4DD6">
          <w:rPr>
            <w:noProof/>
            <w:lang w:val="en-GB"/>
          </w:rPr>
          <w:fldChar w:fldCharType="end"/>
        </w:r>
      </w:del>
      <w:r w:rsidRPr="00ED7627">
        <w:rPr>
          <w:lang w:val="en-GB"/>
        </w:rPr>
        <w:t>: Relation between citizens' level of involvement and selected outcome variables</w:t>
      </w:r>
    </w:p>
    <w:p w14:paraId="1F5ADE82" w14:textId="537A0065" w:rsidR="00976ECE" w:rsidRPr="008E1C19" w:rsidRDefault="00976ECE" w:rsidP="00976ECE">
      <w:pPr>
        <w:pStyle w:val="BodyText"/>
        <w:rPr>
          <w:lang w:val="en-GB"/>
        </w:rPr>
      </w:pPr>
      <w:r w:rsidRPr="008E1C19">
        <w:rPr>
          <w:lang w:val="en-GB"/>
        </w:rPr>
        <w:t xml:space="preserve">Scalability seems to be rated slightly higher in the research projects </w:t>
      </w:r>
      <w:commentRangeStart w:id="844"/>
      <w:r w:rsidRPr="008E1C19">
        <w:rPr>
          <w:lang w:val="en-GB"/>
        </w:rPr>
        <w:t>with</w:t>
      </w:r>
      <w:r>
        <w:rPr>
          <w:lang w:val="en-GB"/>
        </w:rPr>
        <w:t xml:space="preserve"> the</w:t>
      </w:r>
      <w:r w:rsidRPr="008E1C19">
        <w:rPr>
          <w:lang w:val="en-GB"/>
        </w:rPr>
        <w:t xml:space="preserve"> central involvement of the citizens </w:t>
      </w:r>
      <w:commentRangeEnd w:id="844"/>
      <w:r w:rsidR="00531F65">
        <w:rPr>
          <w:rStyle w:val="CommentReference"/>
        </w:rPr>
        <w:commentReference w:id="844"/>
      </w:r>
      <w:r w:rsidRPr="008E1C19">
        <w:rPr>
          <w:lang w:val="en-GB"/>
        </w:rPr>
        <w:t xml:space="preserve">(rho ≈ 0.35, p-value &lt; 0.05). Generating a better/deeper understanding as well as the emancipatory impact on the involved societal groups seem to be correlating relatively higher in comparison (rho &gt; 0.45, p-value &lt; 0.05 each). Higher levels of transdisciplinary involvement of the citizens have a statistically significant relation </w:t>
      </w:r>
      <w:ins w:id="845" w:author="Katharina Koller" w:date="2022-02-25T10:33:00Z">
        <w:r w:rsidR="00E72852">
          <w:rPr>
            <w:lang w:val="en-GB"/>
          </w:rPr>
          <w:t>with</w:t>
        </w:r>
      </w:ins>
      <w:del w:id="846" w:author="Katharina Koller" w:date="2022-02-25T10:33:00Z">
        <w:r w:rsidRPr="008E1C19" w:rsidDel="00E72852">
          <w:rPr>
            <w:lang w:val="en-GB"/>
          </w:rPr>
          <w:delText>to</w:delText>
        </w:r>
      </w:del>
      <w:r w:rsidRPr="008E1C19">
        <w:rPr>
          <w:lang w:val="en-GB"/>
        </w:rPr>
        <w:t xml:space="preserve"> the scalability of results, deeper/better understanding of the studied issue, and the emancipatory impact on the participating societal actors.</w:t>
      </w:r>
    </w:p>
    <w:p w14:paraId="7C16E269" w14:textId="77777777" w:rsidR="00976ECE" w:rsidRPr="00ED7627" w:rsidRDefault="00976ECE" w:rsidP="00976ECE">
      <w:pPr>
        <w:pStyle w:val="Heading2"/>
        <w:rPr>
          <w:lang w:val="en-GB"/>
        </w:rPr>
      </w:pPr>
      <w:r w:rsidRPr="00ED7627">
        <w:rPr>
          <w:lang w:val="en-GB"/>
        </w:rPr>
        <w:lastRenderedPageBreak/>
        <w:t xml:space="preserve">Target Group Goals </w:t>
      </w:r>
    </w:p>
    <w:p w14:paraId="14F8D766" w14:textId="77777777" w:rsidR="00976ECE" w:rsidRPr="00ED7627" w:rsidRDefault="00976ECE" w:rsidP="00976ECE">
      <w:pPr>
        <w:pStyle w:val="BodyText"/>
        <w:keepNext/>
        <w:rPr>
          <w:lang w:val="en-GB"/>
        </w:rPr>
      </w:pPr>
      <w:r w:rsidRPr="00ED7627">
        <w:rPr>
          <w:noProof/>
          <w:lang w:val="de-DE" w:eastAsia="de-DE"/>
        </w:rPr>
        <w:drawing>
          <wp:inline distT="0" distB="0" distL="0" distR="0" wp14:anchorId="04F73189" wp14:editId="1A33F79D">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31510" cy="1910715"/>
                    </a:xfrm>
                    <a:prstGeom prst="rect">
                      <a:avLst/>
                    </a:prstGeom>
                  </pic:spPr>
                </pic:pic>
              </a:graphicData>
            </a:graphic>
          </wp:inline>
        </w:drawing>
      </w:r>
    </w:p>
    <w:p w14:paraId="296C2445" w14:textId="0896FAF0" w:rsidR="00976ECE" w:rsidRPr="00ED7627" w:rsidRDefault="00976ECE" w:rsidP="00976ECE">
      <w:pPr>
        <w:pStyle w:val="Caption"/>
        <w:rPr>
          <w:lang w:val="en-GB"/>
        </w:rPr>
      </w:pPr>
      <w:r w:rsidRPr="00ED7627">
        <w:rPr>
          <w:lang w:val="en-GB"/>
        </w:rPr>
        <w:t xml:space="preserve">Figure </w:t>
      </w:r>
      <w:ins w:id="847"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848" w:author="Utku B. Demir" w:date="2022-03-03T23:27:00Z">
        <w:r w:rsidR="00AD4DD6">
          <w:rPr>
            <w:noProof/>
            <w:lang w:val="en-GB"/>
          </w:rPr>
          <w:t>17</w:t>
        </w:r>
        <w:r w:rsidR="00AD4DD6">
          <w:rPr>
            <w:lang w:val="en-GB"/>
          </w:rPr>
          <w:fldChar w:fldCharType="end"/>
        </w:r>
      </w:ins>
      <w:del w:id="849"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17</w:delText>
        </w:r>
        <w:r w:rsidRPr="00ED7627" w:rsidDel="00AD4DD6">
          <w:rPr>
            <w:noProof/>
            <w:lang w:val="en-GB"/>
          </w:rPr>
          <w:fldChar w:fldCharType="end"/>
        </w:r>
      </w:del>
      <w:r w:rsidRPr="00ED7627">
        <w:rPr>
          <w:lang w:val="en-GB"/>
        </w:rPr>
        <w:t>: Distribution of target group goals</w:t>
      </w:r>
    </w:p>
    <w:p w14:paraId="34B83818" w14:textId="77777777" w:rsidR="00976ECE" w:rsidRPr="00ED7627" w:rsidRDefault="00976ECE" w:rsidP="00976ECE">
      <w:pPr>
        <w:rPr>
          <w:lang w:val="en-GB"/>
        </w:rPr>
      </w:pPr>
      <w:commentRangeStart w:id="850"/>
      <w:r w:rsidRPr="00ED7627">
        <w:rPr>
          <w:lang w:val="en-GB"/>
        </w:rPr>
        <w:t xml:space="preserve">Envisioned social goals of the project can be important indicators of social innovation. </w:t>
      </w:r>
      <w:commentRangeEnd w:id="850"/>
      <w:r w:rsidR="00531F65">
        <w:rPr>
          <w:rStyle w:val="CommentReference"/>
        </w:rPr>
        <w:commentReference w:id="850"/>
      </w:r>
      <w:r w:rsidRPr="00ED7627">
        <w:rPr>
          <w:lang w:val="en-GB"/>
        </w:rPr>
        <w:t xml:space="preserve">Several true/false statements concerning foreseen social impact and social inclusion goals were directed to measure further aspects of </w:t>
      </w:r>
      <w:proofErr w:type="spellStart"/>
      <w:r w:rsidRPr="00ED7627">
        <w:rPr>
          <w:lang w:val="en-GB"/>
        </w:rPr>
        <w:t>transdisciplinarity</w:t>
      </w:r>
      <w:proofErr w:type="spellEnd"/>
      <w:r w:rsidRPr="00ED7627">
        <w:rPr>
          <w:lang w:val="en-GB"/>
        </w:rPr>
        <w:t xml:space="preserve">. </w:t>
      </w:r>
      <w:r w:rsidRPr="00ED7627">
        <w:rPr>
          <w:i/>
          <w:iCs/>
          <w:lang w:val="en-GB"/>
        </w:rPr>
        <w:t>Aim to empower targeted or included social groups</w:t>
      </w:r>
      <w:r w:rsidRPr="00ED7627">
        <w:rPr>
          <w:lang w:val="en-GB"/>
        </w:rPr>
        <w:t xml:space="preserve"> was the most frequently selected category (170 times) followed by </w:t>
      </w:r>
      <w:r w:rsidRPr="00ED7627">
        <w:rPr>
          <w:i/>
          <w:iCs/>
          <w:lang w:val="en-GB"/>
        </w:rPr>
        <w:t>enabling diversity and exchange of different perspectives</w:t>
      </w:r>
      <w:r w:rsidRPr="00ED7627">
        <w:rPr>
          <w:lang w:val="en-GB"/>
        </w:rPr>
        <w:t xml:space="preserve"> (151 times). The category the project worked towards impr</w:t>
      </w:r>
      <w:r>
        <w:rPr>
          <w:lang w:val="en-GB"/>
        </w:rPr>
        <w:t>o</w:t>
      </w:r>
      <w:r w:rsidRPr="00ED7627">
        <w:rPr>
          <w:lang w:val="en-GB"/>
        </w:rPr>
        <w:t xml:space="preserve">ving people’s lives was the least frequent selected category (55 </w:t>
      </w:r>
      <w:commentRangeStart w:id="851"/>
      <w:commentRangeStart w:id="852"/>
      <w:r w:rsidRPr="00ED7627">
        <w:rPr>
          <w:lang w:val="en-GB"/>
        </w:rPr>
        <w:t>times</w:t>
      </w:r>
      <w:commentRangeEnd w:id="851"/>
      <w:r w:rsidRPr="00ED7627">
        <w:rPr>
          <w:rStyle w:val="CommentReference"/>
          <w:lang w:val="en-GB"/>
        </w:rPr>
        <w:commentReference w:id="851"/>
      </w:r>
      <w:commentRangeEnd w:id="852"/>
      <w:r w:rsidR="00D75EBC">
        <w:rPr>
          <w:rStyle w:val="CommentReference"/>
        </w:rPr>
        <w:commentReference w:id="852"/>
      </w:r>
      <w:r w:rsidRPr="00ED7627">
        <w:rPr>
          <w:lang w:val="en-GB"/>
        </w:rPr>
        <w:t xml:space="preserve">). </w:t>
      </w:r>
    </w:p>
    <w:p w14:paraId="1A4CC012" w14:textId="77777777" w:rsidR="00976ECE" w:rsidRPr="00ED7627" w:rsidRDefault="00976ECE" w:rsidP="00976ECE">
      <w:pPr>
        <w:rPr>
          <w:lang w:val="en-GB"/>
        </w:rPr>
      </w:pPr>
    </w:p>
    <w:p w14:paraId="0D7133BB" w14:textId="77777777" w:rsidR="00976ECE" w:rsidRPr="00ED7627" w:rsidRDefault="00976ECE" w:rsidP="00976ECE">
      <w:pPr>
        <w:pStyle w:val="Heading1"/>
        <w:rPr>
          <w:lang w:val="en-GB"/>
        </w:rPr>
      </w:pPr>
      <w:commentRangeStart w:id="853"/>
      <w:r w:rsidRPr="00ED7627">
        <w:rPr>
          <w:lang w:val="en-GB"/>
        </w:rPr>
        <w:t>Regulatory Framework</w:t>
      </w:r>
      <w:commentRangeEnd w:id="853"/>
      <w:r w:rsidRPr="00ED7627">
        <w:rPr>
          <w:rStyle w:val="CommentReference"/>
          <w:rFonts w:asciiTheme="minorHAnsi" w:eastAsiaTheme="minorHAnsi" w:hAnsiTheme="minorHAnsi" w:cstheme="minorBidi"/>
          <w:color w:val="auto"/>
          <w:lang w:val="en-GB"/>
        </w:rPr>
        <w:commentReference w:id="853"/>
      </w:r>
    </w:p>
    <w:p w14:paraId="4ADA4175" w14:textId="77777777" w:rsidR="00976ECE" w:rsidRPr="00ED7627" w:rsidRDefault="00976ECE" w:rsidP="00976ECE">
      <w:pPr>
        <w:rPr>
          <w:lang w:val="en-GB"/>
        </w:rPr>
      </w:pPr>
    </w:p>
    <w:p w14:paraId="320E0C02" w14:textId="77777777" w:rsidR="00976ECE" w:rsidRPr="00ED7627" w:rsidRDefault="00976ECE" w:rsidP="00976ECE">
      <w:pPr>
        <w:rPr>
          <w:lang w:val="en-GB"/>
        </w:rPr>
      </w:pPr>
    </w:p>
    <w:p w14:paraId="5FEF6EC8" w14:textId="77777777" w:rsidR="00976ECE" w:rsidRPr="00ED7627" w:rsidRDefault="00976ECE" w:rsidP="00976ECE">
      <w:pPr>
        <w:pStyle w:val="Heading2"/>
        <w:rPr>
          <w:lang w:val="en-GB"/>
        </w:rPr>
      </w:pPr>
      <w:r w:rsidRPr="00ED7627">
        <w:rPr>
          <w:lang w:val="en-GB"/>
        </w:rPr>
        <w:t>Open Science Concepts</w:t>
      </w:r>
    </w:p>
    <w:p w14:paraId="7F79E87C" w14:textId="77777777" w:rsidR="00976ECE" w:rsidRPr="00ED7627" w:rsidRDefault="00976ECE" w:rsidP="00976ECE">
      <w:pPr>
        <w:pStyle w:val="BodyText"/>
        <w:rPr>
          <w:lang w:val="en-GB"/>
        </w:rPr>
      </w:pPr>
      <w:r w:rsidRPr="00ED7627">
        <w:rPr>
          <w:noProof/>
          <w:lang w:val="de-DE" w:eastAsia="de-DE"/>
        </w:rPr>
        <w:drawing>
          <wp:inline distT="0" distB="0" distL="0" distR="0" wp14:anchorId="56AF0745" wp14:editId="13B6B59D">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31510" cy="1910715"/>
                    </a:xfrm>
                    <a:prstGeom prst="rect">
                      <a:avLst/>
                    </a:prstGeom>
                  </pic:spPr>
                </pic:pic>
              </a:graphicData>
            </a:graphic>
          </wp:inline>
        </w:drawing>
      </w:r>
    </w:p>
    <w:p w14:paraId="02D8EA97" w14:textId="190D62D9" w:rsidR="00976ECE" w:rsidRPr="00ED7627" w:rsidRDefault="00976ECE" w:rsidP="00976ECE">
      <w:pPr>
        <w:pStyle w:val="BodyText"/>
        <w:rPr>
          <w:lang w:val="en-GB"/>
        </w:rPr>
      </w:pPr>
      <w:r w:rsidRPr="00ED7627">
        <w:rPr>
          <w:lang w:val="en-GB"/>
        </w:rPr>
        <w:t>A critical part of carrying out the social goals envisioned in the research process is to ensure project results are available for a broader audience</w:t>
      </w:r>
      <w:ins w:id="854" w:author="Neuhuber, Tatjana" w:date="2022-02-25T11:39:00Z">
        <w:r w:rsidR="00531F65">
          <w:rPr>
            <w:lang w:val="en-GB"/>
          </w:rPr>
          <w:t>.</w:t>
        </w:r>
      </w:ins>
      <w:del w:id="855" w:author="Neuhuber, Tatjana" w:date="2022-02-25T11:39:00Z">
        <w:r w:rsidRPr="00ED7627" w:rsidDel="00531F65">
          <w:rPr>
            <w:lang w:val="en-GB"/>
          </w:rPr>
          <w:delText>,</w:delText>
        </w:r>
      </w:del>
      <w:r w:rsidRPr="00ED7627">
        <w:rPr>
          <w:lang w:val="en-GB"/>
        </w:rPr>
        <w:t xml:space="preserve"> </w:t>
      </w:r>
      <w:ins w:id="856" w:author="Neuhuber, Tatjana" w:date="2022-02-25T11:39:00Z">
        <w:r w:rsidR="00531F65">
          <w:rPr>
            <w:lang w:val="en-GB"/>
          </w:rPr>
          <w:t>T</w:t>
        </w:r>
      </w:ins>
      <w:del w:id="857" w:author="Neuhuber, Tatjana" w:date="2022-02-25T11:39:00Z">
        <w:r w:rsidRPr="00ED7627" w:rsidDel="00531F65">
          <w:rPr>
            <w:lang w:val="en-GB"/>
          </w:rPr>
          <w:delText>t</w:delText>
        </w:r>
      </w:del>
      <w:r w:rsidRPr="00ED7627">
        <w:rPr>
          <w:lang w:val="en-GB"/>
        </w:rPr>
        <w:t xml:space="preserve">herefore, open science practices are </w:t>
      </w:r>
      <w:del w:id="858" w:author="Neuhuber, Tatjana" w:date="2022-02-25T11:40:00Z">
        <w:r w:rsidRPr="00ED7627" w:rsidDel="00531F65">
          <w:rPr>
            <w:lang w:val="en-GB"/>
          </w:rPr>
          <w:delText xml:space="preserve">also </w:delText>
        </w:r>
      </w:del>
      <w:r w:rsidRPr="00ED7627">
        <w:rPr>
          <w:lang w:val="en-GB"/>
        </w:rPr>
        <w:t xml:space="preserve">important parts of </w:t>
      </w:r>
      <w:del w:id="859" w:author="Neuhuber, Tatjana" w:date="2022-02-25T11:40:00Z">
        <w:r w:rsidRPr="00ED7627" w:rsidDel="00531F65">
          <w:rPr>
            <w:lang w:val="en-GB"/>
          </w:rPr>
          <w:delText xml:space="preserve">the </w:delText>
        </w:r>
      </w:del>
      <w:r w:rsidRPr="00ED7627">
        <w:rPr>
          <w:lang w:val="en-GB"/>
        </w:rPr>
        <w:t xml:space="preserve">social impact. Survey results display that the most frequent selected category was </w:t>
      </w:r>
      <w:r w:rsidRPr="00ED7627">
        <w:rPr>
          <w:i/>
          <w:iCs/>
          <w:lang w:val="en-GB"/>
        </w:rPr>
        <w:t xml:space="preserve">open access publication </w:t>
      </w:r>
      <w:r w:rsidRPr="00ED7627">
        <w:rPr>
          <w:lang w:val="en-GB"/>
        </w:rPr>
        <w:t>(326 times, ~</w:t>
      </w:r>
      <w:r>
        <w:rPr>
          <w:lang w:val="en-GB"/>
        </w:rPr>
        <w:t> </w:t>
      </w:r>
      <w:r w:rsidRPr="00ED7627">
        <w:rPr>
          <w:lang w:val="en-GB"/>
        </w:rPr>
        <w:t>90</w:t>
      </w:r>
      <w:r>
        <w:rPr>
          <w:lang w:val="en-GB"/>
        </w:rPr>
        <w:t> </w:t>
      </w:r>
      <w:r w:rsidRPr="00ED7627">
        <w:rPr>
          <w:lang w:val="en-GB"/>
        </w:rPr>
        <w:t xml:space="preserve">% of the survey respondents), followed by </w:t>
      </w:r>
      <w:r w:rsidRPr="00ED7627">
        <w:rPr>
          <w:i/>
          <w:iCs/>
          <w:lang w:val="en-GB"/>
        </w:rPr>
        <w:t>open access data</w:t>
      </w:r>
      <w:r w:rsidRPr="00ED7627">
        <w:rPr>
          <w:lang w:val="en-GB"/>
        </w:rPr>
        <w:t xml:space="preserve"> (234 times).</w:t>
      </w:r>
    </w:p>
    <w:p w14:paraId="56AC5AFA" w14:textId="77777777" w:rsidR="00976ECE" w:rsidRPr="00ED7627" w:rsidRDefault="00976ECE" w:rsidP="00976ECE">
      <w:pPr>
        <w:pStyle w:val="BodyText"/>
        <w:rPr>
          <w:lang w:val="en-GB"/>
        </w:rPr>
      </w:pPr>
      <w:r w:rsidRPr="00ED7627">
        <w:rPr>
          <w:lang w:val="en-GB"/>
        </w:rPr>
        <w:lastRenderedPageBreak/>
        <w:t>Following the dependence of social impact on the accessibility of results, [H] we assume that the number of open access practices tend</w:t>
      </w:r>
      <w:r>
        <w:rPr>
          <w:lang w:val="en-GB"/>
        </w:rPr>
        <w:t>s</w:t>
      </w:r>
      <w:r w:rsidRPr="00ED7627">
        <w:rPr>
          <w:lang w:val="en-GB"/>
        </w:rPr>
        <w:t xml:space="preserve"> to rise with higher levels of transdisciplinary experience.</w:t>
      </w:r>
    </w:p>
    <w:p w14:paraId="2D2B0489" w14:textId="77777777" w:rsidR="00976ECE" w:rsidRPr="00ED7627" w:rsidRDefault="00976ECE" w:rsidP="00976ECE">
      <w:pPr>
        <w:pStyle w:val="BodyText"/>
        <w:keepNext/>
        <w:rPr>
          <w:lang w:val="en-GB"/>
        </w:rPr>
      </w:pPr>
      <w:r w:rsidRPr="00ED7627">
        <w:rPr>
          <w:noProof/>
          <w:lang w:val="de-DE" w:eastAsia="de-DE"/>
        </w:rPr>
        <w:drawing>
          <wp:inline distT="0" distB="0" distL="0" distR="0" wp14:anchorId="63620FD1" wp14:editId="44059F37">
            <wp:extent cx="5731510" cy="1719580"/>
            <wp:effectExtent l="0" t="0" r="0" b="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31510" cy="1719580"/>
                    </a:xfrm>
                    <a:prstGeom prst="rect">
                      <a:avLst/>
                    </a:prstGeom>
                  </pic:spPr>
                </pic:pic>
              </a:graphicData>
            </a:graphic>
          </wp:inline>
        </w:drawing>
      </w:r>
    </w:p>
    <w:p w14:paraId="6659D2D6" w14:textId="47E98257" w:rsidR="00976ECE" w:rsidRPr="00ED7627" w:rsidRDefault="00976ECE" w:rsidP="00976ECE">
      <w:pPr>
        <w:pStyle w:val="Caption"/>
        <w:rPr>
          <w:lang w:val="en-GB"/>
        </w:rPr>
      </w:pPr>
      <w:bookmarkStart w:id="860" w:name="_Ref95692150"/>
      <w:r w:rsidRPr="00ED7627">
        <w:rPr>
          <w:lang w:val="en-GB"/>
        </w:rPr>
        <w:t xml:space="preserve">Figure </w:t>
      </w:r>
      <w:ins w:id="861"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862" w:author="Utku B. Demir" w:date="2022-03-03T23:27:00Z">
        <w:r w:rsidR="00AD4DD6">
          <w:rPr>
            <w:noProof/>
            <w:lang w:val="en-GB"/>
          </w:rPr>
          <w:t>18</w:t>
        </w:r>
        <w:r w:rsidR="00AD4DD6">
          <w:rPr>
            <w:lang w:val="en-GB"/>
          </w:rPr>
          <w:fldChar w:fldCharType="end"/>
        </w:r>
      </w:ins>
      <w:del w:id="863"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18</w:delText>
        </w:r>
        <w:r w:rsidRPr="00ED7627" w:rsidDel="00AD4DD6">
          <w:rPr>
            <w:noProof/>
            <w:lang w:val="en-GB"/>
          </w:rPr>
          <w:fldChar w:fldCharType="end"/>
        </w:r>
      </w:del>
      <w:bookmarkEnd w:id="860"/>
      <w:r w:rsidRPr="00ED7627">
        <w:rPr>
          <w:lang w:val="en-GB"/>
        </w:rPr>
        <w:t>: Relation between the number of open science practices and transdisciplinary experience</w:t>
      </w:r>
    </w:p>
    <w:p w14:paraId="1EFA3822" w14:textId="77777777" w:rsidR="00976ECE" w:rsidRPr="00ED7627" w:rsidRDefault="00976ECE" w:rsidP="00976ECE">
      <w:pPr>
        <w:pStyle w:val="BodyText"/>
        <w:rPr>
          <w:lang w:val="en-GB"/>
        </w:rPr>
      </w:pPr>
      <w:r w:rsidRPr="00ED7627">
        <w:rPr>
          <w:lang w:val="en-GB"/>
        </w:rPr>
        <w:t xml:space="preserve">The analysis yields, however, no correlation between the transdisciplinary experience and the number of applied open science practices as </w:t>
      </w:r>
      <w:r w:rsidRPr="00ED7627">
        <w:rPr>
          <w:lang w:val="en-GB"/>
        </w:rPr>
        <w:fldChar w:fldCharType="begin"/>
      </w:r>
      <w:r w:rsidRPr="00ED7627">
        <w:rPr>
          <w:lang w:val="en-GB"/>
        </w:rPr>
        <w:instrText xml:space="preserve"> REF _Ref95692150 \h </w:instrText>
      </w:r>
      <w:r w:rsidRPr="00ED7627">
        <w:rPr>
          <w:lang w:val="en-GB"/>
        </w:rPr>
      </w:r>
      <w:r w:rsidRPr="00ED7627">
        <w:rPr>
          <w:lang w:val="en-GB"/>
        </w:rPr>
        <w:fldChar w:fldCharType="separate"/>
      </w:r>
      <w:r w:rsidRPr="00ED7627">
        <w:rPr>
          <w:lang w:val="en-GB"/>
        </w:rPr>
        <w:t xml:space="preserve">Figure </w:t>
      </w:r>
      <w:r w:rsidRPr="00ED7627">
        <w:rPr>
          <w:noProof/>
          <w:lang w:val="en-GB"/>
        </w:rPr>
        <w:t>16</w:t>
      </w:r>
      <w:r w:rsidRPr="00ED7627">
        <w:rPr>
          <w:lang w:val="en-GB"/>
        </w:rPr>
        <w:fldChar w:fldCharType="end"/>
      </w:r>
      <w:r w:rsidRPr="00ED7627">
        <w:rPr>
          <w:lang w:val="en-GB"/>
        </w:rPr>
        <w:t xml:space="preserve"> also displays (rho ≈ 0.</w:t>
      </w:r>
      <w:commentRangeStart w:id="864"/>
      <w:commentRangeStart w:id="865"/>
      <w:r w:rsidRPr="00ED7627">
        <w:rPr>
          <w:lang w:val="en-GB"/>
        </w:rPr>
        <w:t>05</w:t>
      </w:r>
      <w:commentRangeEnd w:id="864"/>
      <w:r w:rsidRPr="00ED7627">
        <w:rPr>
          <w:rStyle w:val="CommentReference"/>
          <w:lang w:val="en-GB"/>
        </w:rPr>
        <w:commentReference w:id="864"/>
      </w:r>
      <w:commentRangeEnd w:id="865"/>
      <w:r w:rsidR="004E3BCA">
        <w:rPr>
          <w:rStyle w:val="CommentReference"/>
        </w:rPr>
        <w:commentReference w:id="865"/>
      </w:r>
      <w:r w:rsidRPr="00ED7627">
        <w:rPr>
          <w:lang w:val="en-GB"/>
        </w:rPr>
        <w:t>).</w:t>
      </w:r>
    </w:p>
    <w:p w14:paraId="00482268" w14:textId="77777777" w:rsidR="00976ECE" w:rsidRPr="00ED7627" w:rsidRDefault="00976ECE" w:rsidP="00976ECE">
      <w:pPr>
        <w:pStyle w:val="Heading2"/>
        <w:rPr>
          <w:lang w:val="en-GB"/>
        </w:rPr>
      </w:pPr>
      <w:r w:rsidRPr="00ED7627">
        <w:rPr>
          <w:lang w:val="en-GB"/>
        </w:rPr>
        <w:t xml:space="preserve">Gender Dimension &amp; Support for </w:t>
      </w:r>
      <w:proofErr w:type="gramStart"/>
      <w:r w:rsidRPr="00ED7627">
        <w:rPr>
          <w:lang w:val="en-GB"/>
        </w:rPr>
        <w:t>Policy-</w:t>
      </w:r>
      <w:commentRangeStart w:id="866"/>
      <w:r w:rsidRPr="00ED7627">
        <w:rPr>
          <w:lang w:val="en-GB"/>
        </w:rPr>
        <w:t>Making</w:t>
      </w:r>
      <w:commentRangeEnd w:id="866"/>
      <w:proofErr w:type="gramEnd"/>
      <w:r w:rsidRPr="00ED7627">
        <w:rPr>
          <w:rStyle w:val="CommentReference"/>
          <w:rFonts w:asciiTheme="minorHAnsi" w:eastAsiaTheme="minorHAnsi" w:hAnsiTheme="minorHAnsi" w:cstheme="minorBidi"/>
          <w:b w:val="0"/>
          <w:bCs w:val="0"/>
          <w:color w:val="auto"/>
          <w:lang w:val="en-GB"/>
        </w:rPr>
        <w:commentReference w:id="866"/>
      </w:r>
    </w:p>
    <w:p w14:paraId="6A5CB024" w14:textId="77777777" w:rsidR="00976ECE" w:rsidRPr="00ED7627" w:rsidRDefault="00976ECE" w:rsidP="00976ECE">
      <w:pPr>
        <w:pStyle w:val="BodyText"/>
        <w:rPr>
          <w:lang w:val="en-GB"/>
        </w:rPr>
      </w:pPr>
      <w:r w:rsidRPr="00ED7627">
        <w:rPr>
          <w:noProof/>
          <w:lang w:val="de-DE" w:eastAsia="de-DE"/>
        </w:rPr>
        <w:drawing>
          <wp:inline distT="0" distB="0" distL="0" distR="0" wp14:anchorId="26B9D61A" wp14:editId="4257641C">
            <wp:extent cx="5731510" cy="1719580"/>
            <wp:effectExtent l="0" t="0" r="0"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31510" cy="1719580"/>
                    </a:xfrm>
                    <a:prstGeom prst="rect">
                      <a:avLst/>
                    </a:prstGeom>
                  </pic:spPr>
                </pic:pic>
              </a:graphicData>
            </a:graphic>
          </wp:inline>
        </w:drawing>
      </w:r>
    </w:p>
    <w:p w14:paraId="00DE5669" w14:textId="77777777" w:rsidR="00976ECE" w:rsidRPr="00ED7627" w:rsidRDefault="00976ECE" w:rsidP="00976ECE">
      <w:pPr>
        <w:pStyle w:val="BodyText"/>
        <w:rPr>
          <w:lang w:val="en-GB"/>
        </w:rPr>
      </w:pPr>
      <w:r w:rsidRPr="00ED7627">
        <w:rPr>
          <w:noProof/>
          <w:lang w:val="de-DE" w:eastAsia="de-DE"/>
        </w:rPr>
        <w:drawing>
          <wp:inline distT="0" distB="0" distL="0" distR="0" wp14:anchorId="2DA856A5" wp14:editId="2E10D4EE">
            <wp:extent cx="5731510" cy="171958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731510" cy="1719580"/>
                    </a:xfrm>
                    <a:prstGeom prst="rect">
                      <a:avLst/>
                    </a:prstGeom>
                  </pic:spPr>
                </pic:pic>
              </a:graphicData>
            </a:graphic>
          </wp:inline>
        </w:drawing>
      </w:r>
    </w:p>
    <w:p w14:paraId="6CA5A946" w14:textId="77777777" w:rsidR="00976ECE" w:rsidRPr="00ED7627" w:rsidRDefault="00976ECE" w:rsidP="00976ECE">
      <w:pPr>
        <w:pStyle w:val="Heading1"/>
        <w:rPr>
          <w:lang w:val="en-GB"/>
        </w:rPr>
      </w:pPr>
      <w:bookmarkStart w:id="867" w:name="_Ref96546171"/>
      <w:r w:rsidRPr="00ED7627">
        <w:rPr>
          <w:lang w:val="en-GB"/>
        </w:rPr>
        <w:t>Outcome Orientation</w:t>
      </w:r>
      <w:bookmarkEnd w:id="867"/>
    </w:p>
    <w:p w14:paraId="2A5BC5F0" w14:textId="77777777" w:rsidR="00976ECE" w:rsidRPr="00ED7627" w:rsidRDefault="00976ECE" w:rsidP="00976ECE">
      <w:pPr>
        <w:rPr>
          <w:lang w:val="en-GB"/>
        </w:rPr>
      </w:pPr>
    </w:p>
    <w:p w14:paraId="1DC54F99" w14:textId="77777777" w:rsidR="00976ECE" w:rsidRPr="00ED7627" w:rsidRDefault="00976ECE" w:rsidP="00976ECE">
      <w:pPr>
        <w:pStyle w:val="Heading2"/>
        <w:rPr>
          <w:lang w:val="en-GB"/>
        </w:rPr>
      </w:pPr>
      <w:r w:rsidRPr="00ED7627">
        <w:rPr>
          <w:lang w:val="en-GB"/>
        </w:rPr>
        <w:t>Direct Contribution</w:t>
      </w:r>
    </w:p>
    <w:p w14:paraId="358B5808" w14:textId="77777777" w:rsidR="00976ECE" w:rsidRPr="00ED7627" w:rsidRDefault="00976ECE" w:rsidP="00976ECE">
      <w:pPr>
        <w:pStyle w:val="BodyText"/>
        <w:rPr>
          <w:lang w:val="en-GB"/>
        </w:rPr>
      </w:pPr>
    </w:p>
    <w:p w14:paraId="3DBCEE44" w14:textId="77777777" w:rsidR="00976ECE" w:rsidRPr="00ED7627" w:rsidRDefault="00976ECE" w:rsidP="00976ECE">
      <w:pPr>
        <w:pStyle w:val="BodyText"/>
        <w:rPr>
          <w:lang w:val="en-GB"/>
        </w:rPr>
      </w:pPr>
    </w:p>
    <w:p w14:paraId="140D8BDC" w14:textId="77777777" w:rsidR="00976ECE" w:rsidRPr="00ED7627" w:rsidRDefault="00976ECE" w:rsidP="00976ECE">
      <w:pPr>
        <w:pStyle w:val="BodyText"/>
        <w:rPr>
          <w:lang w:val="en-GB"/>
        </w:rPr>
      </w:pPr>
      <w:r w:rsidRPr="00ED7627">
        <w:rPr>
          <w:noProof/>
          <w:lang w:val="de-DE" w:eastAsia="de-DE"/>
        </w:rPr>
        <w:lastRenderedPageBreak/>
        <w:drawing>
          <wp:inline distT="0" distB="0" distL="0" distR="0" wp14:anchorId="56C571E5" wp14:editId="6FAF4A4F">
            <wp:extent cx="5731510" cy="2865755"/>
            <wp:effectExtent l="0" t="0" r="0" b="4445"/>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731510" cy="2865755"/>
                    </a:xfrm>
                    <a:prstGeom prst="rect">
                      <a:avLst/>
                    </a:prstGeom>
                  </pic:spPr>
                </pic:pic>
              </a:graphicData>
            </a:graphic>
          </wp:inline>
        </w:drawing>
      </w:r>
    </w:p>
    <w:p w14:paraId="66BB32A3" w14:textId="77777777" w:rsidR="00976ECE" w:rsidRPr="00ED7627" w:rsidRDefault="00976ECE" w:rsidP="00976ECE">
      <w:pPr>
        <w:pStyle w:val="BodyText"/>
        <w:rPr>
          <w:lang w:val="en-GB"/>
        </w:rPr>
      </w:pPr>
    </w:p>
    <w:p w14:paraId="36928E80" w14:textId="1E290305" w:rsidR="00976ECE" w:rsidRPr="00ED7627" w:rsidRDefault="00976ECE" w:rsidP="00976ECE">
      <w:pPr>
        <w:pStyle w:val="BodyText"/>
        <w:rPr>
          <w:lang w:val="en-GB"/>
        </w:rPr>
      </w:pPr>
      <w:del w:id="868" w:author="Katharina Koller" w:date="2022-02-25T10:41:00Z">
        <w:r w:rsidRPr="00ED7627" w:rsidDel="00ED07FC">
          <w:rPr>
            <w:lang w:val="en-GB"/>
          </w:rPr>
          <w:delText xml:space="preserve">A direct contribution to services, products, processes is not a frequent occasion for research projects. </w:delText>
        </w:r>
      </w:del>
      <w:ins w:id="869" w:author="Katharina Koller" w:date="2022-02-25T10:41:00Z">
        <w:r w:rsidR="00ED07FC">
          <w:rPr>
            <w:lang w:val="en-GB"/>
          </w:rPr>
          <w:t>Research projects rarely contribute directl</w:t>
        </w:r>
        <w:r w:rsidR="000128C1">
          <w:rPr>
            <w:lang w:val="en-GB"/>
          </w:rPr>
          <w:t xml:space="preserve">y </w:t>
        </w:r>
        <w:r w:rsidR="00ED07FC">
          <w:rPr>
            <w:lang w:val="en-GB"/>
          </w:rPr>
          <w:t xml:space="preserve">to new services, products, or processes. </w:t>
        </w:r>
      </w:ins>
      <w:del w:id="870" w:author="Katharina Koller" w:date="2022-02-25T10:42:00Z">
        <w:r w:rsidRPr="00ED7627" w:rsidDel="000128C1">
          <w:rPr>
            <w:lang w:val="en-GB"/>
          </w:rPr>
          <w:delText>However</w:delText>
        </w:r>
        <w:commentRangeStart w:id="871"/>
        <w:r w:rsidRPr="00ED7627" w:rsidDel="000128C1">
          <w:rPr>
            <w:lang w:val="en-GB"/>
          </w:rPr>
          <w:delText xml:space="preserve">, </w:delText>
        </w:r>
      </w:del>
      <w:ins w:id="872" w:author="Katharina Koller" w:date="2022-02-25T10:42:00Z">
        <w:r w:rsidR="000128C1">
          <w:rPr>
            <w:lang w:val="en-GB"/>
          </w:rPr>
          <w:t>A</w:t>
        </w:r>
      </w:ins>
      <w:del w:id="873" w:author="Katharina Koller" w:date="2022-02-25T10:42:00Z">
        <w:r w:rsidRPr="00ED7627" w:rsidDel="000128C1">
          <w:rPr>
            <w:lang w:val="en-GB"/>
          </w:rPr>
          <w:delText>a</w:delText>
        </w:r>
      </w:del>
      <w:r w:rsidRPr="00ED7627">
        <w:rPr>
          <w:lang w:val="en-GB"/>
        </w:rPr>
        <w:t>lthough the majority of</w:t>
      </w:r>
      <w:ins w:id="874" w:author="Katharina Koller" w:date="2022-02-25T10:42:00Z">
        <w:r w:rsidR="000128C1">
          <w:rPr>
            <w:lang w:val="en-GB"/>
          </w:rPr>
          <w:t xml:space="preserve"> </w:t>
        </w:r>
      </w:ins>
      <w:del w:id="875" w:author="Katharina Koller" w:date="2022-02-25T10:42:00Z">
        <w:r w:rsidRPr="00ED7627" w:rsidDel="000128C1">
          <w:rPr>
            <w:lang w:val="en-GB"/>
          </w:rPr>
          <w:delText xml:space="preserve"> the </w:delText>
        </w:r>
      </w:del>
      <w:r w:rsidRPr="00ED7627">
        <w:rPr>
          <w:lang w:val="en-GB"/>
        </w:rPr>
        <w:t xml:space="preserve">respondents marked 3 or smaller values on a scale from 0 to 10 for </w:t>
      </w:r>
      <w:proofErr w:type="gramStart"/>
      <w:r w:rsidRPr="00ED7627">
        <w:rPr>
          <w:lang w:val="en-GB"/>
        </w:rPr>
        <w:t>all of</w:t>
      </w:r>
      <w:proofErr w:type="gramEnd"/>
      <w:r w:rsidRPr="00ED7627">
        <w:rPr>
          <w:lang w:val="en-GB"/>
        </w:rPr>
        <w:t xml:space="preserve"> the categories</w:t>
      </w:r>
      <w:commentRangeEnd w:id="871"/>
      <w:r w:rsidR="000D6230">
        <w:rPr>
          <w:rStyle w:val="CommentReference"/>
        </w:rPr>
        <w:commentReference w:id="871"/>
      </w:r>
      <w:r w:rsidRPr="00ED7627">
        <w:rPr>
          <w:lang w:val="en-GB"/>
        </w:rPr>
        <w:t>, ~</w:t>
      </w:r>
      <w:r>
        <w:rPr>
          <w:lang w:val="en-GB"/>
        </w:rPr>
        <w:t> </w:t>
      </w:r>
      <w:r w:rsidRPr="00ED7627">
        <w:rPr>
          <w:lang w:val="en-GB"/>
        </w:rPr>
        <w:t>40</w:t>
      </w:r>
      <w:r>
        <w:rPr>
          <w:lang w:val="en-GB"/>
        </w:rPr>
        <w:t> </w:t>
      </w:r>
      <w:r w:rsidRPr="00ED7627">
        <w:rPr>
          <w:lang w:val="en-GB"/>
        </w:rPr>
        <w:t>% of the respondents noted that their project results somewhat directly contributed to new/better products and services for the general population from which 18</w:t>
      </w:r>
      <w:r>
        <w:rPr>
          <w:lang w:val="en-GB"/>
        </w:rPr>
        <w:t> </w:t>
      </w:r>
      <w:r w:rsidRPr="00ED7627">
        <w:rPr>
          <w:lang w:val="en-GB"/>
        </w:rPr>
        <w:t xml:space="preserve">% of respondents stated to have strongly contributed to benefit the general </w:t>
      </w:r>
      <w:commentRangeStart w:id="876"/>
      <w:r w:rsidRPr="00ED7627">
        <w:rPr>
          <w:lang w:val="en-GB"/>
        </w:rPr>
        <w:t>population</w:t>
      </w:r>
      <w:commentRangeEnd w:id="876"/>
      <w:r w:rsidRPr="00ED7627">
        <w:rPr>
          <w:rStyle w:val="CommentReference"/>
          <w:lang w:val="en-GB"/>
        </w:rPr>
        <w:commentReference w:id="876"/>
      </w:r>
      <w:r w:rsidRPr="00ED7627">
        <w:rPr>
          <w:lang w:val="en-GB"/>
        </w:rPr>
        <w:t xml:space="preserve">. </w:t>
      </w:r>
    </w:p>
    <w:p w14:paraId="2F71A4EF" w14:textId="0E08038A" w:rsidR="00976ECE" w:rsidRPr="00ED7627" w:rsidRDefault="00976ECE" w:rsidP="00976ECE">
      <w:pPr>
        <w:pStyle w:val="BodyText"/>
        <w:rPr>
          <w:lang w:val="en-GB"/>
        </w:rPr>
      </w:pPr>
      <w:r w:rsidRPr="00ED7627">
        <w:rPr>
          <w:lang w:val="en-GB"/>
        </w:rPr>
        <w:t xml:space="preserve">Our definition of social innovation </w:t>
      </w:r>
      <w:del w:id="877" w:author="Neuhuber, Tatjana" w:date="2022-02-25T11:40:00Z">
        <w:r w:rsidRPr="00ED7627" w:rsidDel="00531F65">
          <w:rPr>
            <w:lang w:val="en-GB"/>
          </w:rPr>
          <w:delText xml:space="preserve">includes </w:delText>
        </w:r>
      </w:del>
      <w:ins w:id="878" w:author="Neuhuber, Tatjana" w:date="2022-02-25T11:40:00Z">
        <w:r w:rsidR="00531F65">
          <w:rPr>
            <w:lang w:val="en-GB"/>
          </w:rPr>
          <w:t>encompasses</w:t>
        </w:r>
        <w:r w:rsidR="00531F65" w:rsidRPr="00ED7627">
          <w:rPr>
            <w:lang w:val="en-GB"/>
          </w:rPr>
          <w:t xml:space="preserve"> </w:t>
        </w:r>
      </w:ins>
      <w:r w:rsidRPr="00ED7627">
        <w:rPr>
          <w:lang w:val="en-GB"/>
        </w:rPr>
        <w:t xml:space="preserve">outcome orientation which includes both the tangible and non-tangible outcomes. Although the direct outcomes are often </w:t>
      </w:r>
      <w:del w:id="879" w:author="Katharina Koller" w:date="2022-02-25T10:42:00Z">
        <w:r w:rsidRPr="00ED7627" w:rsidDel="000D6230">
          <w:rPr>
            <w:lang w:val="en-GB"/>
          </w:rPr>
          <w:delText>a rarity</w:delText>
        </w:r>
      </w:del>
      <w:proofErr w:type="gramStart"/>
      <w:ins w:id="880" w:author="Katharina Koller" w:date="2022-02-25T10:42:00Z">
        <w:r w:rsidR="000D6230">
          <w:rPr>
            <w:lang w:val="en-GB"/>
          </w:rPr>
          <w:t xml:space="preserve">rare </w:t>
        </w:r>
      </w:ins>
      <w:r w:rsidRPr="00ED7627">
        <w:rPr>
          <w:lang w:val="en-GB"/>
        </w:rPr>
        <w:t xml:space="preserve"> among</w:t>
      </w:r>
      <w:proofErr w:type="gramEnd"/>
      <w:r w:rsidRPr="00ED7627">
        <w:rPr>
          <w:lang w:val="en-GB"/>
        </w:rPr>
        <w:t xml:space="preserve"> the scientific projects</w:t>
      </w:r>
      <w:ins w:id="881" w:author="Katharina Koller" w:date="2022-02-25T10:42:00Z">
        <w:r w:rsidR="000D6230">
          <w:rPr>
            <w:lang w:val="en-GB"/>
          </w:rPr>
          <w:t>,</w:t>
        </w:r>
      </w:ins>
      <w:r w:rsidRPr="00ED7627">
        <w:rPr>
          <w:lang w:val="en-GB"/>
        </w:rPr>
        <w:t xml:space="preserve"> we assume [H] transdisciplinary inclusion of each societal group increases the chances of a direct outcome for that specific </w:t>
      </w:r>
      <w:commentRangeStart w:id="882"/>
      <w:r w:rsidRPr="00ED7627">
        <w:rPr>
          <w:lang w:val="en-GB"/>
        </w:rPr>
        <w:t>group</w:t>
      </w:r>
      <w:commentRangeEnd w:id="882"/>
      <w:r w:rsidRPr="00ED7627">
        <w:rPr>
          <w:rStyle w:val="CommentReference"/>
          <w:lang w:val="en-GB"/>
        </w:rPr>
        <w:commentReference w:id="882"/>
      </w:r>
      <w:r w:rsidRPr="00ED7627">
        <w:rPr>
          <w:lang w:val="en-GB"/>
        </w:rPr>
        <w:t>.</w:t>
      </w:r>
    </w:p>
    <w:p w14:paraId="35D135E6" w14:textId="77777777" w:rsidR="00976ECE" w:rsidRPr="00ED7627" w:rsidRDefault="00976ECE" w:rsidP="00976ECE">
      <w:pPr>
        <w:pStyle w:val="Heading2"/>
        <w:rPr>
          <w:lang w:val="en-GB"/>
        </w:rPr>
      </w:pPr>
      <w:r w:rsidRPr="00ED7627">
        <w:rPr>
          <w:lang w:val="en-GB"/>
        </w:rPr>
        <w:t>Intended Effects</w:t>
      </w:r>
    </w:p>
    <w:p w14:paraId="360D8090" w14:textId="77777777" w:rsidR="00976ECE" w:rsidRPr="00ED7627" w:rsidRDefault="00976ECE" w:rsidP="00976ECE">
      <w:pPr>
        <w:pStyle w:val="BodyText"/>
        <w:keepNext/>
        <w:rPr>
          <w:lang w:val="en-GB"/>
        </w:rPr>
      </w:pPr>
      <w:r w:rsidRPr="00ED7627">
        <w:rPr>
          <w:noProof/>
          <w:lang w:val="de-DE" w:eastAsia="de-DE"/>
        </w:rPr>
        <w:drawing>
          <wp:inline distT="0" distB="0" distL="0" distR="0" wp14:anchorId="32C2BD06" wp14:editId="73DA60A0">
            <wp:extent cx="5731510" cy="1910715"/>
            <wp:effectExtent l="0" t="0" r="0"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731510" cy="1910715"/>
                    </a:xfrm>
                    <a:prstGeom prst="rect">
                      <a:avLst/>
                    </a:prstGeom>
                  </pic:spPr>
                </pic:pic>
              </a:graphicData>
            </a:graphic>
          </wp:inline>
        </w:drawing>
      </w:r>
    </w:p>
    <w:p w14:paraId="3F09DD25" w14:textId="65CFD1FA" w:rsidR="00976ECE" w:rsidRPr="00ED7627" w:rsidRDefault="00976ECE" w:rsidP="00976ECE">
      <w:pPr>
        <w:pStyle w:val="Caption"/>
        <w:rPr>
          <w:lang w:val="en-GB"/>
        </w:rPr>
      </w:pPr>
      <w:r w:rsidRPr="00ED7627">
        <w:rPr>
          <w:lang w:val="en-GB"/>
        </w:rPr>
        <w:t xml:space="preserve">Figure </w:t>
      </w:r>
      <w:ins w:id="883"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884" w:author="Utku B. Demir" w:date="2022-03-03T23:27:00Z">
        <w:r w:rsidR="00AD4DD6">
          <w:rPr>
            <w:noProof/>
            <w:lang w:val="en-GB"/>
          </w:rPr>
          <w:t>19</w:t>
        </w:r>
        <w:r w:rsidR="00AD4DD6">
          <w:rPr>
            <w:lang w:val="en-GB"/>
          </w:rPr>
          <w:fldChar w:fldCharType="end"/>
        </w:r>
      </w:ins>
      <w:del w:id="885"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19</w:delText>
        </w:r>
        <w:r w:rsidRPr="00ED7627" w:rsidDel="00AD4DD6">
          <w:rPr>
            <w:noProof/>
            <w:lang w:val="en-GB"/>
          </w:rPr>
          <w:fldChar w:fldCharType="end"/>
        </w:r>
      </w:del>
      <w:r w:rsidRPr="00ED7627">
        <w:rPr>
          <w:lang w:val="en-GB"/>
        </w:rPr>
        <w:t xml:space="preserve">: Distribution of intended </w:t>
      </w:r>
      <w:ins w:id="886" w:author="Katharina Koller" w:date="2022-02-25T10:43:00Z">
        <w:r w:rsidR="004D32C5">
          <w:rPr>
            <w:lang w:val="en-GB"/>
          </w:rPr>
          <w:t>change</w:t>
        </w:r>
      </w:ins>
      <w:del w:id="887" w:author="Katharina Koller" w:date="2022-02-25T10:43:00Z">
        <w:r w:rsidRPr="00ED7627" w:rsidDel="004D32C5">
          <w:rPr>
            <w:lang w:val="en-GB"/>
          </w:rPr>
          <w:delText>effect types</w:delText>
        </w:r>
      </w:del>
    </w:p>
    <w:p w14:paraId="78759D32" w14:textId="7A850F1F" w:rsidR="00976ECE" w:rsidRPr="00ED7627" w:rsidRDefault="00976ECE" w:rsidP="00976ECE">
      <w:pPr>
        <w:pStyle w:val="BodyText"/>
        <w:rPr>
          <w:lang w:val="en-GB"/>
        </w:rPr>
      </w:pPr>
      <w:del w:id="888" w:author="Katharina Koller" w:date="2022-02-25T10:44:00Z">
        <w:r w:rsidRPr="00ED7627" w:rsidDel="00606E01">
          <w:rPr>
            <w:lang w:val="en-GB"/>
          </w:rPr>
          <w:delText>The question regarding intended</w:delText>
        </w:r>
      </w:del>
      <w:del w:id="889" w:author="Katharina Koller" w:date="2022-02-25T10:43:00Z">
        <w:r w:rsidRPr="00ED7627" w:rsidDel="004D32C5">
          <w:rPr>
            <w:lang w:val="en-GB"/>
          </w:rPr>
          <w:delText xml:space="preserve"> </w:delText>
        </w:r>
        <w:commentRangeStart w:id="890"/>
        <w:r w:rsidRPr="00ED7627" w:rsidDel="004D32C5">
          <w:rPr>
            <w:lang w:val="en-GB"/>
          </w:rPr>
          <w:delText>effects</w:delText>
        </w:r>
      </w:del>
      <w:commentRangeEnd w:id="890"/>
      <w:del w:id="891" w:author="Katharina Koller" w:date="2022-02-25T10:44:00Z">
        <w:r w:rsidR="004D32C5" w:rsidDel="00606E01">
          <w:rPr>
            <w:rStyle w:val="CommentReference"/>
          </w:rPr>
          <w:commentReference w:id="890"/>
        </w:r>
        <w:r w:rsidRPr="00ED7627" w:rsidDel="00606E01">
          <w:rPr>
            <w:lang w:val="en-GB"/>
          </w:rPr>
          <w:delText xml:space="preserve"> is designed to crystall</w:delText>
        </w:r>
        <w:r w:rsidDel="00606E01">
          <w:rPr>
            <w:lang w:val="en-GB"/>
          </w:rPr>
          <w:delText>ise</w:delText>
        </w:r>
        <w:r w:rsidRPr="00ED7627" w:rsidDel="00606E01">
          <w:rPr>
            <w:lang w:val="en-GB"/>
          </w:rPr>
          <w:delText xml:space="preserve"> the information about the outcome potential of the projects without limiting the scope only on the immediate </w:delText>
        </w:r>
        <w:commentRangeStart w:id="892"/>
        <w:r w:rsidRPr="00ED7627" w:rsidDel="00606E01">
          <w:rPr>
            <w:lang w:val="en-GB"/>
          </w:rPr>
          <w:delText>impacts</w:delText>
        </w:r>
        <w:commentRangeEnd w:id="892"/>
        <w:r w:rsidRPr="00ED7627" w:rsidDel="00606E01">
          <w:rPr>
            <w:rStyle w:val="CommentReference"/>
            <w:lang w:val="en-GB"/>
          </w:rPr>
          <w:commentReference w:id="892"/>
        </w:r>
        <w:r w:rsidRPr="00ED7627" w:rsidDel="00606E01">
          <w:rPr>
            <w:lang w:val="en-GB"/>
          </w:rPr>
          <w:delText xml:space="preserve">. </w:delText>
        </w:r>
      </w:del>
      <w:ins w:id="893" w:author="Katharina Koller" w:date="2022-02-25T10:44:00Z">
        <w:r w:rsidR="00606E01">
          <w:rPr>
            <w:lang w:val="en-GB"/>
          </w:rPr>
          <w:t>We inquired about intended changes to investigate</w:t>
        </w:r>
        <w:r w:rsidR="002852E9">
          <w:rPr>
            <w:lang w:val="en-GB"/>
          </w:rPr>
          <w:t xml:space="preserve"> potential</w:t>
        </w:r>
      </w:ins>
      <w:ins w:id="894" w:author="Katharina Koller" w:date="2022-02-25T10:45:00Z">
        <w:r w:rsidR="002852E9">
          <w:rPr>
            <w:lang w:val="en-GB"/>
          </w:rPr>
          <w:t xml:space="preserve"> project outcomes, both in the long and short term.</w:t>
        </w:r>
      </w:ins>
      <w:ins w:id="895" w:author="Katharina Koller" w:date="2022-02-25T10:44:00Z">
        <w:r w:rsidR="00606E01">
          <w:rPr>
            <w:lang w:val="en-GB"/>
          </w:rPr>
          <w:t xml:space="preserve"> </w:t>
        </w:r>
      </w:ins>
      <w:del w:id="896" w:author="Katharina Koller" w:date="2022-02-25T10:45:00Z">
        <w:r w:rsidRPr="00ED7627" w:rsidDel="004F717E">
          <w:rPr>
            <w:lang w:val="en-GB"/>
          </w:rPr>
          <w:delText>Instead</w:delText>
        </w:r>
        <w:r w:rsidDel="004F717E">
          <w:rPr>
            <w:lang w:val="en-GB"/>
          </w:rPr>
          <w:delText>,</w:delText>
        </w:r>
        <w:r w:rsidRPr="00ED7627" w:rsidDel="004F717E">
          <w:rPr>
            <w:lang w:val="en-GB"/>
          </w:rPr>
          <w:delText xml:space="preserve"> the kind of change directed to specific social groups is emphas</w:delText>
        </w:r>
        <w:r w:rsidDel="004F717E">
          <w:rPr>
            <w:lang w:val="en-GB"/>
          </w:rPr>
          <w:delText>ise</w:delText>
        </w:r>
        <w:r w:rsidRPr="00ED7627" w:rsidDel="004F717E">
          <w:rPr>
            <w:lang w:val="en-GB"/>
          </w:rPr>
          <w:delText xml:space="preserve">d in order to measure the social ambitions of the study. </w:delText>
        </w:r>
      </w:del>
      <w:r w:rsidRPr="00ED7627">
        <w:rPr>
          <w:i/>
          <w:iCs/>
          <w:lang w:val="en-GB"/>
        </w:rPr>
        <w:t>Improving the understanding</w:t>
      </w:r>
      <w:r w:rsidRPr="00ED7627">
        <w:rPr>
          <w:lang w:val="en-GB"/>
        </w:rPr>
        <w:t xml:space="preserve"> as well as </w:t>
      </w:r>
      <w:r w:rsidRPr="00ED7627">
        <w:rPr>
          <w:i/>
          <w:iCs/>
          <w:lang w:val="en-GB"/>
        </w:rPr>
        <w:t>raising awareness</w:t>
      </w:r>
      <w:r w:rsidRPr="00ED7627">
        <w:rPr>
          <w:lang w:val="en-GB"/>
        </w:rPr>
        <w:t xml:space="preserve"> in the general population is by far the most frequently selected categor</w:t>
      </w:r>
      <w:r>
        <w:rPr>
          <w:lang w:val="en-GB"/>
        </w:rPr>
        <w:t>y</w:t>
      </w:r>
      <w:r w:rsidRPr="00ED7627">
        <w:rPr>
          <w:lang w:val="en-GB"/>
        </w:rPr>
        <w:t xml:space="preserve"> (79 and 50 times</w:t>
      </w:r>
      <w:ins w:id="897" w:author="Neuhuber, Tatjana" w:date="2022-02-25T11:41:00Z">
        <w:r w:rsidR="00531F65">
          <w:rPr>
            <w:lang w:val="en-GB"/>
          </w:rPr>
          <w:t xml:space="preserve"> respectively</w:t>
        </w:r>
      </w:ins>
      <w:r w:rsidRPr="00ED7627">
        <w:rPr>
          <w:lang w:val="en-GB"/>
        </w:rPr>
        <w:t xml:space="preserve">). Other arguably stronger types of changes (attitude and behaviour) are </w:t>
      </w:r>
      <w:r w:rsidRPr="00ED7627">
        <w:rPr>
          <w:lang w:val="en-GB"/>
        </w:rPr>
        <w:lastRenderedPageBreak/>
        <w:t xml:space="preserve">occurring relatively less frequent among </w:t>
      </w:r>
      <w:proofErr w:type="gramStart"/>
      <w:r w:rsidRPr="00ED7627">
        <w:rPr>
          <w:lang w:val="en-GB"/>
        </w:rPr>
        <w:t>all of</w:t>
      </w:r>
      <w:proofErr w:type="gramEnd"/>
      <w:r w:rsidRPr="00ED7627">
        <w:rPr>
          <w:lang w:val="en-GB"/>
        </w:rPr>
        <w:t xml:space="preserve"> the defined societal actor categories. However, 31 respondents note the intended effect (or one of the intended effects) of their research project was a behaviour change among </w:t>
      </w:r>
      <w:del w:id="898" w:author="Neuhuber, Tatjana" w:date="2022-02-25T11:41:00Z">
        <w:r w:rsidRPr="00ED7627" w:rsidDel="00531F65">
          <w:rPr>
            <w:lang w:val="en-GB"/>
          </w:rPr>
          <w:delText xml:space="preserve">the </w:delText>
        </w:r>
      </w:del>
      <w:r w:rsidRPr="00ED7627">
        <w:rPr>
          <w:lang w:val="en-GB"/>
        </w:rPr>
        <w:t xml:space="preserve">policymakers and/or public </w:t>
      </w:r>
      <w:commentRangeStart w:id="899"/>
      <w:r w:rsidRPr="00ED7627">
        <w:rPr>
          <w:lang w:val="en-GB"/>
        </w:rPr>
        <w:t>administration</w:t>
      </w:r>
      <w:commentRangeEnd w:id="899"/>
      <w:r w:rsidRPr="00ED7627">
        <w:rPr>
          <w:rStyle w:val="CommentReference"/>
          <w:lang w:val="en-GB"/>
        </w:rPr>
        <w:commentReference w:id="899"/>
      </w:r>
      <w:r w:rsidRPr="00ED7627">
        <w:rPr>
          <w:lang w:val="en-GB"/>
        </w:rPr>
        <w:t>.</w:t>
      </w:r>
    </w:p>
    <w:p w14:paraId="531C6F50" w14:textId="77777777" w:rsidR="00976ECE" w:rsidRPr="00ED7627" w:rsidRDefault="00976ECE" w:rsidP="00976ECE">
      <w:pPr>
        <w:pStyle w:val="BodyText"/>
        <w:rPr>
          <w:lang w:val="en-GB"/>
        </w:rPr>
      </w:pPr>
      <w:r w:rsidRPr="00ED7627">
        <w:rPr>
          <w:lang w:val="en-GB"/>
        </w:rPr>
        <w:t>We assume [H] that the nature of involvement of the societal groups is correlate</w:t>
      </w:r>
      <w:r>
        <w:rPr>
          <w:lang w:val="en-GB"/>
        </w:rPr>
        <w:t>d</w:t>
      </w:r>
      <w:r w:rsidRPr="00ED7627">
        <w:rPr>
          <w:lang w:val="en-GB"/>
        </w:rPr>
        <w:t xml:space="preserve"> with the intended effects, or </w:t>
      </w:r>
      <w:r>
        <w:rPr>
          <w:lang w:val="en-GB"/>
        </w:rPr>
        <w:t>in</w:t>
      </w:r>
      <w:r w:rsidRPr="00ED7627">
        <w:rPr>
          <w:lang w:val="en-GB"/>
        </w:rPr>
        <w:t xml:space="preserve"> other words, we are expecting to see a higher order of involvement with higher levels of intended effect for a specific group.</w:t>
      </w:r>
    </w:p>
    <w:p w14:paraId="04E73C7D" w14:textId="77777777" w:rsidR="00976ECE" w:rsidRPr="00ED7627" w:rsidRDefault="00976ECE" w:rsidP="00976ECE">
      <w:pPr>
        <w:pStyle w:val="BodyText"/>
        <w:keepNext/>
        <w:rPr>
          <w:lang w:val="en-GB"/>
        </w:rPr>
      </w:pPr>
      <w:commentRangeStart w:id="900"/>
      <w:commentRangeStart w:id="901"/>
      <w:commentRangeStart w:id="902"/>
      <w:r w:rsidRPr="00ED7627">
        <w:rPr>
          <w:noProof/>
          <w:lang w:val="de-DE" w:eastAsia="de-DE"/>
        </w:rPr>
        <w:drawing>
          <wp:inline distT="0" distB="0" distL="0" distR="0" wp14:anchorId="1BB9C4FA" wp14:editId="40C65F32">
            <wp:extent cx="5731510" cy="4093845"/>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731510" cy="4093845"/>
                    </a:xfrm>
                    <a:prstGeom prst="rect">
                      <a:avLst/>
                    </a:prstGeom>
                  </pic:spPr>
                </pic:pic>
              </a:graphicData>
            </a:graphic>
          </wp:inline>
        </w:drawing>
      </w:r>
      <w:commentRangeEnd w:id="900"/>
      <w:commentRangeEnd w:id="901"/>
      <w:commentRangeEnd w:id="902"/>
      <w:r w:rsidRPr="00ED7627">
        <w:rPr>
          <w:rStyle w:val="FootnoteReference"/>
          <w:sz w:val="16"/>
          <w:szCs w:val="16"/>
          <w:lang w:val="en-GB"/>
        </w:rPr>
        <w:footnoteReference w:id="13"/>
      </w:r>
      <w:r w:rsidRPr="00ED7627">
        <w:rPr>
          <w:rStyle w:val="CommentReference"/>
          <w:lang w:val="en-GB"/>
        </w:rPr>
        <w:commentReference w:id="900"/>
      </w:r>
      <w:r w:rsidRPr="00ED7627">
        <w:rPr>
          <w:rStyle w:val="CommentReference"/>
          <w:lang w:val="en-GB"/>
        </w:rPr>
        <w:commentReference w:id="901"/>
      </w:r>
      <w:r w:rsidR="00534ACE">
        <w:rPr>
          <w:rStyle w:val="CommentReference"/>
        </w:rPr>
        <w:commentReference w:id="902"/>
      </w:r>
    </w:p>
    <w:p w14:paraId="36083485" w14:textId="7834BD51" w:rsidR="00976ECE" w:rsidRPr="00ED7627" w:rsidRDefault="00976ECE" w:rsidP="00976ECE">
      <w:pPr>
        <w:pStyle w:val="Caption"/>
        <w:rPr>
          <w:lang w:val="en-GB"/>
        </w:rPr>
      </w:pPr>
      <w:bookmarkStart w:id="903" w:name="_Ref95714164"/>
      <w:r w:rsidRPr="00ED7627">
        <w:rPr>
          <w:lang w:val="en-GB"/>
        </w:rPr>
        <w:t xml:space="preserve">Figure </w:t>
      </w:r>
      <w:ins w:id="904"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905" w:author="Utku B. Demir" w:date="2022-03-03T23:27:00Z">
        <w:r w:rsidR="00AD4DD6">
          <w:rPr>
            <w:noProof/>
            <w:lang w:val="en-GB"/>
          </w:rPr>
          <w:t>20</w:t>
        </w:r>
        <w:r w:rsidR="00AD4DD6">
          <w:rPr>
            <w:lang w:val="en-GB"/>
          </w:rPr>
          <w:fldChar w:fldCharType="end"/>
        </w:r>
      </w:ins>
      <w:del w:id="906"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20</w:delText>
        </w:r>
        <w:r w:rsidRPr="00ED7627" w:rsidDel="00AD4DD6">
          <w:rPr>
            <w:noProof/>
            <w:lang w:val="en-GB"/>
          </w:rPr>
          <w:fldChar w:fldCharType="end"/>
        </w:r>
      </w:del>
      <w:bookmarkEnd w:id="903"/>
      <w:r w:rsidRPr="00ED7627">
        <w:rPr>
          <w:lang w:val="en-GB"/>
        </w:rPr>
        <w:t>: Correlation between the nature of transdisciplinary involvement and intended effects</w:t>
      </w:r>
    </w:p>
    <w:p w14:paraId="73D39320" w14:textId="77777777" w:rsidR="00976ECE" w:rsidRPr="00ED7627" w:rsidRDefault="00976ECE" w:rsidP="00976ECE">
      <w:pPr>
        <w:rPr>
          <w:lang w:val="en-GB"/>
        </w:rPr>
      </w:pPr>
      <w:r w:rsidRPr="00ED7627">
        <w:rPr>
          <w:lang w:val="en-GB"/>
        </w:rPr>
        <w:t xml:space="preserve">As the correlation matrix </w:t>
      </w:r>
      <w:r>
        <w:rPr>
          <w:lang w:val="en-GB"/>
        </w:rPr>
        <w:t>i</w:t>
      </w:r>
      <w:r w:rsidRPr="00ED7627">
        <w:rPr>
          <w:lang w:val="en-GB"/>
        </w:rPr>
        <w:t xml:space="preserve">n </w:t>
      </w:r>
      <w:r w:rsidRPr="00ED7627">
        <w:rPr>
          <w:lang w:val="en-GB"/>
        </w:rPr>
        <w:fldChar w:fldCharType="begin"/>
      </w:r>
      <w:r w:rsidRPr="00ED7627">
        <w:rPr>
          <w:lang w:val="en-GB"/>
        </w:rPr>
        <w:instrText xml:space="preserve"> REF _Ref95714164 \h </w:instrText>
      </w:r>
      <w:r w:rsidRPr="00ED7627">
        <w:rPr>
          <w:lang w:val="en-GB"/>
        </w:rPr>
      </w:r>
      <w:r w:rsidRPr="00ED7627">
        <w:rPr>
          <w:lang w:val="en-GB"/>
        </w:rPr>
        <w:fldChar w:fldCharType="separate"/>
      </w:r>
      <w:r w:rsidRPr="00ED7627">
        <w:rPr>
          <w:lang w:val="en-GB"/>
        </w:rPr>
        <w:t xml:space="preserve">Figure </w:t>
      </w:r>
      <w:r w:rsidRPr="00ED7627">
        <w:rPr>
          <w:noProof/>
          <w:lang w:val="en-GB"/>
        </w:rPr>
        <w:t>18</w:t>
      </w:r>
      <w:r w:rsidRPr="00ED7627">
        <w:rPr>
          <w:lang w:val="en-GB"/>
        </w:rPr>
        <w:fldChar w:fldCharType="end"/>
      </w:r>
      <w:r w:rsidRPr="00ED7627">
        <w:rPr>
          <w:lang w:val="en-GB"/>
        </w:rPr>
        <w:t xml:space="preserve"> displays</w:t>
      </w:r>
      <w:r>
        <w:rPr>
          <w:lang w:val="en-GB"/>
        </w:rPr>
        <w:t>,</w:t>
      </w:r>
      <w:r w:rsidRPr="00ED7627">
        <w:rPr>
          <w:lang w:val="en-GB"/>
        </w:rPr>
        <w:t xml:space="preserve"> the nature of involvement of a specific societal group does not necessarily correlate well with the intended effects on that specific </w:t>
      </w:r>
      <w:commentRangeStart w:id="907"/>
      <w:r w:rsidRPr="00ED7627">
        <w:rPr>
          <w:lang w:val="en-GB"/>
        </w:rPr>
        <w:t>group</w:t>
      </w:r>
      <w:commentRangeEnd w:id="907"/>
      <w:r w:rsidRPr="00ED7627">
        <w:rPr>
          <w:rStyle w:val="CommentReference"/>
          <w:lang w:val="en-GB"/>
        </w:rPr>
        <w:commentReference w:id="907"/>
      </w:r>
      <w:r w:rsidRPr="00ED7627">
        <w:rPr>
          <w:lang w:val="en-GB"/>
        </w:rPr>
        <w:t xml:space="preserve">. </w:t>
      </w:r>
    </w:p>
    <w:p w14:paraId="16C03767" w14:textId="77777777" w:rsidR="00976ECE" w:rsidRPr="00ED7627" w:rsidRDefault="00976ECE" w:rsidP="00976ECE">
      <w:pPr>
        <w:pStyle w:val="Heading2"/>
        <w:rPr>
          <w:lang w:val="en-GB"/>
        </w:rPr>
      </w:pPr>
      <w:r w:rsidRPr="00ED7627">
        <w:rPr>
          <w:lang w:val="en-GB"/>
        </w:rPr>
        <w:t>Uptake by Decision-Makers</w:t>
      </w:r>
    </w:p>
    <w:p w14:paraId="671A18CC" w14:textId="3318B51E" w:rsidR="00976ECE" w:rsidRPr="00ED7627" w:rsidRDefault="00976ECE" w:rsidP="00976ECE">
      <w:pPr>
        <w:pStyle w:val="BodyText"/>
        <w:rPr>
          <w:lang w:val="en-GB"/>
        </w:rPr>
      </w:pPr>
      <w:del w:id="908" w:author="Katharina Koller" w:date="2022-02-25T10:51:00Z">
        <w:r w:rsidRPr="00ED7627" w:rsidDel="005A324E">
          <w:rPr>
            <w:lang w:val="en-GB"/>
          </w:rPr>
          <w:delText xml:space="preserve">Uptake of the results by policymakers or public administration is a direct indicator of the impact of the outcomes. </w:delText>
        </w:r>
      </w:del>
      <w:ins w:id="909" w:author="Katharina Koller" w:date="2022-02-25T10:51:00Z">
        <w:r w:rsidR="001B4F8B">
          <w:rPr>
            <w:lang w:val="en-GB"/>
          </w:rPr>
          <w:t xml:space="preserve">We measured </w:t>
        </w:r>
      </w:ins>
      <w:ins w:id="910" w:author="Neuhuber, Tatjana" w:date="2022-02-25T11:42:00Z">
        <w:r w:rsidR="00531F65">
          <w:rPr>
            <w:lang w:val="en-GB"/>
          </w:rPr>
          <w:t xml:space="preserve">the </w:t>
        </w:r>
      </w:ins>
      <w:ins w:id="911" w:author="Katharina Koller" w:date="2022-02-25T10:51:00Z">
        <w:r w:rsidR="001B4F8B">
          <w:rPr>
            <w:lang w:val="en-GB"/>
          </w:rPr>
          <w:t xml:space="preserve">uptake of the project results by decision-makers as an indicator of impact. </w:t>
        </w:r>
      </w:ins>
      <w:r w:rsidRPr="00ED7627">
        <w:rPr>
          <w:lang w:val="en-GB"/>
        </w:rPr>
        <w:t xml:space="preserve">The survey was designed to explore this aspect </w:t>
      </w:r>
      <w:del w:id="912" w:author="Neuhuber, Tatjana" w:date="2022-02-25T11:42:00Z">
        <w:r w:rsidRPr="00ED7627" w:rsidDel="00531F65">
          <w:rPr>
            <w:lang w:val="en-GB"/>
          </w:rPr>
          <w:delText xml:space="preserve">under 2 </w:delText>
        </w:r>
      </w:del>
      <w:ins w:id="913" w:author="Neuhuber, Tatjana" w:date="2022-02-25T11:42:00Z">
        <w:r w:rsidR="00531F65">
          <w:rPr>
            <w:lang w:val="en-GB"/>
          </w:rPr>
          <w:t xml:space="preserve">using two </w:t>
        </w:r>
      </w:ins>
      <w:r w:rsidRPr="00ED7627">
        <w:rPr>
          <w:lang w:val="en-GB"/>
        </w:rPr>
        <w:t>different questions</w:t>
      </w:r>
      <w:ins w:id="914" w:author="Katharina Koller" w:date="2022-02-25T10:51:00Z">
        <w:r w:rsidR="001B4F8B">
          <w:rPr>
            <w:lang w:val="en-GB"/>
          </w:rPr>
          <w:t>,</w:t>
        </w:r>
      </w:ins>
      <w:del w:id="915" w:author="Katharina Koller" w:date="2022-02-25T10:51:00Z">
        <w:r w:rsidRPr="00ED7627" w:rsidDel="001B4F8B">
          <w:rPr>
            <w:lang w:val="en-GB"/>
          </w:rPr>
          <w:delText>;</w:delText>
        </w:r>
      </w:del>
      <w:r w:rsidRPr="00ED7627">
        <w:rPr>
          <w:lang w:val="en-GB"/>
        </w:rPr>
        <w:t xml:space="preserve"> which were mainly aim</w:t>
      </w:r>
      <w:r>
        <w:rPr>
          <w:lang w:val="en-GB"/>
        </w:rPr>
        <w:t>ed</w:t>
      </w:r>
      <w:r w:rsidRPr="00ED7627">
        <w:rPr>
          <w:lang w:val="en-GB"/>
        </w:rPr>
        <w:t xml:space="preserve"> to mea</w:t>
      </w:r>
      <w:r>
        <w:rPr>
          <w:lang w:val="en-GB"/>
        </w:rPr>
        <w:t>s</w:t>
      </w:r>
      <w:r w:rsidRPr="00ED7627">
        <w:rPr>
          <w:lang w:val="en-GB"/>
        </w:rPr>
        <w:t xml:space="preserve">ure how far the project results have been adopted by the authorities and what was the nature of the uptake. </w:t>
      </w:r>
    </w:p>
    <w:p w14:paraId="6F3634A8" w14:textId="77777777" w:rsidR="00976ECE" w:rsidRPr="00ED7627" w:rsidRDefault="00976ECE" w:rsidP="00976ECE">
      <w:pPr>
        <w:pStyle w:val="BodyText"/>
        <w:keepNext/>
        <w:rPr>
          <w:lang w:val="en-GB"/>
        </w:rPr>
      </w:pPr>
      <w:r w:rsidRPr="00ED7627">
        <w:rPr>
          <w:lang w:val="en-GB"/>
        </w:rPr>
        <w:lastRenderedPageBreak/>
        <w:t xml:space="preserve"> </w:t>
      </w:r>
      <w:r w:rsidRPr="00ED7627">
        <w:rPr>
          <w:noProof/>
          <w:lang w:val="de-DE" w:eastAsia="de-DE"/>
        </w:rPr>
        <w:drawing>
          <wp:inline distT="0" distB="0" distL="0" distR="0" wp14:anchorId="153ED9BB" wp14:editId="2733A93C">
            <wp:extent cx="5731510" cy="3275330"/>
            <wp:effectExtent l="0" t="0" r="0" b="1270"/>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phic 89"/>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31510" cy="3275330"/>
                    </a:xfrm>
                    <a:prstGeom prst="rect">
                      <a:avLst/>
                    </a:prstGeom>
                  </pic:spPr>
                </pic:pic>
              </a:graphicData>
            </a:graphic>
          </wp:inline>
        </w:drawing>
      </w:r>
    </w:p>
    <w:p w14:paraId="0D8EF61D" w14:textId="15154B0B" w:rsidR="00976ECE" w:rsidRPr="00ED7627" w:rsidRDefault="00976ECE" w:rsidP="00976ECE">
      <w:pPr>
        <w:pStyle w:val="Caption"/>
        <w:rPr>
          <w:lang w:val="en-GB"/>
        </w:rPr>
      </w:pPr>
      <w:r w:rsidRPr="00ED7627">
        <w:rPr>
          <w:lang w:val="en-GB"/>
        </w:rPr>
        <w:t xml:space="preserve">Figure </w:t>
      </w:r>
      <w:ins w:id="916"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917" w:author="Utku B. Demir" w:date="2022-03-03T23:27:00Z">
        <w:r w:rsidR="00AD4DD6">
          <w:rPr>
            <w:noProof/>
            <w:lang w:val="en-GB"/>
          </w:rPr>
          <w:t>21</w:t>
        </w:r>
        <w:r w:rsidR="00AD4DD6">
          <w:rPr>
            <w:lang w:val="en-GB"/>
          </w:rPr>
          <w:fldChar w:fldCharType="end"/>
        </w:r>
      </w:ins>
      <w:del w:id="918"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21</w:delText>
        </w:r>
        <w:r w:rsidRPr="00ED7627" w:rsidDel="00AD4DD6">
          <w:rPr>
            <w:noProof/>
            <w:lang w:val="en-GB"/>
          </w:rPr>
          <w:fldChar w:fldCharType="end"/>
        </w:r>
      </w:del>
      <w:r w:rsidRPr="00ED7627">
        <w:rPr>
          <w:lang w:val="en-GB"/>
        </w:rPr>
        <w:t>: Rate of uptake</w:t>
      </w:r>
    </w:p>
    <w:p w14:paraId="40846B5C" w14:textId="77777777" w:rsidR="00976ECE" w:rsidRPr="00ED7627" w:rsidRDefault="00976ECE" w:rsidP="00976ECE">
      <w:pPr>
        <w:pStyle w:val="BodyText"/>
        <w:rPr>
          <w:lang w:val="en-GB"/>
        </w:rPr>
      </w:pPr>
      <w:r w:rsidRPr="00ED7627">
        <w:rPr>
          <w:lang w:val="en-GB"/>
        </w:rPr>
        <w:t>Approximately 20</w:t>
      </w:r>
      <w:r>
        <w:rPr>
          <w:lang w:val="en-GB"/>
        </w:rPr>
        <w:t> </w:t>
      </w:r>
      <w:r w:rsidRPr="00ED7627">
        <w:rPr>
          <w:lang w:val="en-GB"/>
        </w:rPr>
        <w:t xml:space="preserve">% of the respondents rated the </w:t>
      </w:r>
      <w:r w:rsidRPr="00ED7627">
        <w:rPr>
          <w:i/>
          <w:iCs/>
          <w:lang w:val="en-GB"/>
        </w:rPr>
        <w:t>uptake of the project results by decision-makers</w:t>
      </w:r>
      <w:r w:rsidRPr="00ED7627">
        <w:rPr>
          <w:lang w:val="en-GB"/>
        </w:rPr>
        <w:t xml:space="preserve"> moderate </w:t>
      </w:r>
      <w:proofErr w:type="gramStart"/>
      <w:r w:rsidRPr="00ED7627">
        <w:rPr>
          <w:lang w:val="en-GB"/>
        </w:rPr>
        <w:t>to</w:t>
      </w:r>
      <w:proofErr w:type="gramEnd"/>
      <w:r w:rsidRPr="00ED7627">
        <w:rPr>
          <w:lang w:val="en-GB"/>
        </w:rPr>
        <w:t xml:space="preserve"> high. However, an overwhelming majority of the respondents note there was little to no uptake of the project </w:t>
      </w:r>
      <w:commentRangeStart w:id="919"/>
      <w:r w:rsidRPr="00ED7627">
        <w:rPr>
          <w:lang w:val="en-GB"/>
        </w:rPr>
        <w:t>results</w:t>
      </w:r>
      <w:commentRangeEnd w:id="919"/>
      <w:r w:rsidRPr="00ED7627">
        <w:rPr>
          <w:rStyle w:val="CommentReference"/>
          <w:lang w:val="en-GB"/>
        </w:rPr>
        <w:commentReference w:id="919"/>
      </w:r>
      <w:r w:rsidRPr="00ED7627">
        <w:rPr>
          <w:lang w:val="en-GB"/>
        </w:rPr>
        <w:t xml:space="preserve">.  </w:t>
      </w:r>
    </w:p>
    <w:p w14:paraId="3317846F" w14:textId="77777777" w:rsidR="00976ECE" w:rsidRPr="00ED7627" w:rsidRDefault="00976ECE" w:rsidP="00976ECE">
      <w:pPr>
        <w:pStyle w:val="BodyText"/>
        <w:keepNext/>
        <w:rPr>
          <w:lang w:val="en-GB"/>
        </w:rPr>
      </w:pPr>
      <w:r w:rsidRPr="00ED7627">
        <w:rPr>
          <w:noProof/>
          <w:lang w:val="de-DE" w:eastAsia="de-DE"/>
        </w:rPr>
        <w:drawing>
          <wp:inline distT="0" distB="0" distL="0" distR="0" wp14:anchorId="03F03586" wp14:editId="3141F72D">
            <wp:extent cx="5731510" cy="3275330"/>
            <wp:effectExtent l="0" t="0" r="0" b="1270"/>
            <wp:docPr id="90"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phic 90"/>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31510" cy="3275330"/>
                    </a:xfrm>
                    <a:prstGeom prst="rect">
                      <a:avLst/>
                    </a:prstGeom>
                  </pic:spPr>
                </pic:pic>
              </a:graphicData>
            </a:graphic>
          </wp:inline>
        </w:drawing>
      </w:r>
    </w:p>
    <w:p w14:paraId="28407243" w14:textId="511ECE7E" w:rsidR="00976ECE" w:rsidRPr="00ED7627" w:rsidRDefault="00976ECE" w:rsidP="00976ECE">
      <w:pPr>
        <w:pStyle w:val="Caption"/>
        <w:rPr>
          <w:lang w:val="en-GB"/>
        </w:rPr>
      </w:pPr>
      <w:r w:rsidRPr="00ED7627">
        <w:rPr>
          <w:lang w:val="en-GB"/>
        </w:rPr>
        <w:t xml:space="preserve">Figure </w:t>
      </w:r>
      <w:ins w:id="920"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921" w:author="Utku B. Demir" w:date="2022-03-03T23:27:00Z">
        <w:r w:rsidR="00AD4DD6">
          <w:rPr>
            <w:noProof/>
            <w:lang w:val="en-GB"/>
          </w:rPr>
          <w:t>22</w:t>
        </w:r>
        <w:r w:rsidR="00AD4DD6">
          <w:rPr>
            <w:lang w:val="en-GB"/>
          </w:rPr>
          <w:fldChar w:fldCharType="end"/>
        </w:r>
      </w:ins>
      <w:del w:id="922"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22</w:delText>
        </w:r>
        <w:r w:rsidRPr="00ED7627" w:rsidDel="00AD4DD6">
          <w:rPr>
            <w:noProof/>
            <w:lang w:val="en-GB"/>
          </w:rPr>
          <w:fldChar w:fldCharType="end"/>
        </w:r>
      </w:del>
      <w:r w:rsidRPr="00ED7627">
        <w:rPr>
          <w:lang w:val="en-GB"/>
        </w:rPr>
        <w:t>: Nature of uptake</w:t>
      </w:r>
    </w:p>
    <w:p w14:paraId="4B6C494F" w14:textId="77777777" w:rsidR="00976ECE" w:rsidRPr="00ED7627" w:rsidRDefault="00976ECE" w:rsidP="00976ECE">
      <w:pPr>
        <w:pStyle w:val="BodyText"/>
        <w:rPr>
          <w:lang w:val="en-GB"/>
        </w:rPr>
      </w:pPr>
      <w:r w:rsidRPr="00ED7627">
        <w:rPr>
          <w:lang w:val="en-GB"/>
        </w:rPr>
        <w:t xml:space="preserve">The nature of the policy uptake indicates what kind of a change the uptake by policymakers and public administration caused. The response rate to the question is </w:t>
      </w:r>
      <w:proofErr w:type="gramStart"/>
      <w:r w:rsidRPr="00ED7627">
        <w:rPr>
          <w:lang w:val="en-GB"/>
        </w:rPr>
        <w:t>fairly low</w:t>
      </w:r>
      <w:proofErr w:type="gramEnd"/>
      <w:r w:rsidRPr="00ED7627">
        <w:rPr>
          <w:lang w:val="en-GB"/>
        </w:rPr>
        <w:t xml:space="preserve"> (~</w:t>
      </w:r>
      <w:r>
        <w:rPr>
          <w:lang w:val="en-GB"/>
        </w:rPr>
        <w:t> </w:t>
      </w:r>
      <w:r w:rsidRPr="00ED7627">
        <w:rPr>
          <w:lang w:val="en-GB"/>
        </w:rPr>
        <w:t>17</w:t>
      </w:r>
      <w:r>
        <w:rPr>
          <w:lang w:val="en-GB"/>
        </w:rPr>
        <w:t> </w:t>
      </w:r>
      <w:r w:rsidRPr="00ED7627">
        <w:rPr>
          <w:lang w:val="en-GB"/>
        </w:rPr>
        <w:t xml:space="preserve">%). 9 </w:t>
      </w:r>
      <w:r w:rsidRPr="00ED7627">
        <w:rPr>
          <w:lang w:val="en-GB"/>
        </w:rPr>
        <w:lastRenderedPageBreak/>
        <w:t xml:space="preserve">respondents claim that the results of their projects changed/influenced laws and regulations and </w:t>
      </w:r>
      <w:r>
        <w:rPr>
          <w:lang w:val="en-GB"/>
        </w:rPr>
        <w:t xml:space="preserve">the </w:t>
      </w:r>
      <w:r w:rsidRPr="00ED7627">
        <w:rPr>
          <w:lang w:val="en-GB"/>
        </w:rPr>
        <w:t xml:space="preserve">other 22 respondents note that the results changed specific agenda-setting. </w:t>
      </w:r>
    </w:p>
    <w:p w14:paraId="144534CB" w14:textId="77777777" w:rsidR="00976ECE" w:rsidRPr="00ED7627" w:rsidRDefault="00976ECE" w:rsidP="00976ECE">
      <w:pPr>
        <w:pStyle w:val="BodyText"/>
        <w:rPr>
          <w:lang w:val="en-GB"/>
        </w:rPr>
      </w:pPr>
      <w:r w:rsidRPr="00ED7627">
        <w:rPr>
          <w:lang w:val="en-GB"/>
        </w:rPr>
        <w:t xml:space="preserve">We assume that [H] the nature of involvement of policymakers </w:t>
      </w:r>
      <w:proofErr w:type="gramStart"/>
      <w:r w:rsidRPr="00ED7627">
        <w:rPr>
          <w:lang w:val="en-GB"/>
        </w:rPr>
        <w:t>have</w:t>
      </w:r>
      <w:proofErr w:type="gramEnd"/>
      <w:r w:rsidRPr="00ED7627">
        <w:rPr>
          <w:lang w:val="en-GB"/>
        </w:rPr>
        <w:t xml:space="preserve"> a statistically significant relation nature of policy </w:t>
      </w:r>
      <w:commentRangeStart w:id="923"/>
      <w:commentRangeStart w:id="924"/>
      <w:r w:rsidRPr="00ED7627">
        <w:rPr>
          <w:lang w:val="en-GB"/>
        </w:rPr>
        <w:t>uptake</w:t>
      </w:r>
      <w:commentRangeEnd w:id="923"/>
      <w:r w:rsidRPr="00ED7627">
        <w:rPr>
          <w:rStyle w:val="CommentReference"/>
          <w:lang w:val="en-GB"/>
        </w:rPr>
        <w:commentReference w:id="923"/>
      </w:r>
      <w:commentRangeEnd w:id="924"/>
      <w:r w:rsidR="00CA5CD9">
        <w:rPr>
          <w:rStyle w:val="CommentReference"/>
        </w:rPr>
        <w:commentReference w:id="924"/>
      </w:r>
      <w:r w:rsidRPr="00ED7627">
        <w:rPr>
          <w:lang w:val="en-GB"/>
        </w:rPr>
        <w:t>.</w:t>
      </w:r>
    </w:p>
    <w:p w14:paraId="3E070219" w14:textId="77777777" w:rsidR="00976ECE" w:rsidRPr="00ED7627" w:rsidRDefault="00976ECE" w:rsidP="00976ECE">
      <w:pPr>
        <w:pStyle w:val="Heading2"/>
        <w:rPr>
          <w:lang w:val="en-GB"/>
        </w:rPr>
      </w:pPr>
      <w:r w:rsidRPr="00ED7627">
        <w:rPr>
          <w:lang w:val="en-GB"/>
        </w:rPr>
        <w:t>Impact Statements</w:t>
      </w:r>
    </w:p>
    <w:p w14:paraId="2DE85552" w14:textId="77777777" w:rsidR="00976ECE" w:rsidRPr="00ED7627" w:rsidRDefault="00976ECE" w:rsidP="00976ECE">
      <w:pPr>
        <w:pStyle w:val="BodyText"/>
        <w:rPr>
          <w:lang w:val="en-GB"/>
        </w:rPr>
      </w:pPr>
      <w:r w:rsidRPr="00ED7627">
        <w:rPr>
          <w:noProof/>
          <w:lang w:val="de-DE" w:eastAsia="de-DE"/>
        </w:rPr>
        <w:drawing>
          <wp:inline distT="0" distB="0" distL="0" distR="0" wp14:anchorId="4AB4343E" wp14:editId="7E44FF84">
            <wp:extent cx="5731510" cy="2865755"/>
            <wp:effectExtent l="0" t="0" r="0" b="444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phic 91"/>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731510" cy="2865755"/>
                    </a:xfrm>
                    <a:prstGeom prst="rect">
                      <a:avLst/>
                    </a:prstGeom>
                  </pic:spPr>
                </pic:pic>
              </a:graphicData>
            </a:graphic>
          </wp:inline>
        </w:drawing>
      </w:r>
    </w:p>
    <w:p w14:paraId="451DF545" w14:textId="77777777" w:rsidR="00976ECE" w:rsidRPr="00ED7627" w:rsidRDefault="00976ECE" w:rsidP="00976ECE">
      <w:pPr>
        <w:pStyle w:val="BodyText"/>
        <w:rPr>
          <w:lang w:val="en-GB"/>
        </w:rPr>
      </w:pPr>
      <w:r w:rsidRPr="00ED7627">
        <w:rPr>
          <w:lang w:val="en-GB"/>
        </w:rPr>
        <w:t xml:space="preserve">The last question in the outcome orientation section </w:t>
      </w:r>
      <w:r>
        <w:rPr>
          <w:lang w:val="en-GB"/>
        </w:rPr>
        <w:t xml:space="preserve">is </w:t>
      </w:r>
      <w:r w:rsidRPr="00ED7627">
        <w:rPr>
          <w:lang w:val="en-GB"/>
        </w:rPr>
        <w:t xml:space="preserve">aimed </w:t>
      </w:r>
      <w:r>
        <w:rPr>
          <w:lang w:val="en-GB"/>
        </w:rPr>
        <w:t>at</w:t>
      </w:r>
      <w:r w:rsidRPr="00ED7627">
        <w:rPr>
          <w:lang w:val="en-GB"/>
        </w:rPr>
        <w:t xml:space="preserve"> </w:t>
      </w:r>
      <w:commentRangeStart w:id="925"/>
      <w:r w:rsidRPr="00ED7627">
        <w:rPr>
          <w:lang w:val="en-GB"/>
        </w:rPr>
        <w:t>state</w:t>
      </w:r>
      <w:r>
        <w:rPr>
          <w:lang w:val="en-GB"/>
        </w:rPr>
        <w:t>-</w:t>
      </w:r>
      <w:r w:rsidRPr="00ED7627">
        <w:rPr>
          <w:lang w:val="en-GB"/>
        </w:rPr>
        <w:t xml:space="preserve">specific </w:t>
      </w:r>
      <w:commentRangeEnd w:id="925"/>
      <w:r w:rsidR="00531F65">
        <w:rPr>
          <w:rStyle w:val="CommentReference"/>
        </w:rPr>
        <w:commentReference w:id="925"/>
      </w:r>
      <w:r w:rsidRPr="00ED7627">
        <w:rPr>
          <w:lang w:val="en-GB"/>
        </w:rPr>
        <w:t>questions about the impact of the project. The statements are chosen to address SI-relevant aspects directly. The academic dimension was by far the highest</w:t>
      </w:r>
      <w:r>
        <w:rPr>
          <w:lang w:val="en-GB"/>
        </w:rPr>
        <w:t>-</w:t>
      </w:r>
      <w:r w:rsidRPr="00ED7627">
        <w:rPr>
          <w:lang w:val="en-GB"/>
        </w:rPr>
        <w:t>rated statement among the survey respondents, 53</w:t>
      </w:r>
      <w:r>
        <w:rPr>
          <w:lang w:val="en-GB"/>
        </w:rPr>
        <w:t> </w:t>
      </w:r>
      <w:r w:rsidRPr="00ED7627">
        <w:rPr>
          <w:lang w:val="en-GB"/>
        </w:rPr>
        <w:t>% of the respondents rated the stateme</w:t>
      </w:r>
      <w:r>
        <w:rPr>
          <w:lang w:val="en-GB"/>
        </w:rPr>
        <w:t>n</w:t>
      </w:r>
      <w:r w:rsidRPr="00ED7627">
        <w:rPr>
          <w:lang w:val="en-GB"/>
        </w:rPr>
        <w:t xml:space="preserve">t </w:t>
      </w:r>
      <w:r w:rsidRPr="00ED7627">
        <w:rPr>
          <w:i/>
          <w:iCs/>
          <w:lang w:val="en-GB"/>
        </w:rPr>
        <w:t>the scrutinised issue was not (widely) addressed in academia before</w:t>
      </w:r>
      <w:r w:rsidRPr="00ED7627">
        <w:rPr>
          <w:lang w:val="en-GB"/>
        </w:rPr>
        <w:t xml:space="preserve"> 7 or higher on a scale from 0 to 10. This result is followed by a similar statement </w:t>
      </w:r>
      <w:r w:rsidRPr="00ED7627">
        <w:rPr>
          <w:i/>
          <w:iCs/>
          <w:lang w:val="en-GB"/>
        </w:rPr>
        <w:t xml:space="preserve">the project results addressed an issue that was not (widely) known before </w:t>
      </w:r>
      <w:r w:rsidRPr="00ED7627">
        <w:rPr>
          <w:lang w:val="en-GB"/>
        </w:rPr>
        <w:t>which was specifically directed to the novelty of the issue for the public, 30</w:t>
      </w:r>
      <w:r>
        <w:rPr>
          <w:lang w:val="en-GB"/>
        </w:rPr>
        <w:t> </w:t>
      </w:r>
      <w:r w:rsidRPr="00ED7627">
        <w:rPr>
          <w:lang w:val="en-GB"/>
        </w:rPr>
        <w:t xml:space="preserve">% of the respondents rated this statement 7 or higher, similarly the statement </w:t>
      </w:r>
      <w:r w:rsidRPr="00ED7627">
        <w:rPr>
          <w:i/>
          <w:iCs/>
          <w:lang w:val="en-GB"/>
        </w:rPr>
        <w:t xml:space="preserve">the project generated a deeper/better understanding of </w:t>
      </w:r>
      <w:r>
        <w:rPr>
          <w:i/>
          <w:iCs/>
          <w:lang w:val="en-GB"/>
        </w:rPr>
        <w:t xml:space="preserve">the </w:t>
      </w:r>
      <w:r w:rsidRPr="00ED7627">
        <w:rPr>
          <w:i/>
          <w:iCs/>
          <w:lang w:val="en-GB"/>
        </w:rPr>
        <w:t>social issue</w:t>
      </w:r>
      <w:r w:rsidRPr="00ED7627">
        <w:rPr>
          <w:lang w:val="en-GB"/>
        </w:rPr>
        <w:t xml:space="preserve"> was rated from the proportion of the respondents again 7 or higher.</w:t>
      </w:r>
    </w:p>
    <w:p w14:paraId="295720AC" w14:textId="77777777" w:rsidR="00976ECE" w:rsidRPr="00ED7627" w:rsidRDefault="00976ECE" w:rsidP="00976ECE">
      <w:pPr>
        <w:pStyle w:val="BodyText"/>
        <w:rPr>
          <w:lang w:val="en-GB"/>
        </w:rPr>
      </w:pPr>
      <w:r w:rsidRPr="00ED7627">
        <w:rPr>
          <w:lang w:val="en-GB"/>
        </w:rPr>
        <w:t xml:space="preserve">As intention and agency </w:t>
      </w:r>
      <w:r>
        <w:rPr>
          <w:lang w:val="en-GB"/>
        </w:rPr>
        <w:t xml:space="preserve">are </w:t>
      </w:r>
      <w:r w:rsidRPr="00ED7627">
        <w:rPr>
          <w:lang w:val="en-GB"/>
        </w:rPr>
        <w:t>one of the pillars of the concept of social innovation, especially the strongly social innovation</w:t>
      </w:r>
      <w:r>
        <w:rPr>
          <w:lang w:val="en-GB"/>
        </w:rPr>
        <w:t>-</w:t>
      </w:r>
      <w:r w:rsidRPr="00ED7627">
        <w:rPr>
          <w:lang w:val="en-GB"/>
        </w:rPr>
        <w:t>related statements should at least relate to the deliberative action mobil</w:t>
      </w:r>
      <w:r>
        <w:rPr>
          <w:lang w:val="en-GB"/>
        </w:rPr>
        <w:t>ise</w:t>
      </w:r>
      <w:r w:rsidRPr="00ED7627">
        <w:rPr>
          <w:lang w:val="en-GB"/>
        </w:rPr>
        <w:t xml:space="preserve">d by the researchers’ initial motivation. </w:t>
      </w:r>
      <w:commentRangeStart w:id="926"/>
      <w:r w:rsidRPr="00ED7627">
        <w:rPr>
          <w:lang w:val="en-GB"/>
        </w:rPr>
        <w:t xml:space="preserve">We expect [H] a relation between motivation to improve </w:t>
      </w:r>
      <w:r>
        <w:rPr>
          <w:lang w:val="en-GB"/>
        </w:rPr>
        <w:t xml:space="preserve">the </w:t>
      </w:r>
      <w:r w:rsidRPr="00ED7627">
        <w:rPr>
          <w:lang w:val="en-GB"/>
        </w:rPr>
        <w:t>human condition with the following statements:</w:t>
      </w:r>
    </w:p>
    <w:p w14:paraId="0E8D40B4" w14:textId="77777777" w:rsidR="00976ECE" w:rsidRPr="00ED7627" w:rsidRDefault="00976ECE" w:rsidP="00976ECE">
      <w:pPr>
        <w:pStyle w:val="BodyText"/>
        <w:numPr>
          <w:ilvl w:val="0"/>
          <w:numId w:val="2"/>
        </w:numPr>
        <w:rPr>
          <w:lang w:val="en-GB"/>
        </w:rPr>
      </w:pPr>
      <w:r w:rsidRPr="00ED7627">
        <w:rPr>
          <w:lang w:val="en-GB"/>
        </w:rPr>
        <w:t>The project generated a better understanding of a social issue.</w:t>
      </w:r>
    </w:p>
    <w:p w14:paraId="5BF7E12D" w14:textId="77777777" w:rsidR="00976ECE" w:rsidRPr="00ED7627" w:rsidRDefault="00976ECE" w:rsidP="00976ECE">
      <w:pPr>
        <w:pStyle w:val="BodyText"/>
        <w:numPr>
          <w:ilvl w:val="0"/>
          <w:numId w:val="2"/>
        </w:numPr>
        <w:rPr>
          <w:lang w:val="en-GB"/>
        </w:rPr>
      </w:pPr>
      <w:r w:rsidRPr="00ED7627">
        <w:rPr>
          <w:lang w:val="en-GB"/>
        </w:rPr>
        <w:t>The targeted groups have likely gained capabilities to tackle similar issues.</w:t>
      </w:r>
    </w:p>
    <w:p w14:paraId="4F86667F" w14:textId="77777777" w:rsidR="00976ECE" w:rsidRPr="00ED7627" w:rsidRDefault="00976ECE" w:rsidP="00976ECE">
      <w:pPr>
        <w:pStyle w:val="BodyText"/>
        <w:numPr>
          <w:ilvl w:val="0"/>
          <w:numId w:val="2"/>
        </w:numPr>
        <w:rPr>
          <w:lang w:val="en-GB"/>
        </w:rPr>
      </w:pPr>
      <w:r w:rsidRPr="00ED7627">
        <w:rPr>
          <w:lang w:val="en-GB"/>
        </w:rPr>
        <w:t>The project played an emancipatory role.</w:t>
      </w:r>
      <w:commentRangeEnd w:id="926"/>
      <w:r w:rsidR="002B63BA">
        <w:rPr>
          <w:rStyle w:val="CommentReference"/>
        </w:rPr>
        <w:commentReference w:id="926"/>
      </w:r>
    </w:p>
    <w:p w14:paraId="7216E63B" w14:textId="77777777" w:rsidR="00976ECE" w:rsidRPr="00ED7627" w:rsidRDefault="00976ECE" w:rsidP="00976ECE">
      <w:pPr>
        <w:pStyle w:val="BodyText"/>
        <w:rPr>
          <w:lang w:val="en-GB"/>
        </w:rPr>
      </w:pPr>
    </w:p>
    <w:p w14:paraId="738B6C4D" w14:textId="77777777" w:rsidR="00976ECE" w:rsidRPr="00ED7627" w:rsidRDefault="00976ECE" w:rsidP="00976ECE">
      <w:pPr>
        <w:pStyle w:val="BodyText"/>
        <w:keepNext/>
        <w:rPr>
          <w:lang w:val="en-GB"/>
        </w:rPr>
      </w:pPr>
      <w:r w:rsidRPr="00ED7627">
        <w:rPr>
          <w:noProof/>
          <w:lang w:val="de-DE" w:eastAsia="de-DE"/>
        </w:rPr>
        <w:lastRenderedPageBreak/>
        <w:drawing>
          <wp:inline distT="0" distB="0" distL="0" distR="0" wp14:anchorId="380B78B8" wp14:editId="2B22F7CC">
            <wp:extent cx="5731510" cy="1719580"/>
            <wp:effectExtent l="0" t="0" r="0" b="0"/>
            <wp:docPr id="93" name="Graph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phic 93"/>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731510" cy="1719580"/>
                    </a:xfrm>
                    <a:prstGeom prst="rect">
                      <a:avLst/>
                    </a:prstGeom>
                  </pic:spPr>
                </pic:pic>
              </a:graphicData>
            </a:graphic>
          </wp:inline>
        </w:drawing>
      </w:r>
    </w:p>
    <w:p w14:paraId="46C6C460" w14:textId="167EDFED" w:rsidR="00976ECE" w:rsidRPr="00ED7627" w:rsidRDefault="00976ECE" w:rsidP="00976ECE">
      <w:pPr>
        <w:pStyle w:val="Caption"/>
        <w:rPr>
          <w:lang w:val="en-GB"/>
        </w:rPr>
      </w:pPr>
      <w:r w:rsidRPr="00ED7627">
        <w:rPr>
          <w:lang w:val="en-GB"/>
        </w:rPr>
        <w:t xml:space="preserve">Figure </w:t>
      </w:r>
      <w:ins w:id="927"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928" w:author="Utku B. Demir" w:date="2022-03-03T23:27:00Z">
        <w:r w:rsidR="00AD4DD6">
          <w:rPr>
            <w:noProof/>
            <w:lang w:val="en-GB"/>
          </w:rPr>
          <w:t>23</w:t>
        </w:r>
        <w:r w:rsidR="00AD4DD6">
          <w:rPr>
            <w:lang w:val="en-GB"/>
          </w:rPr>
          <w:fldChar w:fldCharType="end"/>
        </w:r>
      </w:ins>
      <w:del w:id="929"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23</w:delText>
        </w:r>
        <w:r w:rsidRPr="00ED7627" w:rsidDel="00AD4DD6">
          <w:rPr>
            <w:noProof/>
            <w:lang w:val="en-GB"/>
          </w:rPr>
          <w:fldChar w:fldCharType="end"/>
        </w:r>
      </w:del>
      <w:r w:rsidRPr="00ED7627">
        <w:rPr>
          <w:lang w:val="en-GB"/>
        </w:rPr>
        <w:t xml:space="preserve">: Relation between the social impact statements and the motivation to improve </w:t>
      </w:r>
      <w:r>
        <w:rPr>
          <w:lang w:val="en-GB"/>
        </w:rPr>
        <w:t xml:space="preserve">the </w:t>
      </w:r>
      <w:r w:rsidRPr="00ED7627">
        <w:rPr>
          <w:lang w:val="en-GB"/>
        </w:rPr>
        <w:t>human condition</w:t>
      </w:r>
    </w:p>
    <w:p w14:paraId="52688133" w14:textId="77777777" w:rsidR="00976ECE" w:rsidRPr="00ED7627" w:rsidRDefault="00976ECE" w:rsidP="00976ECE">
      <w:pPr>
        <w:rPr>
          <w:lang w:val="en-GB"/>
        </w:rPr>
      </w:pPr>
      <w:r w:rsidRPr="00ED7627">
        <w:rPr>
          <w:lang w:val="en-GB"/>
        </w:rPr>
        <w:t>There is a moderately positive correlation between the motivation to improve</w:t>
      </w:r>
      <w:r>
        <w:rPr>
          <w:lang w:val="en-GB"/>
        </w:rPr>
        <w:t xml:space="preserve"> the</w:t>
      </w:r>
      <w:r w:rsidRPr="00ED7627">
        <w:rPr>
          <w:lang w:val="en-GB"/>
        </w:rPr>
        <w:t xml:space="preserve"> human condition with each of the analysed impact statement variables (rho &gt; 0.45 each). There seem to be somewhat higher </w:t>
      </w:r>
      <w:r>
        <w:rPr>
          <w:highlight w:val="yellow"/>
          <w:lang w:val="en-GB"/>
        </w:rPr>
        <w:t>levels</w:t>
      </w:r>
      <w:r w:rsidRPr="00ED7627">
        <w:rPr>
          <w:lang w:val="en-GB"/>
        </w:rPr>
        <w:t xml:space="preserve"> in terms of creating a better/deeper understanding of a specific social issue, generating capabilities for the involved social groups to tackle similar issues in the future, and playing an emancipatory role in both participated and targeted social groups with higher motivation to improve </w:t>
      </w:r>
      <w:r>
        <w:rPr>
          <w:lang w:val="en-GB"/>
        </w:rPr>
        <w:t xml:space="preserve">the </w:t>
      </w:r>
      <w:r w:rsidRPr="00ED7627">
        <w:rPr>
          <w:lang w:val="en-GB"/>
        </w:rPr>
        <w:t>human condition.</w:t>
      </w:r>
    </w:p>
    <w:p w14:paraId="0E3151B4" w14:textId="77777777" w:rsidR="00976ECE" w:rsidRPr="00ED7627" w:rsidRDefault="00976ECE" w:rsidP="00976ECE">
      <w:pPr>
        <w:rPr>
          <w:lang w:val="en-GB"/>
        </w:rPr>
      </w:pPr>
    </w:p>
    <w:p w14:paraId="15182782" w14:textId="77777777" w:rsidR="00976ECE" w:rsidRPr="00ED7627" w:rsidRDefault="00976ECE" w:rsidP="00976ECE">
      <w:pPr>
        <w:pStyle w:val="Heading1"/>
        <w:rPr>
          <w:lang w:val="en-GB"/>
        </w:rPr>
      </w:pPr>
      <w:r w:rsidRPr="00ED7627">
        <w:rPr>
          <w:lang w:val="en-GB"/>
        </w:rPr>
        <w:t xml:space="preserve">Dissemination and Exploitation </w:t>
      </w:r>
    </w:p>
    <w:p w14:paraId="5AB053C8" w14:textId="77777777" w:rsidR="00976ECE" w:rsidRPr="00ED7627" w:rsidRDefault="00976ECE" w:rsidP="00976ECE">
      <w:pPr>
        <w:rPr>
          <w:lang w:val="en-GB"/>
        </w:rPr>
      </w:pPr>
    </w:p>
    <w:p w14:paraId="398B0A48" w14:textId="77777777" w:rsidR="00976ECE" w:rsidRPr="00ED7627" w:rsidRDefault="00976ECE" w:rsidP="00976ECE">
      <w:pPr>
        <w:pStyle w:val="Heading2"/>
        <w:rPr>
          <w:lang w:val="en-GB"/>
        </w:rPr>
      </w:pPr>
      <w:r w:rsidRPr="00ED7627">
        <w:rPr>
          <w:lang w:val="en-GB"/>
        </w:rPr>
        <w:t>Dissemination Channels</w:t>
      </w:r>
    </w:p>
    <w:p w14:paraId="261631D7" w14:textId="77777777" w:rsidR="00976ECE" w:rsidRPr="00ED7627" w:rsidRDefault="00976ECE" w:rsidP="00976ECE">
      <w:pPr>
        <w:pStyle w:val="BodyText"/>
        <w:keepNext/>
        <w:rPr>
          <w:lang w:val="en-GB"/>
        </w:rPr>
      </w:pPr>
      <w:r w:rsidRPr="00ED7627">
        <w:rPr>
          <w:noProof/>
          <w:lang w:val="de-DE" w:eastAsia="de-DE"/>
        </w:rPr>
        <w:drawing>
          <wp:inline distT="0" distB="0" distL="0" distR="0" wp14:anchorId="7789157D" wp14:editId="610A4815">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731510" cy="2292350"/>
                    </a:xfrm>
                    <a:prstGeom prst="rect">
                      <a:avLst/>
                    </a:prstGeom>
                  </pic:spPr>
                </pic:pic>
              </a:graphicData>
            </a:graphic>
          </wp:inline>
        </w:drawing>
      </w:r>
    </w:p>
    <w:p w14:paraId="3C82DC19" w14:textId="68620014" w:rsidR="00976ECE" w:rsidRPr="00ED7627" w:rsidRDefault="00976ECE" w:rsidP="00976ECE">
      <w:pPr>
        <w:pStyle w:val="Caption"/>
        <w:rPr>
          <w:lang w:val="en-GB"/>
        </w:rPr>
      </w:pPr>
      <w:r w:rsidRPr="00ED7627">
        <w:rPr>
          <w:lang w:val="en-GB"/>
        </w:rPr>
        <w:t xml:space="preserve">Figure </w:t>
      </w:r>
      <w:ins w:id="930"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931" w:author="Utku B. Demir" w:date="2022-03-03T23:27:00Z">
        <w:r w:rsidR="00AD4DD6">
          <w:rPr>
            <w:noProof/>
            <w:lang w:val="en-GB"/>
          </w:rPr>
          <w:t>24</w:t>
        </w:r>
        <w:r w:rsidR="00AD4DD6">
          <w:rPr>
            <w:lang w:val="en-GB"/>
          </w:rPr>
          <w:fldChar w:fldCharType="end"/>
        </w:r>
      </w:ins>
      <w:del w:id="932"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24</w:delText>
        </w:r>
        <w:r w:rsidRPr="00ED7627" w:rsidDel="00AD4DD6">
          <w:rPr>
            <w:noProof/>
            <w:lang w:val="en-GB"/>
          </w:rPr>
          <w:fldChar w:fldCharType="end"/>
        </w:r>
      </w:del>
      <w:r w:rsidRPr="00ED7627">
        <w:rPr>
          <w:lang w:val="en-GB"/>
        </w:rPr>
        <w:t>: Distribution of dissemination channels</w:t>
      </w:r>
    </w:p>
    <w:p w14:paraId="03428081" w14:textId="77777777" w:rsidR="00976ECE" w:rsidRPr="00ED7627" w:rsidRDefault="00976ECE" w:rsidP="00976ECE">
      <w:pPr>
        <w:rPr>
          <w:lang w:val="en-GB"/>
        </w:rPr>
      </w:pPr>
      <w:commentRangeStart w:id="933"/>
      <w:r w:rsidRPr="00ED7627">
        <w:rPr>
          <w:lang w:val="en-GB"/>
        </w:rPr>
        <w:t xml:space="preserve">Chosen dissemination channels also deliver important information about the project. </w:t>
      </w:r>
      <w:commentRangeEnd w:id="933"/>
      <w:r w:rsidR="005B0CFC">
        <w:rPr>
          <w:rStyle w:val="CommentReference"/>
        </w:rPr>
        <w:commentReference w:id="933"/>
      </w:r>
      <w:r w:rsidRPr="00ED7627">
        <w:rPr>
          <w:lang w:val="en-GB"/>
        </w:rPr>
        <w:t>Some of the options like peer</w:t>
      </w:r>
      <w:r>
        <w:rPr>
          <w:lang w:val="en-GB"/>
        </w:rPr>
        <w:t>-</w:t>
      </w:r>
      <w:r w:rsidRPr="00ED7627">
        <w:rPr>
          <w:lang w:val="en-GB"/>
        </w:rPr>
        <w:t xml:space="preserve">reviewed journal publications or the dissemination on the organisations’ own website have unsurprisingly high numbers. Policy briefs were rated </w:t>
      </w:r>
      <w:proofErr w:type="gramStart"/>
      <w:r w:rsidRPr="00ED7627">
        <w:rPr>
          <w:lang w:val="en-GB"/>
        </w:rPr>
        <w:t>lowest</w:t>
      </w:r>
      <w:proofErr w:type="gramEnd"/>
      <w:r w:rsidRPr="00ED7627">
        <w:rPr>
          <w:lang w:val="en-GB"/>
        </w:rPr>
        <w:t xml:space="preserve"> but 110 projects stated to have organised events for non-academic </w:t>
      </w:r>
      <w:commentRangeStart w:id="934"/>
      <w:r w:rsidRPr="00ED7627">
        <w:rPr>
          <w:lang w:val="en-GB"/>
        </w:rPr>
        <w:t>practitioners</w:t>
      </w:r>
      <w:commentRangeEnd w:id="934"/>
      <w:r>
        <w:rPr>
          <w:rStyle w:val="CommentReference"/>
        </w:rPr>
        <w:commentReference w:id="934"/>
      </w:r>
      <w:r w:rsidRPr="00ED7627">
        <w:rPr>
          <w:lang w:val="en-GB"/>
        </w:rPr>
        <w:t>.</w:t>
      </w:r>
    </w:p>
    <w:p w14:paraId="29488B0A" w14:textId="77777777" w:rsidR="00976ECE" w:rsidRPr="00ED7627" w:rsidRDefault="00976ECE" w:rsidP="00976ECE">
      <w:pPr>
        <w:rPr>
          <w:lang w:val="en-GB"/>
        </w:rPr>
      </w:pPr>
    </w:p>
    <w:p w14:paraId="5F0ABE9F" w14:textId="77777777" w:rsidR="00976ECE" w:rsidRPr="00ED7627" w:rsidRDefault="00976ECE" w:rsidP="00976ECE">
      <w:pPr>
        <w:pStyle w:val="Heading2"/>
        <w:rPr>
          <w:lang w:val="en-GB"/>
        </w:rPr>
      </w:pPr>
      <w:r w:rsidRPr="00ED7627">
        <w:rPr>
          <w:lang w:val="en-GB"/>
        </w:rPr>
        <w:lastRenderedPageBreak/>
        <w:t>Scalability</w:t>
      </w:r>
    </w:p>
    <w:p w14:paraId="3A3FCF40" w14:textId="77777777" w:rsidR="00976ECE" w:rsidRPr="00ED7627" w:rsidRDefault="00976ECE" w:rsidP="00976ECE">
      <w:pPr>
        <w:pStyle w:val="BodyText"/>
        <w:keepNext/>
        <w:rPr>
          <w:lang w:val="en-GB"/>
        </w:rPr>
      </w:pPr>
      <w:r w:rsidRPr="00ED7627">
        <w:rPr>
          <w:noProof/>
          <w:lang w:val="de-DE" w:eastAsia="de-DE"/>
        </w:rPr>
        <w:drawing>
          <wp:inline distT="0" distB="0" distL="0" distR="0" wp14:anchorId="627C2837" wp14:editId="501FB6F9">
            <wp:extent cx="5731510" cy="2292350"/>
            <wp:effectExtent l="0" t="0" r="0" b="6350"/>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5"/>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731510" cy="2292350"/>
                    </a:xfrm>
                    <a:prstGeom prst="rect">
                      <a:avLst/>
                    </a:prstGeom>
                  </pic:spPr>
                </pic:pic>
              </a:graphicData>
            </a:graphic>
          </wp:inline>
        </w:drawing>
      </w:r>
    </w:p>
    <w:p w14:paraId="3CFE9CE5" w14:textId="36D041E4" w:rsidR="00976ECE" w:rsidRPr="00ED7627" w:rsidRDefault="00976ECE" w:rsidP="00976ECE">
      <w:pPr>
        <w:pStyle w:val="Caption"/>
        <w:rPr>
          <w:lang w:val="en-GB"/>
        </w:rPr>
      </w:pPr>
      <w:r w:rsidRPr="00ED7627">
        <w:rPr>
          <w:lang w:val="en-GB"/>
        </w:rPr>
        <w:t xml:space="preserve">Figure </w:t>
      </w:r>
      <w:ins w:id="935"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936" w:author="Utku B. Demir" w:date="2022-03-03T23:27:00Z">
        <w:r w:rsidR="00AD4DD6">
          <w:rPr>
            <w:noProof/>
            <w:lang w:val="en-GB"/>
          </w:rPr>
          <w:t>25</w:t>
        </w:r>
        <w:r w:rsidR="00AD4DD6">
          <w:rPr>
            <w:lang w:val="en-GB"/>
          </w:rPr>
          <w:fldChar w:fldCharType="end"/>
        </w:r>
      </w:ins>
      <w:del w:id="937"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25</w:delText>
        </w:r>
        <w:r w:rsidRPr="00ED7627" w:rsidDel="00AD4DD6">
          <w:rPr>
            <w:noProof/>
            <w:lang w:val="en-GB"/>
          </w:rPr>
          <w:fldChar w:fldCharType="end"/>
        </w:r>
      </w:del>
      <w:r w:rsidRPr="00ED7627">
        <w:rPr>
          <w:lang w:val="en-GB"/>
        </w:rPr>
        <w:t>: Distribution of scalability</w:t>
      </w:r>
    </w:p>
    <w:p w14:paraId="320C61E8" w14:textId="6008D9BC" w:rsidR="00536397" w:rsidRDefault="00976ECE" w:rsidP="00976ECE">
      <w:pPr>
        <w:rPr>
          <w:ins w:id="938" w:author="Utku B. Demir" w:date="2022-03-04T02:00:00Z"/>
          <w:lang w:val="en-GB"/>
        </w:rPr>
      </w:pPr>
      <w:commentRangeStart w:id="939"/>
      <w:r w:rsidRPr="00ED7627">
        <w:rPr>
          <w:lang w:val="en-GB"/>
        </w:rPr>
        <w:t>The capability of the generated solutions to be applied in different contexts is another important goal in SI</w:t>
      </w:r>
      <w:commentRangeEnd w:id="939"/>
      <w:r w:rsidR="005B0CFC">
        <w:rPr>
          <w:rStyle w:val="CommentReference"/>
        </w:rPr>
        <w:commentReference w:id="939"/>
      </w:r>
      <w:r w:rsidRPr="00ED7627">
        <w:rPr>
          <w:lang w:val="en-GB"/>
        </w:rPr>
        <w:t>. 69</w:t>
      </w:r>
      <w:r>
        <w:rPr>
          <w:lang w:val="en-GB"/>
        </w:rPr>
        <w:t> </w:t>
      </w:r>
      <w:r w:rsidRPr="00813E4F">
        <w:rPr>
          <w:lang w:val="en-GB"/>
        </w:rPr>
        <w:t xml:space="preserve">% of the respondents noted that the solutions generated throughout the project had the high capability to be scaled </w:t>
      </w:r>
      <w:commentRangeStart w:id="940"/>
      <w:commentRangeStart w:id="941"/>
      <w:commentRangeStart w:id="942"/>
      <w:r w:rsidRPr="00813E4F">
        <w:rPr>
          <w:lang w:val="en-GB"/>
        </w:rPr>
        <w:t>up</w:t>
      </w:r>
      <w:commentRangeEnd w:id="940"/>
      <w:r w:rsidRPr="00813E4F">
        <w:rPr>
          <w:rStyle w:val="CommentReference"/>
          <w:lang w:val="en-GB"/>
        </w:rPr>
        <w:commentReference w:id="940"/>
      </w:r>
      <w:commentRangeEnd w:id="941"/>
      <w:r>
        <w:rPr>
          <w:rStyle w:val="CommentReference"/>
        </w:rPr>
        <w:commentReference w:id="941"/>
      </w:r>
      <w:commentRangeEnd w:id="942"/>
      <w:r>
        <w:rPr>
          <w:rStyle w:val="CommentReference"/>
        </w:rPr>
        <w:commentReference w:id="942"/>
      </w:r>
      <w:r w:rsidRPr="00813E4F">
        <w:rPr>
          <w:lang w:val="en-GB"/>
        </w:rPr>
        <w:t>.</w:t>
      </w:r>
      <w:r w:rsidR="00830326">
        <w:rPr>
          <w:lang w:val="en-GB"/>
        </w:rPr>
        <w:t xml:space="preserve"> </w:t>
      </w:r>
      <w:r w:rsidR="00830326">
        <w:rPr>
          <w:lang w:val="en-GB"/>
        </w:rPr>
        <w:tab/>
      </w:r>
    </w:p>
    <w:p w14:paraId="4E95D956" w14:textId="46147D4B" w:rsidR="00DB6545" w:rsidRDefault="00DB6545" w:rsidP="00976ECE">
      <w:pPr>
        <w:rPr>
          <w:ins w:id="943" w:author="Utku B. Demir" w:date="2022-03-04T02:00:00Z"/>
          <w:lang w:val="en-GB"/>
        </w:rPr>
      </w:pPr>
    </w:p>
    <w:p w14:paraId="1B177E4A" w14:textId="7B89B92A" w:rsidR="00DB6545" w:rsidRDefault="00DB6545" w:rsidP="00DB6545">
      <w:pPr>
        <w:pStyle w:val="Heading1"/>
        <w:rPr>
          <w:ins w:id="944" w:author="Utku B. Demir" w:date="2022-03-04T02:02:00Z"/>
          <w:lang w:val="en-GB"/>
        </w:rPr>
      </w:pPr>
      <w:ins w:id="945" w:author="Utku B. Demir" w:date="2022-03-04T02:02:00Z">
        <w:r>
          <w:rPr>
            <w:lang w:val="en-GB"/>
          </w:rPr>
          <w:t>Hypotheses</w:t>
        </w:r>
      </w:ins>
    </w:p>
    <w:p w14:paraId="6D917D3C" w14:textId="017E661B" w:rsidR="00DB6545" w:rsidRDefault="00DB6545" w:rsidP="00DB6545">
      <w:pPr>
        <w:rPr>
          <w:ins w:id="946" w:author="Utku B. Demir" w:date="2022-03-04T02:02:00Z"/>
          <w:lang w:val="en-GB"/>
        </w:rPr>
      </w:pPr>
    </w:p>
    <w:p w14:paraId="08932585" w14:textId="77777777" w:rsidR="00B60CF1" w:rsidRDefault="00DB6545" w:rsidP="00DB6545">
      <w:pPr>
        <w:rPr>
          <w:ins w:id="947" w:author="Utku B. Demir" w:date="2022-03-04T02:11:00Z"/>
          <w:lang w:val="en-GB"/>
        </w:rPr>
      </w:pPr>
      <w:ins w:id="948" w:author="Utku B. Demir" w:date="2022-03-04T02:03:00Z">
        <w:r>
          <w:rPr>
            <w:lang w:val="en-GB"/>
          </w:rPr>
          <w:t>The</w:t>
        </w:r>
      </w:ins>
      <w:ins w:id="949" w:author="Utku B. Demir" w:date="2022-03-04T02:04:00Z">
        <w:r w:rsidR="00661CCA">
          <w:rPr>
            <w:lang w:val="en-GB"/>
          </w:rPr>
          <w:t xml:space="preserve"> </w:t>
        </w:r>
        <w:proofErr w:type="gramStart"/>
        <w:r w:rsidR="00661CCA">
          <w:rPr>
            <w:lang w:val="en-GB"/>
          </w:rPr>
          <w:t>main focus</w:t>
        </w:r>
        <w:proofErr w:type="gramEnd"/>
        <w:r w:rsidR="00661CCA">
          <w:rPr>
            <w:lang w:val="en-GB"/>
          </w:rPr>
          <w:t xml:space="preserve"> of the study SIVOCS is to reveal information about the nature of the SI in the SNF funded research. The study has been the</w:t>
        </w:r>
      </w:ins>
      <w:ins w:id="950" w:author="Utku B. Demir" w:date="2022-03-04T02:05:00Z">
        <w:r w:rsidR="00661CCA">
          <w:rPr>
            <w:lang w:val="en-GB"/>
          </w:rPr>
          <w:t xml:space="preserve">refore </w:t>
        </w:r>
      </w:ins>
      <w:ins w:id="951" w:author="Utku B. Demir" w:date="2022-03-04T02:03:00Z">
        <w:r w:rsidR="00661CCA">
          <w:rPr>
            <w:lang w:val="en-GB"/>
          </w:rPr>
          <w:t>started with a set of assumptions derived by the literature research</w:t>
        </w:r>
      </w:ins>
      <w:ins w:id="952" w:author="Utku B. Demir" w:date="2022-03-04T02:05:00Z">
        <w:r w:rsidR="00661CCA">
          <w:rPr>
            <w:lang w:val="en-GB"/>
          </w:rPr>
          <w:t xml:space="preserve">, discussion with experts on SI. </w:t>
        </w:r>
      </w:ins>
      <w:ins w:id="953" w:author="Utku B. Demir" w:date="2022-03-04T02:07:00Z">
        <w:r w:rsidR="00661CCA">
          <w:rPr>
            <w:lang w:val="en-GB"/>
          </w:rPr>
          <w:t>Creating a</w:t>
        </w:r>
      </w:ins>
      <w:ins w:id="954" w:author="Utku B. Demir" w:date="2022-03-04T02:08:00Z">
        <w:r w:rsidR="00B60CF1">
          <w:rPr>
            <w:lang w:val="en-GB"/>
          </w:rPr>
          <w:t>n</w:t>
        </w:r>
        <w:r w:rsidR="00661CCA">
          <w:rPr>
            <w:lang w:val="en-GB"/>
          </w:rPr>
          <w:t xml:space="preserve"> appropriate </w:t>
        </w:r>
      </w:ins>
      <w:ins w:id="955" w:author="Utku B. Demir" w:date="2022-03-04T02:07:00Z">
        <w:r w:rsidR="00661CCA">
          <w:rPr>
            <w:lang w:val="en-GB"/>
          </w:rPr>
          <w:t>questionnaire</w:t>
        </w:r>
      </w:ins>
      <w:ins w:id="956" w:author="Utku B. Demir" w:date="2022-03-04T02:09:00Z">
        <w:r w:rsidR="00B60CF1">
          <w:rPr>
            <w:lang w:val="en-GB"/>
          </w:rPr>
          <w:t xml:space="preserve"> to gather relevant information</w:t>
        </w:r>
      </w:ins>
      <w:ins w:id="957" w:author="Utku B. Demir" w:date="2022-03-04T02:07:00Z">
        <w:r w:rsidR="00661CCA">
          <w:rPr>
            <w:lang w:val="en-GB"/>
          </w:rPr>
          <w:t xml:space="preserve"> </w:t>
        </w:r>
      </w:ins>
      <w:ins w:id="958" w:author="Utku B. Demir" w:date="2022-03-04T02:08:00Z">
        <w:r w:rsidR="00661CCA">
          <w:rPr>
            <w:lang w:val="en-GB"/>
          </w:rPr>
          <w:t>as well as t</w:t>
        </w:r>
      </w:ins>
      <w:ins w:id="959" w:author="Utku B. Demir" w:date="2022-03-04T02:06:00Z">
        <w:r w:rsidR="00661CCA">
          <w:rPr>
            <w:lang w:val="en-GB"/>
          </w:rPr>
          <w:t>urning those assumptions into scientifically testable hypotheses</w:t>
        </w:r>
      </w:ins>
      <w:ins w:id="960" w:author="Utku B. Demir" w:date="2022-03-04T02:08:00Z">
        <w:r w:rsidR="00B60CF1">
          <w:rPr>
            <w:lang w:val="en-GB"/>
          </w:rPr>
          <w:t xml:space="preserve"> </w:t>
        </w:r>
      </w:ins>
      <w:proofErr w:type="gramStart"/>
      <w:ins w:id="961" w:author="Utku B. Demir" w:date="2022-03-04T02:09:00Z">
        <w:r w:rsidR="00B60CF1">
          <w:rPr>
            <w:lang w:val="en-GB"/>
          </w:rPr>
          <w:t>in order to</w:t>
        </w:r>
        <w:proofErr w:type="gramEnd"/>
        <w:r w:rsidR="00B60CF1">
          <w:rPr>
            <w:lang w:val="en-GB"/>
          </w:rPr>
          <w:t xml:space="preserve"> exploit collected information were one of the core challenges in the study</w:t>
        </w:r>
      </w:ins>
      <w:ins w:id="962" w:author="Utku B. Demir" w:date="2022-03-04T02:10:00Z">
        <w:r w:rsidR="00B60CF1">
          <w:rPr>
            <w:lang w:val="en-GB"/>
          </w:rPr>
          <w:t xml:space="preserve">. </w:t>
        </w:r>
      </w:ins>
    </w:p>
    <w:p w14:paraId="13FD0B3A" w14:textId="77777777" w:rsidR="00B60CF1" w:rsidRDefault="00B60CF1" w:rsidP="00DB6545">
      <w:pPr>
        <w:rPr>
          <w:ins w:id="963" w:author="Utku B. Demir" w:date="2022-03-04T02:11:00Z"/>
          <w:lang w:val="en-GB"/>
        </w:rPr>
      </w:pPr>
    </w:p>
    <w:p w14:paraId="691FBE4C" w14:textId="3BBB6E9B" w:rsidR="00DB6545" w:rsidRDefault="00661CCA" w:rsidP="00DB6545">
      <w:pPr>
        <w:rPr>
          <w:ins w:id="964" w:author="Utku B. Demir" w:date="2022-03-04T02:14:00Z"/>
          <w:lang w:val="en-GB"/>
        </w:rPr>
      </w:pPr>
      <w:ins w:id="965" w:author="Utku B. Demir" w:date="2022-03-04T02:06:00Z">
        <w:r>
          <w:rPr>
            <w:lang w:val="en-GB"/>
          </w:rPr>
          <w:t xml:space="preserve">This section is dedicated to the </w:t>
        </w:r>
      </w:ins>
      <w:ins w:id="966" w:author="Utku B. Demir" w:date="2022-03-04T02:10:00Z">
        <w:r w:rsidR="00B60CF1">
          <w:rPr>
            <w:lang w:val="en-GB"/>
          </w:rPr>
          <w:t>presentation of the important findings in the hypothesis testing process.</w:t>
        </w:r>
      </w:ins>
      <w:ins w:id="967" w:author="Utku B. Demir" w:date="2022-03-04T02:11:00Z">
        <w:r w:rsidR="00B60CF1">
          <w:rPr>
            <w:lang w:val="en-GB"/>
          </w:rPr>
          <w:t xml:space="preserve"> </w:t>
        </w:r>
      </w:ins>
      <w:ins w:id="968" w:author="Utku B. Demir" w:date="2022-03-04T02:12:00Z">
        <w:r w:rsidR="00B60CF1">
          <w:rPr>
            <w:lang w:val="en-GB"/>
          </w:rPr>
          <w:t xml:space="preserve">To make it easier to follow the hypotheses are numbered accordingly to </w:t>
        </w:r>
        <w:proofErr w:type="gramStart"/>
        <w:r w:rsidR="00B60CF1">
          <w:rPr>
            <w:lang w:val="en-GB"/>
          </w:rPr>
          <w:t>the their</w:t>
        </w:r>
        <w:proofErr w:type="gramEnd"/>
        <w:r w:rsidR="00B60CF1">
          <w:rPr>
            <w:lang w:val="en-GB"/>
          </w:rPr>
          <w:t xml:space="preserve"> corresponding variables described in th</w:t>
        </w:r>
      </w:ins>
      <w:ins w:id="969" w:author="Utku B. Demir" w:date="2022-03-04T02:13:00Z">
        <w:r w:rsidR="00B60CF1">
          <w:rPr>
            <w:lang w:val="en-GB"/>
          </w:rPr>
          <w:t xml:space="preserve">e section </w:t>
        </w:r>
        <w:r w:rsidR="00B60CF1">
          <w:rPr>
            <w:lang w:val="en-GB"/>
          </w:rPr>
          <w:fldChar w:fldCharType="begin"/>
        </w:r>
        <w:r w:rsidR="00B60CF1">
          <w:rPr>
            <w:lang w:val="en-GB"/>
          </w:rPr>
          <w:instrText xml:space="preserve"> REF _Ref97252433 \r \h </w:instrText>
        </w:r>
      </w:ins>
      <w:r w:rsidR="00B60CF1">
        <w:rPr>
          <w:lang w:val="en-GB"/>
        </w:rPr>
      </w:r>
      <w:r w:rsidR="00B60CF1">
        <w:rPr>
          <w:lang w:val="en-GB"/>
        </w:rPr>
        <w:fldChar w:fldCharType="separate"/>
      </w:r>
      <w:ins w:id="970" w:author="Utku B. Demir" w:date="2022-03-04T02:13:00Z">
        <w:r w:rsidR="00B60CF1">
          <w:rPr>
            <w:lang w:val="en-GB"/>
          </w:rPr>
          <w:t>3</w:t>
        </w:r>
        <w:r w:rsidR="00B60CF1">
          <w:rPr>
            <w:lang w:val="en-GB"/>
          </w:rPr>
          <w:fldChar w:fldCharType="end"/>
        </w:r>
        <w:r w:rsidR="00B60CF1">
          <w:rPr>
            <w:lang w:val="en-GB"/>
          </w:rPr>
          <w:t xml:space="preserve">: </w:t>
        </w:r>
        <w:r w:rsidR="00B60CF1" w:rsidRPr="00B60CF1">
          <w:rPr>
            <w:i/>
            <w:iCs/>
            <w:lang w:val="en-GB"/>
            <w:rPrChange w:id="971" w:author="Utku B. Demir" w:date="2022-03-04T02:13:00Z">
              <w:rPr>
                <w:lang w:val="en-GB"/>
              </w:rPr>
            </w:rPrChange>
          </w:rPr>
          <w:fldChar w:fldCharType="begin"/>
        </w:r>
        <w:r w:rsidR="00B60CF1" w:rsidRPr="00B60CF1">
          <w:rPr>
            <w:i/>
            <w:iCs/>
            <w:lang w:val="en-GB"/>
            <w:rPrChange w:id="972" w:author="Utku B. Demir" w:date="2022-03-04T02:13:00Z">
              <w:rPr>
                <w:lang w:val="en-GB"/>
              </w:rPr>
            </w:rPrChange>
          </w:rPr>
          <w:instrText xml:space="preserve"> REF _Ref97252433 \h </w:instrText>
        </w:r>
      </w:ins>
      <w:r w:rsidR="00B60CF1">
        <w:rPr>
          <w:i/>
          <w:iCs/>
          <w:lang w:val="en-GB"/>
        </w:rPr>
        <w:instrText xml:space="preserve"> \* MERGEFORMAT </w:instrText>
      </w:r>
      <w:r w:rsidR="00B60CF1" w:rsidRPr="00116FBC">
        <w:rPr>
          <w:i/>
          <w:iCs/>
          <w:lang w:val="en-GB"/>
        </w:rPr>
      </w:r>
      <w:r w:rsidR="00B60CF1" w:rsidRPr="00B60CF1">
        <w:rPr>
          <w:i/>
          <w:iCs/>
          <w:lang w:val="en-GB"/>
          <w:rPrChange w:id="973" w:author="Utku B. Demir" w:date="2022-03-04T02:13:00Z">
            <w:rPr>
              <w:lang w:val="en-GB"/>
            </w:rPr>
          </w:rPrChange>
        </w:rPr>
        <w:fldChar w:fldCharType="separate"/>
      </w:r>
      <w:ins w:id="974" w:author="Utku B. Demir" w:date="2022-03-04T02:13:00Z">
        <w:r w:rsidR="00B60CF1" w:rsidRPr="00B60CF1">
          <w:rPr>
            <w:i/>
            <w:iCs/>
            <w:lang w:val="en-GB"/>
            <w:rPrChange w:id="975" w:author="Utku B. Demir" w:date="2022-03-04T02:13:00Z">
              <w:rPr>
                <w:lang w:val="en-GB"/>
              </w:rPr>
            </w:rPrChange>
          </w:rPr>
          <w:t>Analysis of the survey questions</w:t>
        </w:r>
        <w:r w:rsidR="00B60CF1" w:rsidRPr="00B60CF1">
          <w:rPr>
            <w:i/>
            <w:iCs/>
            <w:lang w:val="en-GB"/>
            <w:rPrChange w:id="976" w:author="Utku B. Demir" w:date="2022-03-04T02:13:00Z">
              <w:rPr>
                <w:lang w:val="en-GB"/>
              </w:rPr>
            </w:rPrChange>
          </w:rPr>
          <w:fldChar w:fldCharType="end"/>
        </w:r>
        <w:r w:rsidR="00B60CF1">
          <w:rPr>
            <w:lang w:val="en-GB"/>
          </w:rPr>
          <w:t>.</w:t>
        </w:r>
      </w:ins>
    </w:p>
    <w:p w14:paraId="208F079A" w14:textId="6802FB93" w:rsidR="00B60CF1" w:rsidRDefault="00B60CF1" w:rsidP="00DB6545">
      <w:pPr>
        <w:rPr>
          <w:ins w:id="977" w:author="Utku B. Demir" w:date="2022-03-04T02:14:00Z"/>
          <w:lang w:val="en-GB"/>
        </w:rPr>
      </w:pPr>
    </w:p>
    <w:p w14:paraId="3D691E6A" w14:textId="634BA057" w:rsidR="006149EC" w:rsidRDefault="006149EC">
      <w:pPr>
        <w:pStyle w:val="Heading2"/>
        <w:rPr>
          <w:ins w:id="978" w:author="Utku B. Demir" w:date="2022-03-04T06:24:00Z"/>
          <w:lang w:val="en-GB"/>
        </w:rPr>
      </w:pPr>
      <w:ins w:id="979" w:author="Utku B. Demir" w:date="2022-03-04T04:15:00Z">
        <w:r>
          <w:rPr>
            <w:lang w:val="en-GB"/>
          </w:rPr>
          <w:t>SI-Rating and Transdisciplinary Experience Hypotheses</w:t>
        </w:r>
      </w:ins>
    </w:p>
    <w:p w14:paraId="67531460" w14:textId="7941A0DB" w:rsidR="00673656" w:rsidRDefault="00673656" w:rsidP="00673656">
      <w:pPr>
        <w:pStyle w:val="BodyText"/>
        <w:rPr>
          <w:ins w:id="980" w:author="Utku B. Demir" w:date="2022-03-04T06:24:00Z"/>
          <w:lang w:val="en-GB"/>
        </w:rPr>
      </w:pPr>
    </w:p>
    <w:p w14:paraId="65C4E6AB" w14:textId="67067AD8" w:rsidR="00673656" w:rsidRPr="00673656" w:rsidRDefault="00673656" w:rsidP="00673656">
      <w:pPr>
        <w:pStyle w:val="Heading2"/>
        <w:rPr>
          <w:ins w:id="981" w:author="Utku B. Demir" w:date="2022-03-04T02:10:00Z"/>
          <w:lang w:val="en-GB"/>
        </w:rPr>
        <w:pPrChange w:id="982" w:author="Utku B. Demir" w:date="2022-03-04T06:24:00Z">
          <w:pPr/>
        </w:pPrChange>
      </w:pPr>
      <w:ins w:id="983" w:author="Utku B. Demir" w:date="2022-03-04T06:24:00Z">
        <w:r>
          <w:rPr>
            <w:lang w:val="en-GB"/>
          </w:rPr>
          <w:t>H1</w:t>
        </w:r>
      </w:ins>
    </w:p>
    <w:p w14:paraId="65527F93" w14:textId="1DE0BD52" w:rsidR="006149EC" w:rsidRDefault="006149EC" w:rsidP="00DB6545">
      <w:pPr>
        <w:rPr>
          <w:ins w:id="984" w:author="Utku B. Demir" w:date="2022-03-04T04:16:00Z"/>
          <w:lang w:val="en-GB"/>
        </w:rPr>
      </w:pPr>
    </w:p>
    <w:p w14:paraId="3D14E9A6" w14:textId="77777777" w:rsidR="00116FBC" w:rsidRDefault="00116FBC" w:rsidP="00116FBC">
      <w:pPr>
        <w:pStyle w:val="BodyText"/>
        <w:jc w:val="both"/>
        <w:rPr>
          <w:ins w:id="985" w:author="Utku B. Demir" w:date="2022-03-04T04:19:00Z"/>
          <w:lang w:val="en-GB"/>
        </w:rPr>
      </w:pPr>
      <w:commentRangeStart w:id="986"/>
      <w:ins w:id="987" w:author="Utku B. Demir" w:date="2022-03-04T04:19:00Z">
        <w:r>
          <w:rPr>
            <w:lang w:val="en-GB"/>
          </w:rPr>
          <w:t xml:space="preserve">We are not considering the use of </w:t>
        </w:r>
        <w:proofErr w:type="spellStart"/>
        <w:r>
          <w:rPr>
            <w:lang w:val="en-GB"/>
          </w:rPr>
          <w:t>t</w:t>
        </w:r>
        <w:r w:rsidRPr="008E1C19">
          <w:rPr>
            <w:lang w:val="en-GB"/>
          </w:rPr>
          <w:t>ransdisciplinarity</w:t>
        </w:r>
        <w:proofErr w:type="spellEnd"/>
        <w:r w:rsidRPr="008E1C19">
          <w:rPr>
            <w:lang w:val="en-GB"/>
          </w:rPr>
          <w:t xml:space="preserve"> </w:t>
        </w:r>
        <w:r>
          <w:rPr>
            <w:lang w:val="en-GB"/>
          </w:rPr>
          <w:t>approaches in the project as a</w:t>
        </w:r>
        <w:r w:rsidRPr="008E1C19">
          <w:rPr>
            <w:lang w:val="en-GB"/>
          </w:rPr>
          <w:t xml:space="preserve"> </w:t>
        </w:r>
        <w:r>
          <w:rPr>
            <w:lang w:val="en-GB"/>
          </w:rPr>
          <w:t>pre</w:t>
        </w:r>
        <w:r w:rsidRPr="008E1C19">
          <w:rPr>
            <w:lang w:val="en-GB"/>
          </w:rPr>
          <w:t xml:space="preserve">condition for </w:t>
        </w:r>
        <w:r>
          <w:rPr>
            <w:lang w:val="en-GB"/>
          </w:rPr>
          <w:t xml:space="preserve">contributing to </w:t>
        </w:r>
        <w:r w:rsidRPr="008E1C19">
          <w:rPr>
            <w:lang w:val="en-GB"/>
          </w:rPr>
          <w:t>SI</w:t>
        </w:r>
        <w:r>
          <w:rPr>
            <w:lang w:val="en-GB"/>
          </w:rPr>
          <w:t xml:space="preserve">. </w:t>
        </w:r>
        <w:commentRangeStart w:id="988"/>
        <w:r>
          <w:rPr>
            <w:lang w:val="en-GB"/>
          </w:rPr>
          <w:t>That being said</w:t>
        </w:r>
        <w:commentRangeEnd w:id="988"/>
        <w:r>
          <w:rPr>
            <w:rStyle w:val="CommentReference"/>
          </w:rPr>
          <w:commentReference w:id="988"/>
        </w:r>
        <w:r w:rsidRPr="008E1C19" w:rsidDel="00EA42EB">
          <w:rPr>
            <w:lang w:val="en-GB"/>
          </w:rPr>
          <w:t>,</w:t>
        </w:r>
        <w:r w:rsidRPr="008E1C19">
          <w:rPr>
            <w:lang w:val="en-GB"/>
          </w:rPr>
          <w:t xml:space="preserve"> it is usually an important </w:t>
        </w:r>
        <w:r>
          <w:rPr>
            <w:lang w:val="en-GB"/>
          </w:rPr>
          <w:t>factor</w:t>
        </w:r>
        <w:r w:rsidRPr="008E1C19">
          <w:rPr>
            <w:lang w:val="en-GB"/>
          </w:rPr>
          <w:t xml:space="preserve"> in </w:t>
        </w:r>
        <w:r>
          <w:rPr>
            <w:lang w:val="en-GB"/>
          </w:rPr>
          <w:t>achieving</w:t>
        </w:r>
        <w:r w:rsidRPr="008E1C19">
          <w:rPr>
            <w:lang w:val="en-GB"/>
          </w:rPr>
          <w:t xml:space="preserve"> </w:t>
        </w:r>
        <w:r>
          <w:rPr>
            <w:lang w:val="en-GB"/>
          </w:rPr>
          <w:t xml:space="preserve">or contributing to </w:t>
        </w:r>
        <w:r w:rsidRPr="008E1C19">
          <w:rPr>
            <w:lang w:val="en-GB"/>
          </w:rPr>
          <w:t xml:space="preserve">socially innovative </w:t>
        </w:r>
        <w:commentRangeStart w:id="989"/>
        <w:r w:rsidRPr="008E1C19">
          <w:rPr>
            <w:lang w:val="en-GB"/>
          </w:rPr>
          <w:t>outcomes</w:t>
        </w:r>
        <w:commentRangeEnd w:id="989"/>
        <w:r>
          <w:rPr>
            <w:rStyle w:val="CommentReference"/>
          </w:rPr>
          <w:commentReference w:id="989"/>
        </w:r>
        <w:commentRangeEnd w:id="986"/>
        <w:r>
          <w:rPr>
            <w:rStyle w:val="CommentReference"/>
          </w:rPr>
          <w:commentReference w:id="986"/>
        </w:r>
        <w:r w:rsidRPr="008E1C19">
          <w:rPr>
            <w:lang w:val="en-GB"/>
          </w:rPr>
          <w:t xml:space="preserve">. </w:t>
        </w:r>
        <w:commentRangeStart w:id="990"/>
        <w:r>
          <w:rPr>
            <w:lang w:val="en-GB"/>
          </w:rPr>
          <w:t>The t</w:t>
        </w:r>
        <w:r w:rsidRPr="008E1C19">
          <w:rPr>
            <w:lang w:val="en-GB"/>
          </w:rPr>
          <w:t>ransdisciplinary experience of the researchers does not directly impl</w:t>
        </w:r>
        <w:r>
          <w:rPr>
            <w:lang w:val="en-GB"/>
          </w:rPr>
          <w:t xml:space="preserve">y </w:t>
        </w:r>
        <w:commentRangeStart w:id="991"/>
        <w:r w:rsidRPr="008E1C19">
          <w:rPr>
            <w:lang w:val="en-GB"/>
          </w:rPr>
          <w:t xml:space="preserve">higher </w:t>
        </w:r>
        <w:r>
          <w:rPr>
            <w:lang w:val="en-GB"/>
          </w:rPr>
          <w:t>levels</w:t>
        </w:r>
        <w:r w:rsidRPr="008E1C19">
          <w:rPr>
            <w:lang w:val="en-GB"/>
          </w:rPr>
          <w:t xml:space="preserve"> </w:t>
        </w:r>
        <w:r>
          <w:rPr>
            <w:lang w:val="en-GB"/>
          </w:rPr>
          <w:t>of</w:t>
        </w:r>
        <w:r w:rsidRPr="008E1C19">
          <w:rPr>
            <w:lang w:val="en-GB"/>
          </w:rPr>
          <w:t xml:space="preserve"> social innovation in the research project</w:t>
        </w:r>
        <w:commentRangeEnd w:id="991"/>
        <w:r>
          <w:rPr>
            <w:rStyle w:val="CommentReference"/>
          </w:rPr>
          <w:commentReference w:id="991"/>
        </w:r>
        <w:r>
          <w:rPr>
            <w:lang w:val="en-GB"/>
          </w:rPr>
          <w:t xml:space="preserve"> </w:t>
        </w:r>
        <w:r w:rsidRPr="008E1C19">
          <w:rPr>
            <w:lang w:val="en-GB"/>
          </w:rPr>
          <w:t xml:space="preserve">but </w:t>
        </w:r>
        <w:r>
          <w:rPr>
            <w:lang w:val="en-GB"/>
          </w:rPr>
          <w:t>[</w:t>
        </w:r>
        <w:r w:rsidRPr="008E1C19">
          <w:rPr>
            <w:lang w:val="en-GB"/>
          </w:rPr>
          <w:t>H</w:t>
        </w:r>
        <w:r>
          <w:rPr>
            <w:lang w:val="en-GB"/>
          </w:rPr>
          <w:t>]</w:t>
        </w:r>
        <w:r w:rsidRPr="008E1C19">
          <w:rPr>
            <w:lang w:val="en-GB"/>
          </w:rPr>
          <w:t xml:space="preserve"> </w:t>
        </w:r>
        <w:r w:rsidRPr="008E1C19">
          <w:rPr>
            <w:i/>
            <w:iCs/>
            <w:lang w:val="en-GB"/>
          </w:rPr>
          <w:t xml:space="preserve">we assume that it is often in relation with </w:t>
        </w:r>
        <w:r>
          <w:rPr>
            <w:i/>
            <w:iCs/>
            <w:lang w:val="en-GB"/>
          </w:rPr>
          <w:t>non-</w:t>
        </w:r>
        <w:r w:rsidRPr="008E1C19">
          <w:rPr>
            <w:i/>
            <w:iCs/>
            <w:lang w:val="en-GB"/>
          </w:rPr>
          <w:t>academic motivation</w:t>
        </w:r>
        <w:r>
          <w:rPr>
            <w:i/>
            <w:iCs/>
            <w:lang w:val="en-GB"/>
          </w:rPr>
          <w:t>s</w:t>
        </w:r>
        <w:r>
          <w:rPr>
            <w:lang w:val="en-GB"/>
          </w:rPr>
          <w:t xml:space="preserve"> that played a role when designing the research project</w:t>
        </w:r>
        <w:r w:rsidRPr="008E1C19">
          <w:rPr>
            <w:lang w:val="en-GB"/>
          </w:rPr>
          <w:t>.</w:t>
        </w:r>
        <w:commentRangeEnd w:id="990"/>
        <w:r>
          <w:rPr>
            <w:rStyle w:val="CommentReference"/>
          </w:rPr>
          <w:commentReference w:id="990"/>
        </w:r>
      </w:ins>
    </w:p>
    <w:p w14:paraId="66544A03" w14:textId="77777777" w:rsidR="00116FBC" w:rsidRDefault="00116FBC" w:rsidP="00116FBC">
      <w:pPr>
        <w:pStyle w:val="Caption"/>
        <w:keepNext/>
        <w:jc w:val="both"/>
        <w:rPr>
          <w:ins w:id="992" w:author="Utku B. Demir" w:date="2022-03-04T04:19:00Z"/>
        </w:rPr>
      </w:pPr>
      <w:ins w:id="993" w:author="Utku B. Demir" w:date="2022-03-04T04:19:00Z">
        <w:r>
          <w:lastRenderedPageBreak/>
          <w:t xml:space="preserve">Figure </w:t>
        </w:r>
        <w:r>
          <w:fldChar w:fldCharType="begin"/>
        </w:r>
        <w:r>
          <w:instrText xml:space="preserve"> SEQ Figure \* ARABIC </w:instrText>
        </w:r>
        <w:r>
          <w:fldChar w:fldCharType="separate"/>
        </w:r>
        <w:r>
          <w:rPr>
            <w:noProof/>
          </w:rPr>
          <w:t>2</w:t>
        </w:r>
        <w:r>
          <w:fldChar w:fldCharType="end"/>
        </w:r>
        <w:r>
          <w:t>:</w:t>
        </w:r>
        <w:r w:rsidRPr="00DD304E">
          <w:t xml:space="preserve"> Relation between the transdisciplinary experience and non-academic motivation</w:t>
        </w:r>
      </w:ins>
    </w:p>
    <w:p w14:paraId="4AA84495" w14:textId="77777777" w:rsidR="00116FBC" w:rsidRDefault="00116FBC" w:rsidP="00116FBC">
      <w:pPr>
        <w:pStyle w:val="BodyText"/>
        <w:keepNext/>
        <w:jc w:val="both"/>
        <w:rPr>
          <w:ins w:id="994" w:author="Utku B. Demir" w:date="2022-03-04T04:19:00Z"/>
        </w:rPr>
      </w:pPr>
      <w:commentRangeStart w:id="995"/>
      <w:commentRangeStart w:id="996"/>
      <w:ins w:id="997" w:author="Utku B. Demir" w:date="2022-03-04T04:19:00Z">
        <w:r>
          <w:rPr>
            <w:noProof/>
            <w:lang w:val="de-DE" w:eastAsia="de-DE"/>
          </w:rPr>
          <w:drawing>
            <wp:inline distT="0" distB="0" distL="0" distR="0" wp14:anchorId="3F70A0D9" wp14:editId="5ED782A4">
              <wp:extent cx="5731510" cy="17195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1719580"/>
                      </a:xfrm>
                      <a:prstGeom prst="rect">
                        <a:avLst/>
                      </a:prstGeom>
                    </pic:spPr>
                  </pic:pic>
                </a:graphicData>
              </a:graphic>
            </wp:inline>
          </w:drawing>
        </w:r>
        <w:commentRangeEnd w:id="995"/>
        <w:r>
          <w:rPr>
            <w:rStyle w:val="CommentReference"/>
          </w:rPr>
          <w:commentReference w:id="995"/>
        </w:r>
        <w:commentRangeEnd w:id="996"/>
        <w:r>
          <w:rPr>
            <w:rStyle w:val="CommentReference"/>
          </w:rPr>
          <w:commentReference w:id="996"/>
        </w:r>
      </w:ins>
    </w:p>
    <w:p w14:paraId="345BECC2" w14:textId="77777777" w:rsidR="00116FBC" w:rsidRDefault="00116FBC" w:rsidP="00116FBC">
      <w:pPr>
        <w:pStyle w:val="FirstParagraph"/>
        <w:jc w:val="both"/>
        <w:rPr>
          <w:ins w:id="998" w:author="Utku B. Demir" w:date="2022-03-04T04:19:00Z"/>
          <w:lang w:val="en-GB"/>
        </w:rPr>
      </w:pPr>
      <w:commentRangeStart w:id="999"/>
      <w:commentRangeStart w:id="1000"/>
      <w:ins w:id="1001" w:author="Utku B. Demir" w:date="2022-03-04T04:19:00Z">
        <w:r w:rsidRPr="008E1C19">
          <w:rPr>
            <w:lang w:val="en-GB"/>
          </w:rPr>
          <w:t xml:space="preserve">The </w:t>
        </w:r>
        <w:r>
          <w:rPr>
            <w:lang w:val="en-GB"/>
          </w:rPr>
          <w:t xml:space="preserve">purpose of the </w:t>
        </w:r>
        <w:r w:rsidRPr="008E1C19">
          <w:rPr>
            <w:lang w:val="en-GB"/>
          </w:rPr>
          <w:t>survey question</w:t>
        </w:r>
        <w:r>
          <w:rPr>
            <w:lang w:val="en-GB"/>
          </w:rPr>
          <w:t>s</w:t>
        </w:r>
        <w:r w:rsidRPr="008E1C19">
          <w:rPr>
            <w:lang w:val="en-GB"/>
          </w:rPr>
          <w:t xml:space="preserve"> </w:t>
        </w:r>
        <w:r w:rsidRPr="00D72D31">
          <w:rPr>
            <w:i/>
            <w:iCs/>
            <w:lang w:val="en-GB"/>
          </w:rPr>
          <w:t>motivation to</w:t>
        </w:r>
        <w:r w:rsidRPr="008E1C19">
          <w:rPr>
            <w:lang w:val="en-GB"/>
          </w:rPr>
          <w:t xml:space="preserve"> </w:t>
        </w:r>
        <w:r w:rsidRPr="008E1C19">
          <w:rPr>
            <w:i/>
            <w:iCs/>
            <w:lang w:val="en-GB"/>
          </w:rPr>
          <w:t>directly address natural, technical, economic, or social problem</w:t>
        </w:r>
        <w:r>
          <w:rPr>
            <w:i/>
            <w:iCs/>
            <w:lang w:val="en-GB"/>
          </w:rPr>
          <w:t>s</w:t>
        </w:r>
        <w:r w:rsidRPr="008E1C19">
          <w:rPr>
            <w:i/>
            <w:iCs/>
            <w:lang w:val="en-GB"/>
          </w:rPr>
          <w:t xml:space="preserve"> </w:t>
        </w:r>
        <w:r w:rsidRPr="008E1C19">
          <w:rPr>
            <w:lang w:val="en-GB"/>
          </w:rPr>
          <w:t xml:space="preserve">and </w:t>
        </w:r>
        <w:r w:rsidRPr="00D72D31">
          <w:rPr>
            <w:i/>
            <w:iCs/>
            <w:lang w:val="en-GB"/>
          </w:rPr>
          <w:t>motivation</w:t>
        </w:r>
        <w:r>
          <w:rPr>
            <w:lang w:val="en-GB"/>
          </w:rPr>
          <w:t xml:space="preserve"> </w:t>
        </w:r>
        <w:r w:rsidRPr="008E1C19">
          <w:rPr>
            <w:i/>
            <w:iCs/>
            <w:lang w:val="en-GB"/>
          </w:rPr>
          <w:t>to improve the human condition/welfare</w:t>
        </w:r>
        <w:r w:rsidRPr="008E1C19">
          <w:rPr>
            <w:rStyle w:val="FootnoteReference"/>
            <w:lang w:val="en-GB"/>
          </w:rPr>
          <w:footnoteReference w:id="14"/>
        </w:r>
        <w:r w:rsidRPr="008E1C19">
          <w:rPr>
            <w:lang w:val="en-GB"/>
          </w:rPr>
          <w:t xml:space="preserve"> </w:t>
        </w:r>
        <w:r>
          <w:rPr>
            <w:lang w:val="en-GB"/>
          </w:rPr>
          <w:t>is to gauge</w:t>
        </w:r>
        <w:r w:rsidRPr="008E1C19">
          <w:rPr>
            <w:lang w:val="en-GB"/>
          </w:rPr>
          <w:t xml:space="preserve"> </w:t>
        </w:r>
        <w:commentRangeEnd w:id="999"/>
        <w:r>
          <w:rPr>
            <w:lang w:val="en-GB"/>
          </w:rPr>
          <w:t>motivation to create impact outside of academia</w:t>
        </w:r>
        <w:r>
          <w:rPr>
            <w:rStyle w:val="CommentReference"/>
          </w:rPr>
          <w:commentReference w:id="999"/>
        </w:r>
        <w:commentRangeEnd w:id="1000"/>
        <w:r>
          <w:rPr>
            <w:rStyle w:val="CommentReference"/>
          </w:rPr>
          <w:commentReference w:id="1000"/>
        </w:r>
        <w:r w:rsidRPr="008E1C19">
          <w:rPr>
            <w:lang w:val="en-GB"/>
          </w:rPr>
          <w:t>.</w:t>
        </w:r>
      </w:ins>
    </w:p>
    <w:p w14:paraId="4596A625" w14:textId="77777777" w:rsidR="00116FBC" w:rsidRDefault="00116FBC" w:rsidP="00116FBC">
      <w:pPr>
        <w:pStyle w:val="FirstParagraph"/>
        <w:jc w:val="both"/>
        <w:rPr>
          <w:ins w:id="1004" w:author="Utku B. Demir" w:date="2022-03-04T04:19:00Z"/>
          <w:rFonts w:eastAsiaTheme="minorEastAsia"/>
          <w:lang w:val="en-GB"/>
        </w:rPr>
      </w:pPr>
      <w:commentRangeStart w:id="1005"/>
      <w:commentRangeStart w:id="1006"/>
      <w:ins w:id="1007" w:author="Utku B. Demir" w:date="2022-03-04T04:19:00Z">
        <w:r w:rsidRPr="008E1C19">
          <w:rPr>
            <w:lang w:val="en-GB"/>
          </w:rPr>
          <w:t xml:space="preserve">The analysis of the relation between </w:t>
        </w:r>
        <w:r w:rsidRPr="00DB2A99">
          <w:rPr>
            <w:i/>
            <w:iCs/>
            <w:lang w:val="en-GB"/>
          </w:rPr>
          <w:t>transdisciplinary experience</w:t>
        </w:r>
        <w:r w:rsidRPr="008E1C19">
          <w:rPr>
            <w:lang w:val="en-GB"/>
          </w:rPr>
          <w:t xml:space="preserve"> and </w:t>
        </w:r>
        <w:commentRangeStart w:id="1008"/>
        <w:r w:rsidRPr="000701C1">
          <w:rPr>
            <w:i/>
            <w:iCs/>
            <w:lang w:val="en-GB"/>
          </w:rPr>
          <w:t>the motivation to address a (non-academic) problem</w:t>
        </w:r>
        <w:commentRangeEnd w:id="1008"/>
        <w:r>
          <w:rPr>
            <w:rStyle w:val="CommentReference"/>
          </w:rPr>
          <w:commentReference w:id="1008"/>
        </w:r>
        <w:r w:rsidRPr="008E1C19">
          <w:rPr>
            <w:lang w:val="en-GB"/>
          </w:rPr>
          <w:t xml:space="preserve"> (see </w:t>
        </w:r>
        <w:r w:rsidRPr="008E1C19">
          <w:rPr>
            <w:lang w:val="en-GB"/>
          </w:rPr>
          <w:fldChar w:fldCharType="begin"/>
        </w:r>
        <w:r w:rsidRPr="008E1C19">
          <w:rPr>
            <w:lang w:val="en-GB"/>
          </w:rPr>
          <w:instrText xml:space="preserve"> REF _Ref95440750 \h </w:instrText>
        </w:r>
        <w:r w:rsidRPr="008E1C19">
          <w:rPr>
            <w:lang w:val="en-GB"/>
          </w:rPr>
        </w:r>
        <w:r w:rsidRPr="008E1C19">
          <w:rPr>
            <w:lang w:val="en-GB"/>
          </w:rPr>
          <w:fldChar w:fldCharType="separate"/>
        </w:r>
        <w:r w:rsidRPr="008E1C19">
          <w:rPr>
            <w:lang w:val="en-GB"/>
          </w:rPr>
          <w:t xml:space="preserve">Figure </w:t>
        </w:r>
        <w:r w:rsidRPr="008E1C19">
          <w:rPr>
            <w:noProof/>
            <w:lang w:val="en-GB"/>
          </w:rPr>
          <w:t>2</w:t>
        </w:r>
        <w:r w:rsidRPr="008E1C19">
          <w:rPr>
            <w:lang w:val="en-GB"/>
          </w:rPr>
          <w:fldChar w:fldCharType="end"/>
        </w:r>
        <w:r w:rsidRPr="008E1C19">
          <w:rPr>
            <w:lang w:val="en-GB"/>
          </w:rPr>
          <w:t xml:space="preserve">) does not yield </w:t>
        </w:r>
        <w:r>
          <w:rPr>
            <w:lang w:val="en-GB"/>
          </w:rPr>
          <w:t>a</w:t>
        </w:r>
        <w:r w:rsidRPr="008E1C19">
          <w:rPr>
            <w:lang w:val="en-GB"/>
          </w:rPr>
          <w:t xml:space="preserve"> </w:t>
        </w:r>
        <w:r>
          <w:rPr>
            <w:lang w:val="en-GB"/>
          </w:rPr>
          <w:t xml:space="preserve">strong </w:t>
        </w:r>
        <w:r w:rsidRPr="008E1C19">
          <w:rPr>
            <w:lang w:val="en-GB"/>
          </w:rPr>
          <w:t>correlation (correlation coefficient rho</w:t>
        </w:r>
        <w:r w:rsidRPr="008E1C19">
          <w:rPr>
            <w:rStyle w:val="FootnoteReference"/>
            <w:rFonts w:eastAsiaTheme="minorEastAsia"/>
            <w:lang w:val="en-GB"/>
          </w:rPr>
          <w:footnoteReference w:id="15"/>
        </w:r>
        <w:r w:rsidRPr="008E1C19">
          <w:rPr>
            <w:rFonts w:eastAsiaTheme="minorEastAsia"/>
            <w:lang w:val="en-GB"/>
          </w:rPr>
          <w:t xml:space="preserve"> ~</w:t>
        </w:r>
        <w:r>
          <w:rPr>
            <w:rFonts w:eastAsiaTheme="minorEastAsia"/>
            <w:lang w:val="en-GB"/>
          </w:rPr>
          <w:t> </w:t>
        </w:r>
        <w:r w:rsidRPr="008E1C19">
          <w:rPr>
            <w:rFonts w:eastAsiaTheme="minorEastAsia"/>
            <w:lang w:val="en-GB"/>
          </w:rPr>
          <w:t>0.01)</w:t>
        </w:r>
        <w:r>
          <w:rPr>
            <w:rFonts w:eastAsiaTheme="minorEastAsia"/>
            <w:lang w:val="en-GB"/>
          </w:rPr>
          <w:t xml:space="preserve">. Moreover, the </w:t>
        </w:r>
        <w:r w:rsidRPr="00DB2A99">
          <w:rPr>
            <w:rFonts w:eastAsiaTheme="minorEastAsia"/>
            <w:i/>
            <w:iCs/>
            <w:lang w:val="en-GB"/>
          </w:rPr>
          <w:t>motivation to address a natural, technical, economic, or social problem directly</w:t>
        </w:r>
        <w:r w:rsidRPr="008E1C19">
          <w:rPr>
            <w:rFonts w:eastAsiaTheme="minorEastAsia"/>
            <w:lang w:val="en-GB"/>
          </w:rPr>
          <w:t xml:space="preserve"> does not seem to be getting higher with higher </w:t>
        </w:r>
        <w:commentRangeStart w:id="1011"/>
        <w:commentRangeStart w:id="1012"/>
        <w:r>
          <w:rPr>
            <w:rFonts w:eastAsiaTheme="minorEastAsia"/>
            <w:highlight w:val="yellow"/>
            <w:lang w:val="en-GB"/>
          </w:rPr>
          <w:t>levels</w:t>
        </w:r>
        <w:commentRangeEnd w:id="1011"/>
        <w:r>
          <w:rPr>
            <w:rStyle w:val="CommentReference"/>
          </w:rPr>
          <w:commentReference w:id="1011"/>
        </w:r>
        <w:commentRangeEnd w:id="1012"/>
        <w:r>
          <w:rPr>
            <w:rStyle w:val="CommentReference"/>
          </w:rPr>
          <w:commentReference w:id="1012"/>
        </w:r>
        <w:r w:rsidRPr="008E1C19">
          <w:rPr>
            <w:rFonts w:eastAsiaTheme="minorEastAsia"/>
            <w:lang w:val="en-GB"/>
          </w:rPr>
          <w:t xml:space="preserve"> of </w:t>
        </w:r>
        <w:r w:rsidRPr="00DB2A99">
          <w:rPr>
            <w:rFonts w:eastAsiaTheme="minorEastAsia"/>
            <w:i/>
            <w:iCs/>
            <w:lang w:val="en-GB"/>
          </w:rPr>
          <w:t>transdisciplinary experience</w:t>
        </w:r>
        <w:r w:rsidRPr="008E1C19">
          <w:rPr>
            <w:rFonts w:eastAsiaTheme="minorEastAsia"/>
            <w:lang w:val="en-GB"/>
          </w:rPr>
          <w:t xml:space="preserve">. The </w:t>
        </w:r>
        <w:r w:rsidRPr="00DB2A99">
          <w:rPr>
            <w:rFonts w:eastAsiaTheme="minorEastAsia"/>
            <w:i/>
            <w:iCs/>
            <w:lang w:val="en-GB"/>
          </w:rPr>
          <w:t>motivation to improve the human condition</w:t>
        </w:r>
        <w:r w:rsidRPr="008E1C19">
          <w:rPr>
            <w:rFonts w:eastAsiaTheme="minorEastAsia"/>
            <w:lang w:val="en-GB"/>
          </w:rPr>
          <w:t xml:space="preserve"> is</w:t>
        </w:r>
        <w:r>
          <w:rPr>
            <w:rFonts w:eastAsiaTheme="minorEastAsia"/>
            <w:lang w:val="en-GB"/>
          </w:rPr>
          <w:t>,</w:t>
        </w:r>
        <w:r w:rsidRPr="008E1C19">
          <w:rPr>
            <w:rFonts w:eastAsiaTheme="minorEastAsia"/>
            <w:lang w:val="en-GB"/>
          </w:rPr>
          <w:t xml:space="preserve"> on the other hand</w:t>
        </w:r>
        <w:r>
          <w:rPr>
            <w:rFonts w:eastAsiaTheme="minorEastAsia"/>
            <w:lang w:val="en-GB"/>
          </w:rPr>
          <w:t>,</w:t>
        </w:r>
        <w:r w:rsidRPr="008E1C19">
          <w:rPr>
            <w:rFonts w:eastAsiaTheme="minorEastAsia"/>
            <w:lang w:val="en-GB"/>
          </w:rPr>
          <w:t xml:space="preserve"> correlating relatively stronger with </w:t>
        </w:r>
        <w:r w:rsidRPr="00DB2A99">
          <w:rPr>
            <w:rFonts w:eastAsiaTheme="minorEastAsia"/>
            <w:i/>
            <w:iCs/>
            <w:lang w:val="en-GB"/>
          </w:rPr>
          <w:t>transdisciplinary experience</w:t>
        </w:r>
        <w:r>
          <w:rPr>
            <w:rFonts w:eastAsiaTheme="minorEastAsia"/>
            <w:lang w:val="en-GB"/>
          </w:rPr>
          <w:t xml:space="preserve"> – </w:t>
        </w:r>
        <w:r w:rsidRPr="008E1C19">
          <w:rPr>
            <w:rFonts w:eastAsiaTheme="minorEastAsia"/>
            <w:lang w:val="en-GB"/>
          </w:rPr>
          <w:t xml:space="preserve">although </w:t>
        </w:r>
        <w:r>
          <w:rPr>
            <w:rFonts w:eastAsiaTheme="minorEastAsia"/>
            <w:lang w:val="en-GB"/>
          </w:rPr>
          <w:t xml:space="preserve">it is </w:t>
        </w:r>
        <w:r w:rsidRPr="008E1C19">
          <w:rPr>
            <w:rFonts w:eastAsiaTheme="minorEastAsia"/>
            <w:lang w:val="en-GB"/>
          </w:rPr>
          <w:t>statistically significant (p-value &lt; 0.05</w:t>
        </w:r>
        <w:commentRangeStart w:id="1013"/>
        <w:r w:rsidRPr="008E1C19">
          <w:rPr>
            <w:rStyle w:val="FootnoteReference"/>
            <w:rFonts w:eastAsiaTheme="minorEastAsia"/>
            <w:lang w:val="en-GB"/>
          </w:rPr>
          <w:footnoteReference w:id="16"/>
        </w:r>
        <w:r w:rsidRPr="008E1C19">
          <w:rPr>
            <w:rFonts w:eastAsiaTheme="minorEastAsia"/>
            <w:lang w:val="en-GB"/>
          </w:rPr>
          <w:t>)</w:t>
        </w:r>
        <w:commentRangeEnd w:id="1013"/>
        <w:r>
          <w:rPr>
            <w:rStyle w:val="CommentReference"/>
          </w:rPr>
          <w:commentReference w:id="1013"/>
        </w:r>
        <w:r>
          <w:rPr>
            <w:rFonts w:eastAsiaTheme="minorEastAsia"/>
            <w:lang w:val="en-GB"/>
          </w:rPr>
          <w:t>,</w:t>
        </w:r>
        <w:r w:rsidRPr="008E1C19">
          <w:rPr>
            <w:rFonts w:eastAsiaTheme="minorEastAsia"/>
            <w:lang w:val="en-GB"/>
          </w:rPr>
          <w:t xml:space="preserve"> there is only a weak positive </w:t>
        </w:r>
        <w:commentRangeStart w:id="1016"/>
        <w:r w:rsidRPr="008E1C19">
          <w:rPr>
            <w:rFonts w:eastAsiaTheme="minorEastAsia"/>
            <w:lang w:val="en-GB"/>
          </w:rPr>
          <w:t>correlation</w:t>
        </w:r>
        <w:commentRangeEnd w:id="1016"/>
        <w:r w:rsidRPr="008E1C19">
          <w:rPr>
            <w:rStyle w:val="CommentReference"/>
            <w:lang w:val="en-GB"/>
          </w:rPr>
          <w:commentReference w:id="1016"/>
        </w:r>
        <w:r w:rsidRPr="008E1C19">
          <w:rPr>
            <w:rFonts w:eastAsiaTheme="minorEastAsia"/>
            <w:lang w:val="en-GB"/>
          </w:rPr>
          <w:t xml:space="preserve"> (rho ~</w:t>
        </w:r>
        <w:r>
          <w:rPr>
            <w:rFonts w:eastAsiaTheme="minorEastAsia"/>
            <w:lang w:val="en-GB"/>
          </w:rPr>
          <w:t> </w:t>
        </w:r>
        <w:r w:rsidRPr="008E1C19">
          <w:rPr>
            <w:rFonts w:eastAsiaTheme="minorEastAsia"/>
            <w:lang w:val="en-GB"/>
          </w:rPr>
          <w:t xml:space="preserve">0.33). </w:t>
        </w:r>
        <w:r>
          <w:rPr>
            <w:rFonts w:eastAsiaTheme="minorEastAsia"/>
            <w:lang w:val="en-GB"/>
          </w:rPr>
          <w:t>Also, t</w:t>
        </w:r>
        <w:r w:rsidRPr="008E1C19">
          <w:rPr>
            <w:rFonts w:eastAsiaTheme="minorEastAsia"/>
            <w:lang w:val="en-GB"/>
          </w:rPr>
          <w:t xml:space="preserve">he </w:t>
        </w:r>
        <w:r w:rsidRPr="00DB2A99">
          <w:rPr>
            <w:rFonts w:eastAsiaTheme="minorEastAsia"/>
            <w:i/>
            <w:iCs/>
            <w:lang w:val="en-GB"/>
          </w:rPr>
          <w:t xml:space="preserve">motivation to improve </w:t>
        </w:r>
        <w:r>
          <w:rPr>
            <w:rFonts w:eastAsiaTheme="minorEastAsia"/>
            <w:i/>
            <w:iCs/>
            <w:lang w:val="en-GB"/>
          </w:rPr>
          <w:t xml:space="preserve">the </w:t>
        </w:r>
        <w:r w:rsidRPr="00DB2A99">
          <w:rPr>
            <w:rFonts w:eastAsiaTheme="minorEastAsia"/>
            <w:i/>
            <w:iCs/>
            <w:lang w:val="en-GB"/>
          </w:rPr>
          <w:t>human welfare/condition</w:t>
        </w:r>
        <w:r w:rsidRPr="008E1C19">
          <w:rPr>
            <w:rFonts w:eastAsiaTheme="minorEastAsia"/>
            <w:lang w:val="en-GB"/>
          </w:rPr>
          <w:t xml:space="preserve"> is getting only slightly higher with </w:t>
        </w:r>
        <w:r>
          <w:rPr>
            <w:rFonts w:eastAsiaTheme="minorEastAsia"/>
            <w:lang w:val="en-GB"/>
          </w:rPr>
          <w:t xml:space="preserve">a </w:t>
        </w:r>
        <w:r w:rsidRPr="008E1C19">
          <w:rPr>
            <w:rFonts w:eastAsiaTheme="minorEastAsia"/>
            <w:lang w:val="en-GB"/>
          </w:rPr>
          <w:t xml:space="preserve">higher </w:t>
        </w:r>
        <w:r w:rsidRPr="00DB2A99">
          <w:rPr>
            <w:rFonts w:eastAsiaTheme="minorEastAsia"/>
            <w:i/>
            <w:iCs/>
            <w:lang w:val="en-GB"/>
          </w:rPr>
          <w:t xml:space="preserve">transdisciplinary </w:t>
        </w:r>
        <w:commentRangeStart w:id="1017"/>
        <w:commentRangeStart w:id="1018"/>
        <w:r w:rsidRPr="00DB2A99">
          <w:rPr>
            <w:rFonts w:eastAsiaTheme="minorEastAsia"/>
            <w:i/>
            <w:iCs/>
            <w:lang w:val="en-GB"/>
          </w:rPr>
          <w:t>experience</w:t>
        </w:r>
        <w:commentRangeEnd w:id="1017"/>
        <w:r w:rsidRPr="00360E7C">
          <w:rPr>
            <w:rStyle w:val="CommentReference"/>
            <w:lang w:val="en-GB"/>
          </w:rPr>
          <w:commentReference w:id="1017"/>
        </w:r>
      </w:ins>
      <w:commentRangeEnd w:id="1018"/>
      <w:ins w:id="1019" w:author="Utku B. Demir" w:date="2022-03-04T05:12:00Z">
        <w:r w:rsidR="004D3644">
          <w:rPr>
            <w:rStyle w:val="CommentReference"/>
          </w:rPr>
          <w:commentReference w:id="1018"/>
        </w:r>
      </w:ins>
      <w:ins w:id="1020" w:author="Utku B. Demir" w:date="2022-03-04T04:19:00Z">
        <w:r w:rsidRPr="008E1C19">
          <w:rPr>
            <w:rFonts w:eastAsiaTheme="minorEastAsia"/>
            <w:lang w:val="en-GB"/>
          </w:rPr>
          <w:t>.</w:t>
        </w:r>
        <w:commentRangeEnd w:id="1005"/>
        <w:r>
          <w:rPr>
            <w:rStyle w:val="CommentReference"/>
          </w:rPr>
          <w:commentReference w:id="1005"/>
        </w:r>
        <w:commentRangeEnd w:id="1006"/>
        <w:r>
          <w:rPr>
            <w:rStyle w:val="CommentReference"/>
          </w:rPr>
          <w:commentReference w:id="1006"/>
        </w:r>
      </w:ins>
    </w:p>
    <w:p w14:paraId="51CBA7B0" w14:textId="752AADAE" w:rsidR="006149EC" w:rsidRDefault="00673656" w:rsidP="00673656">
      <w:pPr>
        <w:pStyle w:val="Heading2"/>
        <w:rPr>
          <w:ins w:id="1021" w:author="Utku B. Demir" w:date="2022-03-04T06:24:00Z"/>
          <w:lang w:val="en-GB"/>
        </w:rPr>
      </w:pPr>
      <w:ins w:id="1022" w:author="Utku B. Demir" w:date="2022-03-04T06:24:00Z">
        <w:r>
          <w:rPr>
            <w:lang w:val="en-GB"/>
          </w:rPr>
          <w:t>H2</w:t>
        </w:r>
      </w:ins>
    </w:p>
    <w:p w14:paraId="1412BB77" w14:textId="77777777" w:rsidR="00673656" w:rsidRPr="008E1C19" w:rsidRDefault="00673656" w:rsidP="00673656">
      <w:pPr>
        <w:pStyle w:val="BodyText"/>
        <w:jc w:val="both"/>
        <w:rPr>
          <w:ins w:id="1023" w:author="Utku B. Demir" w:date="2022-03-04T06:24:00Z"/>
          <w:lang w:val="en-GB"/>
        </w:rPr>
      </w:pPr>
      <w:ins w:id="1024" w:author="Utku B. Demir" w:date="2022-03-04T06:24:00Z">
        <w:r w:rsidRPr="008E1C19">
          <w:rPr>
            <w:lang w:val="en-GB"/>
          </w:rPr>
          <w:t>One of the</w:t>
        </w:r>
        <w:r>
          <w:rPr>
            <w:lang w:val="en-GB"/>
          </w:rPr>
          <w:t xml:space="preserve"> hypotheses based on the</w:t>
        </w:r>
        <w:r w:rsidRPr="008E1C19">
          <w:rPr>
            <w:lang w:val="en-GB"/>
          </w:rPr>
          <w:t xml:space="preserve"> </w:t>
        </w:r>
        <w:commentRangeStart w:id="1025"/>
        <w:r w:rsidRPr="008E1C19">
          <w:rPr>
            <w:lang w:val="en-GB"/>
          </w:rPr>
          <w:t>literature</w:t>
        </w:r>
        <w:r>
          <w:rPr>
            <w:lang w:val="en-GB"/>
          </w:rPr>
          <w:t xml:space="preserve"> research</w:t>
        </w:r>
        <w:commentRangeEnd w:id="1025"/>
        <w:r>
          <w:rPr>
            <w:rStyle w:val="CommentReference"/>
          </w:rPr>
          <w:commentReference w:id="1025"/>
        </w:r>
        <w:r w:rsidRPr="008E1C19">
          <w:rPr>
            <w:lang w:val="en-GB"/>
          </w:rPr>
          <w:t xml:space="preserve"> about SI was that [</w:t>
        </w:r>
        <w:commentRangeStart w:id="1026"/>
        <w:commentRangeStart w:id="1027"/>
        <w:r w:rsidRPr="008E1C19">
          <w:rPr>
            <w:lang w:val="en-GB"/>
          </w:rPr>
          <w:t>H</w:t>
        </w:r>
        <w:commentRangeEnd w:id="1026"/>
        <w:r w:rsidRPr="008E1C19">
          <w:rPr>
            <w:rStyle w:val="CommentReference"/>
            <w:lang w:val="en-GB"/>
          </w:rPr>
          <w:commentReference w:id="1026"/>
        </w:r>
        <w:commentRangeEnd w:id="1027"/>
        <w:r>
          <w:rPr>
            <w:rStyle w:val="CommentReference"/>
          </w:rPr>
          <w:commentReference w:id="1027"/>
        </w:r>
        <w:r w:rsidRPr="008E1C19">
          <w:rPr>
            <w:lang w:val="en-GB"/>
          </w:rPr>
          <w:t xml:space="preserve">] </w:t>
        </w:r>
        <w:r w:rsidRPr="008E1C19">
          <w:rPr>
            <w:i/>
            <w:iCs/>
            <w:lang w:val="en-GB"/>
          </w:rPr>
          <w:t>the SI-Familiarity depends on the scientific domain</w:t>
        </w:r>
        <w:r>
          <w:rPr>
            <w:lang w:val="en-GB"/>
          </w:rPr>
          <w:t xml:space="preserve">, meaning that researchers belonging predominantly to a </w:t>
        </w:r>
        <w:commentRangeStart w:id="1028"/>
        <w:r>
          <w:rPr>
            <w:lang w:val="en-GB"/>
          </w:rPr>
          <w:t>scientific</w:t>
        </w:r>
        <w:commentRangeEnd w:id="1028"/>
        <w:r>
          <w:rPr>
            <w:rStyle w:val="CommentReference"/>
          </w:rPr>
          <w:commentReference w:id="1028"/>
        </w:r>
        <w:r>
          <w:rPr>
            <w:lang w:val="en-GB"/>
          </w:rPr>
          <w:t xml:space="preserve"> domain tend to be more familiar than researchers belonging to another domain. </w:t>
        </w:r>
        <w:commentRangeStart w:id="1029"/>
        <w:commentRangeEnd w:id="1029"/>
        <w:r>
          <w:rPr>
            <w:rStyle w:val="CommentReference"/>
          </w:rPr>
          <w:commentReference w:id="1029"/>
        </w:r>
      </w:ins>
    </w:p>
    <w:p w14:paraId="2DAE7589" w14:textId="77777777" w:rsidR="00673656" w:rsidRPr="008E1C19" w:rsidRDefault="00673656" w:rsidP="00673656">
      <w:pPr>
        <w:pStyle w:val="BodyText"/>
        <w:rPr>
          <w:ins w:id="1030" w:author="Utku B. Demir" w:date="2022-03-04T06:24:00Z"/>
          <w:lang w:val="en-GB"/>
        </w:rPr>
      </w:pPr>
    </w:p>
    <w:p w14:paraId="18DFD02E" w14:textId="77777777" w:rsidR="00673656" w:rsidRPr="008E1C19" w:rsidRDefault="00673656" w:rsidP="00673656">
      <w:pPr>
        <w:pStyle w:val="BodyText"/>
        <w:keepNext/>
        <w:rPr>
          <w:ins w:id="1031" w:author="Utku B. Demir" w:date="2022-03-04T06:24:00Z"/>
          <w:lang w:val="en-GB"/>
        </w:rPr>
      </w:pPr>
      <w:commentRangeStart w:id="1032"/>
      <w:ins w:id="1033" w:author="Utku B. Demir" w:date="2022-03-04T06:24:00Z">
        <w:r w:rsidRPr="008E1C19">
          <w:rPr>
            <w:noProof/>
            <w:lang w:val="de-DE" w:eastAsia="de-DE"/>
          </w:rPr>
          <w:lastRenderedPageBreak/>
          <w:drawing>
            <wp:inline distT="0" distB="0" distL="0" distR="0" wp14:anchorId="26D576C5" wp14:editId="663A1F48">
              <wp:extent cx="5731510" cy="171958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510" cy="1719580"/>
                      </a:xfrm>
                      <a:prstGeom prst="rect">
                        <a:avLst/>
                      </a:prstGeom>
                    </pic:spPr>
                  </pic:pic>
                </a:graphicData>
              </a:graphic>
            </wp:inline>
          </w:drawing>
        </w:r>
        <w:commentRangeEnd w:id="1032"/>
        <w:r>
          <w:rPr>
            <w:rStyle w:val="CommentReference"/>
          </w:rPr>
          <w:commentReference w:id="1032"/>
        </w:r>
      </w:ins>
    </w:p>
    <w:p w14:paraId="5D422C28" w14:textId="77777777" w:rsidR="00673656" w:rsidRPr="008E1C19" w:rsidRDefault="00673656" w:rsidP="00673656">
      <w:pPr>
        <w:pStyle w:val="Caption"/>
        <w:rPr>
          <w:ins w:id="1034" w:author="Utku B. Demir" w:date="2022-03-04T06:24:00Z"/>
          <w:lang w:val="en-GB"/>
        </w:rPr>
      </w:pPr>
      <w:ins w:id="1035" w:author="Utku B. Demir" w:date="2022-03-04T06:24:00Z">
        <w:r w:rsidRPr="008E1C19">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5</w:t>
        </w:r>
        <w:r>
          <w:rPr>
            <w:lang w:val="en-GB"/>
          </w:rPr>
          <w:fldChar w:fldCharType="end"/>
        </w:r>
        <w:r w:rsidRPr="008E1C19">
          <w:rPr>
            <w:lang w:val="en-GB"/>
          </w:rPr>
          <w:t>: Distribution of the familiarity with SI among different scientific domains</w:t>
        </w:r>
      </w:ins>
    </w:p>
    <w:p w14:paraId="4EA4E441" w14:textId="77777777" w:rsidR="00673656" w:rsidRPr="008E1C19" w:rsidRDefault="00673656" w:rsidP="00673656">
      <w:pPr>
        <w:pStyle w:val="BodyText"/>
        <w:rPr>
          <w:ins w:id="1036" w:author="Utku B. Demir" w:date="2022-03-04T06:24:00Z"/>
          <w:lang w:val="en-GB"/>
        </w:rPr>
      </w:pPr>
      <w:ins w:id="1037" w:author="Utku B. Demir" w:date="2022-03-04T06:24:00Z">
        <w:r w:rsidRPr="008E1C19">
          <w:rPr>
            <w:lang w:val="en-GB"/>
          </w:rPr>
          <w:t xml:space="preserve">The analysis of the survey results yields a statistically significant </w:t>
        </w:r>
        <w:r>
          <w:rPr>
            <w:lang w:val="en-GB"/>
          </w:rPr>
          <w:t>difference</w:t>
        </w:r>
        <w:r w:rsidRPr="008E1C19">
          <w:rPr>
            <w:lang w:val="en-GB"/>
          </w:rPr>
          <w:t xml:space="preserve"> of the SI-familiarity </w:t>
        </w:r>
        <w:r>
          <w:rPr>
            <w:lang w:val="en-GB"/>
          </w:rPr>
          <w:t>between</w:t>
        </w:r>
        <w:r w:rsidRPr="008E1C19">
          <w:rPr>
            <w:lang w:val="en-GB"/>
          </w:rPr>
          <w:t xml:space="preserve"> the scientific domains (Kruskal-Wallis</w:t>
        </w:r>
        <w:r>
          <w:rPr>
            <w:rStyle w:val="FootnoteReference"/>
            <w:lang w:val="en-GB"/>
          </w:rPr>
          <w:footnoteReference w:id="17"/>
        </w:r>
        <w:r w:rsidRPr="008E1C19">
          <w:rPr>
            <w:lang w:val="en-GB"/>
          </w:rPr>
          <w:t xml:space="preserve"> [K-W] rank</w:t>
        </w:r>
        <w:r>
          <w:rPr>
            <w:lang w:val="en-GB"/>
          </w:rPr>
          <w:t>-</w:t>
        </w:r>
        <w:r w:rsidRPr="008E1C19">
          <w:rPr>
            <w:lang w:val="en-GB"/>
          </w:rPr>
          <w:t xml:space="preserve">sum test p-value &lt; 0.05). However, as </w:t>
        </w:r>
        <w:r w:rsidRPr="008E1C19">
          <w:rPr>
            <w:lang w:val="en-GB"/>
          </w:rPr>
          <w:fldChar w:fldCharType="begin"/>
        </w:r>
        <w:r w:rsidRPr="008E1C19">
          <w:rPr>
            <w:lang w:val="en-GB"/>
          </w:rPr>
          <w:instrText xml:space="preserve"> REF _Ref95474330 \h </w:instrText>
        </w:r>
        <w:r w:rsidRPr="008E1C19">
          <w:rPr>
            <w:lang w:val="en-GB"/>
          </w:rPr>
        </w:r>
        <w:r w:rsidRPr="008E1C19">
          <w:rPr>
            <w:lang w:val="en-GB"/>
          </w:rPr>
          <w:fldChar w:fldCharType="separate"/>
        </w:r>
        <w:r w:rsidRPr="008E1C19">
          <w:rPr>
            <w:lang w:val="en-GB"/>
          </w:rPr>
          <w:t xml:space="preserve">Figure </w:t>
        </w:r>
        <w:r w:rsidRPr="008E1C19">
          <w:rPr>
            <w:noProof/>
            <w:lang w:val="en-GB"/>
          </w:rPr>
          <w:t>4</w:t>
        </w:r>
        <w:r w:rsidRPr="008E1C19">
          <w:rPr>
            <w:lang w:val="en-GB"/>
          </w:rPr>
          <w:fldChar w:fldCharType="end"/>
        </w:r>
        <w:r w:rsidRPr="008E1C19">
          <w:rPr>
            <w:lang w:val="en-GB"/>
          </w:rPr>
          <w:t xml:space="preserve"> also visualises</w:t>
        </w:r>
        <w:r>
          <w:rPr>
            <w:lang w:val="en-GB"/>
          </w:rPr>
          <w:t xml:space="preserve"> and post hoc tests indicate</w:t>
        </w:r>
        <w:r w:rsidRPr="008E1C19">
          <w:rPr>
            <w:lang w:val="en-GB"/>
          </w:rPr>
          <w:t xml:space="preserve">, </w:t>
        </w:r>
        <w:commentRangeStart w:id="1040"/>
        <w:r w:rsidRPr="008E1C19">
          <w:rPr>
            <w:lang w:val="en-GB"/>
          </w:rPr>
          <w:t xml:space="preserve">the domains Mathematics, Natural -, &amp; Engineering Sciences and Biology &amp; Medicine are statistically not significantly differ from each other </w:t>
        </w:r>
        <w:commentRangeStart w:id="1041"/>
        <w:r w:rsidRPr="008E1C19">
          <w:rPr>
            <w:lang w:val="en-GB"/>
          </w:rPr>
          <w:t>while Social Sciences and Humanities (SSH) show a stat</w:t>
        </w:r>
        <w:r>
          <w:rPr>
            <w:lang w:val="en-GB"/>
          </w:rPr>
          <w:t xml:space="preserve">istically </w:t>
        </w:r>
        <w:r w:rsidRPr="008E1C19">
          <w:rPr>
            <w:lang w:val="en-GB"/>
          </w:rPr>
          <w:t xml:space="preserve">significant difference to </w:t>
        </w:r>
        <w:proofErr w:type="gramStart"/>
        <w:r w:rsidRPr="008E1C19">
          <w:rPr>
            <w:lang w:val="en-GB"/>
          </w:rPr>
          <w:t>both of the other</w:t>
        </w:r>
        <w:proofErr w:type="gramEnd"/>
        <w:r w:rsidRPr="008E1C19">
          <w:rPr>
            <w:lang w:val="en-GB"/>
          </w:rPr>
          <w:t xml:space="preserve"> domains </w:t>
        </w:r>
        <w:commentRangeStart w:id="1042"/>
        <w:r w:rsidRPr="008E1C19">
          <w:rPr>
            <w:rStyle w:val="FootnoteReference"/>
            <w:lang w:val="en-GB"/>
          </w:rPr>
          <w:footnoteReference w:id="18"/>
        </w:r>
        <w:r w:rsidRPr="008E1C19">
          <w:rPr>
            <w:lang w:val="en-GB"/>
          </w:rPr>
          <w:t>.</w:t>
        </w:r>
        <w:commentRangeEnd w:id="1042"/>
        <w:r>
          <w:rPr>
            <w:rStyle w:val="CommentReference"/>
          </w:rPr>
          <w:commentReference w:id="1042"/>
        </w:r>
        <w:commentRangeEnd w:id="1040"/>
        <w:r>
          <w:rPr>
            <w:rStyle w:val="CommentReference"/>
          </w:rPr>
          <w:commentReference w:id="1040"/>
        </w:r>
        <w:commentRangeEnd w:id="1041"/>
        <w:r>
          <w:rPr>
            <w:rStyle w:val="CommentReference"/>
          </w:rPr>
          <w:commentReference w:id="1041"/>
        </w:r>
      </w:ins>
    </w:p>
    <w:p w14:paraId="0155D604" w14:textId="77777777" w:rsidR="00673656" w:rsidRPr="00673656" w:rsidRDefault="00673656" w:rsidP="00673656">
      <w:pPr>
        <w:pStyle w:val="BodyText"/>
        <w:rPr>
          <w:ins w:id="1045" w:author="Utku B. Demir" w:date="2022-03-04T02:10:00Z"/>
          <w:lang w:val="en-GB"/>
        </w:rPr>
        <w:pPrChange w:id="1046" w:author="Utku B. Demir" w:date="2022-03-04T06:24:00Z">
          <w:pPr/>
        </w:pPrChange>
      </w:pPr>
    </w:p>
    <w:p w14:paraId="2F736C92" w14:textId="77777777" w:rsidR="00B60CF1" w:rsidRPr="00DB6545" w:rsidRDefault="00B60CF1" w:rsidP="00DB6545">
      <w:pPr>
        <w:rPr>
          <w:ins w:id="1047" w:author="Utku B. Demir" w:date="2022-03-03T22:11:00Z"/>
          <w:lang w:val="en-GB"/>
        </w:rPr>
      </w:pPr>
    </w:p>
    <w:p w14:paraId="6D3F9992" w14:textId="64096DB4" w:rsidR="00124231" w:rsidRDefault="00124231" w:rsidP="00976ECE">
      <w:pPr>
        <w:rPr>
          <w:ins w:id="1048" w:author="Utku B. Demir" w:date="2022-03-03T22:11:00Z"/>
          <w:lang w:val="en-GB"/>
        </w:rPr>
      </w:pPr>
    </w:p>
    <w:p w14:paraId="58C2791E" w14:textId="2264444C" w:rsidR="00124231" w:rsidRDefault="00124231" w:rsidP="00124231">
      <w:pPr>
        <w:pStyle w:val="Heading1"/>
        <w:rPr>
          <w:ins w:id="1049" w:author="Utku B. Demir" w:date="2022-03-03T22:11:00Z"/>
          <w:lang w:val="en-GB"/>
        </w:rPr>
      </w:pPr>
      <w:ins w:id="1050" w:author="Utku B. Demir" w:date="2022-03-03T22:11:00Z">
        <w:r>
          <w:rPr>
            <w:lang w:val="en-GB"/>
          </w:rPr>
          <w:t>References</w:t>
        </w:r>
      </w:ins>
    </w:p>
    <w:p w14:paraId="7B9CEC0D" w14:textId="18D99AD6" w:rsidR="00124231" w:rsidRDefault="00124231" w:rsidP="00124231">
      <w:pPr>
        <w:rPr>
          <w:ins w:id="1051" w:author="Utku B. Demir" w:date="2022-03-03T22:11:00Z"/>
          <w:lang w:val="en-GB"/>
        </w:rPr>
      </w:pPr>
    </w:p>
    <w:p w14:paraId="39193288" w14:textId="77777777" w:rsidR="006E0C67" w:rsidRPr="006E0C67" w:rsidRDefault="006E0C67" w:rsidP="006E0C67">
      <w:pPr>
        <w:pStyle w:val="Bibliography"/>
        <w:rPr>
          <w:rFonts w:ascii="Calibri" w:cs="Calibri"/>
          <w:lang w:val="en-GB"/>
        </w:rPr>
      </w:pPr>
      <w:r>
        <w:rPr>
          <w:lang w:val="en-GB"/>
        </w:rPr>
        <w:fldChar w:fldCharType="begin"/>
      </w:r>
      <w:r>
        <w:rPr>
          <w:lang w:val="en-GB"/>
        </w:rPr>
        <w:instrText xml:space="preserve"> ADDIN ZOTERO_BIBL {"uncited":[],"omitted":[],"custom":[]} CSL_BIBLIOGRAPHY </w:instrText>
      </w:r>
      <w:r>
        <w:rPr>
          <w:lang w:val="en-GB"/>
        </w:rPr>
        <w:fldChar w:fldCharType="separate"/>
      </w:r>
      <w:r w:rsidRPr="006E0C67">
        <w:rPr>
          <w:rFonts w:ascii="Calibri" w:cs="Calibri"/>
          <w:lang w:val="en-GB"/>
        </w:rPr>
        <w:t xml:space="preserve">Cargo, M., &amp; Mercer, S. L. (2008). The Value and Challenges of Participatory Research: Strengthening Its Practice. </w:t>
      </w:r>
      <w:r w:rsidRPr="006E0C67">
        <w:rPr>
          <w:rFonts w:ascii="Calibri" w:cs="Calibri"/>
          <w:i/>
          <w:iCs/>
          <w:lang w:val="en-GB"/>
        </w:rPr>
        <w:t>Annual Review of Public Health</w:t>
      </w:r>
      <w:r w:rsidRPr="006E0C67">
        <w:rPr>
          <w:rFonts w:ascii="Calibri" w:cs="Calibri"/>
          <w:lang w:val="en-GB"/>
        </w:rPr>
        <w:t xml:space="preserve">, </w:t>
      </w:r>
      <w:r w:rsidRPr="006E0C67">
        <w:rPr>
          <w:rFonts w:ascii="Calibri" w:cs="Calibri"/>
          <w:i/>
          <w:iCs/>
          <w:lang w:val="en-GB"/>
        </w:rPr>
        <w:t>29</w:t>
      </w:r>
      <w:r w:rsidRPr="006E0C67">
        <w:rPr>
          <w:rFonts w:ascii="Calibri" w:cs="Calibri"/>
          <w:lang w:val="en-GB"/>
        </w:rPr>
        <w:t>(1), 325–350. https://doi.org/10.1146/annurev.publhealth.29.091307.083824</w:t>
      </w:r>
    </w:p>
    <w:p w14:paraId="16B45D28" w14:textId="77777777" w:rsidR="006E0C67" w:rsidRPr="006E0C67" w:rsidRDefault="006E0C67" w:rsidP="006E0C67">
      <w:pPr>
        <w:pStyle w:val="Bibliography"/>
        <w:rPr>
          <w:rFonts w:ascii="Calibri" w:cs="Calibri"/>
          <w:lang w:val="en-GB"/>
        </w:rPr>
      </w:pPr>
      <w:r w:rsidRPr="006E0C67">
        <w:rPr>
          <w:rFonts w:ascii="Calibri" w:cs="Calibri"/>
          <w:lang w:val="en-GB"/>
        </w:rPr>
        <w:t xml:space="preserve">Lu, Y., Cohen, I., Zhou, X. S., &amp; Tian, Q. (2007). Feature selection using principal feature analysis. </w:t>
      </w:r>
      <w:r w:rsidRPr="006E0C67">
        <w:rPr>
          <w:rFonts w:ascii="Calibri" w:cs="Calibri"/>
          <w:i/>
          <w:iCs/>
          <w:lang w:val="en-GB"/>
        </w:rPr>
        <w:t>Proceedings of the 15th International Conference on Multimedia  - MULTIMEDIA ’07</w:t>
      </w:r>
      <w:r w:rsidRPr="006E0C67">
        <w:rPr>
          <w:rFonts w:ascii="Calibri" w:cs="Calibri"/>
          <w:lang w:val="en-GB"/>
        </w:rPr>
        <w:t>, 301. https://doi.org/10.1145/1291233.1291297</w:t>
      </w:r>
    </w:p>
    <w:p w14:paraId="20668187" w14:textId="77777777" w:rsidR="006E0C67" w:rsidRPr="006E0C67" w:rsidRDefault="006E0C67" w:rsidP="006E0C67">
      <w:pPr>
        <w:pStyle w:val="Bibliography"/>
        <w:rPr>
          <w:rFonts w:ascii="Calibri" w:cs="Calibri"/>
          <w:lang w:val="en-GB"/>
        </w:rPr>
      </w:pPr>
      <w:r w:rsidRPr="006E0C67">
        <w:rPr>
          <w:rFonts w:ascii="Calibri" w:cs="Calibri"/>
          <w:lang w:val="en-GB"/>
        </w:rPr>
        <w:t xml:space="preserve">Moulaert, F., MacCallum, D., Mehmood, A., &amp; Hamdouch, A. (2013). </w:t>
      </w:r>
      <w:r w:rsidRPr="006E0C67">
        <w:rPr>
          <w:rFonts w:ascii="Calibri" w:cs="Calibri"/>
          <w:i/>
          <w:iCs/>
          <w:lang w:val="en-GB"/>
        </w:rPr>
        <w:t>The International Handbook on Social Innovation</w:t>
      </w:r>
      <w:r w:rsidRPr="006E0C67">
        <w:rPr>
          <w:rFonts w:ascii="Calibri" w:cs="Calibri"/>
          <w:lang w:val="en-GB"/>
        </w:rPr>
        <w:t>. Edward Elgar Publishing. https://doi.org/10.4337/9781849809993</w:t>
      </w:r>
    </w:p>
    <w:p w14:paraId="6F15B6D7" w14:textId="6DDDF8E0" w:rsidR="00124231" w:rsidRPr="00124231" w:rsidRDefault="006E0C67" w:rsidP="00124231">
      <w:pPr>
        <w:rPr>
          <w:lang w:val="en-GB"/>
          <w:rPrChange w:id="1052" w:author="Utku B. Demir" w:date="2022-03-03T22:11:00Z">
            <w:rPr/>
          </w:rPrChange>
        </w:rPr>
      </w:pPr>
      <w:r>
        <w:rPr>
          <w:lang w:val="en-GB"/>
        </w:rPr>
        <w:lastRenderedPageBreak/>
        <w:fldChar w:fldCharType="end"/>
      </w:r>
    </w:p>
    <w:sectPr w:rsidR="00124231" w:rsidRPr="0012423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ZSI" w:date="2022-02-24T01:47:00Z" w:initials="ZSI">
    <w:p w14:paraId="6BBB44FF" w14:textId="77777777" w:rsidR="001F0082" w:rsidRPr="00FD1F6F" w:rsidRDefault="001F0082" w:rsidP="00976ECE">
      <w:pPr>
        <w:pStyle w:val="CommentText"/>
        <w:rPr>
          <w:lang w:val="en-GB"/>
        </w:rPr>
      </w:pPr>
      <w:r>
        <w:rPr>
          <w:rStyle w:val="CommentReference"/>
        </w:rPr>
        <w:annotationRef/>
      </w:r>
      <w:r>
        <w:rPr>
          <w:lang w:val="en-GB"/>
        </w:rPr>
        <w:t>we need to clarify whether the survey itself will be described elsewhere (incl. methodology), i.e. we focus in this chapter on the analysis, or whether we need to accommodate it here as well</w:t>
      </w:r>
    </w:p>
  </w:comment>
  <w:comment w:id="12" w:author="Stefanie" w:date="2022-02-26T22:26:00Z" w:initials="S">
    <w:p w14:paraId="6084F192" w14:textId="79441216" w:rsidR="00A73D7D" w:rsidRDefault="00A73D7D">
      <w:pPr>
        <w:pStyle w:val="CommentText"/>
      </w:pPr>
      <w:r>
        <w:rPr>
          <w:rStyle w:val="CommentReference"/>
        </w:rPr>
        <w:annotationRef/>
      </w:r>
      <w:r>
        <w:t>can we prove that? How do we know?</w:t>
      </w:r>
    </w:p>
  </w:comment>
  <w:comment w:id="13" w:author="Utku B. Demir" w:date="2022-03-03T17:24:00Z" w:initials="ubd">
    <w:p w14:paraId="6C87A447" w14:textId="77777777" w:rsidR="00D46FCA" w:rsidRDefault="00D46FCA" w:rsidP="0089156D">
      <w:r>
        <w:rPr>
          <w:rStyle w:val="CommentReference"/>
        </w:rPr>
        <w:annotationRef/>
      </w:r>
      <w:r>
        <w:rPr>
          <w:sz w:val="20"/>
          <w:szCs w:val="20"/>
        </w:rPr>
        <w:t>Yes,</w:t>
      </w:r>
    </w:p>
    <w:p w14:paraId="2AB61B4D" w14:textId="77777777" w:rsidR="00D46FCA" w:rsidRDefault="00D46FCA" w:rsidP="0089156D"/>
    <w:p w14:paraId="274214D8" w14:textId="77777777" w:rsidR="00D46FCA" w:rsidRDefault="00D46FCA" w:rsidP="0089156D">
      <w:r>
        <w:rPr>
          <w:sz w:val="20"/>
          <w:szCs w:val="20"/>
        </w:rPr>
        <w:t>TODO: the comparisons are on their way</w:t>
      </w:r>
    </w:p>
  </w:comment>
  <w:comment w:id="20" w:author="Utku B. Demir" w:date="2022-02-23T16:49:00Z" w:initials="ubd">
    <w:p w14:paraId="0A52E2FA" w14:textId="2D265AF7" w:rsidR="001F0082" w:rsidRDefault="001F0082" w:rsidP="00976ECE">
      <w:r>
        <w:rPr>
          <w:rStyle w:val="CommentReference"/>
        </w:rPr>
        <w:annotationRef/>
      </w:r>
      <w:r>
        <w:rPr>
          <w:sz w:val="20"/>
          <w:szCs w:val="20"/>
        </w:rPr>
        <w:t>Add abbreviation glossary</w:t>
      </w:r>
    </w:p>
  </w:comment>
  <w:comment w:id="21" w:author="Katharina Koller" w:date="2022-02-25T08:37:00Z" w:initials="KK">
    <w:p w14:paraId="2D6EAA20" w14:textId="3E84C1B9" w:rsidR="001F0082" w:rsidRPr="006730E5" w:rsidRDefault="001F0082">
      <w:pPr>
        <w:pStyle w:val="CommentText"/>
      </w:pPr>
      <w:r>
        <w:rPr>
          <w:rStyle w:val="CommentReference"/>
        </w:rPr>
        <w:annotationRef/>
      </w:r>
      <w:r w:rsidRPr="006730E5">
        <w:t xml:space="preserve">I would avoid using too many abbreviations, even if </w:t>
      </w:r>
      <w:r>
        <w:t>you include a glossary. Abbreviations usually help the author rather than the readers and can make text difficult to understand.</w:t>
      </w:r>
    </w:p>
  </w:comment>
  <w:comment w:id="22" w:author="Stefanie" w:date="2022-02-26T23:00:00Z" w:initials="S">
    <w:p w14:paraId="2C318616" w14:textId="15411185" w:rsidR="00B06D90" w:rsidRDefault="00B06D90">
      <w:pPr>
        <w:pStyle w:val="CommentText"/>
      </w:pPr>
      <w:r>
        <w:rPr>
          <w:rStyle w:val="CommentReference"/>
        </w:rPr>
        <w:annotationRef/>
      </w:r>
      <w:r>
        <w:t>After reading through the whole text, I suggest to reorganize it, so that after presenting descriptives and crosstabs about the sample, you go on to the most important research hypotheses you have and list them (and number them). Afterwards you go through each of the hypotheses and present results and relations.</w:t>
      </w:r>
    </w:p>
  </w:comment>
  <w:comment w:id="23" w:author="Utku B. Demir" w:date="2022-03-03T17:26:00Z" w:initials="ubd">
    <w:p w14:paraId="116538E8" w14:textId="77777777" w:rsidR="00D46FCA" w:rsidRDefault="00D46FCA" w:rsidP="00F37775">
      <w:r>
        <w:rPr>
          <w:rStyle w:val="CommentReference"/>
        </w:rPr>
        <w:annotationRef/>
      </w:r>
      <w:r>
        <w:rPr>
          <w:sz w:val="20"/>
          <w:szCs w:val="20"/>
        </w:rPr>
        <w:t>TODO</w:t>
      </w:r>
    </w:p>
  </w:comment>
  <w:comment w:id="26" w:author="Utku B. Demir" w:date="2022-02-23T13:50:00Z" w:initials="ubd">
    <w:p w14:paraId="28DA3982" w14:textId="7344E3AF" w:rsidR="001F0082" w:rsidRDefault="001F0082" w:rsidP="00976ECE">
      <w:r>
        <w:rPr>
          <w:rStyle w:val="CommentReference"/>
        </w:rPr>
        <w:annotationRef/>
      </w:r>
      <w:r>
        <w:rPr>
          <w:sz w:val="20"/>
          <w:szCs w:val="20"/>
        </w:rPr>
        <w:t>@utku: We don’t need this part but if we decide to keep it, expand it to give at least a glimpse into the research process.</w:t>
      </w:r>
    </w:p>
  </w:comment>
  <w:comment w:id="27" w:author="Utku B. Demir" w:date="2022-02-24T04:25:00Z" w:initials="ubd">
    <w:p w14:paraId="56DCFBE7" w14:textId="77777777" w:rsidR="001F0082" w:rsidRDefault="001F0082" w:rsidP="00976ECE">
      <w:r>
        <w:rPr>
          <w:rStyle w:val="CommentReference"/>
        </w:rPr>
        <w:annotationRef/>
      </w:r>
      <w:r>
        <w:rPr>
          <w:sz w:val="20"/>
          <w:szCs w:val="20"/>
        </w:rPr>
        <w:t>Add cross-reference here</w:t>
      </w:r>
    </w:p>
  </w:comment>
  <w:comment w:id="31" w:author="Stefanie" w:date="2022-02-26T23:01:00Z" w:initials="S">
    <w:p w14:paraId="77181C77" w14:textId="4B5F5F1C" w:rsidR="0060430C" w:rsidRDefault="0060430C">
      <w:pPr>
        <w:pStyle w:val="CommentText"/>
      </w:pPr>
      <w:r>
        <w:rPr>
          <w:rStyle w:val="CommentReference"/>
        </w:rPr>
        <w:annotationRef/>
      </w:r>
      <w:r>
        <w:t>I would be quite careful with using the term “statistically significant” as we are not analyzing a random sample</w:t>
      </w:r>
      <w:r w:rsidR="004A5452">
        <w:t>, just say: were different between</w:t>
      </w:r>
      <w:r w:rsidR="00BD407A">
        <w:t>; in a foot note you can explain that statistical tests were used to allow for more interpretation and that they are only us</w:t>
      </w:r>
      <w:r w:rsidR="000C762F">
        <w:t>ed for relational hypotheses; not for drawing conclusions about the general sample</w:t>
      </w:r>
    </w:p>
  </w:comment>
  <w:comment w:id="29" w:author="Utku B. Demir" w:date="2022-03-03T17:28:00Z" w:initials="ubd">
    <w:p w14:paraId="698088B0" w14:textId="77777777" w:rsidR="00D46FCA" w:rsidRDefault="00D46FCA" w:rsidP="00B602C8">
      <w:r>
        <w:rPr>
          <w:rStyle w:val="CommentReference"/>
        </w:rPr>
        <w:annotationRef/>
      </w:r>
      <w:r>
        <w:rPr>
          <w:sz w:val="20"/>
          <w:szCs w:val="20"/>
        </w:rPr>
        <w:t>TODO: Along with Steffi’s comment; use stat. significance more sparsely and mention it is not a random sample in footnotes</w:t>
      </w:r>
    </w:p>
  </w:comment>
  <w:comment w:id="34" w:author="Katharina Koller" w:date="2022-02-25T08:47:00Z" w:initials="KK">
    <w:p w14:paraId="2CD8A42F" w14:textId="0308CA3E" w:rsidR="001F0082" w:rsidRPr="006245B7" w:rsidRDefault="001F0082">
      <w:pPr>
        <w:pStyle w:val="CommentText"/>
      </w:pPr>
      <w:r>
        <w:rPr>
          <w:rStyle w:val="CommentReference"/>
        </w:rPr>
        <w:annotationRef/>
      </w:r>
      <w:r w:rsidRPr="006245B7">
        <w:t xml:space="preserve">I would put the footnote </w:t>
      </w:r>
      <w:r>
        <w:t>where you mention scientific domains for the first time, which is already in the subchapter above</w:t>
      </w:r>
    </w:p>
  </w:comment>
  <w:comment w:id="35" w:author="Utku B. Demir" w:date="2022-03-03T17:29:00Z" w:initials="ubd">
    <w:p w14:paraId="1226F8CE" w14:textId="77777777" w:rsidR="00D46FCA" w:rsidRDefault="00D46FCA" w:rsidP="006B24E5">
      <w:r>
        <w:rPr>
          <w:rStyle w:val="CommentReference"/>
        </w:rPr>
        <w:annotationRef/>
      </w:r>
      <w:r>
        <w:rPr>
          <w:sz w:val="20"/>
          <w:szCs w:val="20"/>
        </w:rPr>
        <w:t xml:space="preserve">TODO: Yes, definitely </w:t>
      </w:r>
    </w:p>
  </w:comment>
  <w:comment w:id="46" w:author="Katharina Koller" w:date="2022-02-25T08:48:00Z" w:initials="KK">
    <w:p w14:paraId="6A535CDA" w14:textId="7C23AE5B" w:rsidR="001F0082" w:rsidRPr="00542AC4" w:rsidRDefault="001F0082">
      <w:pPr>
        <w:pStyle w:val="CommentText"/>
      </w:pPr>
      <w:r>
        <w:rPr>
          <w:rStyle w:val="CommentReference"/>
        </w:rPr>
        <w:annotationRef/>
      </w:r>
      <w:r>
        <w:t>Maybe: Some of the variables showed too little variation for hypothesis testing (e.g., if most researchers are of a similar age, we cannot test hypotheses based on age differences).</w:t>
      </w:r>
    </w:p>
  </w:comment>
  <w:comment w:id="48" w:author="Katharina Koller" w:date="2022-02-25T08:50:00Z" w:initials="KK">
    <w:p w14:paraId="053ACB0F" w14:textId="438A4491" w:rsidR="001F0082" w:rsidRPr="00DA302B" w:rsidRDefault="001F0082">
      <w:pPr>
        <w:pStyle w:val="CommentText"/>
      </w:pPr>
      <w:r>
        <w:rPr>
          <w:rStyle w:val="CommentReference"/>
        </w:rPr>
        <w:annotationRef/>
      </w:r>
      <w:r w:rsidRPr="00DA302B">
        <w:t>That’s not a very indicative sentence</w:t>
      </w:r>
      <w:r>
        <w:t>, would delete and combine the other sentence with the paragraph below</w:t>
      </w:r>
    </w:p>
  </w:comment>
  <w:comment w:id="50" w:author="Katharina Koller" w:date="2022-02-25T08:52:00Z" w:initials="KK">
    <w:p w14:paraId="47B69E5D" w14:textId="35B88E9B" w:rsidR="001F0082" w:rsidRPr="00F21C10" w:rsidRDefault="001F0082">
      <w:pPr>
        <w:pStyle w:val="CommentText"/>
      </w:pPr>
      <w:r>
        <w:rPr>
          <w:rStyle w:val="CommentReference"/>
        </w:rPr>
        <w:annotationRef/>
      </w:r>
      <w:r w:rsidRPr="00F21C10">
        <w:t xml:space="preserve">Or: We </w:t>
      </w:r>
      <w:r>
        <w:t>examined the distributions of the survey items to determine the appropriate statistical tests</w:t>
      </w:r>
    </w:p>
  </w:comment>
  <w:comment w:id="52" w:author="Katharina Koller" w:date="2022-02-25T08:56:00Z" w:initials="KK">
    <w:p w14:paraId="732BB060" w14:textId="41515AD6" w:rsidR="001F0082" w:rsidRPr="00C561F9" w:rsidRDefault="001F0082">
      <w:pPr>
        <w:pStyle w:val="CommentText"/>
      </w:pPr>
      <w:r>
        <w:rPr>
          <w:rStyle w:val="CommentReference"/>
        </w:rPr>
        <w:annotationRef/>
      </w:r>
      <w:r w:rsidRPr="00C561F9">
        <w:t xml:space="preserve">It’s not relevant what survey responses </w:t>
      </w:r>
      <w:r>
        <w:t>rarely resemble (which sounds like a general statement) but what the survey responses in this particular survey resembled.</w:t>
      </w:r>
    </w:p>
  </w:comment>
  <w:comment w:id="56" w:author="Katharina Koller" w:date="2022-02-25T08:59:00Z" w:initials="KK">
    <w:p w14:paraId="5DE3D54A" w14:textId="7C3B75B2" w:rsidR="001F0082" w:rsidRPr="00205BAE" w:rsidRDefault="001F0082">
      <w:pPr>
        <w:pStyle w:val="CommentText"/>
      </w:pPr>
      <w:r>
        <w:rPr>
          <w:rStyle w:val="CommentReference"/>
        </w:rPr>
        <w:annotationRef/>
      </w:r>
      <w:r w:rsidRPr="00205BAE">
        <w:t>Hypotheses testing is part of the analysis … maybe: for descriptive and infer</w:t>
      </w:r>
      <w:r>
        <w:t>ential statistics as well as visualization …</w:t>
      </w:r>
    </w:p>
  </w:comment>
  <w:comment w:id="57" w:author="Katharina Koller" w:date="2022-02-25T08:59:00Z" w:initials="KK">
    <w:p w14:paraId="56AF8DB8" w14:textId="77D5F02C" w:rsidR="001F0082" w:rsidRPr="00187FA6" w:rsidRDefault="001F0082">
      <w:pPr>
        <w:pStyle w:val="CommentText"/>
      </w:pPr>
      <w:r>
        <w:rPr>
          <w:rStyle w:val="CommentReference"/>
        </w:rPr>
        <w:annotationRef/>
      </w:r>
      <w:r w:rsidRPr="00187FA6">
        <w:t>It would be more informative if you would indicate the specific R package or Python library and for what you used which</w:t>
      </w:r>
    </w:p>
  </w:comment>
  <w:comment w:id="83" w:author="Katharina Koller" w:date="2022-02-25T09:01:00Z" w:initials="KK">
    <w:p w14:paraId="67FC15D5" w14:textId="59EE0BCD" w:rsidR="001F0082" w:rsidRPr="00952B22" w:rsidRDefault="001F0082">
      <w:pPr>
        <w:pStyle w:val="CommentText"/>
      </w:pPr>
      <w:r>
        <w:rPr>
          <w:rStyle w:val="CommentReference"/>
        </w:rPr>
        <w:annotationRef/>
      </w:r>
      <w:r w:rsidRPr="00952B22">
        <w:t>They were already measured with the items before you could conduct FA</w:t>
      </w:r>
    </w:p>
  </w:comment>
  <w:comment w:id="84" w:author="Utku B. Demir" w:date="2022-03-03T19:20:00Z" w:initials="ubd">
    <w:p w14:paraId="020E704F" w14:textId="77777777" w:rsidR="002236CA" w:rsidRDefault="002236CA" w:rsidP="000828D4">
      <w:r>
        <w:rPr>
          <w:rStyle w:val="CommentReference"/>
        </w:rPr>
        <w:annotationRef/>
      </w:r>
      <w:r>
        <w:rPr>
          <w:sz w:val="20"/>
          <w:szCs w:val="20"/>
        </w:rPr>
        <w:t>yes, bad wording</w:t>
      </w:r>
    </w:p>
  </w:comment>
  <w:comment w:id="92" w:author="Utku B. Demir" w:date="2022-03-03T19:54:00Z" w:initials="ubd">
    <w:p w14:paraId="3C698F1C" w14:textId="77777777" w:rsidR="00875597" w:rsidRDefault="00875597" w:rsidP="00120500">
      <w:r>
        <w:rPr>
          <w:rStyle w:val="CommentReference"/>
        </w:rPr>
        <w:annotationRef/>
      </w:r>
      <w:r>
        <w:rPr>
          <w:sz w:val="20"/>
          <w:szCs w:val="20"/>
        </w:rPr>
        <w:t xml:space="preserve">Insert the cross-reference to the </w:t>
      </w:r>
      <w:r>
        <w:rPr>
          <w:i/>
          <w:iCs/>
          <w:sz w:val="20"/>
          <w:szCs w:val="20"/>
        </w:rPr>
        <w:t>model-section</w:t>
      </w:r>
    </w:p>
  </w:comment>
  <w:comment w:id="108" w:author="Utku B. Demir" w:date="2022-03-03T21:22:00Z" w:initials="ubd">
    <w:p w14:paraId="097FF3C8" w14:textId="77777777" w:rsidR="00A42C35" w:rsidRDefault="00A42C35" w:rsidP="00DF6C2F">
      <w:r>
        <w:rPr>
          <w:rStyle w:val="CommentReference"/>
        </w:rPr>
        <w:annotationRef/>
      </w:r>
      <w:r>
        <w:rPr>
          <w:sz w:val="20"/>
          <w:szCs w:val="20"/>
        </w:rPr>
        <w:t>TODO: Insert cross-reference to the last section</w:t>
      </w:r>
    </w:p>
  </w:comment>
  <w:comment w:id="109" w:author="Utku B. Demir" w:date="2022-03-03T21:25:00Z" w:initials="ubd">
    <w:p w14:paraId="01607C9C" w14:textId="77777777" w:rsidR="00A42C35" w:rsidRDefault="00A42C35" w:rsidP="00CA3DF8">
      <w:r>
        <w:rPr>
          <w:rStyle w:val="CommentReference"/>
        </w:rPr>
        <w:annotationRef/>
      </w:r>
      <w:r>
        <w:rPr>
          <w:sz w:val="20"/>
          <w:szCs w:val="20"/>
        </w:rPr>
        <w:t xml:space="preserve">Might also be appropriate to discuss in that section: </w:t>
      </w:r>
    </w:p>
    <w:p w14:paraId="6D991F19" w14:textId="77777777" w:rsidR="00A42C35" w:rsidRDefault="00A42C35" w:rsidP="00CA3DF8"/>
    <w:p w14:paraId="264AE54A" w14:textId="77777777" w:rsidR="00A42C35" w:rsidRDefault="00A42C35" w:rsidP="00CA3DF8">
      <w:r>
        <w:rPr>
          <w:sz w:val="20"/>
          <w:szCs w:val="20"/>
        </w:rPr>
        <w:t>Considering the general low familiarity with SI “validates” the assumption that we are expecting an overstatement regarding SI contribution.</w:t>
      </w:r>
    </w:p>
  </w:comment>
  <w:comment w:id="120" w:author="Utku B. Demir" w:date="2022-03-03T21:54:00Z" w:initials="ubd">
    <w:p w14:paraId="5F4E1568" w14:textId="77777777" w:rsidR="00514792" w:rsidRDefault="00514792" w:rsidP="00F57DB4">
      <w:r>
        <w:rPr>
          <w:rStyle w:val="CommentReference"/>
        </w:rPr>
        <w:annotationRef/>
      </w:r>
      <w:r>
        <w:rPr>
          <w:sz w:val="20"/>
          <w:szCs w:val="20"/>
        </w:rPr>
        <w:t>Consider mentioning the following part in the referred section:</w:t>
      </w:r>
    </w:p>
    <w:p w14:paraId="51981EB5" w14:textId="77777777" w:rsidR="00514792" w:rsidRDefault="00514792" w:rsidP="00F57DB4"/>
    <w:p w14:paraId="53DEDD1F" w14:textId="77777777" w:rsidR="00514792" w:rsidRDefault="00514792" w:rsidP="00F57DB4">
      <w:r>
        <w:rPr>
          <w:sz w:val="20"/>
          <w:szCs w:val="20"/>
        </w:rPr>
        <w:t>Furthermore, the (positive) correlation between the self-assessment SI contribution level and the SI-Index might be the indication of the accuracy of the model.</w:t>
      </w:r>
    </w:p>
  </w:comment>
  <w:comment w:id="128" w:author="Utku B. Demir" w:date="2022-03-04T01:54:00Z" w:initials="ubd">
    <w:p w14:paraId="25CA729B" w14:textId="77777777" w:rsidR="0056510B" w:rsidRDefault="0056510B" w:rsidP="00427DF1">
      <w:r>
        <w:rPr>
          <w:rStyle w:val="CommentReference"/>
        </w:rPr>
        <w:annotationRef/>
      </w:r>
      <w:r>
        <w:rPr>
          <w:sz w:val="20"/>
          <w:szCs w:val="20"/>
        </w:rPr>
        <w:t>The Descriptive part</w:t>
      </w:r>
    </w:p>
  </w:comment>
  <w:comment w:id="129" w:author="Utku B. Demir" w:date="2022-03-04T01:54:00Z" w:initials="ubd">
    <w:p w14:paraId="6C44BC66" w14:textId="77777777" w:rsidR="0056510B" w:rsidRDefault="0056510B" w:rsidP="00C36DC0">
      <w:r>
        <w:rPr>
          <w:rStyle w:val="CommentReference"/>
        </w:rPr>
        <w:annotationRef/>
      </w:r>
      <w:r>
        <w:rPr>
          <w:sz w:val="20"/>
          <w:szCs w:val="20"/>
        </w:rPr>
        <w:t>TODO: Introduction</w:t>
      </w:r>
    </w:p>
  </w:comment>
  <w:comment w:id="134" w:author="Utku B. Demir" w:date="2022-03-04T06:31:00Z" w:initials="ubd">
    <w:p w14:paraId="71A53291" w14:textId="77777777" w:rsidR="00503ED3" w:rsidRDefault="00503ED3" w:rsidP="00503ED3">
      <w:r>
        <w:rPr>
          <w:rStyle w:val="CommentReference"/>
        </w:rPr>
        <w:annotationRef/>
      </w:r>
      <w:r>
        <w:rPr>
          <w:sz w:val="20"/>
          <w:szCs w:val="20"/>
        </w:rPr>
        <w:t>Group Age and Gender under the same section</w:t>
      </w:r>
    </w:p>
  </w:comment>
  <w:comment w:id="145" w:author="Stefanie" w:date="2022-02-26T22:38:00Z" w:initials="S">
    <w:p w14:paraId="6991D49E" w14:textId="77777777" w:rsidR="00503ED3" w:rsidRDefault="00503ED3" w:rsidP="00503ED3">
      <w:pPr>
        <w:pStyle w:val="CommentText"/>
      </w:pPr>
      <w:r>
        <w:rPr>
          <w:rStyle w:val="CommentReference"/>
        </w:rPr>
        <w:annotationRef/>
      </w:r>
      <w:r>
        <w:t>In a regression model academic age could be nevertheless used as a control variable</w:t>
      </w:r>
    </w:p>
  </w:comment>
  <w:comment w:id="151" w:author="Katharina Koller" w:date="2022-02-25T09:02:00Z" w:initials="KK">
    <w:p w14:paraId="34B08AC6" w14:textId="23FC8F44" w:rsidR="001F0082" w:rsidRPr="00F949BF" w:rsidRDefault="001F0082">
      <w:pPr>
        <w:pStyle w:val="CommentText"/>
      </w:pPr>
      <w:r>
        <w:rPr>
          <w:rStyle w:val="CommentReference"/>
        </w:rPr>
        <w:annotationRef/>
      </w:r>
      <w:r w:rsidRPr="00F949BF">
        <w:t xml:space="preserve">This is confusing, would rewrite or </w:t>
      </w:r>
      <w:r>
        <w:t>delete</w:t>
      </w:r>
    </w:p>
  </w:comment>
  <w:comment w:id="157" w:author="Utku B. Demir" w:date="2022-02-10T13:13:00Z" w:initials="ubd">
    <w:p w14:paraId="76B8B84A" w14:textId="77777777" w:rsidR="001F0082" w:rsidRDefault="001F0082" w:rsidP="00976ECE">
      <w:r>
        <w:rPr>
          <w:rStyle w:val="CommentReference"/>
        </w:rPr>
        <w:annotationRef/>
      </w:r>
      <w:r>
        <w:rPr>
          <w:sz w:val="20"/>
          <w:szCs w:val="20"/>
        </w:rPr>
        <w:cr/>
        <w:t xml:space="preserve">&lt;!-- TODO: We used non parametric tests, why? Explain —&gt; </w:t>
      </w:r>
      <w:r>
        <w:rPr>
          <w:sz w:val="20"/>
          <w:szCs w:val="20"/>
        </w:rPr>
        <w:cr/>
      </w:r>
    </w:p>
  </w:comment>
  <w:comment w:id="156" w:author="Stefanie" w:date="2022-02-26T22:40:00Z" w:initials="S">
    <w:p w14:paraId="24C75C60" w14:textId="3FF33114" w:rsidR="00580F8A" w:rsidRDefault="00580F8A">
      <w:pPr>
        <w:pStyle w:val="CommentText"/>
      </w:pPr>
      <w:r>
        <w:rPr>
          <w:rStyle w:val="CommentReference"/>
        </w:rPr>
        <w:annotationRef/>
      </w:r>
      <w:r>
        <w:t>Instead of only showing single descriptives you yould also present crosstabs and their relation coefficient</w:t>
      </w:r>
    </w:p>
  </w:comment>
  <w:comment w:id="164" w:author="Katharina Koller" w:date="2022-02-25T09:03:00Z" w:initials="KK">
    <w:p w14:paraId="36760426" w14:textId="46728221" w:rsidR="001F0082" w:rsidRPr="00282CF7" w:rsidRDefault="001F0082">
      <w:pPr>
        <w:pStyle w:val="CommentText"/>
      </w:pPr>
      <w:r>
        <w:rPr>
          <w:rStyle w:val="CommentReference"/>
        </w:rPr>
        <w:annotationRef/>
      </w:r>
      <w:r w:rsidRPr="00282CF7">
        <w:t>Love this graph</w:t>
      </w:r>
      <w:r>
        <w:t>! Very nice visualisation!</w:t>
      </w:r>
    </w:p>
  </w:comment>
  <w:comment w:id="165" w:author="Katharina Koller" w:date="2022-02-25T09:03:00Z" w:initials="KK">
    <w:p w14:paraId="1D55C266" w14:textId="05116E5A" w:rsidR="001F0082" w:rsidRPr="00A11FE0" w:rsidRDefault="001F0082">
      <w:pPr>
        <w:pStyle w:val="CommentText"/>
      </w:pPr>
      <w:r>
        <w:rPr>
          <w:rStyle w:val="CommentReference"/>
        </w:rPr>
        <w:annotationRef/>
      </w:r>
      <w:r w:rsidRPr="00A11FE0">
        <w:t>But would place it below the paragraph, so that the chapter begins with text</w:t>
      </w:r>
    </w:p>
  </w:comment>
  <w:comment w:id="166" w:author="Utku B. Demir" w:date="2022-03-03T21:57:00Z" w:initials="ubd">
    <w:p w14:paraId="6CD38F78" w14:textId="77777777" w:rsidR="00007382" w:rsidRDefault="00007382" w:rsidP="00B87DB8">
      <w:r>
        <w:rPr>
          <w:rStyle w:val="CommentReference"/>
        </w:rPr>
        <w:annotationRef/>
      </w:r>
      <w:r>
        <w:rPr>
          <w:sz w:val="20"/>
          <w:szCs w:val="20"/>
        </w:rPr>
        <w:t>Hmm, maybe also considering Klaus’ inputs it should start with a table. However, the visualisation quickly becomes redundant after introducing the table.</w:t>
      </w:r>
    </w:p>
    <w:p w14:paraId="0B33D540" w14:textId="77777777" w:rsidR="00007382" w:rsidRDefault="00007382" w:rsidP="00B87DB8"/>
    <w:p w14:paraId="5E88A608" w14:textId="77777777" w:rsidR="00007382" w:rsidRDefault="00007382" w:rsidP="00B87DB8">
      <w:r>
        <w:rPr>
          <w:sz w:val="20"/>
          <w:szCs w:val="20"/>
        </w:rPr>
        <w:t>@utku: Find the balance between the tables and these Likert-Charts</w:t>
      </w:r>
    </w:p>
  </w:comment>
  <w:comment w:id="167" w:author="Utku B. Demir" w:date="2022-03-03T21:58:00Z" w:initials="ubd">
    <w:p w14:paraId="713FF118" w14:textId="77777777" w:rsidR="00007382" w:rsidRDefault="00007382" w:rsidP="0064344D">
      <w:r>
        <w:rPr>
          <w:rStyle w:val="CommentReference"/>
        </w:rPr>
        <w:annotationRef/>
      </w:r>
      <w:r>
        <w:rPr>
          <w:sz w:val="20"/>
          <w:szCs w:val="20"/>
        </w:rPr>
        <w:t>TODO: Include ns</w:t>
      </w:r>
    </w:p>
  </w:comment>
  <w:comment w:id="172" w:author="ZSI" w:date="2022-02-24T00:58:00Z" w:initials="ZSI">
    <w:p w14:paraId="2782D3E3" w14:textId="3D11137D" w:rsidR="001F0082" w:rsidRDefault="001F0082" w:rsidP="00976ECE">
      <w:pPr>
        <w:pStyle w:val="CommentText"/>
        <w:rPr>
          <w:lang w:val="en-GB"/>
        </w:rPr>
      </w:pPr>
      <w:r>
        <w:rPr>
          <w:rStyle w:val="CommentReference"/>
        </w:rPr>
        <w:annotationRef/>
      </w:r>
      <w:r>
        <w:rPr>
          <w:lang w:val="en-GB"/>
        </w:rPr>
        <w:t>I would move this sentence into a footnote</w:t>
      </w:r>
    </w:p>
    <w:p w14:paraId="61077F9C" w14:textId="77777777" w:rsidR="001F0082" w:rsidRPr="00C65C4C" w:rsidRDefault="001F0082" w:rsidP="00976ECE">
      <w:pPr>
        <w:pStyle w:val="CommentText"/>
        <w:rPr>
          <w:lang w:val="en-GB"/>
        </w:rPr>
      </w:pPr>
      <w:r>
        <w:rPr>
          <w:lang w:val="en-GB"/>
        </w:rPr>
        <w:t xml:space="preserve">If you want to contrast our approach to what is defined in literature, you should start the next sentence accordingly (e.g. </w:t>
      </w:r>
      <w:r w:rsidRPr="00C65C4C">
        <w:rPr>
          <w:i/>
          <w:iCs/>
          <w:lang w:val="en-GB"/>
        </w:rPr>
        <w:t>In contrast</w:t>
      </w:r>
      <w:r>
        <w:rPr>
          <w:i/>
          <w:iCs/>
          <w:lang w:val="en-GB"/>
        </w:rPr>
        <w:t xml:space="preserve"> to what is stated in SI literature</w:t>
      </w:r>
      <w:r>
        <w:rPr>
          <w:lang w:val="en-GB"/>
        </w:rPr>
        <w:t>[insert footnote here]</w:t>
      </w:r>
      <w:r w:rsidRPr="00C65C4C">
        <w:rPr>
          <w:i/>
          <w:iCs/>
          <w:lang w:val="en-GB"/>
        </w:rPr>
        <w:t>, our … does not …</w:t>
      </w:r>
      <w:r>
        <w:rPr>
          <w:lang w:val="en-GB"/>
        </w:rPr>
        <w:t>)</w:t>
      </w:r>
    </w:p>
  </w:comment>
  <w:comment w:id="171" w:author="Katharina Koller" w:date="2022-02-25T09:13:00Z" w:initials="KK">
    <w:p w14:paraId="248FBFE7" w14:textId="7D75EBA4" w:rsidR="001F0082" w:rsidRPr="009E2643" w:rsidRDefault="001F0082">
      <w:pPr>
        <w:pStyle w:val="CommentText"/>
      </w:pPr>
      <w:r>
        <w:rPr>
          <w:rStyle w:val="CommentReference"/>
        </w:rPr>
        <w:annotationRef/>
      </w:r>
      <w:r w:rsidRPr="009E2643">
        <w:t xml:space="preserve">You don’t talk about the results </w:t>
      </w:r>
      <w:r>
        <w:t>regarding the transdisciplinarity item (but do so for the familiarity item)?</w:t>
      </w:r>
    </w:p>
  </w:comment>
  <w:comment w:id="175" w:author="ZSI" w:date="2022-02-24T00:40:00Z" w:initials="ZSI">
    <w:p w14:paraId="77B75CD5" w14:textId="77777777" w:rsidR="001F0082" w:rsidRDefault="001F0082" w:rsidP="00976ECE">
      <w:pPr>
        <w:pStyle w:val="CommentText"/>
        <w:rPr>
          <w:lang w:val="en-GB"/>
        </w:rPr>
      </w:pPr>
      <w:r>
        <w:rPr>
          <w:rStyle w:val="CommentReference"/>
        </w:rPr>
        <w:annotationRef/>
      </w:r>
      <w:r>
        <w:rPr>
          <w:lang w:val="en-GB"/>
        </w:rPr>
        <w:t>“with”, not “of” – small words but big difference!</w:t>
      </w:r>
    </w:p>
    <w:p w14:paraId="50715D6D" w14:textId="77777777" w:rsidR="001F0082" w:rsidRDefault="001F0082" w:rsidP="00976ECE">
      <w:pPr>
        <w:pStyle w:val="CommentText"/>
        <w:rPr>
          <w:lang w:val="en-GB"/>
        </w:rPr>
      </w:pPr>
    </w:p>
    <w:p w14:paraId="2819F6CA" w14:textId="77777777" w:rsidR="001F0082" w:rsidRPr="007A576B" w:rsidRDefault="001F0082" w:rsidP="00976ECE">
      <w:pPr>
        <w:pStyle w:val="CommentText"/>
        <w:rPr>
          <w:lang w:val="en-GB"/>
        </w:rPr>
      </w:pPr>
      <w:r>
        <w:rPr>
          <w:lang w:val="en-GB"/>
        </w:rPr>
        <w:t>Please keep this consistent – e.g. the charts are labelled correctly</w:t>
      </w:r>
    </w:p>
  </w:comment>
  <w:comment w:id="173" w:author="Katharina Koller" w:date="2022-02-25T09:15:00Z" w:initials="KK">
    <w:p w14:paraId="2253F0D1" w14:textId="7300601D" w:rsidR="001F0082" w:rsidRPr="00164673" w:rsidRDefault="001F0082">
      <w:pPr>
        <w:pStyle w:val="CommentText"/>
      </w:pPr>
      <w:r>
        <w:rPr>
          <w:rStyle w:val="CommentReference"/>
        </w:rPr>
        <w:annotationRef/>
      </w:r>
      <w:r w:rsidRPr="00164673">
        <w:t>redundant</w:t>
      </w:r>
    </w:p>
  </w:comment>
  <w:comment w:id="180" w:author="Utku B. Demir" w:date="2022-02-24T05:17:00Z" w:initials="ubd">
    <w:p w14:paraId="071D7535" w14:textId="77777777" w:rsidR="001F0082" w:rsidRDefault="001F0082" w:rsidP="00976ECE">
      <w:r>
        <w:rPr>
          <w:rStyle w:val="CommentReference"/>
        </w:rPr>
        <w:annotationRef/>
      </w:r>
      <w:r>
        <w:rPr>
          <w:sz w:val="20"/>
          <w:szCs w:val="20"/>
          <w:highlight w:val="yellow"/>
        </w:rPr>
        <w:t>XXX refer to the final section of this chapter</w:t>
      </w:r>
      <w:r>
        <w:rPr>
          <w:sz w:val="20"/>
          <w:szCs w:val="20"/>
        </w:rPr>
        <w:t xml:space="preserve"> </w:t>
      </w:r>
    </w:p>
  </w:comment>
  <w:comment w:id="178" w:author="Katharina Koller" w:date="2022-02-25T09:15:00Z" w:initials="KK">
    <w:p w14:paraId="5559884A" w14:textId="114E9A68" w:rsidR="001F0082" w:rsidRPr="00CD40BC" w:rsidRDefault="001F0082">
      <w:pPr>
        <w:pStyle w:val="CommentText"/>
      </w:pPr>
      <w:r>
        <w:rPr>
          <w:rStyle w:val="CommentReference"/>
        </w:rPr>
        <w:annotationRef/>
      </w:r>
      <w:r w:rsidRPr="00CD40BC">
        <w:t>red</w:t>
      </w:r>
      <w:r>
        <w:t>undant</w:t>
      </w:r>
    </w:p>
  </w:comment>
  <w:comment w:id="182" w:author="Utku B. Demir" w:date="2022-02-23T17:39:00Z" w:initials="ubd">
    <w:p w14:paraId="10263338" w14:textId="77777777" w:rsidR="001F0082" w:rsidRDefault="001F0082" w:rsidP="00976ECE">
      <w:r>
        <w:rPr>
          <w:rStyle w:val="CommentReference"/>
        </w:rPr>
        <w:annotationRef/>
      </w:r>
      <w:r>
        <w:rPr>
          <w:sz w:val="20"/>
          <w:szCs w:val="20"/>
        </w:rPr>
        <w:t>Tell them where to find this section.</w:t>
      </w:r>
    </w:p>
  </w:comment>
  <w:comment w:id="181" w:author="Katharina Koller" w:date="2022-02-25T09:16:00Z" w:initials="KK">
    <w:p w14:paraId="2098FC16" w14:textId="6EA89C51" w:rsidR="001F0082" w:rsidRPr="00CD40BC" w:rsidRDefault="001F0082">
      <w:pPr>
        <w:pStyle w:val="CommentText"/>
      </w:pPr>
      <w:r>
        <w:rPr>
          <w:rStyle w:val="CommentReference"/>
        </w:rPr>
        <w:annotationRef/>
      </w:r>
      <w:r w:rsidRPr="00CD40BC">
        <w:t>But if the</w:t>
      </w:r>
      <w:r>
        <w:t>y overreported their contribution to SI, why wouldn’t they overreport other variables in the same survey? I would actually say that you cannot verify responses to a survey item with responses to another item in the same survey.</w:t>
      </w:r>
    </w:p>
  </w:comment>
  <w:comment w:id="187" w:author="Utku B. Demir" w:date="2022-02-10T13:13:00Z" w:initials="ubd">
    <w:p w14:paraId="2487B154" w14:textId="77777777" w:rsidR="001F0082" w:rsidRDefault="001F0082" w:rsidP="00976ECE">
      <w:r>
        <w:rPr>
          <w:rStyle w:val="CommentReference"/>
        </w:rPr>
        <w:annotationRef/>
      </w:r>
      <w:r>
        <w:rPr>
          <w:sz w:val="20"/>
          <w:szCs w:val="20"/>
        </w:rPr>
        <w:t>A1</w:t>
      </w:r>
    </w:p>
  </w:comment>
  <w:comment w:id="186" w:author="Katharina Koller" w:date="2022-02-25T09:19:00Z" w:initials="KK">
    <w:p w14:paraId="5DDD60FE" w14:textId="2838BCB1" w:rsidR="001F0082" w:rsidRPr="00FB78E7" w:rsidRDefault="001F0082">
      <w:pPr>
        <w:pStyle w:val="CommentText"/>
      </w:pPr>
      <w:r>
        <w:rPr>
          <w:rStyle w:val="CommentReference"/>
        </w:rPr>
        <w:annotationRef/>
      </w:r>
      <w:r w:rsidRPr="00FB78E7">
        <w:t xml:space="preserve">I don’t understand why this is explained here in a </w:t>
      </w:r>
      <w:r>
        <w:t>separate chapter and not above where the figure is, and where the other items in the same figure are reported? Would rethink this structure</w:t>
      </w:r>
    </w:p>
  </w:comment>
  <w:comment w:id="204" w:author="Utku B. Demir" w:date="2022-03-04T03:43:00Z" w:initials="ubd">
    <w:p w14:paraId="2AEB60DC" w14:textId="77777777" w:rsidR="00ED1BE7" w:rsidRDefault="00ED1BE7" w:rsidP="00D7656D">
      <w:r>
        <w:rPr>
          <w:rStyle w:val="CommentReference"/>
        </w:rPr>
        <w:annotationRef/>
      </w:r>
      <w:r>
        <w:rPr>
          <w:sz w:val="20"/>
          <w:szCs w:val="20"/>
        </w:rPr>
        <w:t>!!!</w:t>
      </w:r>
    </w:p>
    <w:p w14:paraId="22EFA314" w14:textId="77777777" w:rsidR="00ED1BE7" w:rsidRDefault="00ED1BE7" w:rsidP="00D7656D"/>
    <w:p w14:paraId="5E4FF0DC" w14:textId="77777777" w:rsidR="00ED1BE7" w:rsidRDefault="00ED1BE7" w:rsidP="00D7656D">
      <w:r>
        <w:rPr>
          <w:sz w:val="20"/>
          <w:szCs w:val="20"/>
        </w:rPr>
        <w:t xml:space="preserve">@Klaus: This is one of the possibilities to show the distribution on a table. </w:t>
      </w:r>
    </w:p>
    <w:p w14:paraId="3BD80369" w14:textId="77777777" w:rsidR="00ED1BE7" w:rsidRDefault="00ED1BE7" w:rsidP="00D7656D"/>
    <w:p w14:paraId="6907A4AA" w14:textId="77777777" w:rsidR="00ED1BE7" w:rsidRDefault="00ED1BE7" w:rsidP="00D7656D">
      <w:r>
        <w:rPr>
          <w:sz w:val="20"/>
          <w:szCs w:val="20"/>
        </w:rPr>
        <w:t>However, if we go with this type of presentation, bar charts become redundant.</w:t>
      </w:r>
    </w:p>
    <w:p w14:paraId="6544FF92" w14:textId="77777777" w:rsidR="00ED1BE7" w:rsidRDefault="00ED1BE7" w:rsidP="00D7656D"/>
    <w:p w14:paraId="230D80DF" w14:textId="77777777" w:rsidR="00ED1BE7" w:rsidRDefault="00ED1BE7" w:rsidP="00D7656D">
      <w:r>
        <w:rPr>
          <w:sz w:val="20"/>
          <w:szCs w:val="20"/>
        </w:rPr>
        <w:t>I.e., we can keep either this or the next figure. I would like to hear which one would you like to keep.</w:t>
      </w:r>
    </w:p>
  </w:comment>
  <w:comment w:id="216" w:author="Utku B. Demir" w:date="2022-03-04T04:04:00Z" w:initials="ubd">
    <w:p w14:paraId="226B3DE9" w14:textId="77777777" w:rsidR="00027F21" w:rsidRDefault="00027F21" w:rsidP="006D75F7">
      <w:r>
        <w:rPr>
          <w:rStyle w:val="CommentReference"/>
        </w:rPr>
        <w:annotationRef/>
      </w:r>
      <w:r>
        <w:rPr>
          <w:sz w:val="20"/>
          <w:szCs w:val="20"/>
        </w:rPr>
        <w:t>@Klaus: This is the other option. As an extra information, we can deliver the distribution among the domains as well.</w:t>
      </w:r>
    </w:p>
    <w:p w14:paraId="0732E997" w14:textId="77777777" w:rsidR="00027F21" w:rsidRDefault="00027F21" w:rsidP="006D75F7"/>
    <w:p w14:paraId="47380672" w14:textId="77777777" w:rsidR="00027F21" w:rsidRDefault="00027F21" w:rsidP="006D75F7">
      <w:r>
        <w:rPr>
          <w:sz w:val="20"/>
          <w:szCs w:val="20"/>
        </w:rPr>
        <w:t>However, we cannot keep both the table and the bar chart. We need to get rid of one of the options and then stay consistent in the descriptions among all of the other variables.</w:t>
      </w:r>
    </w:p>
    <w:p w14:paraId="4B5C0CEB" w14:textId="77777777" w:rsidR="00027F21" w:rsidRDefault="00027F21" w:rsidP="006D75F7"/>
    <w:p w14:paraId="2568747B" w14:textId="77777777" w:rsidR="00027F21" w:rsidRDefault="00027F21" w:rsidP="006D75F7">
      <w:r>
        <w:rPr>
          <w:sz w:val="20"/>
          <w:szCs w:val="20"/>
        </w:rPr>
        <w:t xml:space="preserve">I’m producing both for all of them just in case. </w:t>
      </w:r>
    </w:p>
  </w:comment>
  <w:comment w:id="214" w:author="Utku B. Demir" w:date="2022-03-04T04:49:00Z" w:initials="ubd">
    <w:p w14:paraId="53FB936A" w14:textId="77777777" w:rsidR="008237CF" w:rsidRDefault="008237CF" w:rsidP="00F445BC">
      <w:r>
        <w:rPr>
          <w:rStyle w:val="CommentReference"/>
        </w:rPr>
        <w:annotationRef/>
      </w:r>
      <w:r>
        <w:rPr>
          <w:sz w:val="20"/>
          <w:szCs w:val="20"/>
        </w:rPr>
        <w:t xml:space="preserve">Another option is to show the </w:t>
      </w:r>
      <w:r>
        <w:rPr>
          <w:b/>
          <w:bCs/>
          <w:sz w:val="20"/>
          <w:szCs w:val="20"/>
        </w:rPr>
        <w:t>table distribution</w:t>
      </w:r>
      <w:r>
        <w:rPr>
          <w:sz w:val="20"/>
          <w:szCs w:val="20"/>
        </w:rPr>
        <w:t xml:space="preserve"> of all the variables in this part in the parent section (3.1.) and continue with the bar charts under the individual variables. But then the likert diagram will be redundant.</w:t>
      </w:r>
    </w:p>
  </w:comment>
  <w:comment w:id="236" w:author="Neuhuber, Tatjana" w:date="2022-02-25T11:13:00Z" w:initials="NT">
    <w:p w14:paraId="7DEEC7CC" w14:textId="75532225" w:rsidR="001F0082" w:rsidRDefault="001F0082">
      <w:pPr>
        <w:pStyle w:val="CommentText"/>
      </w:pPr>
      <w:r>
        <w:rPr>
          <w:rStyle w:val="CommentReference"/>
        </w:rPr>
        <w:annotationRef/>
      </w:r>
      <w:r>
        <w:t>I would replace this phrase with something like “hence”,”therefore” etc.</w:t>
      </w:r>
    </w:p>
  </w:comment>
  <w:comment w:id="240" w:author="Utku B. Demir" w:date="2022-02-23T18:24:00Z" w:initials="ubd">
    <w:p w14:paraId="04AAB005" w14:textId="77777777" w:rsidR="001F0082" w:rsidRDefault="001F0082" w:rsidP="00976ECE">
      <w:r>
        <w:rPr>
          <w:rStyle w:val="CommentReference"/>
        </w:rPr>
        <w:annotationRef/>
      </w:r>
      <w:r>
        <w:rPr>
          <w:sz w:val="20"/>
          <w:szCs w:val="20"/>
        </w:rPr>
        <w:t>Citation needed (Franz 2012a)</w:t>
      </w:r>
    </w:p>
  </w:comment>
  <w:comment w:id="234" w:author="Katharina Koller" w:date="2022-02-25T09:20:00Z" w:initials="KK">
    <w:p w14:paraId="6CECF02B" w14:textId="0F8F8510" w:rsidR="001F0082" w:rsidRPr="00164673" w:rsidRDefault="001F0082">
      <w:pPr>
        <w:pStyle w:val="CommentText"/>
      </w:pPr>
      <w:r>
        <w:rPr>
          <w:rStyle w:val="CommentReference"/>
        </w:rPr>
        <w:annotationRef/>
      </w:r>
      <w:r w:rsidRPr="00164673">
        <w:t>redundant</w:t>
      </w:r>
    </w:p>
  </w:comment>
  <w:comment w:id="242" w:author="ZSI" w:date="2022-02-24T02:20:00Z" w:initials="ZSI">
    <w:p w14:paraId="232F74C1" w14:textId="77777777" w:rsidR="001F0082" w:rsidRDefault="001F0082" w:rsidP="00976ECE">
      <w:pPr>
        <w:pStyle w:val="CommentText"/>
        <w:rPr>
          <w:lang w:val="en-GB"/>
        </w:rPr>
      </w:pPr>
      <w:r w:rsidRPr="00EA42EB">
        <w:rPr>
          <w:rStyle w:val="CommentReference"/>
        </w:rPr>
        <w:annotationRef/>
      </w:r>
      <w:r>
        <w:rPr>
          <w:lang w:val="en-GB"/>
        </w:rPr>
        <w:t>something is missing here; maybe something like … h</w:t>
      </w:r>
      <w:r w:rsidRPr="00EA42EB">
        <w:rPr>
          <w:i/>
          <w:iCs/>
          <w:lang w:val="en-GB"/>
        </w:rPr>
        <w:t>igher chances for SI to occur in research projects</w:t>
      </w:r>
      <w:r>
        <w:rPr>
          <w:lang w:val="en-GB"/>
        </w:rPr>
        <w:t>?</w:t>
      </w:r>
    </w:p>
    <w:p w14:paraId="6E9EC7C8" w14:textId="77777777" w:rsidR="001F0082" w:rsidRDefault="001F0082" w:rsidP="00976ECE">
      <w:pPr>
        <w:pStyle w:val="CommentText"/>
        <w:rPr>
          <w:lang w:val="en-GB"/>
        </w:rPr>
      </w:pPr>
      <w:r>
        <w:rPr>
          <w:lang w:val="en-GB"/>
        </w:rPr>
        <w:t xml:space="preserve">or </w:t>
      </w:r>
      <w:r w:rsidRPr="00EA42EB">
        <w:rPr>
          <w:i/>
          <w:iCs/>
          <w:lang w:val="en-GB"/>
        </w:rPr>
        <w:t xml:space="preserve">higher chances of a </w:t>
      </w:r>
      <w:r>
        <w:rPr>
          <w:i/>
          <w:iCs/>
          <w:lang w:val="en-GB"/>
        </w:rPr>
        <w:t xml:space="preserve">research </w:t>
      </w:r>
      <w:r w:rsidRPr="00EA42EB">
        <w:rPr>
          <w:i/>
          <w:iCs/>
          <w:lang w:val="en-GB"/>
        </w:rPr>
        <w:t>project to … SI</w:t>
      </w:r>
    </w:p>
    <w:p w14:paraId="5C634249" w14:textId="77777777" w:rsidR="001F0082" w:rsidRPr="00EA42EB" w:rsidRDefault="001F0082" w:rsidP="00976ECE">
      <w:pPr>
        <w:pStyle w:val="CommentText"/>
        <w:rPr>
          <w:lang w:val="en-GB"/>
        </w:rPr>
      </w:pPr>
    </w:p>
  </w:comment>
  <w:comment w:id="241" w:author="Katharina Koller" w:date="2022-02-25T09:20:00Z" w:initials="KK">
    <w:p w14:paraId="749B2C1B" w14:textId="1B1A3AC0" w:rsidR="001F0082" w:rsidRPr="00192C2A" w:rsidRDefault="001F0082">
      <w:pPr>
        <w:pStyle w:val="CommentText"/>
      </w:pPr>
      <w:r>
        <w:rPr>
          <w:rStyle w:val="CommentReference"/>
        </w:rPr>
        <w:annotationRef/>
      </w:r>
      <w:r w:rsidRPr="00192C2A">
        <w:t xml:space="preserve">confusing </w:t>
      </w:r>
      <w:r>
        <w:t>–</w:t>
      </w:r>
      <w:r w:rsidRPr="00192C2A">
        <w:t xml:space="preserve"> i</w:t>
      </w:r>
      <w:r>
        <w:t>t is not directly implied but you assume it nevertheless? I think that requires another argument/step in between to be comprehensible for readers</w:t>
      </w:r>
    </w:p>
  </w:comment>
  <w:comment w:id="244" w:author="Katharina Koller" w:date="2022-02-25T09:18:00Z" w:initials="KK">
    <w:p w14:paraId="0A14571E" w14:textId="7928C03F" w:rsidR="001F0082" w:rsidRPr="00192C2A" w:rsidRDefault="001F0082">
      <w:pPr>
        <w:pStyle w:val="CommentText"/>
      </w:pPr>
      <w:r>
        <w:rPr>
          <w:rStyle w:val="CommentReference"/>
        </w:rPr>
        <w:annotationRef/>
      </w:r>
      <w:r w:rsidRPr="00192C2A">
        <w:t>Beautiful figure</w:t>
      </w:r>
      <w:r>
        <w:t>, but at least for me, it’s not very clear that this represents a correlation and to directly grasp what it means. For correlations, I think scatter plots with a regression line are easier to understand</w:t>
      </w:r>
    </w:p>
  </w:comment>
  <w:comment w:id="245" w:author="Utku B. Demir" w:date="2022-03-03T22:01:00Z" w:initials="ubd">
    <w:p w14:paraId="602ACB66" w14:textId="77777777" w:rsidR="008C1BAC" w:rsidRDefault="008C1BAC" w:rsidP="00A02D63">
      <w:r>
        <w:rPr>
          <w:rStyle w:val="CommentReference"/>
        </w:rPr>
        <w:annotationRef/>
      </w:r>
      <w:r>
        <w:rPr>
          <w:sz w:val="20"/>
          <w:szCs w:val="20"/>
        </w:rPr>
        <w:t>Definitely, only problem is that we have only rarely even a resemblance of a linear relation. After considering some scatter plots with fitted lines, the decision was roughly to hide the scatter plots :) because dots looked all over the place. I’ll try to add some for our internal discussion</w:t>
      </w:r>
    </w:p>
  </w:comment>
  <w:comment w:id="251" w:author="ZSI" w:date="2022-02-24T02:24:00Z" w:initials="ZSI">
    <w:p w14:paraId="66F2C375" w14:textId="64C9EA95" w:rsidR="001F0082" w:rsidRDefault="001F0082" w:rsidP="00976ECE">
      <w:pPr>
        <w:pStyle w:val="CommentText"/>
        <w:rPr>
          <w:lang w:val="en-GB"/>
        </w:rPr>
      </w:pPr>
      <w:r>
        <w:rPr>
          <w:rStyle w:val="CommentReference"/>
        </w:rPr>
        <w:annotationRef/>
      </w:r>
      <w:r>
        <w:rPr>
          <w:lang w:val="en-GB"/>
        </w:rPr>
        <w:t>Why does figure 2 show the motivation to understand a phenomenon? Isn’t that the academic motivation?</w:t>
      </w:r>
    </w:p>
    <w:p w14:paraId="0A4150A6" w14:textId="77777777" w:rsidR="001F0082" w:rsidRDefault="001F0082" w:rsidP="00976ECE">
      <w:pPr>
        <w:pStyle w:val="CommentText"/>
        <w:rPr>
          <w:lang w:val="en-GB"/>
        </w:rPr>
      </w:pPr>
    </w:p>
    <w:p w14:paraId="06BFAE6D" w14:textId="77777777" w:rsidR="001F0082" w:rsidRDefault="001F0082" w:rsidP="00976ECE">
      <w:pPr>
        <w:pStyle w:val="CommentText"/>
        <w:rPr>
          <w:lang w:val="en-GB"/>
        </w:rPr>
      </w:pPr>
      <w:r>
        <w:rPr>
          <w:lang w:val="en-GB"/>
        </w:rPr>
        <w:t xml:space="preserve">The other was </w:t>
      </w:r>
      <w:r w:rsidRPr="0029161D">
        <w:rPr>
          <w:i/>
          <w:iCs/>
          <w:lang w:val="en-GB"/>
        </w:rPr>
        <w:t>directly address a natural, technical, economic, or social problem</w:t>
      </w:r>
      <w:r>
        <w:rPr>
          <w:lang w:val="en-GB"/>
        </w:rPr>
        <w:t>; but, since it didn’t correspond highly we can either put it into a footnote or leave it out completely</w:t>
      </w:r>
    </w:p>
    <w:p w14:paraId="02932EF8" w14:textId="77777777" w:rsidR="001F0082" w:rsidRDefault="001F0082" w:rsidP="00976ECE">
      <w:pPr>
        <w:pStyle w:val="CommentText"/>
        <w:rPr>
          <w:lang w:val="en-GB"/>
        </w:rPr>
      </w:pPr>
    </w:p>
    <w:p w14:paraId="637D8961" w14:textId="77777777" w:rsidR="001F0082" w:rsidRPr="009C525D" w:rsidRDefault="001F0082" w:rsidP="00976ECE">
      <w:pPr>
        <w:pStyle w:val="CommentText"/>
        <w:rPr>
          <w:lang w:val="en-GB"/>
        </w:rPr>
      </w:pPr>
      <w:r>
        <w:rPr>
          <w:lang w:val="en-GB"/>
        </w:rPr>
        <w:t>In any case, we should think about removing “phenomenon” as well since it’s the academic motivation that everybody has</w:t>
      </w:r>
    </w:p>
  </w:comment>
  <w:comment w:id="252" w:author="Utku B. Demir" w:date="2022-02-24T05:29:00Z" w:initials="ubd">
    <w:p w14:paraId="620C2B4D" w14:textId="77777777" w:rsidR="001F0082" w:rsidRDefault="001F0082" w:rsidP="00976ECE">
      <w:r>
        <w:rPr>
          <w:rStyle w:val="CommentReference"/>
        </w:rPr>
        <w:annotationRef/>
      </w:r>
      <w:r>
        <w:rPr>
          <w:sz w:val="20"/>
          <w:szCs w:val="20"/>
        </w:rPr>
        <w:t>This was indeed a labeling issue which I have had solved already but apparently forgot to replace</w:t>
      </w:r>
    </w:p>
  </w:comment>
  <w:comment w:id="254" w:author="Neuhuber, Tatjana" w:date="2022-02-25T11:14:00Z" w:initials="NT">
    <w:p w14:paraId="377BA49B" w14:textId="4C0FE5FD" w:rsidR="001F0082" w:rsidRDefault="001F0082">
      <w:pPr>
        <w:pStyle w:val="CommentText"/>
      </w:pPr>
      <w:r>
        <w:rPr>
          <w:rStyle w:val="CommentReference"/>
        </w:rPr>
        <w:annotationRef/>
      </w:r>
      <w:r>
        <w:t>Non-academic motivation sounds a bit strange, maybe motivation to generate impact outside of academia?</w:t>
      </w:r>
    </w:p>
  </w:comment>
  <w:comment w:id="255" w:author="Utku B. Demir" w:date="2022-03-03T23:23:00Z" w:initials="ubd">
    <w:p w14:paraId="498725B1" w14:textId="77777777" w:rsidR="00AD4DD6" w:rsidRDefault="00AD4DD6" w:rsidP="006A49F2">
      <w:r>
        <w:rPr>
          <w:rStyle w:val="CommentReference"/>
        </w:rPr>
        <w:annotationRef/>
      </w:r>
      <w:r>
        <w:rPr>
          <w:sz w:val="20"/>
          <w:szCs w:val="20"/>
        </w:rPr>
        <w:t>Yes, that’s great!</w:t>
      </w:r>
    </w:p>
  </w:comment>
  <w:comment w:id="265" w:author="ZSI" w:date="2022-02-24T02:36:00Z" w:initials="ZSI">
    <w:p w14:paraId="07E60A62" w14:textId="60BDDE40" w:rsidR="001F0082" w:rsidRPr="000A7EB7" w:rsidRDefault="001F0082" w:rsidP="00976ECE">
      <w:pPr>
        <w:pStyle w:val="CommentText"/>
        <w:rPr>
          <w:lang w:val="en-GB"/>
        </w:rPr>
      </w:pPr>
      <w:r>
        <w:rPr>
          <w:rStyle w:val="CommentReference"/>
        </w:rPr>
        <w:annotationRef/>
      </w:r>
      <w:r>
        <w:rPr>
          <w:rStyle w:val="CommentReference"/>
          <w:lang w:val="en-GB"/>
        </w:rPr>
        <w:t>h</w:t>
      </w:r>
      <w:r>
        <w:rPr>
          <w:lang w:val="en-GB"/>
        </w:rPr>
        <w:t>uman condition is shown</w:t>
      </w:r>
    </w:p>
  </w:comment>
  <w:comment w:id="271" w:author="Utku B. Demir" w:date="2022-02-24T05:32:00Z" w:initials="ubd">
    <w:p w14:paraId="1F290A2D" w14:textId="77777777" w:rsidR="001F0082" w:rsidRDefault="001F0082" w:rsidP="00976ECE">
      <w:r>
        <w:rPr>
          <w:rStyle w:val="CommentReference"/>
        </w:rPr>
        <w:annotationRef/>
      </w:r>
      <w:r>
        <w:rPr>
          <w:sz w:val="20"/>
          <w:szCs w:val="20"/>
        </w:rPr>
        <w:t>How about the term “level”</w:t>
      </w:r>
    </w:p>
  </w:comment>
  <w:comment w:id="272" w:author="Katharina Koller" w:date="2022-02-25T09:34:00Z" w:initials="KK">
    <w:p w14:paraId="40A20BEE" w14:textId="7600167F" w:rsidR="001F0082" w:rsidRPr="00F44632" w:rsidRDefault="001F0082">
      <w:pPr>
        <w:pStyle w:val="CommentText"/>
      </w:pPr>
      <w:r>
        <w:rPr>
          <w:rStyle w:val="CommentReference"/>
        </w:rPr>
        <w:annotationRef/>
      </w:r>
      <w:r>
        <w:t xml:space="preserve">This is a very confusing sentence. Why don’t you just say: The motivation to address …. Is not associated with transdisciplinary experience. Or at least, instead of higher levels of transdisciplinary experience, just say “more transdisciplinary expierence” </w:t>
      </w:r>
    </w:p>
  </w:comment>
  <w:comment w:id="273" w:author="Katharina Koller" w:date="2022-02-25T09:30:00Z" w:initials="KK">
    <w:p w14:paraId="2E108EDE" w14:textId="4B941B09" w:rsidR="001F0082" w:rsidRPr="002A19A9" w:rsidRDefault="001F0082">
      <w:pPr>
        <w:pStyle w:val="CommentText"/>
      </w:pPr>
      <w:r>
        <w:rPr>
          <w:rStyle w:val="CommentReference"/>
        </w:rPr>
        <w:annotationRef/>
      </w:r>
      <w:r w:rsidRPr="002A19A9">
        <w:t>I don‘</w:t>
      </w:r>
      <w:r>
        <w:t xml:space="preserve">t understand explanation in the footnote “in the case of correlation tests correlation with higher tests are not discarded although the p-value is mentioned”? What do you mean with higher tests? In general, it’s good practice to always report exact p-values even if they are not significant and to explicitly state the factors that can limit interpretability of the p-value. </w:t>
      </w:r>
    </w:p>
  </w:comment>
  <w:comment w:id="276" w:author="Utku B. Demir" w:date="2022-02-11T01:09:00Z" w:initials="ubd">
    <w:p w14:paraId="04781926" w14:textId="77777777" w:rsidR="001F0082" w:rsidRDefault="001F0082" w:rsidP="00976ECE">
      <w:r>
        <w:rPr>
          <w:rStyle w:val="CommentReference"/>
        </w:rPr>
        <w:annotationRef/>
      </w:r>
      <w:r>
        <w:rPr>
          <w:sz w:val="20"/>
          <w:szCs w:val="20"/>
        </w:rPr>
        <w:t>Mention p-values?</w:t>
      </w:r>
    </w:p>
  </w:comment>
  <w:comment w:id="277" w:author="Utku B. Demir" w:date="2022-02-11T08:30:00Z" w:initials="ubd">
    <w:p w14:paraId="0E696E25" w14:textId="77777777" w:rsidR="001F0082" w:rsidRDefault="001F0082" w:rsidP="00976ECE">
      <w:r>
        <w:rPr>
          <w:rStyle w:val="CommentReference"/>
        </w:rPr>
        <w:annotationRef/>
      </w:r>
      <w:r>
        <w:rPr>
          <w:sz w:val="20"/>
          <w:szCs w:val="20"/>
        </w:rPr>
        <w:t>@utku: TODO: Describe A1/A2</w:t>
      </w:r>
    </w:p>
  </w:comment>
  <w:comment w:id="262" w:author="Katharina Koller" w:date="2022-02-25T09:25:00Z" w:initials="KK">
    <w:p w14:paraId="706B8C27" w14:textId="039FA403" w:rsidR="001F0082" w:rsidRPr="00A1489D" w:rsidRDefault="001F0082">
      <w:pPr>
        <w:pStyle w:val="CommentText"/>
      </w:pPr>
      <w:r>
        <w:rPr>
          <w:rStyle w:val="CommentReference"/>
        </w:rPr>
        <w:annotationRef/>
      </w:r>
      <w:r w:rsidRPr="00A1489D">
        <w:t xml:space="preserve">I think it’s confusing that above, you just talk about the </w:t>
      </w:r>
      <w:r>
        <w:t>hypotheses you want to do, and all of a sudden, you suddenly present hypotheses. I would structure this differently. Either you start by only presenting descriptives on all variables, or you structure it along bigger subchapters in which you present some thematically related descriptives and then present hypotheses tests only with these same items, or with items you already presented.</w:t>
      </w:r>
      <w:r>
        <w:br/>
        <w:t>So here, I would take the chapter “Familiarity with SI and Transdisciplinary “and first only present the percentages for each item, without talking about the hypotheses you want to test. Then, within the same chapter, I would present the related hypotheses tests and explain the theoretical background of each and your assumptions, and then report the results including p-values (because without p-values, it’s also just descriptives, right?).</w:t>
      </w:r>
    </w:p>
  </w:comment>
  <w:comment w:id="263" w:author="Neuhuber, Tatjana" w:date="2022-02-25T11:15:00Z" w:initials="NT">
    <w:p w14:paraId="5879747E" w14:textId="1BD8872D" w:rsidR="001F0082" w:rsidRDefault="001F0082">
      <w:pPr>
        <w:pStyle w:val="CommentText"/>
      </w:pPr>
      <w:r>
        <w:rPr>
          <w:rStyle w:val="CommentReference"/>
        </w:rPr>
        <w:annotationRef/>
      </w:r>
      <w:r>
        <w:t>I agree. Also maybe we could find a way to nicely represent all the crosscorrelations. It is just a little hard to follow all the numbers within the text.</w:t>
      </w:r>
    </w:p>
  </w:comment>
  <w:comment w:id="281" w:author="Utku B. Demir" w:date="2022-03-04T06:31:00Z" w:initials="ubd">
    <w:p w14:paraId="0F17ADB6" w14:textId="77777777" w:rsidR="00503ED3" w:rsidRDefault="00503ED3" w:rsidP="001A3759">
      <w:r>
        <w:rPr>
          <w:rStyle w:val="CommentReference"/>
        </w:rPr>
        <w:annotationRef/>
      </w:r>
      <w:r>
        <w:rPr>
          <w:sz w:val="20"/>
          <w:szCs w:val="20"/>
        </w:rPr>
        <w:t>Group Age and Gender under the same section</w:t>
      </w:r>
    </w:p>
  </w:comment>
  <w:comment w:id="290" w:author="Stefanie" w:date="2022-02-26T22:38:00Z" w:initials="S">
    <w:p w14:paraId="555C2AAB" w14:textId="1A6FD4EB" w:rsidR="00580F8A" w:rsidRDefault="00580F8A">
      <w:pPr>
        <w:pStyle w:val="CommentText"/>
      </w:pPr>
      <w:r>
        <w:rPr>
          <w:rStyle w:val="CommentReference"/>
        </w:rPr>
        <w:annotationRef/>
      </w:r>
      <w:r>
        <w:t>In a regression model academic age could be nevertheless used as a control variable</w:t>
      </w:r>
    </w:p>
  </w:comment>
  <w:comment w:id="420" w:author="ZSI" w:date="2022-02-24T02:42:00Z" w:initials="ZSI">
    <w:p w14:paraId="7DB342C7" w14:textId="77777777" w:rsidR="001F0082" w:rsidRDefault="001F0082" w:rsidP="00976ECE">
      <w:pPr>
        <w:pStyle w:val="CommentText"/>
        <w:rPr>
          <w:lang w:val="en-GB"/>
        </w:rPr>
      </w:pPr>
      <w:r>
        <w:rPr>
          <w:rStyle w:val="CommentReference"/>
        </w:rPr>
        <w:annotationRef/>
      </w:r>
      <w:r>
        <w:rPr>
          <w:lang w:val="en-GB"/>
        </w:rPr>
        <w:t>Is this a term defined in the literature?</w:t>
      </w:r>
    </w:p>
    <w:p w14:paraId="6115B51E" w14:textId="77777777" w:rsidR="001F0082" w:rsidRDefault="001F0082" w:rsidP="00976ECE">
      <w:pPr>
        <w:pStyle w:val="CommentText"/>
        <w:rPr>
          <w:lang w:val="en-GB"/>
        </w:rPr>
      </w:pPr>
      <w:r>
        <w:rPr>
          <w:lang w:val="en-GB"/>
        </w:rPr>
        <w:t>If it is self-coined, maybe put it differently:</w:t>
      </w:r>
    </w:p>
    <w:p w14:paraId="18D21E3C" w14:textId="77777777" w:rsidR="001F0082" w:rsidRPr="003D1B94" w:rsidRDefault="001F0082" w:rsidP="00976ECE">
      <w:pPr>
        <w:pStyle w:val="CommentText"/>
        <w:rPr>
          <w:i/>
          <w:iCs/>
          <w:lang w:val="en-GB"/>
        </w:rPr>
      </w:pPr>
      <w:r>
        <w:rPr>
          <w:i/>
          <w:iCs/>
          <w:lang w:val="en-GB"/>
        </w:rPr>
        <w:t>A hypothesis based on available SI literature …</w:t>
      </w:r>
    </w:p>
  </w:comment>
  <w:comment w:id="421" w:author="Utku B. Demir" w:date="2022-02-11T10:20:00Z" w:initials="ubd">
    <w:p w14:paraId="4FDEB192" w14:textId="77777777" w:rsidR="001F0082" w:rsidRDefault="001F0082" w:rsidP="00976ECE">
      <w:r>
        <w:rPr>
          <w:rStyle w:val="CommentReference"/>
        </w:rPr>
        <w:annotationRef/>
      </w:r>
      <w:r>
        <w:rPr>
          <w:sz w:val="20"/>
          <w:szCs w:val="20"/>
        </w:rPr>
        <w:t>@all: Indicate the hypotheses with [H] ???</w:t>
      </w:r>
    </w:p>
  </w:comment>
  <w:comment w:id="422" w:author="Katharina Koller" w:date="2022-02-25T09:40:00Z" w:initials="KK">
    <w:p w14:paraId="40F7A3F4" w14:textId="70F4A6E0" w:rsidR="001F0082" w:rsidRDefault="001F0082">
      <w:pPr>
        <w:pStyle w:val="CommentText"/>
      </w:pPr>
      <w:r>
        <w:rPr>
          <w:rStyle w:val="CommentReference"/>
        </w:rPr>
        <w:annotationRef/>
      </w:r>
      <w:r w:rsidRPr="00D953B0">
        <w:t>Why not</w:t>
      </w:r>
      <w:r>
        <w:t>. But then phrase it more hypothesis-like (more accurately). Dependence implies causality. But we have a correlational design, e.g. we cannot preclude that researchers choose a specific domain based on their si familiarity.</w:t>
      </w:r>
    </w:p>
    <w:p w14:paraId="58A8D2D9" w14:textId="0945EAC2" w:rsidR="001F0082" w:rsidRDefault="001F0082">
      <w:pPr>
        <w:pStyle w:val="CommentText"/>
      </w:pPr>
      <w:r>
        <w:t xml:space="preserve">So I would rather say “ we expect differences in SI-familiarity between the scientific domains, such that </w:t>
      </w:r>
    </w:p>
    <w:p w14:paraId="5C3FA223" w14:textId="6F41D426" w:rsidR="001F0082" w:rsidRPr="00D953B0" w:rsidRDefault="001F0082">
      <w:pPr>
        <w:pStyle w:val="CommentText"/>
      </w:pPr>
      <w:r>
        <w:t>researchers in … domains show higher familiarity and research in …. Domains show lower familiarity”</w:t>
      </w:r>
    </w:p>
  </w:comment>
  <w:comment w:id="423" w:author="Katharina Koller" w:date="2022-02-25T09:42:00Z" w:initials="KK">
    <w:p w14:paraId="0EE2BB96" w14:textId="767B4E18" w:rsidR="001F0082" w:rsidRPr="00FA00A6" w:rsidRDefault="001F0082">
      <w:pPr>
        <w:pStyle w:val="CommentText"/>
      </w:pPr>
      <w:r>
        <w:rPr>
          <w:rStyle w:val="CommentReference"/>
        </w:rPr>
        <w:annotationRef/>
      </w:r>
      <w:r w:rsidRPr="00FA00A6">
        <w:t>All research domains are sci</w:t>
      </w:r>
      <w:r>
        <w:t>entific; did you mean the natural sciences?</w:t>
      </w:r>
    </w:p>
  </w:comment>
  <w:comment w:id="424" w:author="Katharina Koller" w:date="2022-02-25T09:53:00Z" w:initials="KK">
    <w:p w14:paraId="07307129" w14:textId="69DC1C6E" w:rsidR="001F0082" w:rsidRPr="00A73D7D" w:rsidRDefault="001F0082">
      <w:pPr>
        <w:pStyle w:val="CommentText"/>
      </w:pPr>
      <w:r>
        <w:rPr>
          <w:rStyle w:val="CommentReference"/>
        </w:rPr>
        <w:annotationRef/>
      </w:r>
      <w:r w:rsidRPr="00A73D7D">
        <w:t xml:space="preserve">Redundant </w:t>
      </w:r>
    </w:p>
  </w:comment>
  <w:comment w:id="427" w:author="Stefanie" w:date="2022-02-26T22:41:00Z" w:initials="S">
    <w:p w14:paraId="5C743F82" w14:textId="7B1C8E97" w:rsidR="005461DB" w:rsidRDefault="005461DB">
      <w:pPr>
        <w:pStyle w:val="CommentText"/>
      </w:pPr>
      <w:r>
        <w:rPr>
          <w:rStyle w:val="CommentReference"/>
        </w:rPr>
        <w:annotationRef/>
      </w:r>
      <w:r>
        <w:t>The charts look very nice</w:t>
      </w:r>
    </w:p>
  </w:comment>
  <w:comment w:id="452" w:author="Katharina Koller" w:date="2022-02-25T09:54:00Z" w:initials="KK">
    <w:p w14:paraId="54FBF0C3" w14:textId="3F67E8F2" w:rsidR="001F0082" w:rsidRPr="0013449F" w:rsidRDefault="001F0082">
      <w:pPr>
        <w:pStyle w:val="CommentText"/>
      </w:pPr>
      <w:r>
        <w:rPr>
          <w:rStyle w:val="CommentReference"/>
        </w:rPr>
        <w:annotationRef/>
      </w:r>
      <w:r w:rsidRPr="0013449F">
        <w:t xml:space="preserve">Would put that footnote in the main text, </w:t>
      </w:r>
      <w:r>
        <w:t>without post-hoc tests the hypothesis testing is not complete, so it’s important  enough for the main text. I would also report exact p values.</w:t>
      </w:r>
    </w:p>
  </w:comment>
  <w:comment w:id="447" w:author="Katharina Koller" w:date="2022-02-25T09:56:00Z" w:initials="KK">
    <w:p w14:paraId="46602ADE" w14:textId="76D58B07" w:rsidR="001F0082" w:rsidRPr="00626E9C" w:rsidRDefault="001F0082">
      <w:pPr>
        <w:pStyle w:val="CommentText"/>
      </w:pPr>
      <w:r>
        <w:rPr>
          <w:rStyle w:val="CommentReference"/>
        </w:rPr>
        <w:annotationRef/>
      </w:r>
      <w:r w:rsidRPr="00626E9C">
        <w:t>Or: only Soci</w:t>
      </w:r>
      <w:r>
        <w:t xml:space="preserve">al Sciences and Humanities differ significantly from Mathematics … and Biology and Medicine. </w:t>
      </w:r>
    </w:p>
  </w:comment>
  <w:comment w:id="448" w:author="Katharina Koller" w:date="2022-02-25T10:19:00Z" w:initials="KK">
    <w:p w14:paraId="2C5D8E6A" w14:textId="4120EC8F" w:rsidR="001F0082" w:rsidRPr="009245DC" w:rsidRDefault="001F0082">
      <w:pPr>
        <w:pStyle w:val="CommentText"/>
      </w:pPr>
      <w:r>
        <w:rPr>
          <w:rStyle w:val="CommentReference"/>
        </w:rPr>
        <w:annotationRef/>
      </w:r>
      <w:r w:rsidRPr="009245DC">
        <w:t>For all difference-related tests I would also re</w:t>
      </w:r>
      <w:r>
        <w:t>port effect sizes (so not only for correlations, but for all types of hypotheses tests)</w:t>
      </w:r>
    </w:p>
  </w:comment>
  <w:comment w:id="459" w:author="Utku B. Demir" w:date="2022-02-11T11:37:00Z" w:initials="ubd">
    <w:p w14:paraId="2D4F1CB6" w14:textId="77777777" w:rsidR="001F0082" w:rsidRDefault="001F0082" w:rsidP="00976ECE">
      <w:r>
        <w:rPr>
          <w:rStyle w:val="CommentReference"/>
        </w:rPr>
        <w:annotationRef/>
      </w:r>
      <w:r>
        <w:rPr>
          <w:sz w:val="20"/>
          <w:szCs w:val="20"/>
        </w:rPr>
        <w:t>Describe C1 and explain we will be using this one at the end of the study for the final hypothesis.</w:t>
      </w:r>
    </w:p>
  </w:comment>
  <w:comment w:id="458" w:author="Katharina Koller" w:date="2022-02-25T09:57:00Z" w:initials="KK">
    <w:p w14:paraId="126FCF30" w14:textId="2FA303B9" w:rsidR="001F0082" w:rsidRPr="00DC5C60" w:rsidRDefault="001F0082">
      <w:pPr>
        <w:pStyle w:val="CommentText"/>
      </w:pPr>
      <w:r>
        <w:rPr>
          <w:rStyle w:val="CommentReference"/>
        </w:rPr>
        <w:annotationRef/>
      </w:r>
      <w:r w:rsidRPr="00DC5C60">
        <w:t>Every item in this survey is self-assessed</w:t>
      </w:r>
    </w:p>
  </w:comment>
  <w:comment w:id="464" w:author="Utku B. Demir" w:date="2022-02-23T19:53:00Z" w:initials="ubd">
    <w:p w14:paraId="1AF768EA" w14:textId="77777777" w:rsidR="00503ED3" w:rsidRDefault="00503ED3" w:rsidP="00503ED3">
      <w:r>
        <w:rPr>
          <w:rStyle w:val="CommentReference"/>
        </w:rPr>
        <w:annotationRef/>
      </w:r>
      <w:r>
        <w:rPr>
          <w:sz w:val="20"/>
          <w:szCs w:val="20"/>
        </w:rPr>
        <w:t>Mention where to find the model and the index.</w:t>
      </w:r>
    </w:p>
  </w:comment>
  <w:comment w:id="481" w:author="Utku B. Demir" w:date="2022-02-23T19:53:00Z" w:initials="ubd">
    <w:p w14:paraId="4F0D3075" w14:textId="77777777" w:rsidR="001F0082" w:rsidRDefault="001F0082" w:rsidP="00976ECE">
      <w:r>
        <w:rPr>
          <w:rStyle w:val="CommentReference"/>
        </w:rPr>
        <w:annotationRef/>
      </w:r>
      <w:r>
        <w:rPr>
          <w:sz w:val="20"/>
          <w:szCs w:val="20"/>
        </w:rPr>
        <w:t>Mention where to find the model and the index.</w:t>
      </w:r>
    </w:p>
  </w:comment>
  <w:comment w:id="482" w:author="Neuhuber, Tatjana" w:date="2022-02-25T11:18:00Z" w:initials="NT">
    <w:p w14:paraId="0782F581" w14:textId="20343736" w:rsidR="001F0082" w:rsidRDefault="001F0082">
      <w:pPr>
        <w:pStyle w:val="CommentText"/>
      </w:pPr>
      <w:r>
        <w:rPr>
          <w:rStyle w:val="CommentReference"/>
        </w:rPr>
        <w:annotationRef/>
      </w:r>
      <w:r>
        <w:t>I find it a bit confusingly phrased. Maybe “… while 30 respondents said their contribution was lower or equal to 3”</w:t>
      </w:r>
    </w:p>
  </w:comment>
  <w:comment w:id="484" w:author="Utku B. Demir" w:date="2022-02-23T20:28:00Z" w:initials="ubd">
    <w:p w14:paraId="4808D723" w14:textId="77777777" w:rsidR="001F0082" w:rsidRDefault="001F0082" w:rsidP="00976ECE">
      <w:r>
        <w:rPr>
          <w:rStyle w:val="CommentReference"/>
        </w:rPr>
        <w:annotationRef/>
      </w:r>
      <w:r>
        <w:rPr>
          <w:sz w:val="20"/>
          <w:szCs w:val="20"/>
        </w:rPr>
        <w:t>For the demonstration, see … section</w:t>
      </w:r>
    </w:p>
  </w:comment>
  <w:comment w:id="483" w:author="Stefanie" w:date="2022-02-26T22:43:00Z" w:initials="S">
    <w:p w14:paraId="11973B55" w14:textId="694CAB56" w:rsidR="005461DB" w:rsidRDefault="005461DB">
      <w:pPr>
        <w:pStyle w:val="CommentText"/>
      </w:pPr>
      <w:r>
        <w:rPr>
          <w:rStyle w:val="CommentReference"/>
        </w:rPr>
        <w:annotationRef/>
      </w:r>
      <w:r>
        <w:t>Too confusing to follow</w:t>
      </w:r>
    </w:p>
  </w:comment>
  <w:comment w:id="487" w:author="Utku B. Demir" w:date="2022-02-11T11:56:00Z" w:initials="ubd">
    <w:p w14:paraId="1632435E" w14:textId="77777777" w:rsidR="001F0082" w:rsidRDefault="001F0082" w:rsidP="00976ECE">
      <w:r>
        <w:rPr>
          <w:rStyle w:val="CommentReference"/>
        </w:rPr>
        <w:annotationRef/>
      </w:r>
      <w:r>
        <w:rPr>
          <w:sz w:val="20"/>
          <w:szCs w:val="20"/>
        </w:rPr>
        <w:t>Describe Intention &amp; Agency</w:t>
      </w:r>
    </w:p>
  </w:comment>
  <w:comment w:id="488" w:author="Utku B. Demir" w:date="2022-02-12T00:47:00Z" w:initials="ubd">
    <w:p w14:paraId="214F24F9" w14:textId="77777777" w:rsidR="001F0082" w:rsidRDefault="001F0082" w:rsidP="00976ECE">
      <w:r>
        <w:rPr>
          <w:rStyle w:val="CommentReference"/>
        </w:rPr>
        <w:annotationRef/>
      </w:r>
      <w:r>
        <w:rPr>
          <w:sz w:val="20"/>
          <w:szCs w:val="20"/>
        </w:rPr>
        <w:t>This section was actually called “Solution Orientation” on the MiroBoard. Keep it or change it?</w:t>
      </w:r>
    </w:p>
  </w:comment>
  <w:comment w:id="494" w:author="Utku B. Demir" w:date="2022-03-04T07:21:00Z" w:initials="ubd">
    <w:p w14:paraId="73898E5F" w14:textId="77777777" w:rsidR="000F76BA" w:rsidRDefault="000F76BA" w:rsidP="00066A5B">
      <w:r>
        <w:rPr>
          <w:rStyle w:val="CommentReference"/>
        </w:rPr>
        <w:annotationRef/>
      </w:r>
      <w:r>
        <w:rPr>
          <w:sz w:val="20"/>
          <w:szCs w:val="20"/>
        </w:rPr>
        <w:t>Again, either this one or the table</w:t>
      </w:r>
    </w:p>
  </w:comment>
  <w:comment w:id="744" w:author="Utku B. Demir" w:date="2022-02-11T12:47:00Z" w:initials="ubd">
    <w:p w14:paraId="744A244B" w14:textId="7F27B56A" w:rsidR="001F0082" w:rsidRDefault="001F0082" w:rsidP="00976ECE">
      <w:r>
        <w:rPr>
          <w:rStyle w:val="CommentReference"/>
        </w:rPr>
        <w:annotationRef/>
      </w:r>
      <w:r>
        <w:rPr>
          <w:sz w:val="20"/>
          <w:szCs w:val="20"/>
        </w:rPr>
        <w:t>@utku: Include all of the motivation types instead?</w:t>
      </w:r>
    </w:p>
  </w:comment>
  <w:comment w:id="749" w:author="Utku B. Demir" w:date="2022-02-11T22:11:00Z" w:initials="ubd">
    <w:p w14:paraId="5B5F4828" w14:textId="77777777" w:rsidR="001F0082" w:rsidRDefault="001F0082" w:rsidP="00976ECE">
      <w:r>
        <w:rPr>
          <w:rStyle w:val="CommentReference"/>
        </w:rPr>
        <w:annotationRef/>
      </w:r>
      <w:r>
        <w:rPr>
          <w:sz w:val="20"/>
          <w:szCs w:val="20"/>
        </w:rPr>
        <w:t>Continue after deciding which D1 variables should be involved here</w:t>
      </w:r>
    </w:p>
  </w:comment>
  <w:comment w:id="753" w:author="Katharina Koller" w:date="2022-02-25T10:03:00Z" w:initials="KK">
    <w:p w14:paraId="1D5124A5" w14:textId="0DDA16E2" w:rsidR="001F0082" w:rsidRPr="00164673" w:rsidRDefault="001F0082">
      <w:pPr>
        <w:pStyle w:val="CommentText"/>
      </w:pPr>
      <w:r>
        <w:rPr>
          <w:rStyle w:val="CommentReference"/>
        </w:rPr>
        <w:annotationRef/>
      </w:r>
      <w:r w:rsidRPr="00164673">
        <w:t>Would rephrase</w:t>
      </w:r>
    </w:p>
  </w:comment>
  <w:comment w:id="755" w:author="Neuhuber, Tatjana" w:date="2022-02-25T11:27:00Z" w:initials="NT">
    <w:p w14:paraId="18EE3EE7" w14:textId="3A6A4D1F" w:rsidR="00416A81" w:rsidRDefault="00416A81">
      <w:pPr>
        <w:pStyle w:val="CommentText"/>
      </w:pPr>
      <w:r>
        <w:rPr>
          <w:rStyle w:val="CommentReference"/>
        </w:rPr>
        <w:annotationRef/>
      </w:r>
      <w:r>
        <w:t>I also find this plot confusing, if you choose to complete the sentence, maybe also check that it is clear what the axes mean.</w:t>
      </w:r>
    </w:p>
  </w:comment>
  <w:comment w:id="760" w:author="Utku B. Demir" w:date="2022-02-12T01:11:00Z" w:initials="ubd">
    <w:p w14:paraId="71600A8F" w14:textId="77777777" w:rsidR="001F0082" w:rsidRDefault="001F0082" w:rsidP="00976ECE">
      <w:r>
        <w:rPr>
          <w:rStyle w:val="CommentReference"/>
        </w:rPr>
        <w:annotationRef/>
      </w:r>
      <w:r>
        <w:rPr>
          <w:sz w:val="20"/>
          <w:szCs w:val="20"/>
        </w:rPr>
        <w:t>complete the sentence, is this part necessary?</w:t>
      </w:r>
    </w:p>
  </w:comment>
  <w:comment w:id="761" w:author="Katharina Koller" w:date="2022-02-25T10:04:00Z" w:initials="KK">
    <w:p w14:paraId="1C5D5BE9" w14:textId="1F99643C" w:rsidR="001F0082" w:rsidRPr="00AE4AFC" w:rsidRDefault="001F0082">
      <w:pPr>
        <w:pStyle w:val="CommentText"/>
      </w:pPr>
      <w:r>
        <w:rPr>
          <w:rStyle w:val="CommentReference"/>
        </w:rPr>
        <w:annotationRef/>
      </w:r>
      <w:r w:rsidRPr="000C6E66">
        <w:t>I’m not familiar with this kind of sta</w:t>
      </w:r>
      <w:r>
        <w:t>tistical reporting, especially as they are the df are missing. (This is actually true for the whole manuscript). I know it like that (for KW):</w:t>
      </w:r>
      <w:r>
        <w:br/>
        <w:t>(</w:t>
      </w:r>
      <w:r w:rsidRPr="00AE4AFC">
        <w:rPr>
          <w:rFonts w:ascii="Cambria Math" w:hAnsi="Cambria Math" w:cs="Cambria Math"/>
        </w:rPr>
        <w:t>𝛘</w:t>
      </w:r>
      <w:r>
        <w:rPr>
          <w:rFonts w:ascii="Cambria Math" w:hAnsi="Cambria Math" w:cs="Cambria Math"/>
          <w:vertAlign w:val="superscript"/>
        </w:rPr>
        <w:t>2</w:t>
      </w:r>
      <w:r>
        <w:rPr>
          <w:rFonts w:ascii="Cambria Math" w:hAnsi="Cambria Math" w:cs="Cambria Math"/>
        </w:rPr>
        <w:t>(df) = , p = )</w:t>
      </w:r>
      <w:r>
        <w:rPr>
          <w:rFonts w:ascii="Cambria Math" w:hAnsi="Cambria Math" w:cs="Cambria Math"/>
        </w:rPr>
        <w:br/>
        <w:t>If you don’t want to use that, I would at least consider including the df</w:t>
      </w:r>
    </w:p>
  </w:comment>
  <w:comment w:id="763" w:author="Utku B. Demir" w:date="2022-02-12T01:17:00Z" w:initials="ubd">
    <w:p w14:paraId="0C81FC99" w14:textId="77777777" w:rsidR="001F0082" w:rsidRDefault="001F0082" w:rsidP="00976ECE">
      <w:r>
        <w:rPr>
          <w:rStyle w:val="CommentReference"/>
        </w:rPr>
        <w:annotationRef/>
      </w:r>
      <w:r>
        <w:rPr>
          <w:sz w:val="20"/>
          <w:szCs w:val="20"/>
        </w:rPr>
        <w:t>effective, central, ???</w:t>
      </w:r>
    </w:p>
  </w:comment>
  <w:comment w:id="762" w:author="Katharina Koller" w:date="2022-02-25T10:10:00Z" w:initials="KK">
    <w:p w14:paraId="0DE9DD51" w14:textId="3E6A1BA3" w:rsidR="001F0082" w:rsidRPr="0036454B" w:rsidRDefault="001F0082">
      <w:pPr>
        <w:pStyle w:val="CommentText"/>
      </w:pPr>
      <w:r>
        <w:rPr>
          <w:rStyle w:val="CommentReference"/>
        </w:rPr>
        <w:annotationRef/>
      </w:r>
      <w:r w:rsidRPr="0036454B">
        <w:t>I find this and the figure very confusing, it is not clear in</w:t>
      </w:r>
      <w:r>
        <w:t xml:space="preserve"> which units the variables were measured and I find it hard to interpret the figures</w:t>
      </w:r>
    </w:p>
  </w:comment>
  <w:comment w:id="779" w:author="Utku B. Demir" w:date="2022-02-12T03:03:00Z" w:initials="ubd">
    <w:p w14:paraId="71C43BBE" w14:textId="77777777" w:rsidR="001F0082" w:rsidRDefault="001F0082" w:rsidP="00976ECE">
      <w:r>
        <w:rPr>
          <w:rStyle w:val="CommentReference"/>
        </w:rPr>
        <w:annotationRef/>
      </w:r>
      <w:r>
        <w:rPr>
          <w:sz w:val="20"/>
          <w:szCs w:val="20"/>
        </w:rPr>
        <w:t>Explain or include in the last variable?</w:t>
      </w:r>
    </w:p>
  </w:comment>
  <w:comment w:id="789" w:author="Utku B. Demir" w:date="2022-02-24T08:08:00Z" w:initials="ubd">
    <w:p w14:paraId="1034D0C7" w14:textId="77777777" w:rsidR="001F0082" w:rsidRDefault="001F0082" w:rsidP="00976ECE">
      <w:r>
        <w:rPr>
          <w:rStyle w:val="CommentReference"/>
        </w:rPr>
        <w:annotationRef/>
      </w:r>
      <w:r>
        <w:rPr>
          <w:sz w:val="20"/>
          <w:szCs w:val="20"/>
        </w:rPr>
        <w:t xml:space="preserve"> The hypothesis is not strong, needs to be discussed. I’m removing it for now.</w:t>
      </w:r>
    </w:p>
  </w:comment>
  <w:comment w:id="790" w:author="Utku B. Demir" w:date="2022-02-12T03:14:00Z" w:initials="ubd">
    <w:p w14:paraId="553A135F" w14:textId="77777777" w:rsidR="001F0082" w:rsidRDefault="001F0082" w:rsidP="00976ECE">
      <w:r>
        <w:rPr>
          <w:rStyle w:val="CommentReference"/>
        </w:rPr>
        <w:annotationRef/>
      </w:r>
      <w:r>
        <w:rPr>
          <w:sz w:val="20"/>
          <w:szCs w:val="20"/>
        </w:rPr>
        <w:t>Explain</w:t>
      </w:r>
    </w:p>
  </w:comment>
  <w:comment w:id="796" w:author="Utku B. Demir" w:date="2022-02-12T03:39:00Z" w:initials="ubd">
    <w:p w14:paraId="3005FC61" w14:textId="77777777" w:rsidR="001F0082" w:rsidRDefault="001F0082" w:rsidP="00976ECE">
      <w:r>
        <w:rPr>
          <w:rStyle w:val="CommentReference"/>
        </w:rPr>
        <w:annotationRef/>
      </w:r>
      <w:r>
        <w:rPr>
          <w:sz w:val="20"/>
          <w:szCs w:val="20"/>
        </w:rPr>
        <w:t>Explain further.</w:t>
      </w:r>
    </w:p>
  </w:comment>
  <w:comment w:id="797" w:author="Utku B. Demir" w:date="2022-02-12T11:27:00Z" w:initials="ubd">
    <w:p w14:paraId="70AFD90C" w14:textId="77777777" w:rsidR="001F0082" w:rsidRDefault="001F0082" w:rsidP="00976ECE">
      <w:r>
        <w:rPr>
          <w:rStyle w:val="CommentReference"/>
        </w:rPr>
        <w:annotationRef/>
      </w:r>
      <w:r>
        <w:rPr>
          <w:sz w:val="20"/>
          <w:szCs w:val="20"/>
        </w:rPr>
        <w:t>Insert the same order as the previous one</w:t>
      </w:r>
    </w:p>
  </w:comment>
  <w:comment w:id="808" w:author="Neuhuber, Tatjana" w:date="2022-02-25T11:33:00Z" w:initials="NT">
    <w:p w14:paraId="32F6E8BD" w14:textId="52DCDF9F" w:rsidR="00416A81" w:rsidRDefault="00416A81">
      <w:pPr>
        <w:pStyle w:val="CommentText"/>
      </w:pPr>
      <w:r>
        <w:rPr>
          <w:rStyle w:val="CommentReference"/>
        </w:rPr>
        <w:annotationRef/>
      </w:r>
      <w:r>
        <w:t xml:space="preserve">Would rephrase to sound a little more formal. </w:t>
      </w:r>
    </w:p>
  </w:comment>
  <w:comment w:id="809" w:author="Stefanie" w:date="2022-02-26T22:48:00Z" w:initials="S">
    <w:p w14:paraId="3D5601EC" w14:textId="700FC4B9" w:rsidR="005461DB" w:rsidRDefault="005461DB">
      <w:pPr>
        <w:pStyle w:val="CommentText"/>
      </w:pPr>
      <w:r>
        <w:rPr>
          <w:rStyle w:val="CommentReference"/>
        </w:rPr>
        <w:annotationRef/>
      </w:r>
      <w:r>
        <w:t>Please mark research hypotheses throughout the text in a specific way and number them consecutively, otherwise one feels a bit lost…</w:t>
      </w:r>
    </w:p>
  </w:comment>
  <w:comment w:id="818" w:author="Utku B. Demir" w:date="2022-02-13T11:55:00Z" w:initials="ubd">
    <w:p w14:paraId="252689F6" w14:textId="77777777" w:rsidR="001F0082" w:rsidRDefault="001F0082" w:rsidP="00976ECE">
      <w:r>
        <w:rPr>
          <w:rStyle w:val="CommentReference"/>
        </w:rPr>
        <w:annotationRef/>
      </w:r>
      <w:r>
        <w:rPr>
          <w:sz w:val="20"/>
          <w:szCs w:val="20"/>
        </w:rPr>
        <w:t>Citation needed</w:t>
      </w:r>
    </w:p>
  </w:comment>
  <w:comment w:id="823" w:author="Utku B. Demir" w:date="2022-02-13T11:55:00Z" w:initials="ubd">
    <w:p w14:paraId="52876BB9" w14:textId="77777777" w:rsidR="001F0082" w:rsidRDefault="001F0082" w:rsidP="00976ECE">
      <w:r>
        <w:rPr>
          <w:rStyle w:val="CommentReference"/>
        </w:rPr>
        <w:annotationRef/>
      </w:r>
      <w:r>
        <w:rPr>
          <w:sz w:val="20"/>
          <w:szCs w:val="20"/>
        </w:rPr>
        <w:t>Cross reference</w:t>
      </w:r>
    </w:p>
  </w:comment>
  <w:comment w:id="824" w:author="Stefanie" w:date="2022-02-26T22:50:00Z" w:initials="S">
    <w:p w14:paraId="7E5AFCD4" w14:textId="1426B66F" w:rsidR="00B06D90" w:rsidRDefault="00B06D90">
      <w:pPr>
        <w:pStyle w:val="CommentText"/>
      </w:pPr>
      <w:r>
        <w:rPr>
          <w:rStyle w:val="CommentReference"/>
        </w:rPr>
        <w:annotationRef/>
      </w:r>
      <w:r>
        <w:t>Very interesting charts</w:t>
      </w:r>
    </w:p>
  </w:comment>
  <w:comment w:id="834" w:author="Utku B. Demir" w:date="2022-02-13T12:06:00Z" w:initials="ubd">
    <w:p w14:paraId="303C6B61" w14:textId="77777777" w:rsidR="001F0082" w:rsidRDefault="001F0082" w:rsidP="00976ECE">
      <w:r>
        <w:rPr>
          <w:rStyle w:val="CommentReference"/>
        </w:rPr>
        <w:annotationRef/>
      </w:r>
      <w:r>
        <w:rPr>
          <w:sz w:val="20"/>
          <w:szCs w:val="20"/>
        </w:rPr>
        <w:t>H does not make sense?</w:t>
      </w:r>
    </w:p>
  </w:comment>
  <w:comment w:id="835" w:author="Katharina Koller" w:date="2022-02-25T10:29:00Z" w:initials="KK">
    <w:p w14:paraId="7D202C84" w14:textId="7FAD42C2" w:rsidR="001F0082" w:rsidRPr="00E655E6" w:rsidRDefault="001F0082">
      <w:pPr>
        <w:pStyle w:val="CommentText"/>
      </w:pPr>
      <w:r>
        <w:rPr>
          <w:rStyle w:val="CommentReference"/>
        </w:rPr>
        <w:annotationRef/>
      </w:r>
      <w:r w:rsidRPr="00E655E6">
        <w:t>Which direction did you hypothesise?</w:t>
      </w:r>
    </w:p>
  </w:comment>
  <w:comment w:id="844" w:author="Neuhuber, Tatjana" w:date="2022-02-25T11:35:00Z" w:initials="NT">
    <w:p w14:paraId="3138B85A" w14:textId="17E87AA0" w:rsidR="00531F65" w:rsidRDefault="00531F65">
      <w:pPr>
        <w:pStyle w:val="CommentText"/>
      </w:pPr>
      <w:r>
        <w:rPr>
          <w:rStyle w:val="CommentReference"/>
        </w:rPr>
        <w:annotationRef/>
      </w:r>
      <w:r>
        <w:t>Where citizens were involved?</w:t>
      </w:r>
    </w:p>
  </w:comment>
  <w:comment w:id="850" w:author="Neuhuber, Tatjana" w:date="2022-02-25T11:36:00Z" w:initials="NT">
    <w:p w14:paraId="4CB50359" w14:textId="6B96EC14" w:rsidR="00531F65" w:rsidRDefault="00531F65">
      <w:pPr>
        <w:pStyle w:val="CommentText"/>
      </w:pPr>
      <w:r>
        <w:rPr>
          <w:rStyle w:val="CommentReference"/>
        </w:rPr>
        <w:annotationRef/>
      </w:r>
      <w:r>
        <w:t xml:space="preserve">Maybe something like: A project’s (social) goals can be another crucial indicator of social innovation. </w:t>
      </w:r>
    </w:p>
  </w:comment>
  <w:comment w:id="851" w:author="Utku B. Demir" w:date="2022-02-13T21:36:00Z" w:initials="ubd">
    <w:p w14:paraId="18F0338B" w14:textId="77777777" w:rsidR="001F0082" w:rsidRDefault="001F0082" w:rsidP="00976ECE">
      <w:r>
        <w:rPr>
          <w:rStyle w:val="CommentReference"/>
        </w:rPr>
        <w:annotationRef/>
      </w:r>
      <w:r>
        <w:rPr>
          <w:sz w:val="20"/>
          <w:szCs w:val="20"/>
        </w:rPr>
        <w:t>Only hypothesis I got was the relation with SI-familiarity but we have already used this option a couple of times. I don’t want to repeat the same thing one more time</w:t>
      </w:r>
    </w:p>
    <w:p w14:paraId="51F62407" w14:textId="77777777" w:rsidR="001F0082" w:rsidRDefault="001F0082" w:rsidP="00976ECE"/>
    <w:p w14:paraId="6AD0F3C9" w14:textId="77777777" w:rsidR="001F0082" w:rsidRDefault="001F0082" w:rsidP="00976ECE">
      <w:r>
        <w:rPr>
          <w:sz w:val="20"/>
          <w:szCs w:val="20"/>
        </w:rPr>
        <w:t>Any other suggestions?</w:t>
      </w:r>
    </w:p>
  </w:comment>
  <w:comment w:id="852" w:author="Katharina Koller" w:date="2022-02-25T10:40:00Z" w:initials="KK">
    <w:p w14:paraId="2BC49011" w14:textId="7E6F85CB" w:rsidR="001F0082" w:rsidRPr="00D75EBC" w:rsidRDefault="001F0082">
      <w:pPr>
        <w:pStyle w:val="CommentText"/>
      </w:pPr>
      <w:r>
        <w:rPr>
          <w:rStyle w:val="CommentReference"/>
        </w:rPr>
        <w:annotationRef/>
      </w:r>
      <w:r w:rsidRPr="00D75EBC">
        <w:t>I think it</w:t>
      </w:r>
      <w:r>
        <w:t xml:space="preserve">’s completely fine if you don’t use an hypothesis test for everything but rely on descriptives </w:t>
      </w:r>
      <w:r w:rsidRPr="00D75EBC">
        <w:sym w:font="Wingdings" w:char="F04A"/>
      </w:r>
    </w:p>
  </w:comment>
  <w:comment w:id="853" w:author="Utku B. Demir" w:date="2022-02-13T21:39:00Z" w:initials="ubd">
    <w:p w14:paraId="6D255EA7" w14:textId="77777777" w:rsidR="001F0082" w:rsidRDefault="001F0082" w:rsidP="00976ECE">
      <w:r>
        <w:rPr>
          <w:rStyle w:val="CommentReference"/>
        </w:rPr>
        <w:annotationRef/>
      </w:r>
      <w:r>
        <w:rPr>
          <w:sz w:val="20"/>
          <w:szCs w:val="20"/>
        </w:rPr>
        <w:t>Write an introduction</w:t>
      </w:r>
    </w:p>
  </w:comment>
  <w:comment w:id="864" w:author="Utku B. Demir" w:date="2022-02-13T22:53:00Z" w:initials="ubd">
    <w:p w14:paraId="4DAD1797" w14:textId="77777777" w:rsidR="001F0082" w:rsidRDefault="001F0082" w:rsidP="00976ECE">
      <w:r>
        <w:rPr>
          <w:rStyle w:val="CommentReference"/>
        </w:rPr>
        <w:annotationRef/>
      </w:r>
      <w:r>
        <w:rPr>
          <w:sz w:val="20"/>
          <w:szCs w:val="20"/>
        </w:rPr>
        <w:t xml:space="preserve">Kind of unnecessary test </w:t>
      </w:r>
    </w:p>
  </w:comment>
  <w:comment w:id="865" w:author="Katharina Koller" w:date="2022-02-25T10:40:00Z" w:initials="KK">
    <w:p w14:paraId="412072C3" w14:textId="6B43CFEE" w:rsidR="001F0082" w:rsidRPr="00D75EBC" w:rsidRDefault="001F0082">
      <w:pPr>
        <w:pStyle w:val="CommentText"/>
      </w:pPr>
      <w:r>
        <w:rPr>
          <w:rStyle w:val="CommentReference"/>
        </w:rPr>
        <w:annotationRef/>
      </w:r>
      <w:r w:rsidRPr="00D75EBC">
        <w:t>Agree</w:t>
      </w:r>
    </w:p>
  </w:comment>
  <w:comment w:id="866" w:author="Utku B. Demir" w:date="2022-02-13T23:44:00Z" w:initials="ubd">
    <w:p w14:paraId="046EDD7E" w14:textId="77777777" w:rsidR="001F0082" w:rsidRDefault="001F0082" w:rsidP="00976ECE">
      <w:r>
        <w:rPr>
          <w:rStyle w:val="CommentReference"/>
        </w:rPr>
        <w:annotationRef/>
      </w:r>
      <w:r>
        <w:rPr>
          <w:sz w:val="20"/>
          <w:szCs w:val="20"/>
        </w:rPr>
        <w:t>We don’t have any hypotheses that make sense for these ones, comeback and fill these parts</w:t>
      </w:r>
    </w:p>
  </w:comment>
  <w:comment w:id="871" w:author="Katharina Koller" w:date="2022-02-25T10:42:00Z" w:initials="KK">
    <w:p w14:paraId="238AC774" w14:textId="69A9D271" w:rsidR="001F0082" w:rsidRPr="000D6230" w:rsidRDefault="001F0082">
      <w:pPr>
        <w:pStyle w:val="CommentText"/>
      </w:pPr>
      <w:r>
        <w:rPr>
          <w:rStyle w:val="CommentReference"/>
        </w:rPr>
        <w:annotationRef/>
      </w:r>
      <w:r w:rsidRPr="000D6230">
        <w:t>That’s confusing</w:t>
      </w:r>
    </w:p>
  </w:comment>
  <w:comment w:id="876" w:author="Utku B. Demir" w:date="2022-02-13T23:44:00Z" w:initials="ubd">
    <w:p w14:paraId="2C33D1E3" w14:textId="77777777" w:rsidR="001F0082" w:rsidRDefault="001F0082" w:rsidP="00976ECE">
      <w:r>
        <w:rPr>
          <w:rStyle w:val="CommentReference"/>
        </w:rPr>
        <w:annotationRef/>
      </w:r>
      <w:r>
        <w:rPr>
          <w:sz w:val="20"/>
          <w:szCs w:val="20"/>
        </w:rPr>
        <w:t>Broaden the description?</w:t>
      </w:r>
    </w:p>
  </w:comment>
  <w:comment w:id="882" w:author="Utku B. Demir" w:date="2022-02-14T02:30:00Z" w:initials="ubd">
    <w:p w14:paraId="5B07C442" w14:textId="77777777" w:rsidR="001F0082" w:rsidRDefault="001F0082" w:rsidP="00976ECE">
      <w:r>
        <w:rPr>
          <w:rStyle w:val="CommentReference"/>
        </w:rPr>
        <w:annotationRef/>
      </w:r>
      <w:r>
        <w:rPr>
          <w:sz w:val="20"/>
          <w:szCs w:val="20"/>
        </w:rPr>
        <w:t>Doesn’t make much sense? Discuss and come back.</w:t>
      </w:r>
    </w:p>
  </w:comment>
  <w:comment w:id="890" w:author="Katharina Koller" w:date="2022-02-25T10:43:00Z" w:initials="KK">
    <w:p w14:paraId="6F29E065" w14:textId="258AEDEA" w:rsidR="001F0082" w:rsidRPr="00256E99" w:rsidRDefault="001F0082">
      <w:pPr>
        <w:pStyle w:val="CommentText"/>
      </w:pPr>
      <w:r>
        <w:rPr>
          <w:rStyle w:val="CommentReference"/>
        </w:rPr>
        <w:annotationRef/>
      </w:r>
      <w:r w:rsidRPr="00256E99">
        <w:t xml:space="preserve">I would not use the term effect in this statistical </w:t>
      </w:r>
      <w:r>
        <w:t>report, as it already has a statistical connotation</w:t>
      </w:r>
    </w:p>
  </w:comment>
  <w:comment w:id="892" w:author="Utku B. Demir" w:date="2022-02-14T04:11:00Z" w:initials="ubd">
    <w:p w14:paraId="54010D2A" w14:textId="77777777" w:rsidR="001F0082" w:rsidRDefault="001F0082" w:rsidP="00976ECE">
      <w:r>
        <w:rPr>
          <w:rStyle w:val="CommentReference"/>
        </w:rPr>
        <w:annotationRef/>
      </w:r>
      <w:r>
        <w:rPr>
          <w:sz w:val="20"/>
          <w:szCs w:val="20"/>
        </w:rPr>
        <w:t>Citation needed about the types of intended effects here.</w:t>
      </w:r>
    </w:p>
  </w:comment>
  <w:comment w:id="899" w:author="Utku B. Demir" w:date="2022-02-14T04:11:00Z" w:initials="ubd">
    <w:p w14:paraId="4762E165" w14:textId="77777777" w:rsidR="001F0082" w:rsidRDefault="001F0082" w:rsidP="00976ECE">
      <w:r>
        <w:rPr>
          <w:rStyle w:val="CommentReference"/>
        </w:rPr>
        <w:annotationRef/>
      </w:r>
      <w:r>
        <w:rPr>
          <w:sz w:val="20"/>
          <w:szCs w:val="20"/>
        </w:rPr>
        <w:t>This one just doesn’t work “Especially considering the relatively distinct distribution under representatives from policy-making organisations and public administration, we assume that [H] higher levels evidence based decision making goals  </w:t>
      </w:r>
    </w:p>
    <w:p w14:paraId="376DB110" w14:textId="77777777" w:rsidR="001F0082" w:rsidRDefault="001F0082" w:rsidP="00976ECE">
      <w:r>
        <w:rPr>
          <w:sz w:val="20"/>
          <w:szCs w:val="20"/>
        </w:rPr>
        <w:t>“</w:t>
      </w:r>
    </w:p>
  </w:comment>
  <w:comment w:id="900" w:author="Utku B. Demir" w:date="2022-02-14T04:51:00Z" w:initials="ubd">
    <w:p w14:paraId="062E96B2" w14:textId="77777777" w:rsidR="001F0082" w:rsidRDefault="001F0082" w:rsidP="00976ECE">
      <w:r>
        <w:rPr>
          <w:rStyle w:val="CommentReference"/>
        </w:rPr>
        <w:annotationRef/>
      </w:r>
      <w:r>
        <w:rPr>
          <w:sz w:val="20"/>
          <w:szCs w:val="20"/>
        </w:rPr>
        <w:t>Remove the correlations from the same cluster</w:t>
      </w:r>
    </w:p>
  </w:comment>
  <w:comment w:id="901" w:author="Utku B. Demir" w:date="2022-02-14T04:57:00Z" w:initials="ubd">
    <w:p w14:paraId="4457E303" w14:textId="77777777" w:rsidR="001F0082" w:rsidRDefault="001F0082" w:rsidP="00976ECE">
      <w:r>
        <w:rPr>
          <w:rStyle w:val="CommentReference"/>
        </w:rPr>
        <w:annotationRef/>
      </w:r>
      <w:r>
        <w:rPr>
          <w:sz w:val="20"/>
          <w:szCs w:val="20"/>
        </w:rPr>
        <w:t>Btw, this doesnt make much sense either. What are we even displaying here?</w:t>
      </w:r>
    </w:p>
  </w:comment>
  <w:comment w:id="902" w:author="Katharina Koller" w:date="2022-02-25T10:47:00Z" w:initials="KK">
    <w:p w14:paraId="0A761A5C" w14:textId="39FFA487" w:rsidR="001F0082" w:rsidRPr="008A2954" w:rsidRDefault="001F0082">
      <w:pPr>
        <w:pStyle w:val="CommentText"/>
      </w:pPr>
      <w:r>
        <w:rPr>
          <w:rStyle w:val="CommentReference"/>
        </w:rPr>
        <w:annotationRef/>
      </w:r>
      <w:r w:rsidRPr="008A2954">
        <w:t>I t</w:t>
      </w:r>
      <w:r>
        <w:t>hink the graph is fine, just requires a bit more explanation and the descriptors are confusing. I would make them more explicit (e.g. Involvement of welfare org. and Change among welfare org.) and state their measurement scale</w:t>
      </w:r>
      <w:r>
        <w:br/>
      </w:r>
      <w:r>
        <w:br/>
      </w:r>
      <w:r>
        <w:br/>
        <w:t>You could also graphically distinguish the descriptors of nature of involvement from KoC with different colours, so that for instance Welfare KoC and Welgsre NoI are in the same colour, and Civil Soc KoC and Civil Soc NOI are in the same colour and so on</w:t>
      </w:r>
    </w:p>
  </w:comment>
  <w:comment w:id="907" w:author="Utku B. Demir" w:date="2022-02-14T04:58:00Z" w:initials="ubd">
    <w:p w14:paraId="7AACB457" w14:textId="77777777" w:rsidR="001F0082" w:rsidRDefault="001F0082" w:rsidP="00976ECE">
      <w:r>
        <w:rPr>
          <w:rStyle w:val="CommentReference"/>
        </w:rPr>
        <w:annotationRef/>
      </w:r>
      <w:r>
        <w:rPr>
          <w:sz w:val="20"/>
          <w:szCs w:val="20"/>
        </w:rPr>
        <w:t>Explain further if we decide to keep it.</w:t>
      </w:r>
    </w:p>
  </w:comment>
  <w:comment w:id="919" w:author="Utku B. Demir" w:date="2022-02-14T05:43:00Z" w:initials="ubd">
    <w:p w14:paraId="4E8F6E08" w14:textId="77777777" w:rsidR="001F0082" w:rsidRDefault="001F0082" w:rsidP="00976ECE">
      <w:r>
        <w:rPr>
          <w:rStyle w:val="CommentReference"/>
        </w:rPr>
        <w:annotationRef/>
      </w:r>
      <w:r>
        <w:rPr>
          <w:sz w:val="20"/>
          <w:szCs w:val="20"/>
        </w:rPr>
        <w:t>The distribution is not good enough for an hypothesis test</w:t>
      </w:r>
    </w:p>
  </w:comment>
  <w:comment w:id="923" w:author="Utku B. Demir" w:date="2022-02-14T06:04:00Z" w:initials="ubd">
    <w:p w14:paraId="6F7D0FA1" w14:textId="77777777" w:rsidR="001F0082" w:rsidRDefault="001F0082" w:rsidP="00976ECE">
      <w:r>
        <w:rPr>
          <w:rStyle w:val="CommentReference"/>
        </w:rPr>
        <w:annotationRef/>
      </w:r>
      <w:r>
        <w:rPr>
          <w:sz w:val="20"/>
          <w:szCs w:val="20"/>
        </w:rPr>
        <w:t>Not enough observations, should we test it?</w:t>
      </w:r>
    </w:p>
  </w:comment>
  <w:comment w:id="924" w:author="Katharina Koller" w:date="2022-02-25T10:52:00Z" w:initials="KK">
    <w:p w14:paraId="3A63FBBA" w14:textId="667D9785" w:rsidR="001F0082" w:rsidRPr="002B63BA" w:rsidRDefault="001F0082">
      <w:pPr>
        <w:pStyle w:val="CommentText"/>
      </w:pPr>
      <w:r>
        <w:rPr>
          <w:rStyle w:val="CommentReference"/>
        </w:rPr>
        <w:annotationRef/>
      </w:r>
      <w:r w:rsidRPr="002B63BA">
        <w:t>I wouldn‘t</w:t>
      </w:r>
    </w:p>
  </w:comment>
  <w:comment w:id="925" w:author="Neuhuber, Tatjana" w:date="2022-02-25T11:44:00Z" w:initials="NT">
    <w:p w14:paraId="55E91252" w14:textId="78240BEE" w:rsidR="00531F65" w:rsidRDefault="00531F65">
      <w:pPr>
        <w:pStyle w:val="CommentText"/>
      </w:pPr>
      <w:r>
        <w:rPr>
          <w:rStyle w:val="CommentReference"/>
        </w:rPr>
        <w:annotationRef/>
      </w:r>
      <w:r>
        <w:t>State-specific</w:t>
      </w:r>
      <w:r w:rsidR="005B0CFC">
        <w:t xml:space="preserve"> – confusing wording. Also maybe something about the context of this question/answer options. </w:t>
      </w:r>
    </w:p>
  </w:comment>
  <w:comment w:id="926" w:author="Katharina Koller" w:date="2022-02-25T10:58:00Z" w:initials="KK">
    <w:p w14:paraId="315092B7" w14:textId="6E861217" w:rsidR="001F0082" w:rsidRPr="002B63BA" w:rsidRDefault="001F0082">
      <w:pPr>
        <w:pStyle w:val="CommentText"/>
      </w:pPr>
      <w:r>
        <w:rPr>
          <w:rStyle w:val="CommentReference"/>
        </w:rPr>
        <w:annotationRef/>
      </w:r>
      <w:r w:rsidRPr="002B63BA">
        <w:t>Which direction?</w:t>
      </w:r>
    </w:p>
  </w:comment>
  <w:comment w:id="933" w:author="Neuhuber, Tatjana" w:date="2022-02-25T11:45:00Z" w:initials="NT">
    <w:p w14:paraId="19EA8FF7" w14:textId="15F335EC" w:rsidR="005B0CFC" w:rsidRDefault="005B0CFC">
      <w:pPr>
        <w:pStyle w:val="CommentText"/>
      </w:pPr>
      <w:r>
        <w:rPr>
          <w:rStyle w:val="CommentReference"/>
        </w:rPr>
        <w:annotationRef/>
      </w:r>
      <w:r>
        <w:t>Add the why.</w:t>
      </w:r>
    </w:p>
  </w:comment>
  <w:comment w:id="934" w:author="Utku B. Demir" w:date="2022-02-24T08:10:00Z" w:initials="ubd">
    <w:p w14:paraId="2BCD94D1" w14:textId="77777777" w:rsidR="001F0082" w:rsidRDefault="001F0082" w:rsidP="00976ECE">
      <w:r>
        <w:rPr>
          <w:rStyle w:val="CommentReference"/>
        </w:rPr>
        <w:annotationRef/>
      </w:r>
      <w:r>
        <w:rPr>
          <w:sz w:val="20"/>
          <w:szCs w:val="20"/>
        </w:rPr>
        <w:t>Similar to the “Impulse from non-academic world”, the hypothesis needs to be discussed. It might be better to broaden the description and to leave the hypothesis.</w:t>
      </w:r>
    </w:p>
  </w:comment>
  <w:comment w:id="939" w:author="Neuhuber, Tatjana" w:date="2022-02-25T11:46:00Z" w:initials="NT">
    <w:p w14:paraId="2E68538F" w14:textId="7811D0F7" w:rsidR="005B0CFC" w:rsidRDefault="005B0CFC">
      <w:pPr>
        <w:pStyle w:val="CommentText"/>
      </w:pPr>
      <w:r>
        <w:rPr>
          <w:rStyle w:val="CommentReference"/>
        </w:rPr>
        <w:annotationRef/>
      </w:r>
      <w:r>
        <w:t>Why and meaning of scaling-up/scaling-out/scaling-deep</w:t>
      </w:r>
    </w:p>
  </w:comment>
  <w:comment w:id="940" w:author="Utku B. Demir" w:date="2022-02-14T07:55:00Z" w:initials="ubd">
    <w:p w14:paraId="08D2DD30" w14:textId="77777777" w:rsidR="001F0082" w:rsidRDefault="001F0082" w:rsidP="00976ECE">
      <w:r>
        <w:rPr>
          <w:rStyle w:val="CommentReference"/>
        </w:rPr>
        <w:annotationRef/>
      </w:r>
      <w:r>
        <w:rPr>
          <w:sz w:val="20"/>
          <w:szCs w:val="20"/>
        </w:rPr>
        <w:t>Describe and add hypothesis?</w:t>
      </w:r>
    </w:p>
  </w:comment>
  <w:comment w:id="941" w:author="Utku B. Demir" w:date="2022-02-24T08:11:00Z" w:initials="ubd">
    <w:p w14:paraId="1C7C23F3" w14:textId="77777777" w:rsidR="001F0082" w:rsidRDefault="001F0082" w:rsidP="00976ECE">
      <w:r>
        <w:rPr>
          <w:rStyle w:val="CommentReference"/>
        </w:rPr>
        <w:annotationRef/>
      </w:r>
      <w:r>
        <w:rPr>
          <w:sz w:val="20"/>
          <w:szCs w:val="20"/>
        </w:rPr>
        <w:t>We have tested these variables often enough with other variables. Testing another hypothesis with scalability variables does not make much sense, it feels a little “forced”.</w:t>
      </w:r>
    </w:p>
  </w:comment>
  <w:comment w:id="942" w:author="Utku B. Demir" w:date="2022-02-24T08:12:00Z" w:initials="ubd">
    <w:p w14:paraId="617BECE1" w14:textId="77777777" w:rsidR="001F0082" w:rsidRDefault="001F0082" w:rsidP="00976ECE">
      <w:r>
        <w:rPr>
          <w:rStyle w:val="CommentReference"/>
        </w:rPr>
        <w:annotationRef/>
      </w:r>
      <w:r>
        <w:rPr>
          <w:sz w:val="20"/>
          <w:szCs w:val="20"/>
        </w:rPr>
        <w:t>Considering they have their own “pillar” in the model, I’ll come back after the introduction of the model.</w:t>
      </w:r>
    </w:p>
  </w:comment>
  <w:comment w:id="988" w:author="Neuhuber, Tatjana" w:date="2022-02-25T11:13:00Z" w:initials="NT">
    <w:p w14:paraId="0CBBB74E" w14:textId="77777777" w:rsidR="00116FBC" w:rsidRDefault="00116FBC" w:rsidP="00116FBC">
      <w:pPr>
        <w:pStyle w:val="CommentText"/>
      </w:pPr>
      <w:r>
        <w:rPr>
          <w:rStyle w:val="CommentReference"/>
        </w:rPr>
        <w:annotationRef/>
      </w:r>
      <w:r>
        <w:t>I would replace this phrase with something like “hence”,”therefore” etc.</w:t>
      </w:r>
    </w:p>
  </w:comment>
  <w:comment w:id="989" w:author="Utku B. Demir" w:date="2022-02-23T18:24:00Z" w:initials="ubd">
    <w:p w14:paraId="1873EA21" w14:textId="77777777" w:rsidR="00116FBC" w:rsidRDefault="00116FBC" w:rsidP="00116FBC">
      <w:r>
        <w:rPr>
          <w:rStyle w:val="CommentReference"/>
        </w:rPr>
        <w:annotationRef/>
      </w:r>
      <w:r>
        <w:rPr>
          <w:sz w:val="20"/>
          <w:szCs w:val="20"/>
        </w:rPr>
        <w:t>Citation needed (Franz 2012a)</w:t>
      </w:r>
    </w:p>
  </w:comment>
  <w:comment w:id="986" w:author="Katharina Koller" w:date="2022-02-25T09:20:00Z" w:initials="KK">
    <w:p w14:paraId="31E9AFB5" w14:textId="77777777" w:rsidR="00116FBC" w:rsidRPr="00164673" w:rsidRDefault="00116FBC" w:rsidP="00116FBC">
      <w:pPr>
        <w:pStyle w:val="CommentText"/>
      </w:pPr>
      <w:r>
        <w:rPr>
          <w:rStyle w:val="CommentReference"/>
        </w:rPr>
        <w:annotationRef/>
      </w:r>
      <w:r w:rsidRPr="00164673">
        <w:t>redundant</w:t>
      </w:r>
    </w:p>
  </w:comment>
  <w:comment w:id="991" w:author="ZSI" w:date="2022-02-24T02:20:00Z" w:initials="ZSI">
    <w:p w14:paraId="6D0683AD" w14:textId="77777777" w:rsidR="00116FBC" w:rsidRDefault="00116FBC" w:rsidP="00116FBC">
      <w:pPr>
        <w:pStyle w:val="CommentText"/>
        <w:rPr>
          <w:lang w:val="en-GB"/>
        </w:rPr>
      </w:pPr>
      <w:r w:rsidRPr="00EA42EB">
        <w:rPr>
          <w:rStyle w:val="CommentReference"/>
        </w:rPr>
        <w:annotationRef/>
      </w:r>
      <w:r>
        <w:rPr>
          <w:lang w:val="en-GB"/>
        </w:rPr>
        <w:t>something is missing here; maybe something like … h</w:t>
      </w:r>
      <w:r w:rsidRPr="00EA42EB">
        <w:rPr>
          <w:i/>
          <w:iCs/>
          <w:lang w:val="en-GB"/>
        </w:rPr>
        <w:t>igher chances for SI to occur in research projects</w:t>
      </w:r>
      <w:r>
        <w:rPr>
          <w:lang w:val="en-GB"/>
        </w:rPr>
        <w:t>?</w:t>
      </w:r>
    </w:p>
    <w:p w14:paraId="2DF66448" w14:textId="77777777" w:rsidR="00116FBC" w:rsidRDefault="00116FBC" w:rsidP="00116FBC">
      <w:pPr>
        <w:pStyle w:val="CommentText"/>
        <w:rPr>
          <w:lang w:val="en-GB"/>
        </w:rPr>
      </w:pPr>
      <w:r>
        <w:rPr>
          <w:lang w:val="en-GB"/>
        </w:rPr>
        <w:t xml:space="preserve">or </w:t>
      </w:r>
      <w:r w:rsidRPr="00EA42EB">
        <w:rPr>
          <w:i/>
          <w:iCs/>
          <w:lang w:val="en-GB"/>
        </w:rPr>
        <w:t xml:space="preserve">higher chances of a </w:t>
      </w:r>
      <w:r>
        <w:rPr>
          <w:i/>
          <w:iCs/>
          <w:lang w:val="en-GB"/>
        </w:rPr>
        <w:t xml:space="preserve">research </w:t>
      </w:r>
      <w:r w:rsidRPr="00EA42EB">
        <w:rPr>
          <w:i/>
          <w:iCs/>
          <w:lang w:val="en-GB"/>
        </w:rPr>
        <w:t>project to … SI</w:t>
      </w:r>
    </w:p>
    <w:p w14:paraId="6071EF4D" w14:textId="77777777" w:rsidR="00116FBC" w:rsidRPr="00EA42EB" w:rsidRDefault="00116FBC" w:rsidP="00116FBC">
      <w:pPr>
        <w:pStyle w:val="CommentText"/>
        <w:rPr>
          <w:lang w:val="en-GB"/>
        </w:rPr>
      </w:pPr>
    </w:p>
  </w:comment>
  <w:comment w:id="990" w:author="Katharina Koller" w:date="2022-02-25T09:20:00Z" w:initials="KK">
    <w:p w14:paraId="0DF65250" w14:textId="77777777" w:rsidR="00116FBC" w:rsidRPr="00192C2A" w:rsidRDefault="00116FBC" w:rsidP="00116FBC">
      <w:pPr>
        <w:pStyle w:val="CommentText"/>
      </w:pPr>
      <w:r>
        <w:rPr>
          <w:rStyle w:val="CommentReference"/>
        </w:rPr>
        <w:annotationRef/>
      </w:r>
      <w:r w:rsidRPr="00192C2A">
        <w:t xml:space="preserve">confusing </w:t>
      </w:r>
      <w:r>
        <w:t>–</w:t>
      </w:r>
      <w:r w:rsidRPr="00192C2A">
        <w:t xml:space="preserve"> i</w:t>
      </w:r>
      <w:r>
        <w:t>t is not directly implied but you assume it nevertheless? I think that requires another argument/step in between to be comprehensible for readers</w:t>
      </w:r>
    </w:p>
  </w:comment>
  <w:comment w:id="995" w:author="Katharina Koller" w:date="2022-02-25T09:18:00Z" w:initials="KK">
    <w:p w14:paraId="3DC08BC6" w14:textId="77777777" w:rsidR="00116FBC" w:rsidRPr="00192C2A" w:rsidRDefault="00116FBC" w:rsidP="00116FBC">
      <w:pPr>
        <w:pStyle w:val="CommentText"/>
      </w:pPr>
      <w:r>
        <w:rPr>
          <w:rStyle w:val="CommentReference"/>
        </w:rPr>
        <w:annotationRef/>
      </w:r>
      <w:r w:rsidRPr="00192C2A">
        <w:t>Beautiful figure</w:t>
      </w:r>
      <w:r>
        <w:t>, but at least for me, it’s not very clear that this represents a correlation and to directly grasp what it means. For correlations, I think scatter plots with a regression line are easier to understand</w:t>
      </w:r>
    </w:p>
  </w:comment>
  <w:comment w:id="996" w:author="Utku B. Demir" w:date="2022-03-03T22:01:00Z" w:initials="ubd">
    <w:p w14:paraId="1EBEF410" w14:textId="77777777" w:rsidR="00116FBC" w:rsidRDefault="00116FBC" w:rsidP="00116FBC">
      <w:r>
        <w:rPr>
          <w:rStyle w:val="CommentReference"/>
        </w:rPr>
        <w:annotationRef/>
      </w:r>
      <w:r>
        <w:rPr>
          <w:sz w:val="20"/>
          <w:szCs w:val="20"/>
        </w:rPr>
        <w:t>Definitely, only problem is that we have only rarely even a resemblance of a linear relation. After considering some scatter plots with fitted lines, the decision was roughly to hide the scatter plots :) because dots looked all over the place. I’ll try to add some for our internal discussion</w:t>
      </w:r>
    </w:p>
  </w:comment>
  <w:comment w:id="999" w:author="Neuhuber, Tatjana" w:date="2022-02-25T11:14:00Z" w:initials="NT">
    <w:p w14:paraId="1EA5C815" w14:textId="77777777" w:rsidR="00116FBC" w:rsidRDefault="00116FBC" w:rsidP="00116FBC">
      <w:pPr>
        <w:pStyle w:val="CommentText"/>
      </w:pPr>
      <w:r>
        <w:rPr>
          <w:rStyle w:val="CommentReference"/>
        </w:rPr>
        <w:annotationRef/>
      </w:r>
      <w:r>
        <w:t>Non-academic motivation sounds a bit strange, maybe motivation to generate impact outside of academia?</w:t>
      </w:r>
    </w:p>
  </w:comment>
  <w:comment w:id="1000" w:author="Utku B. Demir" w:date="2022-03-03T23:23:00Z" w:initials="ubd">
    <w:p w14:paraId="58F97EEE" w14:textId="77777777" w:rsidR="00116FBC" w:rsidRDefault="00116FBC" w:rsidP="00116FBC">
      <w:r>
        <w:rPr>
          <w:rStyle w:val="CommentReference"/>
        </w:rPr>
        <w:annotationRef/>
      </w:r>
      <w:r>
        <w:rPr>
          <w:sz w:val="20"/>
          <w:szCs w:val="20"/>
        </w:rPr>
        <w:t>Yes, that’s great!</w:t>
      </w:r>
    </w:p>
  </w:comment>
  <w:comment w:id="1008" w:author="ZSI" w:date="2022-02-24T02:36:00Z" w:initials="ZSI">
    <w:p w14:paraId="76875E3A" w14:textId="77777777" w:rsidR="00116FBC" w:rsidRPr="000A7EB7" w:rsidRDefault="00116FBC" w:rsidP="00116FBC">
      <w:pPr>
        <w:pStyle w:val="CommentText"/>
        <w:rPr>
          <w:lang w:val="en-GB"/>
        </w:rPr>
      </w:pPr>
      <w:r>
        <w:rPr>
          <w:rStyle w:val="CommentReference"/>
        </w:rPr>
        <w:annotationRef/>
      </w:r>
      <w:r>
        <w:rPr>
          <w:rStyle w:val="CommentReference"/>
          <w:lang w:val="en-GB"/>
        </w:rPr>
        <w:t>h</w:t>
      </w:r>
      <w:r>
        <w:rPr>
          <w:lang w:val="en-GB"/>
        </w:rPr>
        <w:t>uman condition is shown</w:t>
      </w:r>
    </w:p>
  </w:comment>
  <w:comment w:id="1011" w:author="Utku B. Demir" w:date="2022-02-24T05:32:00Z" w:initials="ubd">
    <w:p w14:paraId="4236DB3E" w14:textId="77777777" w:rsidR="00116FBC" w:rsidRDefault="00116FBC" w:rsidP="00116FBC">
      <w:r>
        <w:rPr>
          <w:rStyle w:val="CommentReference"/>
        </w:rPr>
        <w:annotationRef/>
      </w:r>
      <w:r>
        <w:rPr>
          <w:sz w:val="20"/>
          <w:szCs w:val="20"/>
        </w:rPr>
        <w:t>How about the term “level”</w:t>
      </w:r>
    </w:p>
  </w:comment>
  <w:comment w:id="1012" w:author="Katharina Koller" w:date="2022-02-25T09:34:00Z" w:initials="KK">
    <w:p w14:paraId="4D85C33F" w14:textId="77777777" w:rsidR="00116FBC" w:rsidRPr="00F44632" w:rsidRDefault="00116FBC" w:rsidP="00116FBC">
      <w:pPr>
        <w:pStyle w:val="CommentText"/>
      </w:pPr>
      <w:r>
        <w:rPr>
          <w:rStyle w:val="CommentReference"/>
        </w:rPr>
        <w:annotationRef/>
      </w:r>
      <w:r>
        <w:t xml:space="preserve">This is a very confusing sentence. Why don’t you just say: The motivation to address …. Is not associated with transdisciplinary experience. Or at least, instead of higher levels of transdisciplinary experience, just say “more transdisciplinary expierence” </w:t>
      </w:r>
    </w:p>
  </w:comment>
  <w:comment w:id="1013" w:author="Katharina Koller" w:date="2022-02-25T09:30:00Z" w:initials="KK">
    <w:p w14:paraId="1FA02D0B" w14:textId="77777777" w:rsidR="00116FBC" w:rsidRPr="002A19A9" w:rsidRDefault="00116FBC" w:rsidP="00116FBC">
      <w:pPr>
        <w:pStyle w:val="CommentText"/>
      </w:pPr>
      <w:r>
        <w:rPr>
          <w:rStyle w:val="CommentReference"/>
        </w:rPr>
        <w:annotationRef/>
      </w:r>
      <w:r w:rsidRPr="002A19A9">
        <w:t>I don‘</w:t>
      </w:r>
      <w:r>
        <w:t xml:space="preserve">t understand explanation in the footnote “in the case of correlation tests correlation with higher tests are not discarded although the p-value is mentioned”? What do you mean with higher tests? In general, it’s good practice to always report exact p-values even if they are not significant and to explicitly state the factors that can limit interpretability of the p-value. </w:t>
      </w:r>
    </w:p>
  </w:comment>
  <w:comment w:id="1016" w:author="Utku B. Demir" w:date="2022-02-11T01:09:00Z" w:initials="ubd">
    <w:p w14:paraId="5EECBAB6" w14:textId="77777777" w:rsidR="00116FBC" w:rsidRDefault="00116FBC" w:rsidP="00116FBC">
      <w:r>
        <w:rPr>
          <w:rStyle w:val="CommentReference"/>
        </w:rPr>
        <w:annotationRef/>
      </w:r>
      <w:r>
        <w:rPr>
          <w:sz w:val="20"/>
          <w:szCs w:val="20"/>
        </w:rPr>
        <w:t>Mention p-values?</w:t>
      </w:r>
    </w:p>
  </w:comment>
  <w:comment w:id="1017" w:author="Utku B. Demir" w:date="2022-02-11T08:30:00Z" w:initials="ubd">
    <w:p w14:paraId="3AC3CF67" w14:textId="77777777" w:rsidR="00116FBC" w:rsidRDefault="00116FBC" w:rsidP="00116FBC">
      <w:r>
        <w:rPr>
          <w:rStyle w:val="CommentReference"/>
        </w:rPr>
        <w:annotationRef/>
      </w:r>
      <w:r>
        <w:rPr>
          <w:sz w:val="20"/>
          <w:szCs w:val="20"/>
        </w:rPr>
        <w:t>@utku: TODO: Describe A1/A2</w:t>
      </w:r>
    </w:p>
  </w:comment>
  <w:comment w:id="1018" w:author="Utku B. Demir" w:date="2022-03-04T05:12:00Z" w:initials="ubd">
    <w:p w14:paraId="6D36F103" w14:textId="77777777" w:rsidR="004D3644" w:rsidRDefault="004D3644" w:rsidP="009D6EB2">
      <w:r>
        <w:rPr>
          <w:rStyle w:val="CommentReference"/>
        </w:rPr>
        <w:annotationRef/>
      </w:r>
      <w:r>
        <w:rPr>
          <w:sz w:val="20"/>
          <w:szCs w:val="20"/>
        </w:rPr>
        <w:t>TODO: Add Hypothesis: lower the age higher the transdisc. exp.</w:t>
      </w:r>
    </w:p>
  </w:comment>
  <w:comment w:id="1005" w:author="Katharina Koller" w:date="2022-02-25T09:25:00Z" w:initials="KK">
    <w:p w14:paraId="04F882DB" w14:textId="6FC8F1E7" w:rsidR="00116FBC" w:rsidRPr="00A1489D" w:rsidRDefault="00116FBC" w:rsidP="00116FBC">
      <w:pPr>
        <w:pStyle w:val="CommentText"/>
      </w:pPr>
      <w:r>
        <w:rPr>
          <w:rStyle w:val="CommentReference"/>
        </w:rPr>
        <w:annotationRef/>
      </w:r>
      <w:r w:rsidRPr="00A1489D">
        <w:t xml:space="preserve">I think it’s confusing that above, you just talk about the </w:t>
      </w:r>
      <w:r>
        <w:t>hypotheses you want to do, and all of a sudden, you suddenly present hypotheses. I would structure this differently. Either you start by only presenting descriptives on all variables, or you structure it along bigger subchapters in which you present some thematically related descriptives and then present hypotheses tests only with these same items, or with items you already presented.</w:t>
      </w:r>
      <w:r>
        <w:br/>
        <w:t>So here, I would take the chapter “Familiarity with SI and Transdisciplinary “and first only present the percentages for each item, without talking about the hypotheses you want to test. Then, within the same chapter, I would present the related hypotheses tests and explain the theoretical background of each and your assumptions, and then report the results including p-values (because without p-values, it’s also just descriptives, right?).</w:t>
      </w:r>
    </w:p>
  </w:comment>
  <w:comment w:id="1006" w:author="Neuhuber, Tatjana" w:date="2022-02-25T11:15:00Z" w:initials="NT">
    <w:p w14:paraId="4CC0B644" w14:textId="77777777" w:rsidR="00116FBC" w:rsidRDefault="00116FBC" w:rsidP="00116FBC">
      <w:pPr>
        <w:pStyle w:val="CommentText"/>
      </w:pPr>
      <w:r>
        <w:rPr>
          <w:rStyle w:val="CommentReference"/>
        </w:rPr>
        <w:annotationRef/>
      </w:r>
      <w:r>
        <w:t>I agree. Also maybe we could find a way to nicely represent all the crosscorrelations. It is just a little hard to follow all the numbers within the text.</w:t>
      </w:r>
    </w:p>
  </w:comment>
  <w:comment w:id="1025" w:author="ZSI" w:date="2022-02-24T02:42:00Z" w:initials="ZSI">
    <w:p w14:paraId="5ECF0471" w14:textId="77777777" w:rsidR="00673656" w:rsidRDefault="00673656" w:rsidP="00673656">
      <w:pPr>
        <w:pStyle w:val="CommentText"/>
        <w:rPr>
          <w:lang w:val="en-GB"/>
        </w:rPr>
      </w:pPr>
      <w:r>
        <w:rPr>
          <w:rStyle w:val="CommentReference"/>
        </w:rPr>
        <w:annotationRef/>
      </w:r>
      <w:r>
        <w:rPr>
          <w:lang w:val="en-GB"/>
        </w:rPr>
        <w:t>Is this a term defined in the literature?</w:t>
      </w:r>
    </w:p>
    <w:p w14:paraId="46EA437C" w14:textId="77777777" w:rsidR="00673656" w:rsidRDefault="00673656" w:rsidP="00673656">
      <w:pPr>
        <w:pStyle w:val="CommentText"/>
        <w:rPr>
          <w:lang w:val="en-GB"/>
        </w:rPr>
      </w:pPr>
      <w:r>
        <w:rPr>
          <w:lang w:val="en-GB"/>
        </w:rPr>
        <w:t>If it is self-coined, maybe put it differently:</w:t>
      </w:r>
    </w:p>
    <w:p w14:paraId="242BBD1F" w14:textId="77777777" w:rsidR="00673656" w:rsidRPr="003D1B94" w:rsidRDefault="00673656" w:rsidP="00673656">
      <w:pPr>
        <w:pStyle w:val="CommentText"/>
        <w:rPr>
          <w:i/>
          <w:iCs/>
          <w:lang w:val="en-GB"/>
        </w:rPr>
      </w:pPr>
      <w:r>
        <w:rPr>
          <w:i/>
          <w:iCs/>
          <w:lang w:val="en-GB"/>
        </w:rPr>
        <w:t>A hypothesis based on available SI literature …</w:t>
      </w:r>
    </w:p>
  </w:comment>
  <w:comment w:id="1026" w:author="Utku B. Demir" w:date="2022-02-11T10:20:00Z" w:initials="ubd">
    <w:p w14:paraId="3D031645" w14:textId="77777777" w:rsidR="00673656" w:rsidRDefault="00673656" w:rsidP="00673656">
      <w:r>
        <w:rPr>
          <w:rStyle w:val="CommentReference"/>
        </w:rPr>
        <w:annotationRef/>
      </w:r>
      <w:r>
        <w:rPr>
          <w:sz w:val="20"/>
          <w:szCs w:val="20"/>
        </w:rPr>
        <w:t>@all: Indicate the hypotheses with [H] ???</w:t>
      </w:r>
    </w:p>
  </w:comment>
  <w:comment w:id="1027" w:author="Katharina Koller" w:date="2022-02-25T09:40:00Z" w:initials="KK">
    <w:p w14:paraId="3A7A1DE6" w14:textId="77777777" w:rsidR="00673656" w:rsidRDefault="00673656" w:rsidP="00673656">
      <w:pPr>
        <w:pStyle w:val="CommentText"/>
      </w:pPr>
      <w:r>
        <w:rPr>
          <w:rStyle w:val="CommentReference"/>
        </w:rPr>
        <w:annotationRef/>
      </w:r>
      <w:r w:rsidRPr="00D953B0">
        <w:t>Why not</w:t>
      </w:r>
      <w:r>
        <w:t>. But then phrase it more hypothesis-like (more accurately). Dependence implies causality. But we have a correlational design, e.g. we cannot preclude that researchers choose a specific domain based on their si familiarity.</w:t>
      </w:r>
    </w:p>
    <w:p w14:paraId="79D9C94F" w14:textId="77777777" w:rsidR="00673656" w:rsidRDefault="00673656" w:rsidP="00673656">
      <w:pPr>
        <w:pStyle w:val="CommentText"/>
      </w:pPr>
      <w:r>
        <w:t xml:space="preserve">So I would rather say “ we expect differences in SI-familiarity between the scientific domains, such that </w:t>
      </w:r>
    </w:p>
    <w:p w14:paraId="330CC3DA" w14:textId="77777777" w:rsidR="00673656" w:rsidRPr="00D953B0" w:rsidRDefault="00673656" w:rsidP="00673656">
      <w:pPr>
        <w:pStyle w:val="CommentText"/>
      </w:pPr>
      <w:r>
        <w:t>researchers in … domains show higher familiarity and research in …. Domains show lower familiarity”</w:t>
      </w:r>
    </w:p>
  </w:comment>
  <w:comment w:id="1028" w:author="Katharina Koller" w:date="2022-02-25T09:42:00Z" w:initials="KK">
    <w:p w14:paraId="0BC24842" w14:textId="77777777" w:rsidR="00673656" w:rsidRPr="00FA00A6" w:rsidRDefault="00673656" w:rsidP="00673656">
      <w:pPr>
        <w:pStyle w:val="CommentText"/>
      </w:pPr>
      <w:r>
        <w:rPr>
          <w:rStyle w:val="CommentReference"/>
        </w:rPr>
        <w:annotationRef/>
      </w:r>
      <w:r w:rsidRPr="00FA00A6">
        <w:t>All research domains are sci</w:t>
      </w:r>
      <w:r>
        <w:t>entific; did you mean the natural sciences?</w:t>
      </w:r>
    </w:p>
  </w:comment>
  <w:comment w:id="1029" w:author="Katharina Koller" w:date="2022-02-25T09:53:00Z" w:initials="KK">
    <w:p w14:paraId="375AB916" w14:textId="77777777" w:rsidR="00673656" w:rsidRPr="00A73D7D" w:rsidRDefault="00673656" w:rsidP="00673656">
      <w:pPr>
        <w:pStyle w:val="CommentText"/>
      </w:pPr>
      <w:r>
        <w:rPr>
          <w:rStyle w:val="CommentReference"/>
        </w:rPr>
        <w:annotationRef/>
      </w:r>
      <w:r w:rsidRPr="00A73D7D">
        <w:t xml:space="preserve">Redundant </w:t>
      </w:r>
    </w:p>
  </w:comment>
  <w:comment w:id="1032" w:author="Stefanie" w:date="2022-02-26T22:41:00Z" w:initials="S">
    <w:p w14:paraId="2E7B41CE" w14:textId="77777777" w:rsidR="00673656" w:rsidRDefault="00673656" w:rsidP="00673656">
      <w:pPr>
        <w:pStyle w:val="CommentText"/>
      </w:pPr>
      <w:r>
        <w:rPr>
          <w:rStyle w:val="CommentReference"/>
        </w:rPr>
        <w:annotationRef/>
      </w:r>
      <w:r>
        <w:t>The charts look very nice</w:t>
      </w:r>
    </w:p>
  </w:comment>
  <w:comment w:id="1042" w:author="Katharina Koller" w:date="2022-02-25T09:54:00Z" w:initials="KK">
    <w:p w14:paraId="49985A3F" w14:textId="77777777" w:rsidR="00673656" w:rsidRPr="0013449F" w:rsidRDefault="00673656" w:rsidP="00673656">
      <w:pPr>
        <w:pStyle w:val="CommentText"/>
      </w:pPr>
      <w:r>
        <w:rPr>
          <w:rStyle w:val="CommentReference"/>
        </w:rPr>
        <w:annotationRef/>
      </w:r>
      <w:r w:rsidRPr="0013449F">
        <w:t xml:space="preserve">Would put that footnote in the main text, </w:t>
      </w:r>
      <w:r>
        <w:t>without post-hoc tests the hypothesis testing is not complete, so it’s important  enough for the main text. I would also report exact p values.</w:t>
      </w:r>
    </w:p>
  </w:comment>
  <w:comment w:id="1040" w:author="Katharina Koller" w:date="2022-02-25T09:56:00Z" w:initials="KK">
    <w:p w14:paraId="74CAF7A1" w14:textId="77777777" w:rsidR="00673656" w:rsidRPr="00626E9C" w:rsidRDefault="00673656" w:rsidP="00673656">
      <w:pPr>
        <w:pStyle w:val="CommentText"/>
      </w:pPr>
      <w:r>
        <w:rPr>
          <w:rStyle w:val="CommentReference"/>
        </w:rPr>
        <w:annotationRef/>
      </w:r>
      <w:r w:rsidRPr="00626E9C">
        <w:t>Or: only Soci</w:t>
      </w:r>
      <w:r>
        <w:t xml:space="preserve">al Sciences and Humanities differ significantly from Mathematics … and Biology and Medicine. </w:t>
      </w:r>
    </w:p>
  </w:comment>
  <w:comment w:id="1041" w:author="Katharina Koller" w:date="2022-02-25T10:19:00Z" w:initials="KK">
    <w:p w14:paraId="298AC60A" w14:textId="77777777" w:rsidR="00673656" w:rsidRPr="009245DC" w:rsidRDefault="00673656" w:rsidP="00673656">
      <w:pPr>
        <w:pStyle w:val="CommentText"/>
      </w:pPr>
      <w:r>
        <w:rPr>
          <w:rStyle w:val="CommentReference"/>
        </w:rPr>
        <w:annotationRef/>
      </w:r>
      <w:r w:rsidRPr="009245DC">
        <w:t>For all difference-related tests I would also re</w:t>
      </w:r>
      <w:r>
        <w:t>port effect sizes (so not only for correlations, but for all types of hypotheses tests)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BB44FF" w15:done="0"/>
  <w15:commentEx w15:paraId="6084F192" w15:done="0"/>
  <w15:commentEx w15:paraId="274214D8" w15:paraIdParent="6084F192" w15:done="0"/>
  <w15:commentEx w15:paraId="0A52E2FA" w15:done="0"/>
  <w15:commentEx w15:paraId="2D6EAA20" w15:paraIdParent="0A52E2FA" w15:done="0"/>
  <w15:commentEx w15:paraId="2C318616" w15:done="0"/>
  <w15:commentEx w15:paraId="116538E8" w15:paraIdParent="2C318616" w15:done="0"/>
  <w15:commentEx w15:paraId="28DA3982" w15:done="0"/>
  <w15:commentEx w15:paraId="56DCFBE7" w15:done="0"/>
  <w15:commentEx w15:paraId="77181C77" w15:done="0"/>
  <w15:commentEx w15:paraId="698088B0" w15:done="0"/>
  <w15:commentEx w15:paraId="2CD8A42F" w15:done="0"/>
  <w15:commentEx w15:paraId="1226F8CE" w15:paraIdParent="2CD8A42F" w15:done="0"/>
  <w15:commentEx w15:paraId="6A535CDA" w15:done="0"/>
  <w15:commentEx w15:paraId="053ACB0F" w15:done="0"/>
  <w15:commentEx w15:paraId="47B69E5D" w15:done="0"/>
  <w15:commentEx w15:paraId="732BB060" w15:done="0"/>
  <w15:commentEx w15:paraId="5DE3D54A" w15:done="0"/>
  <w15:commentEx w15:paraId="56AF8DB8" w15:done="0"/>
  <w15:commentEx w15:paraId="67FC15D5" w15:done="0"/>
  <w15:commentEx w15:paraId="020E704F" w15:paraIdParent="67FC15D5" w15:done="0"/>
  <w15:commentEx w15:paraId="3C698F1C" w15:done="0"/>
  <w15:commentEx w15:paraId="097FF3C8" w15:done="0"/>
  <w15:commentEx w15:paraId="264AE54A" w15:paraIdParent="097FF3C8" w15:done="0"/>
  <w15:commentEx w15:paraId="53DEDD1F" w15:done="0"/>
  <w15:commentEx w15:paraId="25CA729B" w15:done="0"/>
  <w15:commentEx w15:paraId="6C44BC66" w15:paraIdParent="25CA729B" w15:done="0"/>
  <w15:commentEx w15:paraId="71A53291" w15:done="0"/>
  <w15:commentEx w15:paraId="6991D49E" w15:done="0"/>
  <w15:commentEx w15:paraId="34B08AC6" w15:done="0"/>
  <w15:commentEx w15:paraId="76B8B84A" w15:done="1"/>
  <w15:commentEx w15:paraId="24C75C60" w15:done="0"/>
  <w15:commentEx w15:paraId="36760426" w15:done="0"/>
  <w15:commentEx w15:paraId="1D55C266" w15:paraIdParent="36760426" w15:done="0"/>
  <w15:commentEx w15:paraId="5E88A608" w15:paraIdParent="36760426" w15:done="0"/>
  <w15:commentEx w15:paraId="713FF118" w15:paraIdParent="36760426" w15:done="0"/>
  <w15:commentEx w15:paraId="61077F9C" w15:done="1"/>
  <w15:commentEx w15:paraId="248FBFE7" w15:done="0"/>
  <w15:commentEx w15:paraId="2819F6CA" w15:done="1"/>
  <w15:commentEx w15:paraId="2253F0D1" w15:done="0"/>
  <w15:commentEx w15:paraId="071D7535" w15:done="0"/>
  <w15:commentEx w15:paraId="5559884A" w15:done="0"/>
  <w15:commentEx w15:paraId="10263338" w15:done="0"/>
  <w15:commentEx w15:paraId="2098FC16" w15:done="0"/>
  <w15:commentEx w15:paraId="2487B154" w15:done="1"/>
  <w15:commentEx w15:paraId="5DDD60FE" w15:done="0"/>
  <w15:commentEx w15:paraId="230D80DF" w15:done="0"/>
  <w15:commentEx w15:paraId="2568747B" w15:done="0"/>
  <w15:commentEx w15:paraId="53FB936A" w15:paraIdParent="2568747B" w15:done="0"/>
  <w15:commentEx w15:paraId="7DEEC7CC" w15:done="0"/>
  <w15:commentEx w15:paraId="04AAB005" w15:done="0"/>
  <w15:commentEx w15:paraId="6CECF02B" w15:done="0"/>
  <w15:commentEx w15:paraId="5C634249" w15:done="1"/>
  <w15:commentEx w15:paraId="749B2C1B" w15:done="0"/>
  <w15:commentEx w15:paraId="0A14571E" w15:done="0"/>
  <w15:commentEx w15:paraId="602ACB66" w15:paraIdParent="0A14571E" w15:done="0"/>
  <w15:commentEx w15:paraId="637D8961" w15:done="1"/>
  <w15:commentEx w15:paraId="620C2B4D" w15:paraIdParent="637D8961" w15:done="1"/>
  <w15:commentEx w15:paraId="377BA49B" w15:done="0"/>
  <w15:commentEx w15:paraId="498725B1" w15:paraIdParent="377BA49B" w15:done="0"/>
  <w15:commentEx w15:paraId="07E60A62" w15:done="1"/>
  <w15:commentEx w15:paraId="1F290A2D" w15:done="0"/>
  <w15:commentEx w15:paraId="40A20BEE" w15:paraIdParent="1F290A2D" w15:done="0"/>
  <w15:commentEx w15:paraId="2E108EDE" w15:done="0"/>
  <w15:commentEx w15:paraId="04781926" w15:done="0"/>
  <w15:commentEx w15:paraId="0E696E25" w15:done="0"/>
  <w15:commentEx w15:paraId="706B8C27" w15:done="0"/>
  <w15:commentEx w15:paraId="5879747E" w15:paraIdParent="706B8C27" w15:done="0"/>
  <w15:commentEx w15:paraId="0F17ADB6" w15:done="0"/>
  <w15:commentEx w15:paraId="555C2AAB" w15:done="0"/>
  <w15:commentEx w15:paraId="18D21E3C" w15:done="1"/>
  <w15:commentEx w15:paraId="4FDEB192" w15:done="0"/>
  <w15:commentEx w15:paraId="5C3FA223" w15:paraIdParent="4FDEB192" w15:done="0"/>
  <w15:commentEx w15:paraId="0EE2BB96" w15:done="0"/>
  <w15:commentEx w15:paraId="07307129" w15:done="0"/>
  <w15:commentEx w15:paraId="5C743F82" w15:done="0"/>
  <w15:commentEx w15:paraId="54FBF0C3" w15:done="0"/>
  <w15:commentEx w15:paraId="46602ADE" w15:done="0"/>
  <w15:commentEx w15:paraId="2C5D8E6A" w15:done="0"/>
  <w15:commentEx w15:paraId="2D4F1CB6" w15:done="0"/>
  <w15:commentEx w15:paraId="126FCF30" w15:done="0"/>
  <w15:commentEx w15:paraId="1AF768EA" w15:done="0"/>
  <w15:commentEx w15:paraId="4F0D3075" w15:done="0"/>
  <w15:commentEx w15:paraId="0782F581" w15:done="0"/>
  <w15:commentEx w15:paraId="4808D723" w15:done="0"/>
  <w15:commentEx w15:paraId="11973B55" w15:done="0"/>
  <w15:commentEx w15:paraId="1632435E" w15:done="0"/>
  <w15:commentEx w15:paraId="214F24F9" w15:done="0"/>
  <w15:commentEx w15:paraId="73898E5F" w15:done="0"/>
  <w15:commentEx w15:paraId="744A244B" w15:done="0"/>
  <w15:commentEx w15:paraId="5B5F4828" w15:done="0"/>
  <w15:commentEx w15:paraId="1D5124A5" w15:done="0"/>
  <w15:commentEx w15:paraId="18EE3EE7" w15:done="0"/>
  <w15:commentEx w15:paraId="71600A8F" w15:done="0"/>
  <w15:commentEx w15:paraId="1C5D5BE9" w15:done="0"/>
  <w15:commentEx w15:paraId="0C81FC99" w15:done="0"/>
  <w15:commentEx w15:paraId="0DE9DD51" w15:done="0"/>
  <w15:commentEx w15:paraId="71C43BBE" w15:done="0"/>
  <w15:commentEx w15:paraId="1034D0C7" w15:done="0"/>
  <w15:commentEx w15:paraId="553A135F" w15:done="0"/>
  <w15:commentEx w15:paraId="3005FC61" w15:done="0"/>
  <w15:commentEx w15:paraId="70AFD90C" w15:done="0"/>
  <w15:commentEx w15:paraId="32F6E8BD" w15:done="0"/>
  <w15:commentEx w15:paraId="3D5601EC" w15:done="0"/>
  <w15:commentEx w15:paraId="252689F6" w15:done="0"/>
  <w15:commentEx w15:paraId="52876BB9" w15:done="0"/>
  <w15:commentEx w15:paraId="7E5AFCD4" w15:done="0"/>
  <w15:commentEx w15:paraId="303C6B61" w15:done="0"/>
  <w15:commentEx w15:paraId="7D202C84" w15:done="0"/>
  <w15:commentEx w15:paraId="3138B85A" w15:done="0"/>
  <w15:commentEx w15:paraId="4CB50359" w15:done="0"/>
  <w15:commentEx w15:paraId="6AD0F3C9" w15:done="0"/>
  <w15:commentEx w15:paraId="2BC49011" w15:paraIdParent="6AD0F3C9" w15:done="0"/>
  <w15:commentEx w15:paraId="6D255EA7" w15:done="0"/>
  <w15:commentEx w15:paraId="4DAD1797" w15:done="0"/>
  <w15:commentEx w15:paraId="412072C3" w15:paraIdParent="4DAD1797" w15:done="0"/>
  <w15:commentEx w15:paraId="046EDD7E" w15:done="0"/>
  <w15:commentEx w15:paraId="238AC774" w15:done="0"/>
  <w15:commentEx w15:paraId="2C33D1E3" w15:done="0"/>
  <w15:commentEx w15:paraId="5B07C442" w15:done="0"/>
  <w15:commentEx w15:paraId="6F29E065" w15:done="0"/>
  <w15:commentEx w15:paraId="54010D2A" w15:done="0"/>
  <w15:commentEx w15:paraId="376DB110" w15:done="0"/>
  <w15:commentEx w15:paraId="062E96B2" w15:done="0"/>
  <w15:commentEx w15:paraId="4457E303" w15:paraIdParent="062E96B2" w15:done="0"/>
  <w15:commentEx w15:paraId="0A761A5C" w15:paraIdParent="062E96B2" w15:done="0"/>
  <w15:commentEx w15:paraId="7AACB457" w15:done="0"/>
  <w15:commentEx w15:paraId="4E8F6E08" w15:done="0"/>
  <w15:commentEx w15:paraId="6F7D0FA1" w15:done="0"/>
  <w15:commentEx w15:paraId="3A63FBBA" w15:paraIdParent="6F7D0FA1" w15:done="0"/>
  <w15:commentEx w15:paraId="55E91252" w15:done="0"/>
  <w15:commentEx w15:paraId="315092B7" w15:done="0"/>
  <w15:commentEx w15:paraId="19EA8FF7" w15:done="0"/>
  <w15:commentEx w15:paraId="2BCD94D1" w15:done="0"/>
  <w15:commentEx w15:paraId="2E68538F" w15:done="0"/>
  <w15:commentEx w15:paraId="08D2DD30" w15:done="0"/>
  <w15:commentEx w15:paraId="1C7C23F3" w15:paraIdParent="08D2DD30" w15:done="0"/>
  <w15:commentEx w15:paraId="617BECE1" w15:paraIdParent="08D2DD30" w15:done="0"/>
  <w15:commentEx w15:paraId="0CBBB74E" w15:done="0"/>
  <w15:commentEx w15:paraId="1873EA21" w15:done="0"/>
  <w15:commentEx w15:paraId="31E9AFB5" w15:done="0"/>
  <w15:commentEx w15:paraId="6071EF4D" w15:done="1"/>
  <w15:commentEx w15:paraId="0DF65250" w15:done="0"/>
  <w15:commentEx w15:paraId="3DC08BC6" w15:done="0"/>
  <w15:commentEx w15:paraId="1EBEF410" w15:paraIdParent="3DC08BC6" w15:done="0"/>
  <w15:commentEx w15:paraId="1EA5C815" w15:done="0"/>
  <w15:commentEx w15:paraId="58F97EEE" w15:paraIdParent="1EA5C815" w15:done="0"/>
  <w15:commentEx w15:paraId="76875E3A" w15:done="1"/>
  <w15:commentEx w15:paraId="4236DB3E" w15:done="0"/>
  <w15:commentEx w15:paraId="4D85C33F" w15:paraIdParent="4236DB3E" w15:done="0"/>
  <w15:commentEx w15:paraId="1FA02D0B" w15:done="0"/>
  <w15:commentEx w15:paraId="5EECBAB6" w15:done="0"/>
  <w15:commentEx w15:paraId="3AC3CF67" w15:done="0"/>
  <w15:commentEx w15:paraId="6D36F103" w15:done="0"/>
  <w15:commentEx w15:paraId="04F882DB" w15:done="0"/>
  <w15:commentEx w15:paraId="4CC0B644" w15:paraIdParent="04F882DB" w15:done="0"/>
  <w15:commentEx w15:paraId="242BBD1F" w15:done="1"/>
  <w15:commentEx w15:paraId="3D031645" w15:done="0"/>
  <w15:commentEx w15:paraId="330CC3DA" w15:paraIdParent="3D031645" w15:done="0"/>
  <w15:commentEx w15:paraId="0BC24842" w15:done="0"/>
  <w15:commentEx w15:paraId="375AB916" w15:done="0"/>
  <w15:commentEx w15:paraId="2E7B41CE" w15:done="0"/>
  <w15:commentEx w15:paraId="49985A3F" w15:done="0"/>
  <w15:commentEx w15:paraId="74CAF7A1" w15:done="0"/>
  <w15:commentEx w15:paraId="298AC6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1623A" w16cex:dateUtc="2022-02-24T00:47:00Z"/>
  <w16cex:commentExtensible w16cex:durableId="25CB782B" w16cex:dateUtc="2022-02-26T21:26:00Z"/>
  <w16cex:commentExtensible w16cex:durableId="25CB789E" w16cex:dateUtc="2022-03-03T16:24:00Z"/>
  <w16cex:commentExtensible w16cex:durableId="25C15F4E" w16cex:dateUtc="2022-02-23T15:49:00Z"/>
  <w16cex:commentExtensible w16cex:durableId="25C313C7" w16cex:dateUtc="2022-02-25T07:37:00Z"/>
  <w16cex:commentExtensible w16cex:durableId="25CB782E" w16cex:dateUtc="2022-02-26T22:00:00Z"/>
  <w16cex:commentExtensible w16cex:durableId="25CB78C2" w16cex:dateUtc="2022-03-03T16:26:00Z"/>
  <w16cex:commentExtensible w16cex:durableId="25C0BA2E" w16cex:dateUtc="2022-02-23T12:50:00Z"/>
  <w16cex:commentExtensible w16cex:durableId="25C18753" w16cex:dateUtc="2022-02-24T03:25:00Z"/>
  <w16cex:commentExtensible w16cex:durableId="25CB7831" w16cex:dateUtc="2022-02-26T22:01:00Z"/>
  <w16cex:commentExtensible w16cex:durableId="25CB795B" w16cex:dateUtc="2022-03-03T16:28:00Z"/>
  <w16cex:commentExtensible w16cex:durableId="25C3160E" w16cex:dateUtc="2022-02-25T07:47:00Z"/>
  <w16cex:commentExtensible w16cex:durableId="25CB7979" w16cex:dateUtc="2022-03-03T16:29:00Z"/>
  <w16cex:commentExtensible w16cex:durableId="25C31648" w16cex:dateUtc="2022-02-25T07:48:00Z"/>
  <w16cex:commentExtensible w16cex:durableId="25C316E4" w16cex:dateUtc="2022-02-25T07:50:00Z"/>
  <w16cex:commentExtensible w16cex:durableId="25C31758" w16cex:dateUtc="2022-02-25T07:52:00Z"/>
  <w16cex:commentExtensible w16cex:durableId="25C3185B" w16cex:dateUtc="2022-02-25T07:56:00Z"/>
  <w16cex:commentExtensible w16cex:durableId="25C318FB" w16cex:dateUtc="2022-02-25T07:59:00Z"/>
  <w16cex:commentExtensible w16cex:durableId="25C318D4" w16cex:dateUtc="2022-02-25T07:59:00Z"/>
  <w16cex:commentExtensible w16cex:durableId="25C3195B" w16cex:dateUtc="2022-02-25T08:01:00Z"/>
  <w16cex:commentExtensible w16cex:durableId="25CB9362" w16cex:dateUtc="2022-03-03T18:20:00Z"/>
  <w16cex:commentExtensible w16cex:durableId="25CB9B89" w16cex:dateUtc="2022-03-03T18:54:00Z"/>
  <w16cex:commentExtensible w16cex:durableId="25CBB00E" w16cex:dateUtc="2022-03-03T20:22:00Z"/>
  <w16cex:commentExtensible w16cex:durableId="25CBB0E5" w16cex:dateUtc="2022-03-03T20:25:00Z"/>
  <w16cex:commentExtensible w16cex:durableId="25CBB795" w16cex:dateUtc="2022-03-03T20:54:00Z"/>
  <w16cex:commentExtensible w16cex:durableId="25CBEFD4" w16cex:dateUtc="2022-03-04T00:54:00Z"/>
  <w16cex:commentExtensible w16cex:durableId="25CBEFE8" w16cex:dateUtc="2022-03-04T00:54:00Z"/>
  <w16cex:commentExtensible w16cex:durableId="25CC30EB" w16cex:dateUtc="2022-03-04T05:31:00Z"/>
  <w16cex:commentExtensible w16cex:durableId="25CC30EA" w16cex:dateUtc="2022-02-26T21:38:00Z"/>
  <w16cex:commentExtensible w16cex:durableId="25C319AC" w16cex:dateUtc="2022-02-25T08:02:00Z"/>
  <w16cex:commentExtensible w16cex:durableId="25AFAA1C" w16cex:dateUtc="2022-02-10T12:13:00Z"/>
  <w16cex:commentExtensible w16cex:durableId="25CB783C" w16cex:dateUtc="2022-02-26T21:40:00Z"/>
  <w16cex:commentExtensible w16cex:durableId="25C319CB" w16cex:dateUtc="2022-02-25T08:03:00Z"/>
  <w16cex:commentExtensible w16cex:durableId="25C319ED" w16cex:dateUtc="2022-02-25T08:03:00Z"/>
  <w16cex:commentExtensible w16cex:durableId="25CBB856" w16cex:dateUtc="2022-03-03T20:57:00Z"/>
  <w16cex:commentExtensible w16cex:durableId="25CBB88A" w16cex:dateUtc="2022-03-03T20:58:00Z"/>
  <w16cex:commentExtensible w16cex:durableId="25C156CC" w16cex:dateUtc="2022-02-23T23:58:00Z"/>
  <w16cex:commentExtensible w16cex:durableId="25C31C34" w16cex:dateUtc="2022-02-25T08:13:00Z"/>
  <w16cex:commentExtensible w16cex:durableId="25C1527D" w16cex:dateUtc="2022-02-23T23:40:00Z"/>
  <w16cex:commentExtensible w16cex:durableId="25C31CAE" w16cex:dateUtc="2022-02-25T08:15:00Z"/>
  <w16cex:commentExtensible w16cex:durableId="25C19383" w16cex:dateUtc="2022-02-24T04:17:00Z"/>
  <w16cex:commentExtensible w16cex:durableId="25C31CCD" w16cex:dateUtc="2022-02-25T08:15:00Z"/>
  <w16cex:commentExtensible w16cex:durableId="25C0EFD9" w16cex:dateUtc="2022-02-23T16:39:00Z"/>
  <w16cex:commentExtensible w16cex:durableId="25C31CE2" w16cex:dateUtc="2022-02-25T08:16:00Z"/>
  <w16cex:commentExtensible w16cex:durableId="25AFAA0F" w16cex:dateUtc="2022-02-10T12:13:00Z"/>
  <w16cex:commentExtensible w16cex:durableId="25C31D97" w16cex:dateUtc="2022-02-25T08:19:00Z"/>
  <w16cex:commentExtensible w16cex:durableId="25CC0950" w16cex:dateUtc="2022-03-04T02:43:00Z"/>
  <w16cex:commentExtensible w16cex:durableId="25CC18CE" w16cex:dateUtc="2022-03-04T03:49:00Z"/>
  <w16cex:commentExtensible w16cex:durableId="25C3385D" w16cex:dateUtc="2022-02-25T10:13:00Z"/>
  <w16cex:commentExtensible w16cex:durableId="25C0FA61" w16cex:dateUtc="2022-02-23T17:24:00Z"/>
  <w16cex:commentExtensible w16cex:durableId="25C31DCD" w16cex:dateUtc="2022-02-25T08:20:00Z"/>
  <w16cex:commentExtensible w16cex:durableId="25C16A03" w16cex:dateUtc="2022-02-24T01:20:00Z"/>
  <w16cex:commentExtensible w16cex:durableId="25C31DEA" w16cex:dateUtc="2022-02-25T08:20:00Z"/>
  <w16cex:commentExtensible w16cex:durableId="25C31D6F" w16cex:dateUtc="2022-02-25T08:18:00Z"/>
  <w16cex:commentExtensible w16cex:durableId="25CBB932" w16cex:dateUtc="2022-03-03T21:01:00Z"/>
  <w16cex:commentExtensible w16cex:durableId="25C16ACC" w16cex:dateUtc="2022-02-24T01:24:00Z"/>
  <w16cex:commentExtensible w16cex:durableId="25C19657" w16cex:dateUtc="2022-02-24T04:29:00Z"/>
  <w16cex:commentExtensible w16cex:durableId="25C3388E" w16cex:dateUtc="2022-02-25T10:14:00Z"/>
  <w16cex:commentExtensible w16cex:durableId="25CBCC73" w16cex:dateUtc="2022-03-03T22:23:00Z"/>
  <w16cex:commentExtensible w16cex:durableId="25C16D99" w16cex:dateUtc="2022-02-24T01:36:00Z"/>
  <w16cex:commentExtensible w16cex:durableId="25C196EF" w16cex:dateUtc="2022-02-24T04:32:00Z"/>
  <w16cex:commentExtensible w16cex:durableId="25C32129" w16cex:dateUtc="2022-02-25T08:34:00Z"/>
  <w16cex:commentExtensible w16cex:durableId="25C32034" w16cex:dateUtc="2022-02-25T08:30:00Z"/>
  <w16cex:commentExtensible w16cex:durableId="25B051E8" w16cex:dateUtc="2022-02-11T00:09:00Z"/>
  <w16cex:commentExtensible w16cex:durableId="25B0B943" w16cex:dateUtc="2022-02-11T07:30:00Z"/>
  <w16cex:commentExtensible w16cex:durableId="25C31EF5" w16cex:dateUtc="2022-02-25T08:25:00Z"/>
  <w16cex:commentExtensible w16cex:durableId="25C338DB" w16cex:dateUtc="2022-02-25T10:15:00Z"/>
  <w16cex:commentExtensible w16cex:durableId="25CC30C2" w16cex:dateUtc="2022-03-04T05:31:00Z"/>
  <w16cex:commentExtensible w16cex:durableId="25CB785B" w16cex:dateUtc="2022-02-26T21:38:00Z"/>
  <w16cex:commentExtensible w16cex:durableId="25C16F1A" w16cex:dateUtc="2022-02-24T01:42:00Z"/>
  <w16cex:commentExtensible w16cex:durableId="25B0D323" w16cex:dateUtc="2022-02-11T09:20:00Z"/>
  <w16cex:commentExtensible w16cex:durableId="25C322A7" w16cex:dateUtc="2022-02-25T08:40:00Z"/>
  <w16cex:commentExtensible w16cex:durableId="25C32322" w16cex:dateUtc="2022-02-25T08:42:00Z"/>
  <w16cex:commentExtensible w16cex:durableId="25C3257D" w16cex:dateUtc="2022-02-25T08:53:00Z"/>
  <w16cex:commentExtensible w16cex:durableId="25CB7861" w16cex:dateUtc="2022-02-26T21:41:00Z"/>
  <w16cex:commentExtensible w16cex:durableId="25C325EA" w16cex:dateUtc="2022-02-25T08:54:00Z"/>
  <w16cex:commentExtensible w16cex:durableId="25C32638" w16cex:dateUtc="2022-02-25T08:56:00Z"/>
  <w16cex:commentExtensible w16cex:durableId="25C32BCC" w16cex:dateUtc="2022-02-25T09:19:00Z"/>
  <w16cex:commentExtensible w16cex:durableId="25B0E537" w16cex:dateUtc="2022-02-11T10:37:00Z"/>
  <w16cex:commentExtensible w16cex:durableId="25C3267F" w16cex:dateUtc="2022-02-25T08:57:00Z"/>
  <w16cex:commentExtensible w16cex:durableId="25CC306B" w16cex:dateUtc="2022-02-23T18:53:00Z"/>
  <w16cex:commentExtensible w16cex:durableId="25C10F29" w16cex:dateUtc="2022-02-23T18:53:00Z"/>
  <w16cex:commentExtensible w16cex:durableId="25C33993" w16cex:dateUtc="2022-02-25T10:18:00Z"/>
  <w16cex:commentExtensible w16cex:durableId="25C11767" w16cex:dateUtc="2022-02-23T19:28:00Z"/>
  <w16cex:commentExtensible w16cex:durableId="25CB786A" w16cex:dateUtc="2022-02-26T21:43:00Z"/>
  <w16cex:commentExtensible w16cex:durableId="25B0E9A1" w16cex:dateUtc="2022-02-11T10:56:00Z"/>
  <w16cex:commentExtensible w16cex:durableId="25B19E53" w16cex:dateUtc="2022-02-11T23:47:00Z"/>
  <w16cex:commentExtensible w16cex:durableId="25CC3C72" w16cex:dateUtc="2022-03-04T06:21:00Z"/>
  <w16cex:commentExtensible w16cex:durableId="25B0F59A" w16cex:dateUtc="2022-02-11T11:47:00Z"/>
  <w16cex:commentExtensible w16cex:durableId="25B179CA" w16cex:dateUtc="2022-02-11T21:11:00Z"/>
  <w16cex:commentExtensible w16cex:durableId="25C327DA" w16cex:dateUtc="2022-02-25T09:03:00Z"/>
  <w16cex:commentExtensible w16cex:durableId="25C33BBC" w16cex:dateUtc="2022-02-25T10:27:00Z"/>
  <w16cex:commentExtensible w16cex:durableId="25B1A3CE" w16cex:dateUtc="2022-02-12T00:11:00Z"/>
  <w16cex:commentExtensible w16cex:durableId="25C32813" w16cex:dateUtc="2022-02-25T09:04:00Z"/>
  <w16cex:commentExtensible w16cex:durableId="25B1A554" w16cex:dateUtc="2022-02-12T00:17:00Z"/>
  <w16cex:commentExtensible w16cex:durableId="25C3299C" w16cex:dateUtc="2022-02-25T09:10:00Z"/>
  <w16cex:commentExtensible w16cex:durableId="25B1BE07" w16cex:dateUtc="2022-02-12T02:03:00Z"/>
  <w16cex:commentExtensible w16cex:durableId="25C1BB92" w16cex:dateUtc="2022-02-24T07:08:00Z"/>
  <w16cex:commentExtensible w16cex:durableId="25B1C0A8" w16cex:dateUtc="2022-02-12T02:14:00Z"/>
  <w16cex:commentExtensible w16cex:durableId="25B1C6A3" w16cex:dateUtc="2022-02-12T02:39:00Z"/>
  <w16cex:commentExtensible w16cex:durableId="25B23426" w16cex:dateUtc="2022-02-12T10:27:00Z"/>
  <w16cex:commentExtensible w16cex:durableId="25C33D12" w16cex:dateUtc="2022-02-25T10:33:00Z"/>
  <w16cex:commentExtensible w16cex:durableId="25CB787B" w16cex:dateUtc="2022-02-26T21:48:00Z"/>
  <w16cex:commentExtensible w16cex:durableId="25B38C56" w16cex:dateUtc="2022-02-13T10:55:00Z"/>
  <w16cex:commentExtensible w16cex:durableId="25B38C66" w16cex:dateUtc="2022-02-13T10:55:00Z"/>
  <w16cex:commentExtensible w16cex:durableId="25CB787E" w16cex:dateUtc="2022-02-26T21:50:00Z"/>
  <w16cex:commentExtensible w16cex:durableId="25B38ECC" w16cex:dateUtc="2022-02-13T11:06:00Z"/>
  <w16cex:commentExtensible w16cex:durableId="25C32DF2" w16cex:dateUtc="2022-02-25T09:29:00Z"/>
  <w16cex:commentExtensible w16cex:durableId="25C33D94" w16cex:dateUtc="2022-02-25T10:35:00Z"/>
  <w16cex:commentExtensible w16cex:durableId="25C33DD8" w16cex:dateUtc="2022-02-25T10:36:00Z"/>
  <w16cex:commentExtensible w16cex:durableId="25B4149A" w16cex:dateUtc="2022-02-13T20:36:00Z"/>
  <w16cex:commentExtensible w16cex:durableId="25C3309E" w16cex:dateUtc="2022-02-25T09:40:00Z"/>
  <w16cex:commentExtensible w16cex:durableId="25B41530" w16cex:dateUtc="2022-02-13T20:39:00Z"/>
  <w16cex:commentExtensible w16cex:durableId="25B4268C" w16cex:dateUtc="2022-02-13T21:53:00Z"/>
  <w16cex:commentExtensible w16cex:durableId="25C33095" w16cex:dateUtc="2022-02-25T09:40:00Z"/>
  <w16cex:commentExtensible w16cex:durableId="25B43278" w16cex:dateUtc="2022-02-13T22:44:00Z"/>
  <w16cex:commentExtensible w16cex:durableId="25C33113" w16cex:dateUtc="2022-02-25T09:42:00Z"/>
  <w16cex:commentExtensible w16cex:durableId="25B43289" w16cex:dateUtc="2022-02-13T22:44:00Z"/>
  <w16cex:commentExtensible w16cex:durableId="25B45980" w16cex:dateUtc="2022-02-14T01:30:00Z"/>
  <w16cex:commentExtensible w16cex:durableId="25C3315E" w16cex:dateUtc="2022-02-25T09:43:00Z"/>
  <w16cex:commentExtensible w16cex:durableId="25B47105" w16cex:dateUtc="2022-02-14T03:11:00Z"/>
  <w16cex:commentExtensible w16cex:durableId="25B4711D" w16cex:dateUtc="2022-02-14T03:11:00Z"/>
  <w16cex:commentExtensible w16cex:durableId="25B47A8E" w16cex:dateUtc="2022-02-14T03:51:00Z"/>
  <w16cex:commentExtensible w16cex:durableId="25B47BD9" w16cex:dateUtc="2022-02-14T03:57:00Z"/>
  <w16cex:commentExtensible w16cex:durableId="25C3322B" w16cex:dateUtc="2022-02-25T09:47:00Z"/>
  <w16cex:commentExtensible w16cex:durableId="25B47C25" w16cex:dateUtc="2022-02-14T03:58:00Z"/>
  <w16cex:commentExtensible w16cex:durableId="25B486BC" w16cex:dateUtc="2022-02-14T04:43:00Z"/>
  <w16cex:commentExtensible w16cex:durableId="25B48B8F" w16cex:dateUtc="2022-02-14T05:04:00Z"/>
  <w16cex:commentExtensible w16cex:durableId="25C3335D" w16cex:dateUtc="2022-02-25T09:52:00Z"/>
  <w16cex:commentExtensible w16cex:durableId="25C33F84" w16cex:dateUtc="2022-02-25T10:44:00Z"/>
  <w16cex:commentExtensible w16cex:durableId="25C334C2" w16cex:dateUtc="2022-02-25T09:58:00Z"/>
  <w16cex:commentExtensible w16cex:durableId="25C33FE9" w16cex:dateUtc="2022-02-25T10:45:00Z"/>
  <w16cex:commentExtensible w16cex:durableId="25C1BBFD" w16cex:dateUtc="2022-02-24T07:10:00Z"/>
  <w16cex:commentExtensible w16cex:durableId="25C34009" w16cex:dateUtc="2022-02-25T10:46:00Z"/>
  <w16cex:commentExtensible w16cex:durableId="25B4A5A4" w16cex:dateUtc="2022-02-14T06:55:00Z"/>
  <w16cex:commentExtensible w16cex:durableId="25C1BC47" w16cex:dateUtc="2022-02-24T07:11:00Z"/>
  <w16cex:commentExtensible w16cex:durableId="25C1BC71" w16cex:dateUtc="2022-02-24T07:12:00Z"/>
  <w16cex:commentExtensible w16cex:durableId="25CC1257" w16cex:dateUtc="2022-02-25T10:13:00Z"/>
  <w16cex:commentExtensible w16cex:durableId="25CC1256" w16cex:dateUtc="2022-02-23T17:24:00Z"/>
  <w16cex:commentExtensible w16cex:durableId="25CC1255" w16cex:dateUtc="2022-02-25T08:20:00Z"/>
  <w16cex:commentExtensible w16cex:durableId="25CC1254" w16cex:dateUtc="2022-02-24T01:20:00Z"/>
  <w16cex:commentExtensible w16cex:durableId="25CC1253" w16cex:dateUtc="2022-02-25T08:20:00Z"/>
  <w16cex:commentExtensible w16cex:durableId="25CC1252" w16cex:dateUtc="2022-02-25T08:18:00Z"/>
  <w16cex:commentExtensible w16cex:durableId="25CC1251" w16cex:dateUtc="2022-03-03T21:01:00Z"/>
  <w16cex:commentExtensible w16cex:durableId="25CC1250" w16cex:dateUtc="2022-02-25T10:14:00Z"/>
  <w16cex:commentExtensible w16cex:durableId="25CC124F" w16cex:dateUtc="2022-03-03T22:23:00Z"/>
  <w16cex:commentExtensible w16cex:durableId="25CC124E" w16cex:dateUtc="2022-02-24T01:36:00Z"/>
  <w16cex:commentExtensible w16cex:durableId="25CC124D" w16cex:dateUtc="2022-02-24T04:32:00Z"/>
  <w16cex:commentExtensible w16cex:durableId="25CC124C" w16cex:dateUtc="2022-02-25T08:34:00Z"/>
  <w16cex:commentExtensible w16cex:durableId="25CC124B" w16cex:dateUtc="2022-02-25T08:30:00Z"/>
  <w16cex:commentExtensible w16cex:durableId="25CC124A" w16cex:dateUtc="2022-02-11T00:09:00Z"/>
  <w16cex:commentExtensible w16cex:durableId="25CC1249" w16cex:dateUtc="2022-02-11T07:30:00Z"/>
  <w16cex:commentExtensible w16cex:durableId="25CC1E54" w16cex:dateUtc="2022-03-04T04:12:00Z"/>
  <w16cex:commentExtensible w16cex:durableId="25CC1248" w16cex:dateUtc="2022-02-25T08:25:00Z"/>
  <w16cex:commentExtensible w16cex:durableId="25CC1247" w16cex:dateUtc="2022-02-25T10:15:00Z"/>
  <w16cex:commentExtensible w16cex:durableId="25CC2F2F" w16cex:dateUtc="2022-02-24T01:42:00Z"/>
  <w16cex:commentExtensible w16cex:durableId="25CC2F2E" w16cex:dateUtc="2022-02-11T09:20:00Z"/>
  <w16cex:commentExtensible w16cex:durableId="25CC2F2D" w16cex:dateUtc="2022-02-25T08:40:00Z"/>
  <w16cex:commentExtensible w16cex:durableId="25CC2F2C" w16cex:dateUtc="2022-02-25T08:42:00Z"/>
  <w16cex:commentExtensible w16cex:durableId="25CC2F2B" w16cex:dateUtc="2022-02-25T08:53:00Z"/>
  <w16cex:commentExtensible w16cex:durableId="25CC2F2A" w16cex:dateUtc="2022-02-26T21:41:00Z"/>
  <w16cex:commentExtensible w16cex:durableId="25CC2F29" w16cex:dateUtc="2022-02-25T08:54:00Z"/>
  <w16cex:commentExtensible w16cex:durableId="25CC2F28" w16cex:dateUtc="2022-02-25T08:56:00Z"/>
  <w16cex:commentExtensible w16cex:durableId="25CC2F27" w16cex:dateUtc="2022-02-25T0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BB44FF" w16cid:durableId="25C1623A"/>
  <w16cid:commentId w16cid:paraId="6084F192" w16cid:durableId="25CB782B"/>
  <w16cid:commentId w16cid:paraId="274214D8" w16cid:durableId="25CB789E"/>
  <w16cid:commentId w16cid:paraId="0A52E2FA" w16cid:durableId="25C15F4E"/>
  <w16cid:commentId w16cid:paraId="2D6EAA20" w16cid:durableId="25C313C7"/>
  <w16cid:commentId w16cid:paraId="2C318616" w16cid:durableId="25CB782E"/>
  <w16cid:commentId w16cid:paraId="116538E8" w16cid:durableId="25CB78C2"/>
  <w16cid:commentId w16cid:paraId="28DA3982" w16cid:durableId="25C0BA2E"/>
  <w16cid:commentId w16cid:paraId="56DCFBE7" w16cid:durableId="25C18753"/>
  <w16cid:commentId w16cid:paraId="77181C77" w16cid:durableId="25CB7831"/>
  <w16cid:commentId w16cid:paraId="698088B0" w16cid:durableId="25CB795B"/>
  <w16cid:commentId w16cid:paraId="2CD8A42F" w16cid:durableId="25C3160E"/>
  <w16cid:commentId w16cid:paraId="1226F8CE" w16cid:durableId="25CB7979"/>
  <w16cid:commentId w16cid:paraId="6A535CDA" w16cid:durableId="25C31648"/>
  <w16cid:commentId w16cid:paraId="053ACB0F" w16cid:durableId="25C316E4"/>
  <w16cid:commentId w16cid:paraId="47B69E5D" w16cid:durableId="25C31758"/>
  <w16cid:commentId w16cid:paraId="732BB060" w16cid:durableId="25C3185B"/>
  <w16cid:commentId w16cid:paraId="5DE3D54A" w16cid:durableId="25C318FB"/>
  <w16cid:commentId w16cid:paraId="56AF8DB8" w16cid:durableId="25C318D4"/>
  <w16cid:commentId w16cid:paraId="67FC15D5" w16cid:durableId="25C3195B"/>
  <w16cid:commentId w16cid:paraId="020E704F" w16cid:durableId="25CB9362"/>
  <w16cid:commentId w16cid:paraId="3C698F1C" w16cid:durableId="25CB9B89"/>
  <w16cid:commentId w16cid:paraId="097FF3C8" w16cid:durableId="25CBB00E"/>
  <w16cid:commentId w16cid:paraId="264AE54A" w16cid:durableId="25CBB0E5"/>
  <w16cid:commentId w16cid:paraId="53DEDD1F" w16cid:durableId="25CBB795"/>
  <w16cid:commentId w16cid:paraId="25CA729B" w16cid:durableId="25CBEFD4"/>
  <w16cid:commentId w16cid:paraId="6C44BC66" w16cid:durableId="25CBEFE8"/>
  <w16cid:commentId w16cid:paraId="71A53291" w16cid:durableId="25CC30EB"/>
  <w16cid:commentId w16cid:paraId="6991D49E" w16cid:durableId="25CC30EA"/>
  <w16cid:commentId w16cid:paraId="34B08AC6" w16cid:durableId="25C319AC"/>
  <w16cid:commentId w16cid:paraId="76B8B84A" w16cid:durableId="25AFAA1C"/>
  <w16cid:commentId w16cid:paraId="24C75C60" w16cid:durableId="25CB783C"/>
  <w16cid:commentId w16cid:paraId="36760426" w16cid:durableId="25C319CB"/>
  <w16cid:commentId w16cid:paraId="1D55C266" w16cid:durableId="25C319ED"/>
  <w16cid:commentId w16cid:paraId="5E88A608" w16cid:durableId="25CBB856"/>
  <w16cid:commentId w16cid:paraId="713FF118" w16cid:durableId="25CBB88A"/>
  <w16cid:commentId w16cid:paraId="61077F9C" w16cid:durableId="25C156CC"/>
  <w16cid:commentId w16cid:paraId="248FBFE7" w16cid:durableId="25C31C34"/>
  <w16cid:commentId w16cid:paraId="2819F6CA" w16cid:durableId="25C1527D"/>
  <w16cid:commentId w16cid:paraId="2253F0D1" w16cid:durableId="25C31CAE"/>
  <w16cid:commentId w16cid:paraId="071D7535" w16cid:durableId="25C19383"/>
  <w16cid:commentId w16cid:paraId="5559884A" w16cid:durableId="25C31CCD"/>
  <w16cid:commentId w16cid:paraId="10263338" w16cid:durableId="25C0EFD9"/>
  <w16cid:commentId w16cid:paraId="2098FC16" w16cid:durableId="25C31CE2"/>
  <w16cid:commentId w16cid:paraId="2487B154" w16cid:durableId="25AFAA0F"/>
  <w16cid:commentId w16cid:paraId="5DDD60FE" w16cid:durableId="25C31D97"/>
  <w16cid:commentId w16cid:paraId="230D80DF" w16cid:durableId="25CC0950"/>
  <w16cid:commentId w16cid:paraId="53FB936A" w16cid:durableId="25CC18CE"/>
  <w16cid:commentId w16cid:paraId="7DEEC7CC" w16cid:durableId="25C3385D"/>
  <w16cid:commentId w16cid:paraId="04AAB005" w16cid:durableId="25C0FA61"/>
  <w16cid:commentId w16cid:paraId="6CECF02B" w16cid:durableId="25C31DCD"/>
  <w16cid:commentId w16cid:paraId="5C634249" w16cid:durableId="25C16A03"/>
  <w16cid:commentId w16cid:paraId="749B2C1B" w16cid:durableId="25C31DEA"/>
  <w16cid:commentId w16cid:paraId="0A14571E" w16cid:durableId="25C31D6F"/>
  <w16cid:commentId w16cid:paraId="602ACB66" w16cid:durableId="25CBB932"/>
  <w16cid:commentId w16cid:paraId="637D8961" w16cid:durableId="25C16ACC"/>
  <w16cid:commentId w16cid:paraId="620C2B4D" w16cid:durableId="25C19657"/>
  <w16cid:commentId w16cid:paraId="377BA49B" w16cid:durableId="25C3388E"/>
  <w16cid:commentId w16cid:paraId="498725B1" w16cid:durableId="25CBCC73"/>
  <w16cid:commentId w16cid:paraId="07E60A62" w16cid:durableId="25C16D99"/>
  <w16cid:commentId w16cid:paraId="1F290A2D" w16cid:durableId="25C196EF"/>
  <w16cid:commentId w16cid:paraId="40A20BEE" w16cid:durableId="25C32129"/>
  <w16cid:commentId w16cid:paraId="2E108EDE" w16cid:durableId="25C32034"/>
  <w16cid:commentId w16cid:paraId="04781926" w16cid:durableId="25B051E8"/>
  <w16cid:commentId w16cid:paraId="0E696E25" w16cid:durableId="25B0B943"/>
  <w16cid:commentId w16cid:paraId="706B8C27" w16cid:durableId="25C31EF5"/>
  <w16cid:commentId w16cid:paraId="5879747E" w16cid:durableId="25C338DB"/>
  <w16cid:commentId w16cid:paraId="0F17ADB6" w16cid:durableId="25CC30C2"/>
  <w16cid:commentId w16cid:paraId="555C2AAB" w16cid:durableId="25CB785B"/>
  <w16cid:commentId w16cid:paraId="18D21E3C" w16cid:durableId="25C16F1A"/>
  <w16cid:commentId w16cid:paraId="4FDEB192" w16cid:durableId="25B0D323"/>
  <w16cid:commentId w16cid:paraId="5C3FA223" w16cid:durableId="25C322A7"/>
  <w16cid:commentId w16cid:paraId="0EE2BB96" w16cid:durableId="25C32322"/>
  <w16cid:commentId w16cid:paraId="07307129" w16cid:durableId="25C3257D"/>
  <w16cid:commentId w16cid:paraId="5C743F82" w16cid:durableId="25CB7861"/>
  <w16cid:commentId w16cid:paraId="54FBF0C3" w16cid:durableId="25C325EA"/>
  <w16cid:commentId w16cid:paraId="46602ADE" w16cid:durableId="25C32638"/>
  <w16cid:commentId w16cid:paraId="2C5D8E6A" w16cid:durableId="25C32BCC"/>
  <w16cid:commentId w16cid:paraId="2D4F1CB6" w16cid:durableId="25B0E537"/>
  <w16cid:commentId w16cid:paraId="126FCF30" w16cid:durableId="25C3267F"/>
  <w16cid:commentId w16cid:paraId="1AF768EA" w16cid:durableId="25CC306B"/>
  <w16cid:commentId w16cid:paraId="4F0D3075" w16cid:durableId="25C10F29"/>
  <w16cid:commentId w16cid:paraId="0782F581" w16cid:durableId="25C33993"/>
  <w16cid:commentId w16cid:paraId="4808D723" w16cid:durableId="25C11767"/>
  <w16cid:commentId w16cid:paraId="11973B55" w16cid:durableId="25CB786A"/>
  <w16cid:commentId w16cid:paraId="1632435E" w16cid:durableId="25B0E9A1"/>
  <w16cid:commentId w16cid:paraId="214F24F9" w16cid:durableId="25B19E53"/>
  <w16cid:commentId w16cid:paraId="73898E5F" w16cid:durableId="25CC3C72"/>
  <w16cid:commentId w16cid:paraId="744A244B" w16cid:durableId="25B0F59A"/>
  <w16cid:commentId w16cid:paraId="5B5F4828" w16cid:durableId="25B179CA"/>
  <w16cid:commentId w16cid:paraId="1D5124A5" w16cid:durableId="25C327DA"/>
  <w16cid:commentId w16cid:paraId="18EE3EE7" w16cid:durableId="25C33BBC"/>
  <w16cid:commentId w16cid:paraId="71600A8F" w16cid:durableId="25B1A3CE"/>
  <w16cid:commentId w16cid:paraId="1C5D5BE9" w16cid:durableId="25C32813"/>
  <w16cid:commentId w16cid:paraId="0C81FC99" w16cid:durableId="25B1A554"/>
  <w16cid:commentId w16cid:paraId="0DE9DD51" w16cid:durableId="25C3299C"/>
  <w16cid:commentId w16cid:paraId="71C43BBE" w16cid:durableId="25B1BE07"/>
  <w16cid:commentId w16cid:paraId="1034D0C7" w16cid:durableId="25C1BB92"/>
  <w16cid:commentId w16cid:paraId="553A135F" w16cid:durableId="25B1C0A8"/>
  <w16cid:commentId w16cid:paraId="3005FC61" w16cid:durableId="25B1C6A3"/>
  <w16cid:commentId w16cid:paraId="70AFD90C" w16cid:durableId="25B23426"/>
  <w16cid:commentId w16cid:paraId="32F6E8BD" w16cid:durableId="25C33D12"/>
  <w16cid:commentId w16cid:paraId="3D5601EC" w16cid:durableId="25CB787B"/>
  <w16cid:commentId w16cid:paraId="252689F6" w16cid:durableId="25B38C56"/>
  <w16cid:commentId w16cid:paraId="52876BB9" w16cid:durableId="25B38C66"/>
  <w16cid:commentId w16cid:paraId="7E5AFCD4" w16cid:durableId="25CB787E"/>
  <w16cid:commentId w16cid:paraId="303C6B61" w16cid:durableId="25B38ECC"/>
  <w16cid:commentId w16cid:paraId="7D202C84" w16cid:durableId="25C32DF2"/>
  <w16cid:commentId w16cid:paraId="3138B85A" w16cid:durableId="25C33D94"/>
  <w16cid:commentId w16cid:paraId="4CB50359" w16cid:durableId="25C33DD8"/>
  <w16cid:commentId w16cid:paraId="6AD0F3C9" w16cid:durableId="25B4149A"/>
  <w16cid:commentId w16cid:paraId="2BC49011" w16cid:durableId="25C3309E"/>
  <w16cid:commentId w16cid:paraId="6D255EA7" w16cid:durableId="25B41530"/>
  <w16cid:commentId w16cid:paraId="4DAD1797" w16cid:durableId="25B4268C"/>
  <w16cid:commentId w16cid:paraId="412072C3" w16cid:durableId="25C33095"/>
  <w16cid:commentId w16cid:paraId="046EDD7E" w16cid:durableId="25B43278"/>
  <w16cid:commentId w16cid:paraId="238AC774" w16cid:durableId="25C33113"/>
  <w16cid:commentId w16cid:paraId="2C33D1E3" w16cid:durableId="25B43289"/>
  <w16cid:commentId w16cid:paraId="5B07C442" w16cid:durableId="25B45980"/>
  <w16cid:commentId w16cid:paraId="6F29E065" w16cid:durableId="25C3315E"/>
  <w16cid:commentId w16cid:paraId="54010D2A" w16cid:durableId="25B47105"/>
  <w16cid:commentId w16cid:paraId="376DB110" w16cid:durableId="25B4711D"/>
  <w16cid:commentId w16cid:paraId="062E96B2" w16cid:durableId="25B47A8E"/>
  <w16cid:commentId w16cid:paraId="4457E303" w16cid:durableId="25B47BD9"/>
  <w16cid:commentId w16cid:paraId="0A761A5C" w16cid:durableId="25C3322B"/>
  <w16cid:commentId w16cid:paraId="7AACB457" w16cid:durableId="25B47C25"/>
  <w16cid:commentId w16cid:paraId="4E8F6E08" w16cid:durableId="25B486BC"/>
  <w16cid:commentId w16cid:paraId="6F7D0FA1" w16cid:durableId="25B48B8F"/>
  <w16cid:commentId w16cid:paraId="3A63FBBA" w16cid:durableId="25C3335D"/>
  <w16cid:commentId w16cid:paraId="55E91252" w16cid:durableId="25C33F84"/>
  <w16cid:commentId w16cid:paraId="315092B7" w16cid:durableId="25C334C2"/>
  <w16cid:commentId w16cid:paraId="19EA8FF7" w16cid:durableId="25C33FE9"/>
  <w16cid:commentId w16cid:paraId="2BCD94D1" w16cid:durableId="25C1BBFD"/>
  <w16cid:commentId w16cid:paraId="2E68538F" w16cid:durableId="25C34009"/>
  <w16cid:commentId w16cid:paraId="08D2DD30" w16cid:durableId="25B4A5A4"/>
  <w16cid:commentId w16cid:paraId="1C7C23F3" w16cid:durableId="25C1BC47"/>
  <w16cid:commentId w16cid:paraId="617BECE1" w16cid:durableId="25C1BC71"/>
  <w16cid:commentId w16cid:paraId="0CBBB74E" w16cid:durableId="25CC1257"/>
  <w16cid:commentId w16cid:paraId="1873EA21" w16cid:durableId="25CC1256"/>
  <w16cid:commentId w16cid:paraId="31E9AFB5" w16cid:durableId="25CC1255"/>
  <w16cid:commentId w16cid:paraId="6071EF4D" w16cid:durableId="25CC1254"/>
  <w16cid:commentId w16cid:paraId="0DF65250" w16cid:durableId="25CC1253"/>
  <w16cid:commentId w16cid:paraId="3DC08BC6" w16cid:durableId="25CC1252"/>
  <w16cid:commentId w16cid:paraId="1EBEF410" w16cid:durableId="25CC1251"/>
  <w16cid:commentId w16cid:paraId="1EA5C815" w16cid:durableId="25CC1250"/>
  <w16cid:commentId w16cid:paraId="58F97EEE" w16cid:durableId="25CC124F"/>
  <w16cid:commentId w16cid:paraId="76875E3A" w16cid:durableId="25CC124E"/>
  <w16cid:commentId w16cid:paraId="4236DB3E" w16cid:durableId="25CC124D"/>
  <w16cid:commentId w16cid:paraId="4D85C33F" w16cid:durableId="25CC124C"/>
  <w16cid:commentId w16cid:paraId="1FA02D0B" w16cid:durableId="25CC124B"/>
  <w16cid:commentId w16cid:paraId="5EECBAB6" w16cid:durableId="25CC124A"/>
  <w16cid:commentId w16cid:paraId="3AC3CF67" w16cid:durableId="25CC1249"/>
  <w16cid:commentId w16cid:paraId="6D36F103" w16cid:durableId="25CC1E54"/>
  <w16cid:commentId w16cid:paraId="04F882DB" w16cid:durableId="25CC1248"/>
  <w16cid:commentId w16cid:paraId="4CC0B644" w16cid:durableId="25CC1247"/>
  <w16cid:commentId w16cid:paraId="242BBD1F" w16cid:durableId="25CC2F2F"/>
  <w16cid:commentId w16cid:paraId="3D031645" w16cid:durableId="25CC2F2E"/>
  <w16cid:commentId w16cid:paraId="330CC3DA" w16cid:durableId="25CC2F2D"/>
  <w16cid:commentId w16cid:paraId="0BC24842" w16cid:durableId="25CC2F2C"/>
  <w16cid:commentId w16cid:paraId="375AB916" w16cid:durableId="25CC2F2B"/>
  <w16cid:commentId w16cid:paraId="2E7B41CE" w16cid:durableId="25CC2F2A"/>
  <w16cid:commentId w16cid:paraId="49985A3F" w16cid:durableId="25CC2F29"/>
  <w16cid:commentId w16cid:paraId="74CAF7A1" w16cid:durableId="25CC2F28"/>
  <w16cid:commentId w16cid:paraId="298AC60A" w16cid:durableId="25CC2F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9EE22" w14:textId="77777777" w:rsidR="00D2761F" w:rsidRDefault="00D2761F" w:rsidP="00976ECE">
      <w:r>
        <w:separator/>
      </w:r>
    </w:p>
  </w:endnote>
  <w:endnote w:type="continuationSeparator" w:id="0">
    <w:p w14:paraId="63E2A6DE" w14:textId="77777777" w:rsidR="00D2761F" w:rsidRDefault="00D2761F" w:rsidP="00976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9DE15" w14:textId="77777777" w:rsidR="00D2761F" w:rsidRDefault="00D2761F" w:rsidP="00976ECE">
      <w:r>
        <w:separator/>
      </w:r>
    </w:p>
  </w:footnote>
  <w:footnote w:type="continuationSeparator" w:id="0">
    <w:p w14:paraId="12B1C6A9" w14:textId="77777777" w:rsidR="00D2761F" w:rsidRDefault="00D2761F" w:rsidP="00976ECE">
      <w:r>
        <w:continuationSeparator/>
      </w:r>
    </w:p>
  </w:footnote>
  <w:footnote w:id="1">
    <w:p w14:paraId="6A3B5824" w14:textId="77777777" w:rsidR="001F0082" w:rsidRDefault="001F0082" w:rsidP="00976ECE">
      <w:pPr>
        <w:pStyle w:val="FootnoteText"/>
      </w:pPr>
      <w:r>
        <w:rPr>
          <w:rStyle w:val="FootnoteReference"/>
        </w:rPr>
        <w:footnoteRef/>
      </w:r>
      <w:r>
        <w:t xml:space="preserve"> </w:t>
      </w:r>
      <w:r w:rsidRPr="003C72E9">
        <w:t xml:space="preserve">The </w:t>
      </w:r>
      <w:r>
        <w:t xml:space="preserve">term scientific domain is used to refer to the overarching categories of scientific disciplines. SNSF documents already include a specific classification system which we have followed throughout the analysis process, we have also tried to stay consistent with colors associated with each scientific domain on different </w:t>
      </w:r>
      <w:r w:rsidRPr="006B4237">
        <w:rPr>
          <w:lang w:val="en-GB"/>
        </w:rPr>
        <w:t>visualisations</w:t>
      </w:r>
      <w:r>
        <w:t>. Those categories are as follows:</w:t>
      </w:r>
    </w:p>
    <w:p w14:paraId="01B14635" w14:textId="77777777" w:rsidR="001F0082" w:rsidRDefault="001F0082" w:rsidP="00976ECE">
      <w:pPr>
        <w:pStyle w:val="FootnoteText"/>
        <w:numPr>
          <w:ilvl w:val="0"/>
          <w:numId w:val="5"/>
        </w:numPr>
      </w:pPr>
      <w:r>
        <w:t>Biology and Medicine</w:t>
      </w:r>
    </w:p>
    <w:p w14:paraId="08DF0CAA" w14:textId="77777777" w:rsidR="001F0082" w:rsidRDefault="001F0082" w:rsidP="00976ECE">
      <w:pPr>
        <w:pStyle w:val="FootnoteText"/>
        <w:numPr>
          <w:ilvl w:val="0"/>
          <w:numId w:val="5"/>
        </w:numPr>
      </w:pPr>
      <w:r>
        <w:t>Mathematics, Natural –, and Engineering Sciences</w:t>
      </w:r>
    </w:p>
    <w:p w14:paraId="6FF58C15" w14:textId="77777777" w:rsidR="001F0082" w:rsidRPr="003C72E9" w:rsidRDefault="001F0082" w:rsidP="00976ECE">
      <w:pPr>
        <w:pStyle w:val="FootnoteText"/>
        <w:numPr>
          <w:ilvl w:val="0"/>
          <w:numId w:val="5"/>
        </w:numPr>
      </w:pPr>
      <w:r>
        <w:t xml:space="preserve">Social Sciences and Humanities </w:t>
      </w:r>
    </w:p>
  </w:footnote>
  <w:footnote w:id="2">
    <w:p w14:paraId="3A0BE68C" w14:textId="4DD9AC75" w:rsidR="001F0082" w:rsidRPr="008B297F" w:rsidRDefault="001F0082" w:rsidP="00976ECE">
      <w:pPr>
        <w:pStyle w:val="FootnoteText"/>
      </w:pPr>
      <w:r>
        <w:rPr>
          <w:rStyle w:val="FootnoteReference"/>
        </w:rPr>
        <w:footnoteRef/>
      </w:r>
      <w:r>
        <w:t xml:space="preserve"> </w:t>
      </w:r>
      <w:r w:rsidRPr="008839C0">
        <w:t>Literature on this topic goes as far as stating that transdisciplinary aspects are central (and necessary) to SI-related research</w:t>
      </w:r>
      <w:r w:rsidRPr="008B297F">
        <w:t xml:space="preserve">. For a detailed discussion about the topic </w:t>
      </w:r>
      <w:r>
        <w:t>s</w:t>
      </w:r>
      <w:r w:rsidRPr="008B297F">
        <w:t xml:space="preserve">ee </w:t>
      </w:r>
      <w:r>
        <w:fldChar w:fldCharType="begin"/>
      </w:r>
      <w:r w:rsidR="00124231">
        <w:instrText xml:space="preserve"> ADDIN ZOTERO_ITEM CSL_CITATION {"citationID":"UjRcXiVc","properties":{"formattedCitation":"(Moulaert et al., 2013)","plainCitation":"(Moulaert et al., 2013)","noteIndex":2},"citationItems":[{"id":5917,"uris":["http://zotero.org/groups/551660/items/KFDE6DD8"],"uri":["http://zotero.org/groups/551660/items/KFDE6DD8"],"itemData":{"id":5917,"type":"book","ISBN":"978-1-84980-999-3","language":"en","note":"DOI: 10.4337/9781849809993","publisher":"Edward Elgar Publishing","source":"DOI.org (Crossref)","title":"The International Handbook on Social Innovation","URL":"http://www.elgaronline.com/view/9781849809986.xml","author":[{"family":"Moulaert","given":"Frank"},{"family":"MacCallum","given":"Diana"},{"family":"Mehmood","given":"Abid"},{"family":"Hamdouch","given":"Abdelillah"}],"accessed":{"date-parts":[["2021",4,22]]},"issued":{"date-parts":[["2013"]]},"citation-key":"moulaertInternationalHandbookSocial2013"}}],"schema":"https://github.com/citation-style-language/schema/raw/master/csl-citation.json"} </w:instrText>
      </w:r>
      <w:r>
        <w:fldChar w:fldCharType="separate"/>
      </w:r>
      <w:r w:rsidR="00124231">
        <w:rPr>
          <w:rFonts w:ascii="Calibri" w:cs="Calibri"/>
          <w:lang w:val="en-GB"/>
        </w:rPr>
        <w:t>(Moulaert et al., 2013)</w:t>
      </w:r>
      <w:r>
        <w:fldChar w:fldCharType="end"/>
      </w:r>
    </w:p>
  </w:footnote>
  <w:footnote w:id="3">
    <w:p w14:paraId="75986D2F" w14:textId="77777777" w:rsidR="001F0082" w:rsidRPr="0025130B" w:rsidDel="00116FBC" w:rsidRDefault="001F0082" w:rsidP="00976ECE">
      <w:pPr>
        <w:pStyle w:val="FootnoteText"/>
        <w:rPr>
          <w:del w:id="257" w:author="Utku B. Demir" w:date="2022-03-04T04:19:00Z"/>
        </w:rPr>
      </w:pPr>
      <w:del w:id="258" w:author="Utku B. Demir" w:date="2022-03-04T04:19:00Z">
        <w:r w:rsidDel="00116FBC">
          <w:rPr>
            <w:rStyle w:val="FootnoteReference"/>
          </w:rPr>
          <w:footnoteRef/>
        </w:r>
        <w:r w:rsidDel="00116FBC">
          <w:delText xml:space="preserve"> </w:delText>
        </w:r>
        <w:r w:rsidRPr="0025130B" w:rsidDel="00116FBC">
          <w:delText>A</w:delText>
        </w:r>
        <w:r w:rsidDel="00116FBC">
          <w:delText xml:space="preserve"> detailed analysis of these variables can be found in Section</w:delText>
        </w:r>
        <w:r w:rsidRPr="003F039C" w:rsidDel="00116FBC">
          <w:delText xml:space="preserve"> </w:delText>
        </w:r>
        <w:r w:rsidDel="00116FBC">
          <w:delText>3</w:delText>
        </w:r>
        <w:r w:rsidRPr="003F039C" w:rsidDel="00116FBC">
          <w:delText xml:space="preserve"> </w:delText>
        </w:r>
        <w:r w:rsidDel="00116FBC">
          <w:fldChar w:fldCharType="begin"/>
        </w:r>
        <w:r w:rsidDel="00116FBC">
          <w:delInstrText xml:space="preserve"> REF _Ref96533245 \h </w:delInstrText>
        </w:r>
        <w:r w:rsidDel="00116FBC">
          <w:fldChar w:fldCharType="separate"/>
        </w:r>
        <w:r w:rsidRPr="008E1C19" w:rsidDel="00116FBC">
          <w:rPr>
            <w:lang w:val="en-GB"/>
          </w:rPr>
          <w:delText>Intention &amp; Agency</w:delText>
        </w:r>
        <w:r w:rsidDel="00116FBC">
          <w:fldChar w:fldCharType="end"/>
        </w:r>
        <w:r w:rsidRPr="0025130B" w:rsidDel="00116FBC">
          <w:rPr>
            <w:i/>
            <w:iCs/>
          </w:rPr>
          <w:delText>.</w:delText>
        </w:r>
      </w:del>
    </w:p>
  </w:footnote>
  <w:footnote w:id="4">
    <w:p w14:paraId="73A1AC97" w14:textId="6024F69B" w:rsidR="001F0082" w:rsidRPr="00FF518E" w:rsidDel="00116FBC" w:rsidRDefault="001F0082" w:rsidP="00976ECE">
      <w:pPr>
        <w:pStyle w:val="FootnoteText"/>
        <w:jc w:val="both"/>
        <w:rPr>
          <w:del w:id="266" w:author="Utku B. Demir" w:date="2022-03-04T04:19:00Z"/>
        </w:rPr>
      </w:pPr>
      <w:del w:id="267" w:author="Utku B. Demir" w:date="2022-03-04T04:19:00Z">
        <w:r w:rsidDel="00116FBC">
          <w:rPr>
            <w:rStyle w:val="FootnoteReference"/>
          </w:rPr>
          <w:footnoteRef/>
        </w:r>
        <w:r w:rsidDel="00116FBC">
          <w:delText xml:space="preserve"> </w:delText>
        </w:r>
        <w:r w:rsidRPr="00FC531C" w:rsidDel="00116FBC">
          <w:delText xml:space="preserve">After the consideration of </w:delText>
        </w:r>
        <w:r w:rsidDel="00116FBC">
          <w:delText xml:space="preserve">dominant </w:delText>
        </w:r>
        <w:r w:rsidRPr="00FC531C" w:rsidDel="00116FBC">
          <w:delText>variable types</w:delText>
        </w:r>
        <w:r w:rsidDel="00116FBC">
          <w:delText xml:space="preserve"> and distributions, as well as the often non-linear relationship between variables, Spearman correlation was chosen as</w:delText>
        </w:r>
      </w:del>
      <w:ins w:id="268" w:author="Utku B. Demir" w:date="2022-03-03T23:26:00Z">
        <w:del w:id="269" w:author="Utku B. Demir" w:date="2022-03-04T04:19:00Z">
          <w:r w:rsidR="00AD4DD6" w:rsidDel="00116FBC">
            <w:delText xml:space="preserve"> the</w:delText>
          </w:r>
        </w:del>
      </w:ins>
      <w:del w:id="270" w:author="Utku B. Demir" w:date="2022-03-04T04:19:00Z">
        <w:r w:rsidDel="00116FBC">
          <w:delText xml:space="preserve"> method to be applied in the analysis of most of the survey data. The correlation coefficient is indicated by the English spelling of the common symbol of Spearman’s </w:delText>
        </w:r>
        <w:r w:rsidRPr="0072021A" w:rsidDel="00116FBC">
          <w:delText>rank correlation coefficient</w:delText>
        </w:r>
        <w:r w:rsidDel="00116FBC">
          <w:delText xml:space="preserve"> symbol </w:delText>
        </w:r>
        <w:r w:rsidRPr="0072021A" w:rsidDel="00116FBC">
          <w:rPr>
            <w:b/>
            <w:bCs/>
          </w:rPr>
          <w:delText>ρ</w:delText>
        </w:r>
        <w:r w:rsidDel="00116FBC">
          <w:delText xml:space="preserve">, i.e. </w:delText>
        </w:r>
        <w:r w:rsidRPr="00AB23A3" w:rsidDel="00116FBC">
          <w:rPr>
            <w:b/>
            <w:bCs/>
          </w:rPr>
          <w:delText>rho</w:delText>
        </w:r>
        <w:r w:rsidDel="00116FBC">
          <w:delText xml:space="preserve">. The reason for this is to clearly distinguish between </w:delText>
        </w:r>
        <w:r w:rsidRPr="0072021A" w:rsidDel="00116FBC">
          <w:rPr>
            <w:b/>
            <w:bCs/>
          </w:rPr>
          <w:delText>ρ</w:delText>
        </w:r>
        <w:r w:rsidDel="00116FBC">
          <w:rPr>
            <w:b/>
            <w:bCs/>
          </w:rPr>
          <w:delText xml:space="preserve"> (rho) </w:delText>
        </w:r>
        <w:r w:rsidDel="00116FBC">
          <w:delText xml:space="preserve">and </w:delText>
        </w:r>
        <w:r w:rsidDel="00116FBC">
          <w:rPr>
            <w:b/>
            <w:bCs/>
          </w:rPr>
          <w:delText>p</w:delText>
        </w:r>
        <w:r w:rsidDel="00116FBC">
          <w:delText xml:space="preserve">, as in </w:delText>
        </w:r>
        <w:r w:rsidDel="00116FBC">
          <w:rPr>
            <w:b/>
            <w:bCs/>
          </w:rPr>
          <w:delText>p-value</w:delText>
        </w:r>
        <w:r w:rsidDel="00116FBC">
          <w:rPr>
            <w:lang w:val="en-GB"/>
          </w:rPr>
          <w:delText xml:space="preserve"> that is </w:delText>
        </w:r>
        <w:r w:rsidRPr="00FE105E" w:rsidDel="00116FBC">
          <w:rPr>
            <w:lang w:val="en-GB"/>
          </w:rPr>
          <w:delText xml:space="preserve">often </w:delText>
        </w:r>
        <w:r w:rsidDel="00116FBC">
          <w:rPr>
            <w:lang w:val="en-GB"/>
          </w:rPr>
          <w:delText xml:space="preserve">be </w:delText>
        </w:r>
        <w:r w:rsidRPr="00FE105E" w:rsidDel="00116FBC">
          <w:rPr>
            <w:lang w:val="en-GB"/>
          </w:rPr>
          <w:delText>mentioned in parentheses</w:delText>
        </w:r>
        <w:r w:rsidDel="00116FBC">
          <w:delText>.</w:delText>
        </w:r>
      </w:del>
    </w:p>
  </w:footnote>
  <w:footnote w:id="5">
    <w:p w14:paraId="1C671B43" w14:textId="5EDF6AB3" w:rsidR="001F0082" w:rsidRPr="009A27E1" w:rsidDel="00116FBC" w:rsidRDefault="001F0082" w:rsidP="00976ECE">
      <w:pPr>
        <w:pStyle w:val="FootnoteText"/>
        <w:rPr>
          <w:del w:id="274" w:author="Utku B. Demir" w:date="2022-03-04T04:19:00Z"/>
        </w:rPr>
      </w:pPr>
      <w:del w:id="275" w:author="Utku B. Demir" w:date="2022-03-04T04:19:00Z">
        <w:r w:rsidDel="00116FBC">
          <w:rPr>
            <w:rStyle w:val="FootnoteReference"/>
          </w:rPr>
          <w:footnoteRef/>
        </w:r>
        <w:r w:rsidDel="00116FBC">
          <w:delText xml:space="preserve"> </w:delText>
        </w:r>
        <w:r w:rsidRPr="009A27E1" w:rsidDel="00116FBC">
          <w:delText xml:space="preserve">Study wide </w:delText>
        </w:r>
        <w:r w:rsidRPr="009A27E1" w:rsidDel="00116FBC">
          <w:rPr>
            <w:lang w:val="de-DE"/>
          </w:rPr>
          <w:delText>α</w:delText>
        </w:r>
        <w:r w:rsidRPr="009A27E1" w:rsidDel="00116FBC">
          <w:delText xml:space="preserve"> value is 0</w:delText>
        </w:r>
        <w:r w:rsidDel="00116FBC">
          <w:delText>.05. However, considering the sample size, variable types (majority of the survey questions are measured as ordinal variables on a scale between 0-10), and variable distributions, in the case of correlation tests correlation with higher tests are not discarded although the p-value is mentioned.</w:delText>
        </w:r>
      </w:del>
    </w:p>
  </w:footnote>
  <w:footnote w:id="6">
    <w:p w14:paraId="3A8D9D4D" w14:textId="77777777" w:rsidR="001F0082" w:rsidRPr="000701C1" w:rsidDel="00673656" w:rsidRDefault="001F0082" w:rsidP="00976ECE">
      <w:pPr>
        <w:pStyle w:val="FootnoteText"/>
        <w:rPr>
          <w:del w:id="442" w:author="Utku B. Demir" w:date="2022-03-04T06:24:00Z"/>
        </w:rPr>
      </w:pPr>
      <w:del w:id="443" w:author="Utku B. Demir" w:date="2022-03-04T06:24:00Z">
        <w:r w:rsidDel="00673656">
          <w:rPr>
            <w:rStyle w:val="FootnoteReference"/>
          </w:rPr>
          <w:footnoteRef/>
        </w:r>
        <w:r w:rsidDel="00673656">
          <w:delText xml:space="preserve"> </w:delText>
        </w:r>
        <w:r w:rsidRPr="00813E4F" w:rsidDel="00673656">
          <w:delText xml:space="preserve">Kruskal-Wallis </w:delText>
        </w:r>
        <w:r w:rsidDel="00673656">
          <w:delText>method is a non-parametric alternative to ANOVA.</w:delText>
        </w:r>
      </w:del>
    </w:p>
  </w:footnote>
  <w:footnote w:id="7">
    <w:p w14:paraId="65D86325" w14:textId="77777777" w:rsidR="001F0082" w:rsidRPr="000701C1" w:rsidDel="00673656" w:rsidRDefault="001F0082" w:rsidP="00976ECE">
      <w:pPr>
        <w:pStyle w:val="FootnoteText"/>
        <w:rPr>
          <w:del w:id="453" w:author="Utku B. Demir" w:date="2022-03-04T06:24:00Z"/>
        </w:rPr>
      </w:pPr>
      <w:del w:id="454" w:author="Utku B. Demir" w:date="2022-03-04T06:24:00Z">
        <w:r w:rsidDel="00673656">
          <w:rPr>
            <w:rStyle w:val="FootnoteReference"/>
          </w:rPr>
          <w:footnoteRef/>
        </w:r>
        <w:r w:rsidDel="00673656">
          <w:delText xml:space="preserve"> Results of the pairwise comparisons using Wilcoxon </w:delText>
        </w:r>
        <w:r w:rsidRPr="00813E4F" w:rsidDel="00673656">
          <w:delText>R</w:delText>
        </w:r>
        <w:r w:rsidDel="00673656">
          <w:delText xml:space="preserve">ank </w:delText>
        </w:r>
        <w:r w:rsidRPr="00813E4F" w:rsidDel="00673656">
          <w:delText>S</w:delText>
        </w:r>
        <w:r w:rsidDel="00673656">
          <w:delText xml:space="preserve">um </w:delText>
        </w:r>
        <w:r w:rsidRPr="00813E4F" w:rsidDel="00673656">
          <w:delText>T</w:delText>
        </w:r>
        <w:r w:rsidDel="00673656">
          <w:delText xml:space="preserve">est with continuity correction </w:delText>
        </w:r>
        <w:r w:rsidRPr="00776E92" w:rsidDel="00673656">
          <w:delText>(</w:delText>
        </w:r>
        <w:r w:rsidDel="00673656">
          <w:delText>Bonferonni</w:delText>
        </w:r>
        <w:r w:rsidRPr="0027131F" w:rsidDel="00673656">
          <w:delText>)</w:delText>
        </w:r>
        <w:r w:rsidDel="00673656">
          <w:delText xml:space="preserve"> p-value adjustment yields a p-value greater than 0.05 for Mathematics, Natural-, &amp; Engineering Sciences. SSH, however, associated with p-values significantly smaller than 0.05 </w:delText>
        </w:r>
        <w:r w:rsidRPr="0027131F" w:rsidDel="00673656">
          <w:delText xml:space="preserve">in </w:delText>
        </w:r>
        <w:r w:rsidDel="00673656">
          <w:delText>comparison with both of the other domains</w:delText>
        </w:r>
        <w:r w:rsidRPr="000701C1" w:rsidDel="00673656">
          <w:delText xml:space="preserve">. </w:delText>
        </w:r>
        <w:r w:rsidDel="00673656">
          <w:delText xml:space="preserve">Wilcoxon Rank Sum method can be used as a non-parametric substitute for pairwise t-test. </w:delText>
        </w:r>
      </w:del>
    </w:p>
  </w:footnote>
  <w:footnote w:id="8">
    <w:p w14:paraId="2080A30A" w14:textId="77777777" w:rsidR="00503ED3" w:rsidRPr="000701C1" w:rsidRDefault="00503ED3" w:rsidP="00503ED3">
      <w:pPr>
        <w:pStyle w:val="FootnoteText"/>
        <w:rPr>
          <w:ins w:id="462" w:author="Utku B. Demir" w:date="2022-03-04T06:30:00Z"/>
        </w:rPr>
      </w:pPr>
      <w:ins w:id="463" w:author="Utku B. Demir" w:date="2022-03-04T06:30:00Z">
        <w:r>
          <w:rPr>
            <w:rStyle w:val="FootnoteReference"/>
          </w:rPr>
          <w:footnoteRef/>
        </w:r>
        <w:r>
          <w:t xml:space="preserve"> </w:t>
        </w:r>
        <w:r w:rsidRPr="000701C1">
          <w:t xml:space="preserve">A statistical model has been built </w:t>
        </w:r>
        <w:r>
          <w:t>to assess the rate of SI through the important variables in the survey results.</w:t>
        </w:r>
      </w:ins>
    </w:p>
  </w:footnote>
  <w:footnote w:id="9">
    <w:p w14:paraId="396069EB" w14:textId="77777777" w:rsidR="001F0082" w:rsidRPr="000701C1" w:rsidDel="00503ED3" w:rsidRDefault="001F0082" w:rsidP="00976ECE">
      <w:pPr>
        <w:pStyle w:val="FootnoteText"/>
        <w:rPr>
          <w:del w:id="479" w:author="Utku B. Demir" w:date="2022-03-04T06:30:00Z"/>
        </w:rPr>
      </w:pPr>
      <w:del w:id="480" w:author="Utku B. Demir" w:date="2022-03-04T06:30:00Z">
        <w:r w:rsidDel="00503ED3">
          <w:rPr>
            <w:rStyle w:val="FootnoteReference"/>
          </w:rPr>
          <w:footnoteRef/>
        </w:r>
        <w:r w:rsidDel="00503ED3">
          <w:delText xml:space="preserve"> </w:delText>
        </w:r>
        <w:r w:rsidRPr="000701C1" w:rsidDel="00503ED3">
          <w:delText xml:space="preserve">A statistical model has been built </w:delText>
        </w:r>
        <w:r w:rsidDel="00503ED3">
          <w:delText>to assess the rate of SI through the important variables in the survey results.</w:delText>
        </w:r>
      </w:del>
    </w:p>
  </w:footnote>
  <w:footnote w:id="10">
    <w:p w14:paraId="42CC304A" w14:textId="77777777" w:rsidR="001F0082" w:rsidRPr="00442EA7" w:rsidRDefault="001F0082" w:rsidP="00976ECE">
      <w:pPr>
        <w:pStyle w:val="FootnoteText"/>
      </w:pPr>
      <w:r>
        <w:rPr>
          <w:rStyle w:val="FootnoteReference"/>
        </w:rPr>
        <w:footnoteRef/>
      </w:r>
      <w:r>
        <w:t xml:space="preserve"> </w:t>
      </w:r>
      <w:r w:rsidRPr="00442EA7">
        <w:t>For a detailed analysis of</w:t>
      </w:r>
      <w:r>
        <w:t xml:space="preserve"> the variables, see Section 6 </w:t>
      </w:r>
      <w:r>
        <w:fldChar w:fldCharType="begin"/>
      </w:r>
      <w:r>
        <w:instrText xml:space="preserve"> REF _Ref96546171 \h </w:instrText>
      </w:r>
      <w:r>
        <w:fldChar w:fldCharType="separate"/>
      </w:r>
      <w:r w:rsidRPr="000701C1">
        <w:rPr>
          <w:lang w:val="en-GB"/>
        </w:rPr>
        <w:t>Outcome Orientation</w:t>
      </w:r>
      <w:r>
        <w:fldChar w:fldCharType="end"/>
      </w:r>
      <w:r>
        <w:rPr>
          <w:i/>
          <w:iCs/>
        </w:rPr>
        <w:t>.</w:t>
      </w:r>
    </w:p>
  </w:footnote>
  <w:footnote w:id="11">
    <w:p w14:paraId="2E657182" w14:textId="1F587893" w:rsidR="001F0082" w:rsidRPr="00F80B8C" w:rsidRDefault="001F0082" w:rsidP="00976ECE">
      <w:pPr>
        <w:pStyle w:val="FootnoteText"/>
      </w:pPr>
      <w:r>
        <w:rPr>
          <w:rStyle w:val="FootnoteReference"/>
        </w:rPr>
        <w:footnoteRef/>
      </w:r>
      <w:r>
        <w:t xml:space="preserve"> </w:t>
      </w:r>
      <w:r>
        <w:fldChar w:fldCharType="begin"/>
      </w:r>
      <w:r w:rsidR="00124231">
        <w:instrText xml:space="preserve"> ADDIN ZOTERO_ITEM CSL_CITATION {"citationID":"ozdpibl4","properties":{"formattedCitation":"(Cargo &amp; Mercer, 2008)","plainCitation":"(Cargo &amp; Mercer, 2008)","noteIndex":10},"citationItems":[{"id":12126,"uris":["http://zotero.org/users/4645365/items/WPXD3F4Y"],"uri":["http://zotero.org/users/4645365/items/WPXD3F4Y"],"itemData":{"id":12126,"type":"article-journal","abstract":"The increasing use of participatory research (PR) approaches to address pressing public health issues reflects PR's potential for bridging gaps between research and practice, addressing social and environmental justice and enabling people to gain control over determinants of their health. Our critical review of the PR literature culminates in the development of an integrative practice framework that features five essential domains and provides a structured process for developing and maintaining PR partnerships, designing and implementing PR efforts, and evaluating the intermediate and long-term outcomes of descriptive, etiological, and intervention PR studies. We review the empirical and nonempirical literature in the context of this practice framework to distill the key challenges and added value of PR. Advances to the practice of PR over the next decade will require establishing the effectiveness of PR in achieving health outcomes and linking PR practices, processes, and core elements to health outcomes.","container-title":"Annual Review of Public Health","DOI":"10.1146/annurev.publhealth.29.091307.083824","ISSN":"0163-7525, 1545-2093","issue":"1","journalAbbreviation":"Annu. Rev. Public Health","language":"en","page":"325-350","source":"DOI.org (Crossref)","title":"The Value and Challenges of Participatory Research: Strengthening Its Practice","title-short":"The Value and Challenges of Participatory Research","volume":"29","author":[{"family":"Cargo","given":"Margaret"},{"family":"Mercer","given":"Shawna L."}],"issued":{"date-parts":[["2008",4,1]]},"citation-key":"cargoValueChallengesParticipatory2008"}}],"schema":"https://github.com/citation-style-language/schema/raw/master/csl-citation.json"} </w:instrText>
      </w:r>
      <w:r>
        <w:fldChar w:fldCharType="separate"/>
      </w:r>
      <w:r w:rsidR="00124231">
        <w:rPr>
          <w:rFonts w:ascii="Calibri" w:cs="Calibri"/>
          <w:lang w:val="en-GB"/>
        </w:rPr>
        <w:t>(Cargo &amp; Mercer, 2008)</w:t>
      </w:r>
      <w:r>
        <w:fldChar w:fldCharType="end"/>
      </w:r>
    </w:p>
  </w:footnote>
  <w:footnote w:id="12">
    <w:p w14:paraId="04C04DEA" w14:textId="2B73E672" w:rsidR="001F0082" w:rsidRPr="00E34561" w:rsidRDefault="001F0082" w:rsidP="00976ECE">
      <w:pPr>
        <w:pStyle w:val="FootnoteText"/>
      </w:pPr>
      <w:r>
        <w:rPr>
          <w:rStyle w:val="FootnoteReference"/>
        </w:rPr>
        <w:footnoteRef/>
      </w:r>
      <w:r>
        <w:t xml:space="preserve"> </w:t>
      </w:r>
      <w:r w:rsidRPr="00E34561">
        <w:t xml:space="preserve">The concept of scalability has been </w:t>
      </w:r>
      <w:proofErr w:type="spellStart"/>
      <w:r>
        <w:t>operationalised</w:t>
      </w:r>
      <w:proofErr w:type="spellEnd"/>
      <w:r>
        <w:t xml:space="preserve">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 forms of scalability the responses under different categories were highly similar</w:t>
      </w:r>
      <w:ins w:id="836" w:author="Katharina Koller" w:date="2022-02-25T10:32:00Z">
        <w:r>
          <w:t xml:space="preserve"> </w:t>
        </w:r>
      </w:ins>
      <w:ins w:id="837" w:author="Katharina Koller" w:date="2022-02-25T10:33:00Z">
        <w:r>
          <w:t>(</w:t>
        </w:r>
      </w:ins>
      <w:ins w:id="838" w:author="Katharina Koller" w:date="2022-02-25T10:32:00Z">
        <w:r>
          <w:t>or because of common method bias …</w:t>
        </w:r>
      </w:ins>
      <w:ins w:id="839" w:author="Katharina Koller" w:date="2022-02-25T10:33:00Z">
        <w:r>
          <w:t>)</w:t>
        </w:r>
      </w:ins>
      <w:ins w:id="840" w:author="Katharina Koller" w:date="2022-02-25T10:32:00Z">
        <w:r>
          <w:t xml:space="preserve"> </w:t>
        </w:r>
      </w:ins>
      <w:r>
        <w:t>.</w:t>
      </w:r>
    </w:p>
  </w:footnote>
  <w:footnote w:id="13">
    <w:p w14:paraId="6079BAA2" w14:textId="77777777" w:rsidR="001F0082" w:rsidRPr="00424591" w:rsidRDefault="001F0082" w:rsidP="00976ECE">
      <w:pPr>
        <w:pStyle w:val="FootnoteText"/>
      </w:pPr>
      <w:r>
        <w:rPr>
          <w:rStyle w:val="FootnoteReference"/>
        </w:rPr>
        <w:footnoteRef/>
      </w:r>
      <w:r>
        <w:t xml:space="preserve"> </w:t>
      </w:r>
      <w:proofErr w:type="spellStart"/>
      <w:r w:rsidRPr="00424591">
        <w:t>Noi</w:t>
      </w:r>
      <w:proofErr w:type="spellEnd"/>
      <w:r w:rsidRPr="00424591">
        <w:t>: Nature of Involvement.</w:t>
      </w:r>
    </w:p>
    <w:p w14:paraId="38F9D4A2" w14:textId="77777777" w:rsidR="001F0082" w:rsidRPr="00424591" w:rsidRDefault="001F0082" w:rsidP="00976ECE">
      <w:pPr>
        <w:pStyle w:val="FootnoteText"/>
      </w:pPr>
      <w:proofErr w:type="spellStart"/>
      <w:r w:rsidRPr="00424591">
        <w:t>KoC</w:t>
      </w:r>
      <w:proofErr w:type="spellEnd"/>
      <w:r w:rsidRPr="00424591">
        <w:t>: Kind of Change.</w:t>
      </w:r>
    </w:p>
  </w:footnote>
  <w:footnote w:id="14">
    <w:p w14:paraId="181D3D13" w14:textId="77777777" w:rsidR="00116FBC" w:rsidRPr="0025130B" w:rsidRDefault="00116FBC" w:rsidP="00116FBC">
      <w:pPr>
        <w:pStyle w:val="FootnoteText"/>
        <w:rPr>
          <w:ins w:id="1002" w:author="Utku B. Demir" w:date="2022-03-04T04:19:00Z"/>
        </w:rPr>
      </w:pPr>
      <w:ins w:id="1003" w:author="Utku B. Demir" w:date="2022-03-04T04:19:00Z">
        <w:r>
          <w:rPr>
            <w:rStyle w:val="FootnoteReference"/>
          </w:rPr>
          <w:footnoteRef/>
        </w:r>
        <w:r>
          <w:t xml:space="preserve"> </w:t>
        </w:r>
        <w:r w:rsidRPr="0025130B">
          <w:t>A</w:t>
        </w:r>
        <w:r>
          <w:t xml:space="preserve"> detailed analysis of these variables can be found in Section</w:t>
        </w:r>
        <w:r w:rsidRPr="003F039C">
          <w:t xml:space="preserve"> </w:t>
        </w:r>
        <w:r>
          <w:t>3</w:t>
        </w:r>
        <w:r w:rsidRPr="003F039C">
          <w:t xml:space="preserve"> </w:t>
        </w:r>
        <w:r>
          <w:fldChar w:fldCharType="begin"/>
        </w:r>
        <w:r>
          <w:instrText xml:space="preserve"> REF _Ref96533245 \h </w:instrText>
        </w:r>
        <w:r>
          <w:fldChar w:fldCharType="separate"/>
        </w:r>
        <w:r w:rsidRPr="008E1C19">
          <w:rPr>
            <w:lang w:val="en-GB"/>
          </w:rPr>
          <w:t>Intention &amp; Agency</w:t>
        </w:r>
        <w:r>
          <w:fldChar w:fldCharType="end"/>
        </w:r>
        <w:r w:rsidRPr="0025130B">
          <w:rPr>
            <w:i/>
            <w:iCs/>
          </w:rPr>
          <w:t>.</w:t>
        </w:r>
      </w:ins>
    </w:p>
  </w:footnote>
  <w:footnote w:id="15">
    <w:p w14:paraId="34BCCABC" w14:textId="77777777" w:rsidR="00116FBC" w:rsidRPr="00FF518E" w:rsidRDefault="00116FBC" w:rsidP="00116FBC">
      <w:pPr>
        <w:pStyle w:val="FootnoteText"/>
        <w:jc w:val="both"/>
        <w:rPr>
          <w:ins w:id="1009" w:author="Utku B. Demir" w:date="2022-03-04T04:19:00Z"/>
        </w:rPr>
      </w:pPr>
      <w:ins w:id="1010" w:author="Utku B. Demir" w:date="2022-03-04T04:19:00Z">
        <w:r>
          <w:rPr>
            <w:rStyle w:val="FootnoteReference"/>
          </w:rPr>
          <w:footnoteRef/>
        </w:r>
        <w:r>
          <w:t xml:space="preserve"> </w:t>
        </w:r>
        <w:r w:rsidRPr="00FC531C">
          <w:t xml:space="preserve">After the consideration of </w:t>
        </w:r>
        <w:r>
          <w:t xml:space="preserve">dominant </w:t>
        </w:r>
        <w:r w:rsidRPr="00FC531C">
          <w:t>variable types</w:t>
        </w:r>
        <w:r>
          <w:t xml:space="preserve"> and distributions, as well as the </w:t>
        </w:r>
        <w:proofErr w:type="gramStart"/>
        <w:r>
          <w:t>often non-linear</w:t>
        </w:r>
        <w:proofErr w:type="gramEnd"/>
        <w:r>
          <w:t xml:space="preserve"> relationship between variables, Spearman correlation was chosen as the method to be applied in the analysis of most of the survey data. The correlation coefficient is indicated by the English spelling of the common symbol of Spearman’s </w:t>
        </w:r>
        <w:r w:rsidRPr="0072021A">
          <w:t>rank correlation coefficient</w:t>
        </w:r>
        <w:r>
          <w:t xml:space="preserve"> symbol </w:t>
        </w:r>
        <w:r w:rsidRPr="0072021A">
          <w:rPr>
            <w:b/>
            <w:bCs/>
          </w:rPr>
          <w:t>ρ</w:t>
        </w:r>
        <w:r>
          <w:t xml:space="preserve">, </w:t>
        </w:r>
        <w:proofErr w:type="gramStart"/>
        <w:r>
          <w:t>i.e.</w:t>
        </w:r>
        <w:proofErr w:type="gramEnd"/>
        <w:r>
          <w:t xml:space="preserve"> </w:t>
        </w:r>
        <w:r w:rsidRPr="00AB23A3">
          <w:rPr>
            <w:b/>
            <w:bCs/>
          </w:rPr>
          <w:t>rho</w:t>
        </w:r>
        <w:r>
          <w:t xml:space="preserve">. The reason for this is to clearly distinguish between </w:t>
        </w:r>
        <w:r w:rsidRPr="0072021A">
          <w:rPr>
            <w:b/>
            <w:bCs/>
          </w:rPr>
          <w:t>ρ</w:t>
        </w:r>
        <w:r>
          <w:rPr>
            <w:b/>
            <w:bCs/>
          </w:rPr>
          <w:t xml:space="preserve"> (rho) </w:t>
        </w:r>
        <w:r>
          <w:t xml:space="preserve">and </w:t>
        </w:r>
        <w:r>
          <w:rPr>
            <w:b/>
            <w:bCs/>
          </w:rPr>
          <w:t>p</w:t>
        </w:r>
        <w:r>
          <w:t xml:space="preserve">, as in </w:t>
        </w:r>
        <w:r>
          <w:rPr>
            <w:b/>
            <w:bCs/>
          </w:rPr>
          <w:t>p-value</w:t>
        </w:r>
        <w:r>
          <w:rPr>
            <w:lang w:val="en-GB"/>
          </w:rPr>
          <w:t xml:space="preserve"> that is </w:t>
        </w:r>
        <w:r w:rsidRPr="00FE105E">
          <w:rPr>
            <w:lang w:val="en-GB"/>
          </w:rPr>
          <w:t xml:space="preserve">often </w:t>
        </w:r>
        <w:r>
          <w:rPr>
            <w:lang w:val="en-GB"/>
          </w:rPr>
          <w:t xml:space="preserve">be </w:t>
        </w:r>
        <w:r w:rsidRPr="00FE105E">
          <w:rPr>
            <w:lang w:val="en-GB"/>
          </w:rPr>
          <w:t>mentioned in parentheses</w:t>
        </w:r>
        <w:r>
          <w:t>.</w:t>
        </w:r>
      </w:ins>
    </w:p>
  </w:footnote>
  <w:footnote w:id="16">
    <w:p w14:paraId="49BA570D" w14:textId="77777777" w:rsidR="00116FBC" w:rsidRPr="009A27E1" w:rsidRDefault="00116FBC" w:rsidP="00116FBC">
      <w:pPr>
        <w:pStyle w:val="FootnoteText"/>
        <w:rPr>
          <w:ins w:id="1014" w:author="Utku B. Demir" w:date="2022-03-04T04:19:00Z"/>
        </w:rPr>
      </w:pPr>
      <w:ins w:id="1015" w:author="Utku B. Demir" w:date="2022-03-04T04:19:00Z">
        <w:r>
          <w:rPr>
            <w:rStyle w:val="FootnoteReference"/>
          </w:rPr>
          <w:footnoteRef/>
        </w:r>
        <w:r>
          <w:t xml:space="preserve"> </w:t>
        </w:r>
        <w:r w:rsidRPr="009A27E1">
          <w:t xml:space="preserve">Study wide </w:t>
        </w:r>
        <w:r w:rsidRPr="009A27E1">
          <w:rPr>
            <w:lang w:val="de-DE"/>
          </w:rPr>
          <w:t>α</w:t>
        </w:r>
        <w:r w:rsidRPr="009A27E1">
          <w:t xml:space="preserve"> value is </w:t>
        </w:r>
        <w:proofErr w:type="gramStart"/>
        <w:r w:rsidRPr="009A27E1">
          <w:t>0</w:t>
        </w:r>
        <w:r>
          <w:t>.05..</w:t>
        </w:r>
        <w:proofErr w:type="gramEnd"/>
      </w:ins>
    </w:p>
  </w:footnote>
  <w:footnote w:id="17">
    <w:p w14:paraId="4BDC2C7F" w14:textId="77777777" w:rsidR="00673656" w:rsidRPr="000701C1" w:rsidRDefault="00673656" w:rsidP="00673656">
      <w:pPr>
        <w:pStyle w:val="FootnoteText"/>
        <w:rPr>
          <w:ins w:id="1038" w:author="Utku B. Demir" w:date="2022-03-04T06:24:00Z"/>
        </w:rPr>
      </w:pPr>
      <w:ins w:id="1039" w:author="Utku B. Demir" w:date="2022-03-04T06:24:00Z">
        <w:r>
          <w:rPr>
            <w:rStyle w:val="FootnoteReference"/>
          </w:rPr>
          <w:footnoteRef/>
        </w:r>
        <w:r>
          <w:t xml:space="preserve"> </w:t>
        </w:r>
        <w:r w:rsidRPr="00813E4F">
          <w:t>Kruskal-</w:t>
        </w:r>
        <w:proofErr w:type="gramStart"/>
        <w:r w:rsidRPr="00813E4F">
          <w:t>Wallis</w:t>
        </w:r>
        <w:proofErr w:type="gramEnd"/>
        <w:r w:rsidRPr="00813E4F">
          <w:t xml:space="preserve"> </w:t>
        </w:r>
        <w:r>
          <w:t>method is a non-parametric alternative to ANOVA.</w:t>
        </w:r>
      </w:ins>
    </w:p>
  </w:footnote>
  <w:footnote w:id="18">
    <w:p w14:paraId="58A3ED2F" w14:textId="77777777" w:rsidR="00673656" w:rsidRPr="000701C1" w:rsidRDefault="00673656" w:rsidP="00673656">
      <w:pPr>
        <w:pStyle w:val="FootnoteText"/>
        <w:rPr>
          <w:ins w:id="1043" w:author="Utku B. Demir" w:date="2022-03-04T06:24:00Z"/>
        </w:rPr>
      </w:pPr>
      <w:ins w:id="1044" w:author="Utku B. Demir" w:date="2022-03-04T06:24:00Z">
        <w:r>
          <w:rPr>
            <w:rStyle w:val="FootnoteReference"/>
          </w:rPr>
          <w:footnoteRef/>
        </w:r>
        <w:r>
          <w:t xml:space="preserve"> Results of the pairwise comparisons using Wilcoxon </w:t>
        </w:r>
        <w:r w:rsidRPr="00813E4F">
          <w:t>R</w:t>
        </w:r>
        <w:r>
          <w:t xml:space="preserve">ank </w:t>
        </w:r>
        <w:r w:rsidRPr="00813E4F">
          <w:t>S</w:t>
        </w:r>
        <w:r>
          <w:t xml:space="preserve">um </w:t>
        </w:r>
        <w:r w:rsidRPr="00813E4F">
          <w:t>T</w:t>
        </w:r>
        <w:r>
          <w:t xml:space="preserve">est with continuity correction </w:t>
        </w:r>
        <w:r w:rsidRPr="00776E92">
          <w:t>(</w:t>
        </w:r>
        <w:proofErr w:type="spellStart"/>
        <w:r>
          <w:t>Bonferonni</w:t>
        </w:r>
        <w:proofErr w:type="spellEnd"/>
        <w:r w:rsidRPr="0027131F">
          <w:t>)</w:t>
        </w:r>
        <w:r>
          <w:t xml:space="preserve"> p-value adjustment yields a p-value greater than 0.05 for Mathematics, Natural-, &amp; Engineering Sciences. SSH, however, associated with p-values significantly smaller than 0.05 </w:t>
        </w:r>
        <w:r w:rsidRPr="0027131F">
          <w:t xml:space="preserve">in </w:t>
        </w:r>
        <w:r>
          <w:t xml:space="preserve">comparison with </w:t>
        </w:r>
        <w:proofErr w:type="gramStart"/>
        <w:r>
          <w:t>both of the other</w:t>
        </w:r>
        <w:proofErr w:type="gramEnd"/>
        <w:r>
          <w:t xml:space="preserve"> domains</w:t>
        </w:r>
        <w:r w:rsidRPr="000701C1">
          <w:t xml:space="preserve">. </w:t>
        </w:r>
        <w:r>
          <w:t xml:space="preserve">Wilcoxon Rank Sum method can be used as a non-parametric substitute for pairwise t-test. </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0F874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50B45D1"/>
    <w:multiLevelType w:val="hybridMultilevel"/>
    <w:tmpl w:val="F4E0D6B8"/>
    <w:lvl w:ilvl="0" w:tplc="9BDE01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C1A60D7"/>
    <w:multiLevelType w:val="hybridMultilevel"/>
    <w:tmpl w:val="E8102D9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DA50A19"/>
    <w:multiLevelType w:val="hybridMultilevel"/>
    <w:tmpl w:val="AD983394"/>
    <w:lvl w:ilvl="0" w:tplc="45D2FE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5"/>
  </w:num>
  <w:num w:numId="5">
    <w:abstractNumId w:val="4"/>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SI">
    <w15:presenceInfo w15:providerId="None" w15:userId="ZSI"/>
  </w15:person>
  <w15:person w15:author="Katharina Koller">
    <w15:presenceInfo w15:providerId="Windows Live" w15:userId="6aadc4f8b4b6b65d"/>
  </w15:person>
  <w15:person w15:author="Neuhuber, Tatjana">
    <w15:presenceInfo w15:providerId="AD" w15:userId="S-1-5-21-527763839-1561677997-902985232-577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76ECE"/>
    <w:rsid w:val="00007382"/>
    <w:rsid w:val="00011B67"/>
    <w:rsid w:val="000128C1"/>
    <w:rsid w:val="00027F21"/>
    <w:rsid w:val="0004107E"/>
    <w:rsid w:val="0004320F"/>
    <w:rsid w:val="000512AA"/>
    <w:rsid w:val="00094697"/>
    <w:rsid w:val="000A1E31"/>
    <w:rsid w:val="000B5526"/>
    <w:rsid w:val="000C6E66"/>
    <w:rsid w:val="000C762F"/>
    <w:rsid w:val="000D6230"/>
    <w:rsid w:val="000D7EA0"/>
    <w:rsid w:val="000F76BA"/>
    <w:rsid w:val="00116FBC"/>
    <w:rsid w:val="00124231"/>
    <w:rsid w:val="0013449F"/>
    <w:rsid w:val="00146638"/>
    <w:rsid w:val="00164673"/>
    <w:rsid w:val="00187FA6"/>
    <w:rsid w:val="00192C2A"/>
    <w:rsid w:val="001A68F3"/>
    <w:rsid w:val="001B4F8B"/>
    <w:rsid w:val="001C7E2E"/>
    <w:rsid w:val="001E5497"/>
    <w:rsid w:val="001F0082"/>
    <w:rsid w:val="001F248C"/>
    <w:rsid w:val="00205BAE"/>
    <w:rsid w:val="002236CA"/>
    <w:rsid w:val="00234633"/>
    <w:rsid w:val="00234E8A"/>
    <w:rsid w:val="00254B68"/>
    <w:rsid w:val="00256E99"/>
    <w:rsid w:val="002723F6"/>
    <w:rsid w:val="00282CF7"/>
    <w:rsid w:val="002852E9"/>
    <w:rsid w:val="00291FEF"/>
    <w:rsid w:val="00296B89"/>
    <w:rsid w:val="002A19A9"/>
    <w:rsid w:val="002B63BA"/>
    <w:rsid w:val="002C5017"/>
    <w:rsid w:val="00343F0D"/>
    <w:rsid w:val="0036454B"/>
    <w:rsid w:val="00373D21"/>
    <w:rsid w:val="003750F7"/>
    <w:rsid w:val="003B3145"/>
    <w:rsid w:val="003C4A66"/>
    <w:rsid w:val="003F2A8A"/>
    <w:rsid w:val="003F3B62"/>
    <w:rsid w:val="003F5204"/>
    <w:rsid w:val="00416A81"/>
    <w:rsid w:val="004243BD"/>
    <w:rsid w:val="00456ED1"/>
    <w:rsid w:val="00473953"/>
    <w:rsid w:val="00483E4C"/>
    <w:rsid w:val="00493AB0"/>
    <w:rsid w:val="004A5452"/>
    <w:rsid w:val="004B014F"/>
    <w:rsid w:val="004B5C1A"/>
    <w:rsid w:val="004D32C5"/>
    <w:rsid w:val="004D3644"/>
    <w:rsid w:val="004D696D"/>
    <w:rsid w:val="004E3BCA"/>
    <w:rsid w:val="004F5362"/>
    <w:rsid w:val="004F717E"/>
    <w:rsid w:val="00503ED3"/>
    <w:rsid w:val="00514792"/>
    <w:rsid w:val="00531F65"/>
    <w:rsid w:val="00534ACE"/>
    <w:rsid w:val="00536397"/>
    <w:rsid w:val="00542AC4"/>
    <w:rsid w:val="005461DB"/>
    <w:rsid w:val="0056510B"/>
    <w:rsid w:val="00580F8A"/>
    <w:rsid w:val="005918A1"/>
    <w:rsid w:val="005A324E"/>
    <w:rsid w:val="005B0CFC"/>
    <w:rsid w:val="005C7BA9"/>
    <w:rsid w:val="005E0E16"/>
    <w:rsid w:val="006016E3"/>
    <w:rsid w:val="00603662"/>
    <w:rsid w:val="0060430C"/>
    <w:rsid w:val="00606E01"/>
    <w:rsid w:val="0060780F"/>
    <w:rsid w:val="006149EC"/>
    <w:rsid w:val="006245B7"/>
    <w:rsid w:val="00626E9C"/>
    <w:rsid w:val="006428A4"/>
    <w:rsid w:val="00661514"/>
    <w:rsid w:val="00661CCA"/>
    <w:rsid w:val="006730E5"/>
    <w:rsid w:val="00673656"/>
    <w:rsid w:val="006D5A86"/>
    <w:rsid w:val="006D7315"/>
    <w:rsid w:val="006E0C67"/>
    <w:rsid w:val="006E23D5"/>
    <w:rsid w:val="00706C7A"/>
    <w:rsid w:val="00714FB4"/>
    <w:rsid w:val="00730077"/>
    <w:rsid w:val="00735043"/>
    <w:rsid w:val="00737373"/>
    <w:rsid w:val="007B2F7D"/>
    <w:rsid w:val="007C55F9"/>
    <w:rsid w:val="007E7E07"/>
    <w:rsid w:val="0080711D"/>
    <w:rsid w:val="008108F0"/>
    <w:rsid w:val="008209B3"/>
    <w:rsid w:val="008237CF"/>
    <w:rsid w:val="00830326"/>
    <w:rsid w:val="008418DD"/>
    <w:rsid w:val="00845873"/>
    <w:rsid w:val="008556C3"/>
    <w:rsid w:val="008624E8"/>
    <w:rsid w:val="00875597"/>
    <w:rsid w:val="00877F5C"/>
    <w:rsid w:val="008A2954"/>
    <w:rsid w:val="008A2C43"/>
    <w:rsid w:val="008C1BAC"/>
    <w:rsid w:val="008D0D79"/>
    <w:rsid w:val="008D39AC"/>
    <w:rsid w:val="00921C6E"/>
    <w:rsid w:val="0092203C"/>
    <w:rsid w:val="009245DC"/>
    <w:rsid w:val="00930107"/>
    <w:rsid w:val="00930C12"/>
    <w:rsid w:val="00952B22"/>
    <w:rsid w:val="00962253"/>
    <w:rsid w:val="00962F3F"/>
    <w:rsid w:val="00976ECE"/>
    <w:rsid w:val="00985C01"/>
    <w:rsid w:val="00990A2E"/>
    <w:rsid w:val="009E2643"/>
    <w:rsid w:val="00A01709"/>
    <w:rsid w:val="00A11FE0"/>
    <w:rsid w:val="00A1489D"/>
    <w:rsid w:val="00A32831"/>
    <w:rsid w:val="00A42C35"/>
    <w:rsid w:val="00A56186"/>
    <w:rsid w:val="00A65662"/>
    <w:rsid w:val="00A73D7D"/>
    <w:rsid w:val="00A77F42"/>
    <w:rsid w:val="00A92B7C"/>
    <w:rsid w:val="00AB064B"/>
    <w:rsid w:val="00AD4DD6"/>
    <w:rsid w:val="00AE085B"/>
    <w:rsid w:val="00AE4AFC"/>
    <w:rsid w:val="00B04E08"/>
    <w:rsid w:val="00B06D90"/>
    <w:rsid w:val="00B12122"/>
    <w:rsid w:val="00B3249F"/>
    <w:rsid w:val="00B553C7"/>
    <w:rsid w:val="00B60CF1"/>
    <w:rsid w:val="00B74674"/>
    <w:rsid w:val="00BA4965"/>
    <w:rsid w:val="00BC670B"/>
    <w:rsid w:val="00BD407A"/>
    <w:rsid w:val="00C44EDD"/>
    <w:rsid w:val="00C4739E"/>
    <w:rsid w:val="00C52359"/>
    <w:rsid w:val="00C52740"/>
    <w:rsid w:val="00C561F9"/>
    <w:rsid w:val="00C61474"/>
    <w:rsid w:val="00C93BD6"/>
    <w:rsid w:val="00C97749"/>
    <w:rsid w:val="00CA5CD9"/>
    <w:rsid w:val="00CD40BC"/>
    <w:rsid w:val="00D04536"/>
    <w:rsid w:val="00D07D7F"/>
    <w:rsid w:val="00D2761F"/>
    <w:rsid w:val="00D360F0"/>
    <w:rsid w:val="00D41030"/>
    <w:rsid w:val="00D43363"/>
    <w:rsid w:val="00D46FCA"/>
    <w:rsid w:val="00D75EBC"/>
    <w:rsid w:val="00D953B0"/>
    <w:rsid w:val="00DA302B"/>
    <w:rsid w:val="00DB2A5F"/>
    <w:rsid w:val="00DB6545"/>
    <w:rsid w:val="00DC3173"/>
    <w:rsid w:val="00DC5C60"/>
    <w:rsid w:val="00DE7C3C"/>
    <w:rsid w:val="00E0454F"/>
    <w:rsid w:val="00E204FB"/>
    <w:rsid w:val="00E240B9"/>
    <w:rsid w:val="00E34EE4"/>
    <w:rsid w:val="00E37FA8"/>
    <w:rsid w:val="00E550E5"/>
    <w:rsid w:val="00E638CD"/>
    <w:rsid w:val="00E655E6"/>
    <w:rsid w:val="00E72852"/>
    <w:rsid w:val="00E763FC"/>
    <w:rsid w:val="00E777F0"/>
    <w:rsid w:val="00EA0743"/>
    <w:rsid w:val="00EA2CFE"/>
    <w:rsid w:val="00EB35A7"/>
    <w:rsid w:val="00ED07FC"/>
    <w:rsid w:val="00ED1BE7"/>
    <w:rsid w:val="00ED4524"/>
    <w:rsid w:val="00F21C10"/>
    <w:rsid w:val="00F31EA4"/>
    <w:rsid w:val="00F36434"/>
    <w:rsid w:val="00F44632"/>
    <w:rsid w:val="00F63D0F"/>
    <w:rsid w:val="00F77437"/>
    <w:rsid w:val="00F904CE"/>
    <w:rsid w:val="00F949BF"/>
    <w:rsid w:val="00F96FD7"/>
    <w:rsid w:val="00FA00A6"/>
    <w:rsid w:val="00FA0607"/>
    <w:rsid w:val="00FB7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FABB2"/>
  <w15:docId w15:val="{1E14888D-9958-6540-A57A-880A352A7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ECE"/>
  </w:style>
  <w:style w:type="paragraph" w:styleId="Heading1">
    <w:name w:val="heading 1"/>
    <w:basedOn w:val="Normal"/>
    <w:next w:val="Normal"/>
    <w:link w:val="Heading1Char"/>
    <w:uiPriority w:val="9"/>
    <w:qFormat/>
    <w:rsid w:val="00976ECE"/>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BodyText"/>
    <w:link w:val="Heading2Char"/>
    <w:uiPriority w:val="9"/>
    <w:unhideWhenUsed/>
    <w:qFormat/>
    <w:rsid w:val="00976ECE"/>
    <w:pPr>
      <w:keepNext/>
      <w:keepLines/>
      <w:numPr>
        <w:ilvl w:val="1"/>
        <w:numId w:val="1"/>
      </w:numPr>
      <w:spacing w:before="20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Normal"/>
    <w:link w:val="Heading3Char"/>
    <w:uiPriority w:val="9"/>
    <w:unhideWhenUsed/>
    <w:qFormat/>
    <w:rsid w:val="00976ECE"/>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76ECE"/>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76EC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76EC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76EC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76EC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6EC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EC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76ECE"/>
    <w:rPr>
      <w:rFonts w:asciiTheme="majorHAnsi" w:eastAsiaTheme="majorEastAsia" w:hAnsiTheme="majorHAnsi" w:cstheme="majorBidi"/>
      <w:b/>
      <w:bCs/>
      <w:color w:val="4472C4" w:themeColor="accent1"/>
      <w:sz w:val="28"/>
      <w:szCs w:val="28"/>
      <w:lang w:val="en-US"/>
    </w:rPr>
  </w:style>
  <w:style w:type="character" w:customStyle="1" w:styleId="Heading3Char">
    <w:name w:val="Heading 3 Char"/>
    <w:basedOn w:val="DefaultParagraphFont"/>
    <w:link w:val="Heading3"/>
    <w:uiPriority w:val="9"/>
    <w:rsid w:val="00976EC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76E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76E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76E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76E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76E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6ECE"/>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qFormat/>
    <w:rsid w:val="00976ECE"/>
    <w:pPr>
      <w:spacing w:before="180" w:after="180"/>
    </w:pPr>
  </w:style>
  <w:style w:type="character" w:customStyle="1" w:styleId="BodyTextChar">
    <w:name w:val="Body Text Char"/>
    <w:basedOn w:val="DefaultParagraphFont"/>
    <w:link w:val="BodyText"/>
    <w:rsid w:val="00976ECE"/>
    <w:rPr>
      <w:lang w:val="en-US"/>
    </w:rPr>
  </w:style>
  <w:style w:type="paragraph" w:customStyle="1" w:styleId="FirstParagraph">
    <w:name w:val="First Paragraph"/>
    <w:basedOn w:val="BodyText"/>
    <w:next w:val="BodyText"/>
    <w:qFormat/>
    <w:rsid w:val="00976ECE"/>
  </w:style>
  <w:style w:type="paragraph" w:styleId="FootnoteText">
    <w:name w:val="footnote text"/>
    <w:basedOn w:val="Normal"/>
    <w:link w:val="FootnoteTextChar"/>
    <w:uiPriority w:val="9"/>
    <w:unhideWhenUsed/>
    <w:qFormat/>
    <w:rsid w:val="00976ECE"/>
    <w:rPr>
      <w:sz w:val="20"/>
      <w:szCs w:val="20"/>
    </w:rPr>
  </w:style>
  <w:style w:type="character" w:customStyle="1" w:styleId="FootnoteTextChar">
    <w:name w:val="Footnote Text Char"/>
    <w:basedOn w:val="DefaultParagraphFont"/>
    <w:link w:val="FootnoteText"/>
    <w:uiPriority w:val="9"/>
    <w:rsid w:val="00976ECE"/>
    <w:rPr>
      <w:sz w:val="20"/>
      <w:szCs w:val="20"/>
    </w:rPr>
  </w:style>
  <w:style w:type="character" w:styleId="FootnoteReference">
    <w:name w:val="footnote reference"/>
    <w:basedOn w:val="DefaultParagraphFont"/>
    <w:unhideWhenUsed/>
    <w:rsid w:val="00976ECE"/>
    <w:rPr>
      <w:vertAlign w:val="superscript"/>
    </w:rPr>
  </w:style>
  <w:style w:type="character" w:styleId="CommentReference">
    <w:name w:val="annotation reference"/>
    <w:basedOn w:val="DefaultParagraphFont"/>
    <w:uiPriority w:val="99"/>
    <w:semiHidden/>
    <w:unhideWhenUsed/>
    <w:rsid w:val="00976ECE"/>
    <w:rPr>
      <w:sz w:val="16"/>
      <w:szCs w:val="16"/>
    </w:rPr>
  </w:style>
  <w:style w:type="paragraph" w:styleId="CommentText">
    <w:name w:val="annotation text"/>
    <w:basedOn w:val="Normal"/>
    <w:link w:val="CommentTextChar"/>
    <w:uiPriority w:val="99"/>
    <w:semiHidden/>
    <w:unhideWhenUsed/>
    <w:rsid w:val="00976ECE"/>
    <w:rPr>
      <w:sz w:val="20"/>
      <w:szCs w:val="20"/>
    </w:rPr>
  </w:style>
  <w:style w:type="character" w:customStyle="1" w:styleId="CommentTextChar">
    <w:name w:val="Comment Text Char"/>
    <w:basedOn w:val="DefaultParagraphFont"/>
    <w:link w:val="CommentText"/>
    <w:uiPriority w:val="99"/>
    <w:semiHidden/>
    <w:rsid w:val="00976ECE"/>
    <w:rPr>
      <w:sz w:val="20"/>
      <w:szCs w:val="20"/>
    </w:rPr>
  </w:style>
  <w:style w:type="paragraph" w:styleId="CommentSubject">
    <w:name w:val="annotation subject"/>
    <w:basedOn w:val="CommentText"/>
    <w:next w:val="CommentText"/>
    <w:link w:val="CommentSubjectChar"/>
    <w:uiPriority w:val="99"/>
    <w:semiHidden/>
    <w:unhideWhenUsed/>
    <w:rsid w:val="00976ECE"/>
    <w:rPr>
      <w:b/>
      <w:bCs/>
    </w:rPr>
  </w:style>
  <w:style w:type="character" w:customStyle="1" w:styleId="CommentSubjectChar">
    <w:name w:val="Comment Subject Char"/>
    <w:basedOn w:val="CommentTextChar"/>
    <w:link w:val="CommentSubject"/>
    <w:uiPriority w:val="99"/>
    <w:semiHidden/>
    <w:rsid w:val="00976ECE"/>
    <w:rPr>
      <w:b/>
      <w:bCs/>
      <w:sz w:val="20"/>
      <w:szCs w:val="20"/>
    </w:rPr>
  </w:style>
  <w:style w:type="paragraph" w:styleId="Caption">
    <w:name w:val="caption"/>
    <w:basedOn w:val="Normal"/>
    <w:next w:val="Normal"/>
    <w:uiPriority w:val="35"/>
    <w:unhideWhenUsed/>
    <w:qFormat/>
    <w:rsid w:val="00976ECE"/>
    <w:pPr>
      <w:spacing w:after="200"/>
    </w:pPr>
    <w:rPr>
      <w:i/>
      <w:iCs/>
      <w:color w:val="44546A" w:themeColor="text2"/>
      <w:sz w:val="18"/>
      <w:szCs w:val="18"/>
    </w:rPr>
  </w:style>
  <w:style w:type="character" w:styleId="PlaceholderText">
    <w:name w:val="Placeholder Text"/>
    <w:basedOn w:val="DefaultParagraphFont"/>
    <w:uiPriority w:val="99"/>
    <w:semiHidden/>
    <w:rsid w:val="00976ECE"/>
    <w:rPr>
      <w:color w:val="808080"/>
    </w:rPr>
  </w:style>
  <w:style w:type="paragraph" w:styleId="ListParagraph">
    <w:name w:val="List Paragraph"/>
    <w:basedOn w:val="Normal"/>
    <w:uiPriority w:val="34"/>
    <w:qFormat/>
    <w:rsid w:val="00976ECE"/>
    <w:pPr>
      <w:ind w:left="720"/>
      <w:contextualSpacing/>
    </w:pPr>
  </w:style>
  <w:style w:type="table" w:styleId="TableGrid">
    <w:name w:val="Table Grid"/>
    <w:basedOn w:val="TableNormal"/>
    <w:uiPriority w:val="39"/>
    <w:rsid w:val="00976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76ECE"/>
  </w:style>
  <w:style w:type="paragraph" w:styleId="Header">
    <w:name w:val="header"/>
    <w:basedOn w:val="Normal"/>
    <w:link w:val="HeaderChar"/>
    <w:uiPriority w:val="99"/>
    <w:unhideWhenUsed/>
    <w:rsid w:val="00F949BF"/>
    <w:pPr>
      <w:tabs>
        <w:tab w:val="center" w:pos="4536"/>
        <w:tab w:val="right" w:pos="9072"/>
      </w:tabs>
    </w:pPr>
  </w:style>
  <w:style w:type="character" w:customStyle="1" w:styleId="HeaderChar">
    <w:name w:val="Header Char"/>
    <w:basedOn w:val="DefaultParagraphFont"/>
    <w:link w:val="Header"/>
    <w:uiPriority w:val="99"/>
    <w:rsid w:val="00F949BF"/>
  </w:style>
  <w:style w:type="paragraph" w:styleId="Footer">
    <w:name w:val="footer"/>
    <w:basedOn w:val="Normal"/>
    <w:link w:val="FooterChar"/>
    <w:uiPriority w:val="99"/>
    <w:unhideWhenUsed/>
    <w:rsid w:val="00F949BF"/>
    <w:pPr>
      <w:tabs>
        <w:tab w:val="center" w:pos="4536"/>
        <w:tab w:val="right" w:pos="9072"/>
      </w:tabs>
    </w:pPr>
  </w:style>
  <w:style w:type="character" w:customStyle="1" w:styleId="FooterChar">
    <w:name w:val="Footer Char"/>
    <w:basedOn w:val="DefaultParagraphFont"/>
    <w:link w:val="Footer"/>
    <w:uiPriority w:val="99"/>
    <w:rsid w:val="00F949BF"/>
  </w:style>
  <w:style w:type="paragraph" w:styleId="BalloonText">
    <w:name w:val="Balloon Text"/>
    <w:basedOn w:val="Normal"/>
    <w:link w:val="BalloonTextChar"/>
    <w:uiPriority w:val="99"/>
    <w:semiHidden/>
    <w:unhideWhenUsed/>
    <w:rsid w:val="0016467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4673"/>
    <w:rPr>
      <w:rFonts w:ascii="Segoe UI" w:hAnsi="Segoe UI" w:cs="Segoe UI"/>
      <w:sz w:val="18"/>
      <w:szCs w:val="18"/>
    </w:rPr>
  </w:style>
  <w:style w:type="paragraph" w:styleId="Bibliography">
    <w:name w:val="Bibliography"/>
    <w:basedOn w:val="Normal"/>
    <w:next w:val="Normal"/>
    <w:uiPriority w:val="37"/>
    <w:unhideWhenUsed/>
    <w:rsid w:val="00124231"/>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822056">
      <w:bodyDiv w:val="1"/>
      <w:marLeft w:val="0"/>
      <w:marRight w:val="0"/>
      <w:marTop w:val="0"/>
      <w:marBottom w:val="0"/>
      <w:divBdr>
        <w:top w:val="none" w:sz="0" w:space="0" w:color="auto"/>
        <w:left w:val="none" w:sz="0" w:space="0" w:color="auto"/>
        <w:bottom w:val="none" w:sz="0" w:space="0" w:color="auto"/>
        <w:right w:val="none" w:sz="0" w:space="0" w:color="auto"/>
      </w:divBdr>
    </w:div>
    <w:div w:id="1852796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svg"/><Relationship Id="rId16" Type="http://schemas.openxmlformats.org/officeDocument/2006/relationships/image" Target="media/image6.svg"/><Relationship Id="rId11" Type="http://schemas.openxmlformats.org/officeDocument/2006/relationships/image" Target="media/image1.png"/><Relationship Id="rId32" Type="http://schemas.openxmlformats.org/officeDocument/2006/relationships/image" Target="media/image22.sv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svg"/><Relationship Id="rId74" Type="http://schemas.openxmlformats.org/officeDocument/2006/relationships/image" Target="media/image64.svg"/><Relationship Id="rId79" Type="http://schemas.openxmlformats.org/officeDocument/2006/relationships/image" Target="media/image69.png"/><Relationship Id="rId5" Type="http://schemas.openxmlformats.org/officeDocument/2006/relationships/footnotes" Target="footnotes.xml"/><Relationship Id="rId61" Type="http://schemas.openxmlformats.org/officeDocument/2006/relationships/image" Target="media/image51.png"/><Relationship Id="rId82" Type="http://schemas.microsoft.com/office/2011/relationships/people" Target="people.xml"/><Relationship Id="rId19" Type="http://schemas.openxmlformats.org/officeDocument/2006/relationships/image" Target="media/image9.png"/><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svg"/><Relationship Id="rId69" Type="http://schemas.openxmlformats.org/officeDocument/2006/relationships/image" Target="media/image59.png"/><Relationship Id="rId77" Type="http://schemas.openxmlformats.org/officeDocument/2006/relationships/image" Target="media/image67.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svg"/><Relationship Id="rId80" Type="http://schemas.openxmlformats.org/officeDocument/2006/relationships/image" Target="media/image70.svg"/><Relationship Id="rId3"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svg"/><Relationship Id="rId70" Type="http://schemas.openxmlformats.org/officeDocument/2006/relationships/image" Target="media/image60.sv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svg"/><Relationship Id="rId81"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image" Target="media/image66.svg"/><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svg"/><Relationship Id="rId45" Type="http://schemas.openxmlformats.org/officeDocument/2006/relationships/image" Target="media/image35.png"/><Relationship Id="rId66" Type="http://schemas.openxmlformats.org/officeDocument/2006/relationships/image" Target="media/image56.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427</TotalTime>
  <Pages>26</Pages>
  <Words>6125</Words>
  <Characters>34916</Characters>
  <Application>Microsoft Office Word</Application>
  <DocSecurity>0</DocSecurity>
  <Lines>290</Lines>
  <Paragraphs>81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ZSI</Company>
  <LinksUpToDate>false</LinksUpToDate>
  <CharactersWithSpaces>40960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Utku B. Demir</dc:creator>
  <cp:lastModifiedBy>Utku B. Demir</cp:lastModifiedBy>
  <cp:revision>22</cp:revision>
  <dcterms:created xsi:type="dcterms:W3CDTF">2022-02-26T21:26:00Z</dcterms:created>
  <dcterms:modified xsi:type="dcterms:W3CDTF">2022-03-04T06:22:00Z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id="RGkCOo71"/&gt;&lt;style id="http://www.zotero.org/styles/apa" locale="en-GB" hasBibliography="1" bibliographyStyleHasBeenSet="1"/&gt;&lt;prefs&gt;&lt;pref name="fieldType" value="Field"/&gt;&lt;/prefs&gt;&lt;/data&gt;</vt:lpwstr>
  </property>
  <property fmtid="{D5CDD505-2E9C-101B-9397-08002B2CF9AE}" pid="3" name="ZOTERO_PREF_2">
    <vt:lpwstr/>
  </property>
</Properties>
</file>